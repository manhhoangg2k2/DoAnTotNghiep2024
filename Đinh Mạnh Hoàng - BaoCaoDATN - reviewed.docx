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9E944" w14:textId="77777777" w:rsidR="00CA471C" w:rsidRPr="009747C4" w:rsidRDefault="000319E7" w:rsidP="000F669E">
      <w:pPr>
        <w:spacing w:before="60" w:after="60" w:line="360" w:lineRule="auto"/>
        <w:rPr>
          <w:b/>
        </w:rPr>
      </w:pPr>
      <w:r w:rsidRPr="009747C4">
        <w:rPr>
          <w:noProof/>
          <w:lang w:val="en-US"/>
        </w:rPr>
        <w:drawing>
          <wp:anchor distT="0" distB="0" distL="0" distR="0" simplePos="0" relativeHeight="251636736" behindDoc="1" locked="0" layoutInCell="1" hidden="0" allowOverlap="1" wp14:anchorId="1912BEAE" wp14:editId="7F29DB72">
            <wp:simplePos x="0" y="0"/>
            <wp:positionH relativeFrom="column">
              <wp:posOffset>-50457</wp:posOffset>
            </wp:positionH>
            <wp:positionV relativeFrom="paragraph">
              <wp:posOffset>49350</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9747C4">
        <w:rPr>
          <w:b/>
          <w:lang w:val="en-US"/>
        </w:rPr>
        <w:t xml:space="preserve"> </w:t>
      </w:r>
      <w:r w:rsidR="005E422C" w:rsidRPr="009747C4">
        <w:rPr>
          <w:b/>
        </w:rPr>
        <w:t xml:space="preserve">    </w:t>
      </w:r>
    </w:p>
    <w:p w14:paraId="2B168A4E" w14:textId="77777777" w:rsidR="00CA471C" w:rsidRPr="009747C4" w:rsidRDefault="005E422C" w:rsidP="000F669E">
      <w:pPr>
        <w:spacing w:before="60" w:after="60" w:line="360" w:lineRule="auto"/>
        <w:jc w:val="center"/>
        <w:rPr>
          <w:b/>
          <w:sz w:val="28"/>
          <w:szCs w:val="28"/>
        </w:rPr>
      </w:pPr>
      <w:r w:rsidRPr="009747C4">
        <w:rPr>
          <w:b/>
          <w:sz w:val="28"/>
          <w:szCs w:val="28"/>
        </w:rPr>
        <w:t>HỌC VIỆN CÔNG NGHỆ BƯU CHÍNH VIỄN THÔNG</w:t>
      </w:r>
    </w:p>
    <w:p w14:paraId="1AC49972" w14:textId="77777777" w:rsidR="00CA471C" w:rsidRPr="009747C4" w:rsidRDefault="005E422C" w:rsidP="000F669E">
      <w:pPr>
        <w:spacing w:before="60" w:after="60" w:line="360" w:lineRule="auto"/>
        <w:jc w:val="center"/>
        <w:rPr>
          <w:b/>
          <w:sz w:val="32"/>
          <w:szCs w:val="32"/>
        </w:rPr>
      </w:pPr>
      <w:r w:rsidRPr="009747C4">
        <w:rPr>
          <w:b/>
          <w:sz w:val="32"/>
          <w:szCs w:val="32"/>
        </w:rPr>
        <w:t>KHOA CÔNG NGHỆ THÔNG TIN 1</w:t>
      </w:r>
    </w:p>
    <w:p w14:paraId="033F6C5B" w14:textId="77777777" w:rsidR="00CA471C" w:rsidRPr="009747C4" w:rsidRDefault="00CA471C" w:rsidP="000F669E">
      <w:pPr>
        <w:spacing w:before="60" w:after="60" w:line="360" w:lineRule="auto"/>
        <w:jc w:val="center"/>
        <w:rPr>
          <w:b/>
        </w:rPr>
      </w:pPr>
    </w:p>
    <w:p w14:paraId="332C8C8B" w14:textId="77777777" w:rsidR="00CA471C" w:rsidRPr="009747C4" w:rsidRDefault="005E422C" w:rsidP="000F669E">
      <w:pPr>
        <w:spacing w:before="60" w:after="60" w:line="360" w:lineRule="auto"/>
        <w:jc w:val="center"/>
        <w:rPr>
          <w:b/>
        </w:rPr>
      </w:pPr>
      <w:r w:rsidRPr="009747C4">
        <w:t>-----🙞🙜</w:t>
      </w:r>
      <w:r w:rsidRPr="009747C4">
        <w:rPr>
          <w:rFonts w:ascii="Segoe UI Symbol" w:hAnsi="Segoe UI Symbol" w:cs="Segoe UI Symbol"/>
        </w:rPr>
        <w:t>🕮</w:t>
      </w:r>
      <w:r w:rsidRPr="009747C4">
        <w:t>🙞🙜-----</w:t>
      </w:r>
    </w:p>
    <w:p w14:paraId="4F186DCA" w14:textId="77777777" w:rsidR="002247D7" w:rsidRPr="009747C4" w:rsidRDefault="005E422C" w:rsidP="000F669E">
      <w:pPr>
        <w:tabs>
          <w:tab w:val="center" w:pos="4320"/>
        </w:tabs>
        <w:spacing w:before="60" w:after="60" w:line="360" w:lineRule="auto"/>
        <w:ind w:right="-51"/>
        <w:jc w:val="both"/>
      </w:pPr>
      <w:r w:rsidRPr="009747C4">
        <w:t xml:space="preserve">                                                        </w:t>
      </w:r>
      <w:r w:rsidRPr="009747C4">
        <w:rPr>
          <w:noProof/>
          <w:lang w:val="en-US"/>
        </w:rPr>
        <w:drawing>
          <wp:inline distT="0" distB="0" distL="0" distR="0" wp14:anchorId="03D49423" wp14:editId="0D43AF9A">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7738BF30" w14:textId="77777777" w:rsidR="00CA471C" w:rsidRPr="009747C4" w:rsidRDefault="005E422C" w:rsidP="000F669E">
      <w:pPr>
        <w:tabs>
          <w:tab w:val="center" w:pos="4320"/>
        </w:tabs>
        <w:spacing w:before="60" w:after="60" w:line="360" w:lineRule="auto"/>
        <w:ind w:right="-51"/>
        <w:jc w:val="center"/>
        <w:rPr>
          <w:b/>
        </w:rPr>
      </w:pPr>
      <w:r w:rsidRPr="009747C4">
        <w:rPr>
          <w:b/>
        </w:rPr>
        <w:t>ĐỒ ÁN</w:t>
      </w:r>
    </w:p>
    <w:p w14:paraId="570B885A" w14:textId="77777777" w:rsidR="00CA471C" w:rsidRPr="009747C4" w:rsidRDefault="005E422C" w:rsidP="000F669E">
      <w:pPr>
        <w:tabs>
          <w:tab w:val="center" w:pos="4320"/>
        </w:tabs>
        <w:spacing w:before="60" w:after="60" w:line="360" w:lineRule="auto"/>
        <w:ind w:right="-51"/>
        <w:jc w:val="center"/>
        <w:rPr>
          <w:b/>
          <w:sz w:val="28"/>
          <w:szCs w:val="28"/>
        </w:rPr>
      </w:pPr>
      <w:r w:rsidRPr="009747C4">
        <w:rPr>
          <w:b/>
          <w:sz w:val="28"/>
          <w:szCs w:val="28"/>
        </w:rPr>
        <w:t>TỐT NGHIỆP ĐẠI HỌC</w:t>
      </w:r>
    </w:p>
    <w:p w14:paraId="707ABE88" w14:textId="77777777" w:rsidR="00CA471C" w:rsidRPr="009747C4" w:rsidRDefault="000319E7" w:rsidP="000F669E">
      <w:pPr>
        <w:tabs>
          <w:tab w:val="center" w:pos="4320"/>
        </w:tabs>
        <w:spacing w:before="60" w:after="60" w:line="360" w:lineRule="auto"/>
        <w:ind w:right="-51"/>
        <w:jc w:val="center"/>
        <w:rPr>
          <w:b/>
          <w:szCs w:val="16"/>
        </w:rPr>
      </w:pPr>
      <w:r w:rsidRPr="009747C4">
        <w:rPr>
          <w:b/>
          <w:szCs w:val="16"/>
        </w:rPr>
        <w:t xml:space="preserve">ĐỀ TÀI: </w:t>
      </w:r>
    </w:p>
    <w:p w14:paraId="2FEC5F71" w14:textId="77777777" w:rsidR="00CA471C" w:rsidRPr="009747C4" w:rsidRDefault="004D046C" w:rsidP="000F669E">
      <w:pPr>
        <w:tabs>
          <w:tab w:val="center" w:pos="4320"/>
        </w:tabs>
        <w:spacing w:before="60" w:after="60" w:line="360" w:lineRule="auto"/>
        <w:ind w:left="567" w:right="427" w:hanging="142"/>
        <w:jc w:val="center"/>
        <w:rPr>
          <w:b/>
          <w:sz w:val="36"/>
          <w:szCs w:val="28"/>
          <w:lang w:val="en-US"/>
        </w:rPr>
      </w:pPr>
      <w:bookmarkStart w:id="0" w:name="OLE_LINK8"/>
      <w:bookmarkStart w:id="1" w:name="OLE_LINK9"/>
      <w:r w:rsidRPr="009747C4">
        <w:rPr>
          <w:b/>
          <w:sz w:val="36"/>
          <w:szCs w:val="28"/>
          <w:lang w:val="en-US"/>
        </w:rPr>
        <w:t>Phát triển hệ thống đặt xe trực tuyến tích hợp thanh toán điện tử và theo dõi GPS thời gian thực trên ứng dụng di động</w:t>
      </w:r>
    </w:p>
    <w:bookmarkEnd w:id="0"/>
    <w:bookmarkEnd w:id="1"/>
    <w:p w14:paraId="1A164B98" w14:textId="77777777" w:rsidR="004D046C" w:rsidRPr="009747C4" w:rsidRDefault="004D046C" w:rsidP="000F669E">
      <w:pPr>
        <w:tabs>
          <w:tab w:val="center" w:pos="4320"/>
        </w:tabs>
        <w:spacing w:before="60" w:after="60" w:line="360" w:lineRule="auto"/>
        <w:ind w:right="-51"/>
        <w:jc w:val="center"/>
        <w:rPr>
          <w:b/>
        </w:rPr>
      </w:pP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9747C4" w14:paraId="73A1963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77777777" w:rsidR="00CA471C" w:rsidRPr="009747C4" w:rsidRDefault="00F10A4E"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T</w:t>
            </w:r>
            <w:r w:rsidR="005E422C" w:rsidRPr="009747C4">
              <w:rPr>
                <w:b/>
                <w:sz w:val="22"/>
                <w:szCs w:val="22"/>
              </w:rPr>
              <w:t xml:space="preserve">S. </w:t>
            </w:r>
            <w:r w:rsidR="00852F83" w:rsidRPr="009747C4">
              <w:rPr>
                <w:b/>
                <w:sz w:val="22"/>
                <w:szCs w:val="22"/>
                <w:lang w:val="en-US"/>
              </w:rPr>
              <w:t>NGUYỄN TẤT THẮNG</w:t>
            </w:r>
          </w:p>
        </w:tc>
      </w:tr>
      <w:tr w:rsidR="00CA471C" w:rsidRPr="009747C4" w14:paraId="06CD90C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77777777" w:rsidR="00CA471C" w:rsidRPr="009747C4" w:rsidRDefault="004D046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lang w:val="en-AU"/>
              </w:rPr>
              <w:t>: ĐINH MẠNH HOÀNG</w:t>
            </w:r>
          </w:p>
        </w:tc>
      </w:tr>
      <w:tr w:rsidR="00CA471C" w:rsidRPr="009747C4" w14:paraId="110E687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77777777" w:rsidR="00CA471C" w:rsidRPr="009747C4" w:rsidRDefault="005E422C" w:rsidP="000F669E">
            <w:pPr>
              <w:widowControl w:val="0"/>
              <w:pBdr>
                <w:top w:val="nil"/>
                <w:left w:val="nil"/>
                <w:bottom w:val="nil"/>
                <w:right w:val="nil"/>
                <w:between w:val="nil"/>
              </w:pBdr>
              <w:spacing w:before="60" w:after="60" w:line="360" w:lineRule="auto"/>
              <w:rPr>
                <w:b/>
                <w:sz w:val="22"/>
                <w:szCs w:val="22"/>
                <w:lang w:val="en-AU"/>
              </w:rPr>
            </w:pPr>
            <w:r w:rsidRPr="009747C4">
              <w:rPr>
                <w:b/>
                <w:sz w:val="22"/>
                <w:szCs w:val="22"/>
              </w:rPr>
              <w:t>:</w:t>
            </w:r>
            <w:r w:rsidR="004D046C" w:rsidRPr="009747C4">
              <w:rPr>
                <w:b/>
                <w:sz w:val="22"/>
                <w:szCs w:val="22"/>
                <w:lang w:val="en-AU"/>
              </w:rPr>
              <w:t xml:space="preserve"> D20HTTT02</w:t>
            </w:r>
          </w:p>
        </w:tc>
      </w:tr>
      <w:tr w:rsidR="00CA471C" w:rsidRPr="009747C4" w14:paraId="310105E9"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A471C" w:rsidRPr="009747C4" w:rsidRDefault="001343A1" w:rsidP="000F669E">
            <w:pPr>
              <w:widowControl w:val="0"/>
              <w:pBdr>
                <w:top w:val="nil"/>
                <w:left w:val="nil"/>
                <w:bottom w:val="nil"/>
                <w:right w:val="nil"/>
                <w:between w:val="nil"/>
              </w:pBdr>
              <w:spacing w:before="60" w:after="60" w:line="360" w:lineRule="auto"/>
              <w:ind w:left="425"/>
              <w:rPr>
                <w:b/>
                <w:sz w:val="22"/>
                <w:szCs w:val="22"/>
                <w:lang w:val="en-US"/>
              </w:rPr>
            </w:pPr>
            <w:r w:rsidRPr="009747C4">
              <w:rPr>
                <w:b/>
                <w:sz w:val="22"/>
                <w:szCs w:val="22"/>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77777777" w:rsidR="00CA471C" w:rsidRPr="009747C4" w:rsidRDefault="00852F83" w:rsidP="000F669E">
            <w:pPr>
              <w:widowControl w:val="0"/>
              <w:pBdr>
                <w:top w:val="nil"/>
                <w:left w:val="nil"/>
                <w:bottom w:val="nil"/>
                <w:right w:val="nil"/>
                <w:between w:val="nil"/>
              </w:pBdr>
              <w:spacing w:before="60" w:after="60" w:line="360" w:lineRule="auto"/>
              <w:rPr>
                <w:b/>
                <w:sz w:val="22"/>
                <w:szCs w:val="22"/>
                <w:lang w:val="en-US"/>
              </w:rPr>
            </w:pPr>
            <w:r w:rsidRPr="009747C4">
              <w:rPr>
                <w:b/>
                <w:sz w:val="22"/>
                <w:szCs w:val="22"/>
              </w:rPr>
              <w:t xml:space="preserve">: </w:t>
            </w:r>
            <w:r w:rsidR="004D046C" w:rsidRPr="009747C4">
              <w:rPr>
                <w:b/>
                <w:sz w:val="22"/>
                <w:szCs w:val="22"/>
                <w:lang w:val="en-US"/>
              </w:rPr>
              <w:t>B20DCCN271</w:t>
            </w:r>
          </w:p>
        </w:tc>
      </w:tr>
      <w:tr w:rsidR="00CA471C" w:rsidRPr="009747C4" w14:paraId="64840B00"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A471C" w:rsidRPr="009747C4" w:rsidRDefault="005E422C" w:rsidP="000F669E">
            <w:pPr>
              <w:widowControl w:val="0"/>
              <w:pBdr>
                <w:top w:val="nil"/>
                <w:left w:val="nil"/>
                <w:bottom w:val="nil"/>
                <w:right w:val="nil"/>
                <w:between w:val="nil"/>
              </w:pBdr>
              <w:spacing w:before="60" w:after="60" w:line="360" w:lineRule="auto"/>
              <w:ind w:left="425"/>
              <w:rPr>
                <w:b/>
                <w:sz w:val="22"/>
                <w:szCs w:val="22"/>
              </w:rPr>
            </w:pPr>
            <w:r w:rsidRPr="009747C4">
              <w:rPr>
                <w:b/>
                <w:sz w:val="22"/>
                <w:szCs w:val="22"/>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A471C" w:rsidRPr="009747C4" w:rsidRDefault="005E422C" w:rsidP="000F669E">
            <w:pPr>
              <w:widowControl w:val="0"/>
              <w:pBdr>
                <w:top w:val="nil"/>
                <w:left w:val="nil"/>
                <w:bottom w:val="nil"/>
                <w:right w:val="nil"/>
                <w:between w:val="nil"/>
              </w:pBdr>
              <w:spacing w:before="60" w:after="60" w:line="360" w:lineRule="auto"/>
              <w:rPr>
                <w:b/>
                <w:sz w:val="22"/>
                <w:szCs w:val="22"/>
              </w:rPr>
            </w:pPr>
            <w:r w:rsidRPr="009747C4">
              <w:rPr>
                <w:b/>
                <w:sz w:val="22"/>
                <w:szCs w:val="22"/>
              </w:rPr>
              <w:t>: ĐẠI HỌC CHÍNH QUY</w:t>
            </w:r>
          </w:p>
        </w:tc>
      </w:tr>
    </w:tbl>
    <w:p w14:paraId="38A6E295" w14:textId="77777777" w:rsidR="00CA471C" w:rsidRPr="009747C4" w:rsidRDefault="005E422C" w:rsidP="000F669E">
      <w:pPr>
        <w:tabs>
          <w:tab w:val="center" w:pos="4320"/>
        </w:tabs>
        <w:spacing w:before="60" w:after="60" w:line="360" w:lineRule="auto"/>
        <w:ind w:right="-51"/>
        <w:jc w:val="center"/>
        <w:rPr>
          <w:b/>
        </w:rPr>
      </w:pPr>
      <w:r w:rsidRPr="009747C4">
        <w:rPr>
          <w:b/>
        </w:rPr>
        <w:t xml:space="preserve">          </w:t>
      </w:r>
    </w:p>
    <w:p w14:paraId="754F30F6" w14:textId="77777777" w:rsidR="00CA471C" w:rsidRPr="009747C4" w:rsidRDefault="00CA471C" w:rsidP="000F669E">
      <w:pPr>
        <w:tabs>
          <w:tab w:val="center" w:pos="4320"/>
        </w:tabs>
        <w:spacing w:before="60" w:after="60" w:line="360" w:lineRule="auto"/>
        <w:ind w:right="-51"/>
        <w:jc w:val="center"/>
        <w:rPr>
          <w:b/>
          <w:i/>
          <w:sz w:val="16"/>
        </w:rPr>
      </w:pPr>
    </w:p>
    <w:p w14:paraId="7A164E77" w14:textId="77777777" w:rsidR="00CA471C" w:rsidRPr="009747C4" w:rsidRDefault="00852F83" w:rsidP="000F669E">
      <w:pPr>
        <w:tabs>
          <w:tab w:val="center" w:pos="4320"/>
        </w:tabs>
        <w:spacing w:before="60" w:after="60" w:line="360" w:lineRule="auto"/>
        <w:ind w:right="-51"/>
        <w:jc w:val="center"/>
        <w:rPr>
          <w:b/>
          <w:lang w:val="en-AU"/>
        </w:rPr>
      </w:pPr>
      <w:r w:rsidRPr="009747C4">
        <w:rPr>
          <w:b/>
          <w:i/>
        </w:rPr>
        <w:t xml:space="preserve">Hà Nội, tháng </w:t>
      </w:r>
      <w:r w:rsidR="006C4E88" w:rsidRPr="009747C4">
        <w:rPr>
          <w:b/>
          <w:i/>
          <w:lang w:val="en-US"/>
        </w:rPr>
        <w:t>12</w:t>
      </w:r>
      <w:r w:rsidRPr="009747C4">
        <w:rPr>
          <w:b/>
          <w:i/>
        </w:rPr>
        <w:t xml:space="preserve"> năm 20</w:t>
      </w:r>
      <w:r w:rsidR="006C4E88" w:rsidRPr="009747C4">
        <w:rPr>
          <w:b/>
          <w:i/>
          <w:lang w:val="en-AU"/>
        </w:rPr>
        <w:t>24</w:t>
      </w:r>
    </w:p>
    <w:p w14:paraId="44CD2A3C" w14:textId="77777777" w:rsidR="000319E7" w:rsidRPr="009747C4" w:rsidRDefault="000319E7" w:rsidP="000F669E">
      <w:pPr>
        <w:spacing w:before="60" w:after="60" w:line="360" w:lineRule="auto"/>
        <w:jc w:val="center"/>
        <w:rPr>
          <w:b/>
          <w:sz w:val="26"/>
          <w:szCs w:val="26"/>
        </w:rPr>
        <w:sectPr w:rsidR="000319E7" w:rsidRPr="009747C4" w:rsidSect="000319E7">
          <w:footerReference w:type="default" r:id="rId10"/>
          <w:pgSz w:w="11909" w:h="16834"/>
          <w:pgMar w:top="1134" w:right="1134" w:bottom="1134" w:left="1701" w:header="720" w:footer="720" w:gutter="0"/>
          <w:pgNumType w:start="1"/>
          <w:cols w:space="720"/>
          <w:docGrid w:linePitch="299"/>
        </w:sectPr>
      </w:pPr>
    </w:p>
    <w:p w14:paraId="0DDA1525" w14:textId="77777777" w:rsidR="00CA471C" w:rsidRPr="009747C4" w:rsidRDefault="005E422C" w:rsidP="000F669E">
      <w:pPr>
        <w:pStyle w:val="Heading1"/>
        <w:spacing w:line="360" w:lineRule="auto"/>
        <w:rPr>
          <w:b w:val="0"/>
          <w:sz w:val="30"/>
        </w:rPr>
      </w:pPr>
      <w:bookmarkStart w:id="2" w:name="_Toc186054842"/>
      <w:r w:rsidRPr="009747C4">
        <w:rPr>
          <w:sz w:val="30"/>
        </w:rPr>
        <w:lastRenderedPageBreak/>
        <w:t>LỜI CẢM ƠN</w:t>
      </w:r>
      <w:bookmarkEnd w:id="2"/>
    </w:p>
    <w:p w14:paraId="0269DBA6" w14:textId="77777777" w:rsidR="00CA471C" w:rsidRPr="009747C4" w:rsidRDefault="005E422C" w:rsidP="000F669E">
      <w:pPr>
        <w:spacing w:before="60" w:after="60" w:line="360" w:lineRule="auto"/>
        <w:ind w:firstLine="720"/>
        <w:jc w:val="both"/>
        <w:rPr>
          <w:sz w:val="26"/>
          <w:szCs w:val="26"/>
        </w:rPr>
      </w:pPr>
      <w:r w:rsidRPr="009747C4">
        <w:rPr>
          <w:sz w:val="26"/>
          <w:szCs w:val="26"/>
        </w:rPr>
        <w:t xml:space="preserve">Lời đầu tiên, em xin gửi lời cảm ơn chân thành và sâu sắc tới </w:t>
      </w:r>
      <w:r w:rsidR="00852F83" w:rsidRPr="009747C4">
        <w:rPr>
          <w:sz w:val="26"/>
          <w:szCs w:val="26"/>
          <w:lang w:val="en-US"/>
        </w:rPr>
        <w:t>thầy</w:t>
      </w:r>
      <w:r w:rsidR="00F10A4E" w:rsidRPr="009747C4">
        <w:rPr>
          <w:sz w:val="26"/>
          <w:szCs w:val="26"/>
        </w:rPr>
        <w:t xml:space="preserve"> T</w:t>
      </w:r>
      <w:r w:rsidR="00F10A4E" w:rsidRPr="009747C4">
        <w:rPr>
          <w:sz w:val="26"/>
          <w:szCs w:val="26"/>
          <w:lang w:val="en-US"/>
        </w:rPr>
        <w:t>S</w:t>
      </w:r>
      <w:r w:rsidRPr="009747C4">
        <w:rPr>
          <w:sz w:val="26"/>
          <w:szCs w:val="26"/>
        </w:rPr>
        <w:t xml:space="preserve">. </w:t>
      </w:r>
      <w:r w:rsidR="00852F83" w:rsidRPr="009747C4">
        <w:rPr>
          <w:sz w:val="26"/>
          <w:szCs w:val="26"/>
          <w:lang w:val="en-US"/>
        </w:rPr>
        <w:t>Nguyễn Tất Thắng</w:t>
      </w:r>
      <w:r w:rsidRPr="009747C4">
        <w:rPr>
          <w:sz w:val="26"/>
          <w:szCs w:val="26"/>
        </w:rPr>
        <w:t>, người đã trực tiếp hướng dẫ</w:t>
      </w:r>
      <w:r w:rsidR="001D5CBB" w:rsidRPr="009747C4">
        <w:rPr>
          <w:sz w:val="26"/>
          <w:szCs w:val="26"/>
          <w:lang w:val="en-AU"/>
        </w:rPr>
        <w:t>n, tận tình chỉ bảo và chia sẻ những ý kiến, kinh nghiệp quý báu trong suốt quá trình thực hiện đồ án tốt nghiệp của em</w:t>
      </w:r>
      <w:r w:rsidRPr="009747C4">
        <w:rPr>
          <w:sz w:val="26"/>
          <w:szCs w:val="26"/>
        </w:rPr>
        <w:t>.</w:t>
      </w:r>
    </w:p>
    <w:p w14:paraId="321C336A" w14:textId="77777777" w:rsidR="00CA471C" w:rsidRPr="009747C4" w:rsidRDefault="001D5CBB" w:rsidP="000F669E">
      <w:pPr>
        <w:spacing w:before="60" w:after="60" w:line="360" w:lineRule="auto"/>
        <w:ind w:firstLine="720"/>
        <w:jc w:val="both"/>
        <w:rPr>
          <w:sz w:val="26"/>
          <w:szCs w:val="26"/>
          <w:lang w:val="en-AU"/>
        </w:rPr>
      </w:pPr>
      <w:r w:rsidRPr="009747C4">
        <w:rPr>
          <w:sz w:val="26"/>
          <w:szCs w:val="26"/>
          <w:lang w:val="en-AU"/>
        </w:rPr>
        <w:t>Thêm vào đó, em cũng bày tỏ lòng biết ơn tới các thầy cô trong Học viện Công nghệ Bưu chính Viễn thông, đặc biệt là các thầy cô trong khoa CNTT1,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A471C" w:rsidRPr="009747C4" w:rsidRDefault="005E422C" w:rsidP="000F669E">
      <w:pPr>
        <w:spacing w:before="60" w:after="60" w:line="360" w:lineRule="auto"/>
        <w:ind w:firstLine="720"/>
        <w:jc w:val="both"/>
        <w:rPr>
          <w:sz w:val="26"/>
          <w:szCs w:val="26"/>
        </w:rPr>
      </w:pPr>
      <w:r w:rsidRPr="009747C4">
        <w:rPr>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A471C" w:rsidRPr="009747C4" w:rsidRDefault="005E422C" w:rsidP="000F669E">
      <w:pPr>
        <w:spacing w:before="60" w:after="60" w:line="360" w:lineRule="auto"/>
        <w:ind w:firstLine="720"/>
        <w:jc w:val="both"/>
        <w:rPr>
          <w:sz w:val="26"/>
          <w:szCs w:val="26"/>
        </w:rPr>
      </w:pPr>
      <w:r w:rsidRPr="009747C4">
        <w:rPr>
          <w:sz w:val="26"/>
          <w:szCs w:val="26"/>
        </w:rPr>
        <w:t>Cuối cùng, tôi xin gửi lời chúc tốt đẹp nhất đến những người bạn của tôi và các thầy cô tham gia đợt bảo vệ tốt nghiệp trong khóa này. Chúc cho mọi người luôn vui vẻ</w:t>
      </w:r>
      <w:r w:rsidR="001D5CBB" w:rsidRPr="009747C4">
        <w:rPr>
          <w:sz w:val="26"/>
          <w:szCs w:val="26"/>
          <w:lang w:val="en-AU"/>
        </w:rPr>
        <w:t>, dạt được nhiều thành công trong sự nghiệp và</w:t>
      </w:r>
      <w:r w:rsidRPr="009747C4">
        <w:rPr>
          <w:sz w:val="26"/>
          <w:szCs w:val="26"/>
        </w:rPr>
        <w:t xml:space="preserve"> trong cuộc sống.</w:t>
      </w:r>
    </w:p>
    <w:p w14:paraId="365E2EF8" w14:textId="77777777" w:rsidR="00CA471C" w:rsidRPr="009747C4" w:rsidRDefault="005E422C" w:rsidP="000F669E">
      <w:pPr>
        <w:spacing w:before="60" w:after="60" w:line="360" w:lineRule="auto"/>
        <w:ind w:firstLine="720"/>
        <w:rPr>
          <w:i/>
          <w:sz w:val="26"/>
          <w:szCs w:val="26"/>
        </w:rPr>
      </w:pPr>
      <w:r w:rsidRPr="009747C4">
        <w:rPr>
          <w:i/>
          <w:sz w:val="26"/>
          <w:szCs w:val="26"/>
        </w:rPr>
        <w:t>Em xin chân thành cảm ơn!</w:t>
      </w:r>
    </w:p>
    <w:p w14:paraId="563CAC25" w14:textId="77777777" w:rsidR="00CA471C" w:rsidRPr="009747C4" w:rsidRDefault="00CA471C" w:rsidP="000F669E">
      <w:pPr>
        <w:spacing w:before="60" w:after="60" w:line="360" w:lineRule="auto"/>
        <w:ind w:firstLine="720"/>
        <w:rPr>
          <w:sz w:val="26"/>
          <w:szCs w:val="26"/>
        </w:rPr>
      </w:pPr>
    </w:p>
    <w:p w14:paraId="70A4EF4A" w14:textId="77777777" w:rsidR="00CA471C" w:rsidRPr="009747C4" w:rsidRDefault="00CA471C" w:rsidP="000F669E">
      <w:pPr>
        <w:spacing w:before="60" w:after="60" w:line="360" w:lineRule="auto"/>
        <w:ind w:firstLine="720"/>
        <w:rPr>
          <w:i/>
          <w:sz w:val="26"/>
          <w:szCs w:val="26"/>
        </w:rPr>
      </w:pPr>
    </w:p>
    <w:p w14:paraId="027CE0A6" w14:textId="77777777" w:rsidR="00CA471C" w:rsidRPr="009747C4" w:rsidRDefault="00CA471C" w:rsidP="000F669E">
      <w:pPr>
        <w:spacing w:before="60" w:after="60" w:line="360" w:lineRule="auto"/>
        <w:ind w:firstLine="720"/>
        <w:rPr>
          <w:i/>
          <w:sz w:val="26"/>
          <w:szCs w:val="26"/>
        </w:rPr>
      </w:pPr>
    </w:p>
    <w:p w14:paraId="0BC2F00A" w14:textId="77777777" w:rsidR="00CA471C" w:rsidRPr="009747C4" w:rsidRDefault="005E422C" w:rsidP="000F669E">
      <w:pPr>
        <w:spacing w:before="60" w:after="60" w:line="360" w:lineRule="auto"/>
        <w:ind w:firstLine="720"/>
        <w:jc w:val="right"/>
        <w:rPr>
          <w:i/>
          <w:sz w:val="26"/>
          <w:szCs w:val="26"/>
        </w:rPr>
      </w:pPr>
      <w:r w:rsidRPr="009747C4">
        <w:rPr>
          <w:i/>
          <w:sz w:val="26"/>
          <w:szCs w:val="26"/>
        </w:rPr>
        <w:t xml:space="preserve">Hà Nội, tháng </w:t>
      </w:r>
      <w:r w:rsidR="00AE3FF2" w:rsidRPr="009747C4">
        <w:rPr>
          <w:i/>
          <w:sz w:val="26"/>
          <w:szCs w:val="26"/>
          <w:lang w:val="en-US"/>
        </w:rPr>
        <w:t>12</w:t>
      </w:r>
      <w:r w:rsidR="00852F83" w:rsidRPr="009747C4">
        <w:rPr>
          <w:i/>
          <w:sz w:val="26"/>
          <w:szCs w:val="26"/>
        </w:rPr>
        <w:t xml:space="preserve"> năm </w:t>
      </w:r>
      <w:r w:rsidR="00AE3FF2" w:rsidRPr="009747C4">
        <w:rPr>
          <w:i/>
          <w:sz w:val="26"/>
          <w:szCs w:val="26"/>
          <w:lang w:val="en-US"/>
        </w:rPr>
        <w:t>2024</w:t>
      </w:r>
      <w:r w:rsidRPr="009747C4">
        <w:rPr>
          <w:i/>
          <w:sz w:val="26"/>
          <w:szCs w:val="26"/>
        </w:rPr>
        <w:t xml:space="preserve"> </w:t>
      </w:r>
    </w:p>
    <w:p w14:paraId="507F57CC" w14:textId="77777777" w:rsidR="00CA471C" w:rsidRPr="009747C4" w:rsidRDefault="005E422C" w:rsidP="000F669E">
      <w:pPr>
        <w:spacing w:before="60" w:after="60" w:line="360" w:lineRule="auto"/>
        <w:ind w:right="384" w:firstLine="720"/>
        <w:jc w:val="right"/>
        <w:rPr>
          <w:sz w:val="26"/>
          <w:szCs w:val="26"/>
        </w:rPr>
      </w:pPr>
      <w:r w:rsidRPr="009747C4">
        <w:rPr>
          <w:sz w:val="26"/>
          <w:szCs w:val="26"/>
        </w:rPr>
        <w:t>Sinh viên thực hiện</w:t>
      </w:r>
    </w:p>
    <w:p w14:paraId="4058055E" w14:textId="77777777" w:rsidR="00CA471C" w:rsidRPr="009747C4" w:rsidRDefault="006C4E88" w:rsidP="000F669E">
      <w:pPr>
        <w:spacing w:before="60" w:after="60" w:line="360" w:lineRule="auto"/>
        <w:ind w:right="242" w:firstLine="720"/>
        <w:jc w:val="right"/>
        <w:rPr>
          <w:b/>
          <w:sz w:val="26"/>
          <w:szCs w:val="26"/>
          <w:lang w:val="en-US"/>
        </w:rPr>
      </w:pPr>
      <w:r w:rsidRPr="009747C4">
        <w:rPr>
          <w:b/>
          <w:sz w:val="26"/>
          <w:szCs w:val="26"/>
          <w:lang w:val="en-US"/>
        </w:rPr>
        <w:t>Hoàng</w:t>
      </w:r>
    </w:p>
    <w:p w14:paraId="0BD2B0A8" w14:textId="77777777" w:rsidR="006C4E88" w:rsidRPr="009747C4" w:rsidRDefault="006C4E88" w:rsidP="000F669E">
      <w:pPr>
        <w:spacing w:before="60" w:after="60" w:line="360" w:lineRule="auto"/>
        <w:ind w:right="242" w:firstLine="720"/>
        <w:jc w:val="right"/>
        <w:rPr>
          <w:lang w:val="en-US"/>
        </w:rPr>
      </w:pPr>
      <w:r w:rsidRPr="009747C4">
        <w:rPr>
          <w:b/>
          <w:sz w:val="26"/>
          <w:szCs w:val="26"/>
          <w:lang w:val="en-US"/>
        </w:rPr>
        <w:t>Đinh Mạnh Hoàng</w:t>
      </w:r>
    </w:p>
    <w:p w14:paraId="2CCFD7C7" w14:textId="77777777" w:rsidR="00CA471C" w:rsidRPr="009747C4" w:rsidRDefault="005E422C" w:rsidP="000F669E">
      <w:pPr>
        <w:spacing w:before="60" w:after="60" w:line="360" w:lineRule="auto"/>
        <w:rPr>
          <w:b/>
        </w:rPr>
      </w:pPr>
      <w:r w:rsidRPr="009747C4">
        <w:br w:type="page"/>
      </w:r>
    </w:p>
    <w:p w14:paraId="3C95B05B" w14:textId="77777777" w:rsidR="00CA471C" w:rsidRPr="009747C4" w:rsidRDefault="005E422C" w:rsidP="000F669E">
      <w:pPr>
        <w:pStyle w:val="Heading1"/>
        <w:spacing w:line="360" w:lineRule="auto"/>
        <w:rPr>
          <w:b w:val="0"/>
          <w:sz w:val="30"/>
        </w:rPr>
      </w:pPr>
      <w:bookmarkStart w:id="3" w:name="_Toc186054843"/>
      <w:r w:rsidRPr="009747C4">
        <w:rPr>
          <w:sz w:val="30"/>
        </w:rPr>
        <w:lastRenderedPageBreak/>
        <w:t>NHẬN XÉT, ĐÁNH GIÁ, CHO ĐIỂM</w:t>
      </w:r>
      <w:bookmarkEnd w:id="3"/>
      <w:r w:rsidRPr="009747C4">
        <w:rPr>
          <w:sz w:val="30"/>
        </w:rPr>
        <w:t xml:space="preserve"> </w:t>
      </w:r>
    </w:p>
    <w:p w14:paraId="559B5C56" w14:textId="77777777" w:rsidR="00CA471C" w:rsidRPr="009747C4" w:rsidRDefault="005E422C" w:rsidP="000F669E">
      <w:pPr>
        <w:spacing w:before="60" w:after="60" w:line="360" w:lineRule="auto"/>
        <w:jc w:val="center"/>
        <w:rPr>
          <w:b/>
          <w:sz w:val="26"/>
          <w:szCs w:val="26"/>
        </w:rPr>
      </w:pPr>
      <w:r w:rsidRPr="009747C4">
        <w:rPr>
          <w:b/>
          <w:sz w:val="26"/>
          <w:szCs w:val="26"/>
        </w:rPr>
        <w:t>(Của người hướng dẫn)</w:t>
      </w:r>
    </w:p>
    <w:p w14:paraId="443241CF" w14:textId="77777777" w:rsidR="00CA471C" w:rsidRPr="009747C4" w:rsidRDefault="005E422C" w:rsidP="000F669E">
      <w:pPr>
        <w:spacing w:before="60" w:after="60" w:line="360" w:lineRule="auto"/>
        <w:jc w:val="center"/>
        <w:rPr>
          <w:sz w:val="26"/>
          <w:szCs w:val="26"/>
        </w:rPr>
      </w:pPr>
      <w:r w:rsidRPr="009747C4">
        <w:rPr>
          <w:sz w:val="26"/>
          <w:szCs w:val="26"/>
        </w:rPr>
        <w:t>………………………………………………………………………………………………………………………………………………………………………………………………………………………………………………………………………………………………………………………………………………………………………………………………………………………………………………………………………………………………………………………………………………………………………………………………………………………………………………………………………………………………………………………………………………………………………………………………………………………………………………………………………………………………………………………………………………………………………………………………………………………………………………………………………………………………………………………………………………………………………………………………………………………………………………………………………………………………………………………………………………………………………………………………………………………………………………………………………………………………………………………………………………………………………………………………………………………………………………………………………………………………………………………………………………………………………………………………………………………………………………………………………………………………………………………………………………………………………………</w:t>
      </w:r>
    </w:p>
    <w:p w14:paraId="5713719F"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1FFACF49"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73EED3EC" w14:textId="77777777"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930D7E" w:rsidRPr="009747C4">
        <w:rPr>
          <w:b/>
          <w:sz w:val="26"/>
          <w:szCs w:val="26"/>
          <w:lang w:val="en-US"/>
        </w:rPr>
        <w:t>…</w:t>
      </w:r>
    </w:p>
    <w:p w14:paraId="2C44EB9D" w14:textId="77777777" w:rsidR="00CA471C" w:rsidRPr="009747C4" w:rsidRDefault="005E422C" w:rsidP="000F669E">
      <w:pPr>
        <w:spacing w:before="60" w:after="60" w:line="360" w:lineRule="auto"/>
        <w:ind w:left="4320"/>
        <w:rPr>
          <w:b/>
          <w:sz w:val="26"/>
          <w:szCs w:val="26"/>
        </w:rPr>
      </w:pPr>
      <w:r w:rsidRPr="009747C4">
        <w:rPr>
          <w:b/>
          <w:sz w:val="26"/>
          <w:szCs w:val="26"/>
        </w:rPr>
        <w:t>CÁN BỘ GIẢNG VIÊN HƯỚNG DẪN</w:t>
      </w:r>
    </w:p>
    <w:p w14:paraId="6B0FA8A5" w14:textId="77777777" w:rsidR="00CA471C" w:rsidRPr="009747C4" w:rsidRDefault="005E422C" w:rsidP="000F669E">
      <w:pPr>
        <w:spacing w:before="60" w:after="60" w:line="360" w:lineRule="auto"/>
        <w:jc w:val="center"/>
        <w:rPr>
          <w:b/>
        </w:rPr>
      </w:pPr>
      <w:r w:rsidRPr="009747C4">
        <w:br w:type="page"/>
      </w:r>
    </w:p>
    <w:p w14:paraId="52C5AE23" w14:textId="77777777" w:rsidR="00CA471C" w:rsidRPr="009747C4" w:rsidRDefault="005E422C" w:rsidP="000F669E">
      <w:pPr>
        <w:pStyle w:val="Heading1"/>
        <w:spacing w:line="360" w:lineRule="auto"/>
        <w:rPr>
          <w:b w:val="0"/>
          <w:sz w:val="30"/>
        </w:rPr>
      </w:pPr>
      <w:bookmarkStart w:id="4" w:name="_Toc186054844"/>
      <w:r w:rsidRPr="009747C4">
        <w:rPr>
          <w:sz w:val="30"/>
        </w:rPr>
        <w:lastRenderedPageBreak/>
        <w:t>NHẬN XÉT, ĐÁNH GIÁ, CHO ĐIỂM</w:t>
      </w:r>
      <w:bookmarkEnd w:id="4"/>
      <w:r w:rsidRPr="009747C4">
        <w:rPr>
          <w:sz w:val="30"/>
        </w:rPr>
        <w:t xml:space="preserve"> </w:t>
      </w:r>
    </w:p>
    <w:p w14:paraId="04B659A6" w14:textId="77777777" w:rsidR="00CA471C" w:rsidRPr="009747C4" w:rsidRDefault="005E422C" w:rsidP="000F669E">
      <w:pPr>
        <w:spacing w:before="60" w:after="60" w:line="360" w:lineRule="auto"/>
        <w:jc w:val="center"/>
        <w:rPr>
          <w:b/>
          <w:sz w:val="26"/>
          <w:szCs w:val="26"/>
        </w:rPr>
      </w:pPr>
      <w:r w:rsidRPr="009747C4">
        <w:rPr>
          <w:b/>
          <w:sz w:val="26"/>
          <w:szCs w:val="26"/>
        </w:rPr>
        <w:t>(Của giáo viên phản biện)</w:t>
      </w:r>
    </w:p>
    <w:p w14:paraId="6299DC1E" w14:textId="77777777" w:rsidR="00CA471C" w:rsidRPr="009747C4" w:rsidRDefault="005E422C" w:rsidP="000F669E">
      <w:pPr>
        <w:spacing w:before="60" w:after="60" w:line="360" w:lineRule="auto"/>
        <w:jc w:val="center"/>
        <w:rPr>
          <w:sz w:val="26"/>
          <w:szCs w:val="26"/>
        </w:rPr>
      </w:pPr>
      <w:r w:rsidRPr="009747C4">
        <w:rPr>
          <w:sz w:val="26"/>
          <w:szCs w:val="26"/>
        </w:rPr>
        <w:t>………………………………………………………………………………………………………………………………………………………………………………………………………………………………………………………………………………………………………………………………………………………………………………………………………………………………………………………………………………………………………………………………………………………………………………………………………………………………………………………………………………………………………………………………………………………………………………………………………………………………………………………………………………………………………………………………………………………………………………………………………………………………………………………………………………………………………………………………………………………………………………………………………………………………………………………………………………………………………………………………………………………………………………………………………………………………………………………………………………………………………………………………………………………………………………………………………………………………………………………………………………………………………………………………………………………………………………………………………………………………………………………………………………………</w:t>
      </w:r>
    </w:p>
    <w:p w14:paraId="439E482F" w14:textId="77777777" w:rsidR="00CA471C" w:rsidRPr="009747C4" w:rsidRDefault="005E422C" w:rsidP="000F669E">
      <w:pPr>
        <w:spacing w:before="60" w:after="60" w:line="360" w:lineRule="auto"/>
        <w:jc w:val="center"/>
        <w:rPr>
          <w:b/>
          <w:sz w:val="26"/>
          <w:szCs w:val="26"/>
        </w:rPr>
      </w:pPr>
      <w:r w:rsidRPr="009747C4">
        <w:rPr>
          <w:b/>
          <w:sz w:val="26"/>
          <w:szCs w:val="26"/>
        </w:rPr>
        <w:t>Điểm:</w:t>
      </w:r>
      <w:r w:rsidRPr="009747C4">
        <w:rPr>
          <w:sz w:val="26"/>
          <w:szCs w:val="26"/>
        </w:rPr>
        <w:t>……………………</w:t>
      </w:r>
      <w:r w:rsidRPr="009747C4">
        <w:rPr>
          <w:b/>
          <w:sz w:val="26"/>
          <w:szCs w:val="26"/>
        </w:rPr>
        <w:t xml:space="preserve"> (bằng chữ: </w:t>
      </w:r>
      <w:r w:rsidRPr="009747C4">
        <w:rPr>
          <w:sz w:val="26"/>
          <w:szCs w:val="26"/>
        </w:rPr>
        <w:t>……………………………………</w:t>
      </w:r>
      <w:r w:rsidRPr="009747C4">
        <w:rPr>
          <w:b/>
          <w:sz w:val="26"/>
          <w:szCs w:val="26"/>
        </w:rPr>
        <w:t>)</w:t>
      </w:r>
    </w:p>
    <w:p w14:paraId="2A441262" w14:textId="77777777" w:rsidR="00CA471C" w:rsidRPr="009747C4" w:rsidRDefault="005E422C" w:rsidP="000F669E">
      <w:pPr>
        <w:spacing w:before="60" w:after="60" w:line="360" w:lineRule="auto"/>
        <w:jc w:val="center"/>
        <w:rPr>
          <w:sz w:val="26"/>
          <w:szCs w:val="26"/>
        </w:rPr>
      </w:pPr>
      <w:r w:rsidRPr="009747C4">
        <w:rPr>
          <w:b/>
          <w:sz w:val="26"/>
          <w:szCs w:val="26"/>
        </w:rPr>
        <w:t xml:space="preserve">Đồng ý/Không đồng ý </w:t>
      </w:r>
      <w:r w:rsidRPr="009747C4">
        <w:rPr>
          <w:sz w:val="26"/>
          <w:szCs w:val="26"/>
        </w:rPr>
        <w:t>cho sinh viên bảo vệ trước hội đồng chấm đồ án tốt nghiệp?</w:t>
      </w:r>
    </w:p>
    <w:p w14:paraId="1082153E" w14:textId="77777777" w:rsidR="00CA471C" w:rsidRPr="009747C4" w:rsidRDefault="005E422C" w:rsidP="000F669E">
      <w:pPr>
        <w:spacing w:before="60" w:after="60" w:line="360" w:lineRule="auto"/>
        <w:jc w:val="right"/>
        <w:rPr>
          <w:b/>
          <w:sz w:val="26"/>
          <w:szCs w:val="26"/>
          <w:lang w:val="en-US"/>
        </w:rPr>
      </w:pPr>
      <w:r w:rsidRPr="009747C4">
        <w:rPr>
          <w:sz w:val="26"/>
          <w:szCs w:val="26"/>
        </w:rPr>
        <w:t>…………………….</w:t>
      </w:r>
      <w:r w:rsidRPr="009747C4">
        <w:rPr>
          <w:b/>
          <w:sz w:val="26"/>
          <w:szCs w:val="26"/>
        </w:rPr>
        <w:t>, ngày</w:t>
      </w:r>
      <w:r w:rsidRPr="009747C4">
        <w:rPr>
          <w:sz w:val="26"/>
          <w:szCs w:val="26"/>
        </w:rPr>
        <w:t>…....</w:t>
      </w:r>
      <w:r w:rsidRPr="009747C4">
        <w:rPr>
          <w:b/>
          <w:sz w:val="26"/>
          <w:szCs w:val="26"/>
        </w:rPr>
        <w:t xml:space="preserve"> tháng</w:t>
      </w:r>
      <w:r w:rsidRPr="009747C4">
        <w:rPr>
          <w:sz w:val="26"/>
          <w:szCs w:val="26"/>
        </w:rPr>
        <w:t>….....</w:t>
      </w:r>
      <w:r w:rsidRPr="009747C4">
        <w:rPr>
          <w:b/>
          <w:sz w:val="26"/>
          <w:szCs w:val="26"/>
        </w:rPr>
        <w:t xml:space="preserve"> năm 202</w:t>
      </w:r>
      <w:r w:rsidR="005745AA" w:rsidRPr="009747C4">
        <w:rPr>
          <w:b/>
          <w:sz w:val="26"/>
          <w:szCs w:val="26"/>
          <w:lang w:val="en-US"/>
        </w:rPr>
        <w:t>…</w:t>
      </w:r>
    </w:p>
    <w:p w14:paraId="6975A49E" w14:textId="77777777" w:rsidR="00B22B20" w:rsidRPr="009747C4" w:rsidRDefault="005E422C" w:rsidP="000F669E">
      <w:pPr>
        <w:spacing w:before="60" w:after="60" w:line="360" w:lineRule="auto"/>
        <w:ind w:left="4320"/>
        <w:rPr>
          <w:b/>
          <w:sz w:val="26"/>
          <w:szCs w:val="26"/>
        </w:rPr>
      </w:pPr>
      <w:r w:rsidRPr="009747C4">
        <w:rPr>
          <w:b/>
          <w:sz w:val="26"/>
          <w:szCs w:val="26"/>
        </w:rPr>
        <w:t>CÁN BỘ GIẢNG VIÊN PHẢN BIỆN</w:t>
      </w:r>
    </w:p>
    <w:p w14:paraId="61392AF8" w14:textId="77777777" w:rsidR="00B22B20" w:rsidRPr="009747C4" w:rsidRDefault="00B22B20" w:rsidP="000F669E">
      <w:pPr>
        <w:spacing w:line="360" w:lineRule="auto"/>
        <w:rPr>
          <w:b/>
          <w:sz w:val="26"/>
          <w:szCs w:val="26"/>
        </w:rPr>
      </w:pPr>
      <w:r w:rsidRPr="009747C4">
        <w:rPr>
          <w:b/>
          <w:sz w:val="26"/>
          <w:szCs w:val="26"/>
        </w:rPr>
        <w:br w:type="page"/>
      </w:r>
    </w:p>
    <w:p w14:paraId="693269AC" w14:textId="77777777" w:rsidR="00B22B20" w:rsidRPr="009747C4" w:rsidRDefault="00B22B20" w:rsidP="000F669E">
      <w:pPr>
        <w:pStyle w:val="Heading1"/>
        <w:spacing w:line="360" w:lineRule="auto"/>
        <w:rPr>
          <w:lang w:val="en-US"/>
        </w:rPr>
      </w:pPr>
      <w:bookmarkStart w:id="5" w:name="_Toc186054845"/>
      <w:r w:rsidRPr="009747C4">
        <w:rPr>
          <w:lang w:val="en-US"/>
        </w:rPr>
        <w:lastRenderedPageBreak/>
        <w:t>MỤC LỤC</w:t>
      </w:r>
      <w:bookmarkEnd w:id="5"/>
    </w:p>
    <w:sdt>
      <w:sdtPr>
        <w:rPr>
          <w:sz w:val="26"/>
          <w:szCs w:val="26"/>
        </w:rPr>
        <w:id w:val="467860525"/>
        <w:docPartObj>
          <w:docPartGallery w:val="Table of Contents"/>
          <w:docPartUnique/>
        </w:docPartObj>
      </w:sdtPr>
      <w:sdtEndPr>
        <w:rPr>
          <w:b/>
          <w:bCs/>
          <w:noProof/>
        </w:rPr>
      </w:sdtEndPr>
      <w:sdtContent>
        <w:p w14:paraId="4E0CD5CF" w14:textId="77777777" w:rsidR="006602D1" w:rsidRPr="009747C4" w:rsidRDefault="006602D1" w:rsidP="000F669E">
          <w:pPr>
            <w:spacing w:before="60" w:after="60" w:line="360" w:lineRule="auto"/>
            <w:rPr>
              <w:b/>
              <w:sz w:val="26"/>
              <w:szCs w:val="26"/>
            </w:rPr>
          </w:pPr>
        </w:p>
        <w:commentRangeStart w:id="6"/>
        <w:p w14:paraId="5D73365F" w14:textId="77777777" w:rsidR="001D5CBB" w:rsidRPr="009747C4" w:rsidRDefault="000230F0">
          <w:pPr>
            <w:pStyle w:val="TOC1"/>
            <w:rPr>
              <w:rFonts w:eastAsiaTheme="minorEastAsia"/>
              <w:kern w:val="2"/>
              <w:sz w:val="24"/>
              <w:szCs w:val="24"/>
              <w:lang/>
              <w14:ligatures w14:val="standardContextual"/>
            </w:rPr>
          </w:pPr>
          <w:r w:rsidRPr="009747C4">
            <w:rPr>
              <w:noProof w:val="0"/>
              <w:sz w:val="30"/>
              <w:szCs w:val="30"/>
            </w:rPr>
            <w:fldChar w:fldCharType="begin"/>
          </w:r>
          <w:r w:rsidRPr="009747C4">
            <w:rPr>
              <w:sz w:val="30"/>
              <w:szCs w:val="30"/>
            </w:rPr>
            <w:instrText xml:space="preserve"> TOC \o "1-3" \h \z \u </w:instrText>
          </w:r>
          <w:r w:rsidRPr="009747C4">
            <w:rPr>
              <w:noProof w:val="0"/>
              <w:sz w:val="30"/>
              <w:szCs w:val="30"/>
            </w:rPr>
            <w:fldChar w:fldCharType="separate"/>
          </w:r>
          <w:hyperlink w:anchor="_Toc186054842" w:history="1">
            <w:r w:rsidR="001D5CBB" w:rsidRPr="009747C4">
              <w:rPr>
                <w:rStyle w:val="Hyperlink"/>
              </w:rPr>
              <w:t>LỜI CẢM ƠN</w:t>
            </w:r>
            <w:r w:rsidR="001D5CBB" w:rsidRPr="009747C4">
              <w:rPr>
                <w:webHidden/>
              </w:rPr>
              <w:tab/>
            </w:r>
            <w:r w:rsidR="001D5CBB" w:rsidRPr="009747C4">
              <w:rPr>
                <w:webHidden/>
              </w:rPr>
              <w:fldChar w:fldCharType="begin"/>
            </w:r>
            <w:r w:rsidR="001D5CBB" w:rsidRPr="009747C4">
              <w:rPr>
                <w:webHidden/>
              </w:rPr>
              <w:instrText xml:space="preserve"> PAGEREF _Toc186054842 \h </w:instrText>
            </w:r>
            <w:r w:rsidR="001D5CBB" w:rsidRPr="009747C4">
              <w:rPr>
                <w:webHidden/>
              </w:rPr>
            </w:r>
            <w:r w:rsidR="001D5CBB" w:rsidRPr="009747C4">
              <w:rPr>
                <w:webHidden/>
              </w:rPr>
              <w:fldChar w:fldCharType="separate"/>
            </w:r>
            <w:r w:rsidR="00E00159">
              <w:rPr>
                <w:webHidden/>
              </w:rPr>
              <w:t>i</w:t>
            </w:r>
            <w:r w:rsidR="001D5CBB" w:rsidRPr="009747C4">
              <w:rPr>
                <w:webHidden/>
              </w:rPr>
              <w:fldChar w:fldCharType="end"/>
            </w:r>
          </w:hyperlink>
        </w:p>
        <w:p w14:paraId="27F9C1FD" w14:textId="77777777" w:rsidR="001D5CBB" w:rsidRPr="009747C4" w:rsidRDefault="00271870">
          <w:pPr>
            <w:pStyle w:val="TOC1"/>
            <w:rPr>
              <w:rFonts w:eastAsiaTheme="minorEastAsia"/>
              <w:kern w:val="2"/>
              <w:sz w:val="24"/>
              <w:szCs w:val="24"/>
              <w:lang/>
              <w14:ligatures w14:val="standardContextual"/>
            </w:rPr>
          </w:pPr>
          <w:hyperlink w:anchor="_Toc186054843" w:history="1">
            <w:r w:rsidR="001D5CBB" w:rsidRPr="009747C4">
              <w:rPr>
                <w:rStyle w:val="Hyperlink"/>
              </w:rPr>
              <w:t>NHẬN XÉT, ĐÁNH GIÁ, CHO ĐIỂM</w:t>
            </w:r>
            <w:r w:rsidR="001D5CBB" w:rsidRPr="009747C4">
              <w:rPr>
                <w:webHidden/>
              </w:rPr>
              <w:tab/>
            </w:r>
            <w:r w:rsidR="001D5CBB" w:rsidRPr="009747C4">
              <w:rPr>
                <w:webHidden/>
              </w:rPr>
              <w:fldChar w:fldCharType="begin"/>
            </w:r>
            <w:r w:rsidR="001D5CBB" w:rsidRPr="009747C4">
              <w:rPr>
                <w:webHidden/>
              </w:rPr>
              <w:instrText xml:space="preserve"> PAGEREF _Toc186054843 \h </w:instrText>
            </w:r>
            <w:r w:rsidR="001D5CBB" w:rsidRPr="009747C4">
              <w:rPr>
                <w:webHidden/>
              </w:rPr>
            </w:r>
            <w:r w:rsidR="001D5CBB" w:rsidRPr="009747C4">
              <w:rPr>
                <w:webHidden/>
              </w:rPr>
              <w:fldChar w:fldCharType="separate"/>
            </w:r>
            <w:r w:rsidR="00E00159">
              <w:rPr>
                <w:webHidden/>
              </w:rPr>
              <w:t>ii</w:t>
            </w:r>
            <w:r w:rsidR="001D5CBB" w:rsidRPr="009747C4">
              <w:rPr>
                <w:webHidden/>
              </w:rPr>
              <w:fldChar w:fldCharType="end"/>
            </w:r>
          </w:hyperlink>
        </w:p>
        <w:p w14:paraId="3393DAD5" w14:textId="77777777" w:rsidR="001D5CBB" w:rsidRPr="009747C4" w:rsidRDefault="00271870">
          <w:pPr>
            <w:pStyle w:val="TOC1"/>
            <w:rPr>
              <w:rFonts w:eastAsiaTheme="minorEastAsia"/>
              <w:kern w:val="2"/>
              <w:sz w:val="24"/>
              <w:szCs w:val="24"/>
              <w:lang/>
              <w14:ligatures w14:val="standardContextual"/>
            </w:rPr>
          </w:pPr>
          <w:hyperlink w:anchor="_Toc186054844" w:history="1">
            <w:r w:rsidR="001D5CBB" w:rsidRPr="009747C4">
              <w:rPr>
                <w:rStyle w:val="Hyperlink"/>
              </w:rPr>
              <w:t>NHẬN XÉT, ĐÁNH GIÁ, CHO ĐIỂM</w:t>
            </w:r>
            <w:r w:rsidR="001D5CBB" w:rsidRPr="009747C4">
              <w:rPr>
                <w:webHidden/>
              </w:rPr>
              <w:tab/>
            </w:r>
            <w:r w:rsidR="001D5CBB" w:rsidRPr="009747C4">
              <w:rPr>
                <w:webHidden/>
              </w:rPr>
              <w:fldChar w:fldCharType="begin"/>
            </w:r>
            <w:r w:rsidR="001D5CBB" w:rsidRPr="009747C4">
              <w:rPr>
                <w:webHidden/>
              </w:rPr>
              <w:instrText xml:space="preserve"> PAGEREF _Toc186054844 \h </w:instrText>
            </w:r>
            <w:r w:rsidR="001D5CBB" w:rsidRPr="009747C4">
              <w:rPr>
                <w:webHidden/>
              </w:rPr>
            </w:r>
            <w:r w:rsidR="001D5CBB" w:rsidRPr="009747C4">
              <w:rPr>
                <w:webHidden/>
              </w:rPr>
              <w:fldChar w:fldCharType="separate"/>
            </w:r>
            <w:r w:rsidR="00E00159">
              <w:rPr>
                <w:webHidden/>
              </w:rPr>
              <w:t>iii</w:t>
            </w:r>
            <w:r w:rsidR="001D5CBB" w:rsidRPr="009747C4">
              <w:rPr>
                <w:webHidden/>
              </w:rPr>
              <w:fldChar w:fldCharType="end"/>
            </w:r>
          </w:hyperlink>
        </w:p>
        <w:p w14:paraId="4A3EE1A3" w14:textId="77777777" w:rsidR="001D5CBB" w:rsidRPr="009747C4" w:rsidRDefault="00271870">
          <w:pPr>
            <w:pStyle w:val="TOC1"/>
            <w:rPr>
              <w:rFonts w:eastAsiaTheme="minorEastAsia"/>
              <w:kern w:val="2"/>
              <w:sz w:val="24"/>
              <w:szCs w:val="24"/>
              <w:lang/>
              <w14:ligatures w14:val="standardContextual"/>
            </w:rPr>
          </w:pPr>
          <w:hyperlink w:anchor="_Toc186054845" w:history="1">
            <w:r w:rsidR="001D5CBB" w:rsidRPr="009747C4">
              <w:rPr>
                <w:rStyle w:val="Hyperlink"/>
                <w:lang w:val="en-US"/>
              </w:rPr>
              <w:t>MỤC LỤC</w:t>
            </w:r>
            <w:r w:rsidR="001D5CBB" w:rsidRPr="009747C4">
              <w:rPr>
                <w:webHidden/>
              </w:rPr>
              <w:tab/>
            </w:r>
            <w:r w:rsidR="001D5CBB" w:rsidRPr="009747C4">
              <w:rPr>
                <w:webHidden/>
              </w:rPr>
              <w:fldChar w:fldCharType="begin"/>
            </w:r>
            <w:r w:rsidR="001D5CBB" w:rsidRPr="009747C4">
              <w:rPr>
                <w:webHidden/>
              </w:rPr>
              <w:instrText xml:space="preserve"> PAGEREF _Toc186054845 \h </w:instrText>
            </w:r>
            <w:r w:rsidR="001D5CBB" w:rsidRPr="009747C4">
              <w:rPr>
                <w:webHidden/>
              </w:rPr>
            </w:r>
            <w:r w:rsidR="001D5CBB" w:rsidRPr="009747C4">
              <w:rPr>
                <w:webHidden/>
              </w:rPr>
              <w:fldChar w:fldCharType="separate"/>
            </w:r>
            <w:r w:rsidR="00E00159">
              <w:rPr>
                <w:webHidden/>
              </w:rPr>
              <w:t>iv</w:t>
            </w:r>
            <w:r w:rsidR="001D5CBB" w:rsidRPr="009747C4">
              <w:rPr>
                <w:webHidden/>
              </w:rPr>
              <w:fldChar w:fldCharType="end"/>
            </w:r>
          </w:hyperlink>
        </w:p>
        <w:p w14:paraId="69631642" w14:textId="77777777" w:rsidR="001D5CBB" w:rsidRPr="009747C4" w:rsidRDefault="00271870">
          <w:pPr>
            <w:pStyle w:val="TOC1"/>
            <w:rPr>
              <w:rFonts w:eastAsiaTheme="minorEastAsia"/>
              <w:kern w:val="2"/>
              <w:sz w:val="24"/>
              <w:szCs w:val="24"/>
              <w:lang/>
              <w14:ligatures w14:val="standardContextual"/>
            </w:rPr>
          </w:pPr>
          <w:hyperlink w:anchor="_Toc186054846" w:history="1">
            <w:r w:rsidR="001D5CBB" w:rsidRPr="009747C4">
              <w:rPr>
                <w:rStyle w:val="Hyperlink"/>
              </w:rPr>
              <w:t>BẢNG VIẾT TẮT VÀ THUẬT NGỮ</w:t>
            </w:r>
            <w:r w:rsidR="001D5CBB" w:rsidRPr="009747C4">
              <w:rPr>
                <w:webHidden/>
              </w:rPr>
              <w:tab/>
            </w:r>
            <w:r w:rsidR="001D5CBB" w:rsidRPr="009747C4">
              <w:rPr>
                <w:webHidden/>
              </w:rPr>
              <w:fldChar w:fldCharType="begin"/>
            </w:r>
            <w:r w:rsidR="001D5CBB" w:rsidRPr="009747C4">
              <w:rPr>
                <w:webHidden/>
              </w:rPr>
              <w:instrText xml:space="preserve"> PAGEREF _Toc186054846 \h </w:instrText>
            </w:r>
            <w:r w:rsidR="001D5CBB" w:rsidRPr="009747C4">
              <w:rPr>
                <w:webHidden/>
              </w:rPr>
            </w:r>
            <w:r w:rsidR="001D5CBB" w:rsidRPr="009747C4">
              <w:rPr>
                <w:webHidden/>
              </w:rPr>
              <w:fldChar w:fldCharType="separate"/>
            </w:r>
            <w:r w:rsidR="00E00159">
              <w:rPr>
                <w:webHidden/>
              </w:rPr>
              <w:t>vii</w:t>
            </w:r>
            <w:r w:rsidR="001D5CBB" w:rsidRPr="009747C4">
              <w:rPr>
                <w:webHidden/>
              </w:rPr>
              <w:fldChar w:fldCharType="end"/>
            </w:r>
          </w:hyperlink>
        </w:p>
        <w:p w14:paraId="1959DF56" w14:textId="77777777" w:rsidR="001D5CBB" w:rsidRPr="009747C4" w:rsidRDefault="00271870">
          <w:pPr>
            <w:pStyle w:val="TOC1"/>
            <w:rPr>
              <w:rFonts w:eastAsiaTheme="minorEastAsia"/>
              <w:kern w:val="2"/>
              <w:sz w:val="24"/>
              <w:szCs w:val="24"/>
              <w:lang/>
              <w14:ligatures w14:val="standardContextual"/>
            </w:rPr>
          </w:pPr>
          <w:hyperlink w:anchor="_Toc186054847" w:history="1">
            <w:r w:rsidR="001D5CBB" w:rsidRPr="009747C4">
              <w:rPr>
                <w:rStyle w:val="Hyperlink"/>
              </w:rPr>
              <w:t>DANH SÁCH HÌNH VẼ</w:t>
            </w:r>
            <w:r w:rsidR="001D5CBB" w:rsidRPr="009747C4">
              <w:rPr>
                <w:webHidden/>
              </w:rPr>
              <w:tab/>
            </w:r>
            <w:r w:rsidR="001D5CBB" w:rsidRPr="009747C4">
              <w:rPr>
                <w:webHidden/>
              </w:rPr>
              <w:fldChar w:fldCharType="begin"/>
            </w:r>
            <w:r w:rsidR="001D5CBB" w:rsidRPr="009747C4">
              <w:rPr>
                <w:webHidden/>
              </w:rPr>
              <w:instrText xml:space="preserve"> PAGEREF _Toc186054847 \h </w:instrText>
            </w:r>
            <w:r w:rsidR="001D5CBB" w:rsidRPr="009747C4">
              <w:rPr>
                <w:webHidden/>
              </w:rPr>
            </w:r>
            <w:r w:rsidR="001D5CBB" w:rsidRPr="009747C4">
              <w:rPr>
                <w:webHidden/>
              </w:rPr>
              <w:fldChar w:fldCharType="separate"/>
            </w:r>
            <w:r w:rsidR="00E00159">
              <w:rPr>
                <w:webHidden/>
              </w:rPr>
              <w:t>viii</w:t>
            </w:r>
            <w:r w:rsidR="001D5CBB" w:rsidRPr="009747C4">
              <w:rPr>
                <w:webHidden/>
              </w:rPr>
              <w:fldChar w:fldCharType="end"/>
            </w:r>
          </w:hyperlink>
        </w:p>
        <w:p w14:paraId="27D9954D" w14:textId="77777777" w:rsidR="001D5CBB" w:rsidRPr="009747C4" w:rsidRDefault="00271870">
          <w:pPr>
            <w:pStyle w:val="TOC1"/>
            <w:rPr>
              <w:rFonts w:eastAsiaTheme="minorEastAsia"/>
              <w:kern w:val="2"/>
              <w:sz w:val="24"/>
              <w:szCs w:val="24"/>
              <w:lang/>
              <w14:ligatures w14:val="standardContextual"/>
            </w:rPr>
          </w:pPr>
          <w:hyperlink w:anchor="_Toc186054848" w:history="1">
            <w:r w:rsidR="001D5CBB" w:rsidRPr="009747C4">
              <w:rPr>
                <w:rStyle w:val="Hyperlink"/>
              </w:rPr>
              <w:t>DANH SÁCH BẢNG</w:t>
            </w:r>
            <w:r w:rsidR="001D5CBB" w:rsidRPr="009747C4">
              <w:rPr>
                <w:webHidden/>
              </w:rPr>
              <w:tab/>
            </w:r>
            <w:r w:rsidR="001D5CBB" w:rsidRPr="009747C4">
              <w:rPr>
                <w:webHidden/>
              </w:rPr>
              <w:fldChar w:fldCharType="begin"/>
            </w:r>
            <w:r w:rsidR="001D5CBB" w:rsidRPr="009747C4">
              <w:rPr>
                <w:webHidden/>
              </w:rPr>
              <w:instrText xml:space="preserve"> PAGEREF _Toc186054848 \h </w:instrText>
            </w:r>
            <w:r w:rsidR="001D5CBB" w:rsidRPr="009747C4">
              <w:rPr>
                <w:webHidden/>
              </w:rPr>
            </w:r>
            <w:r w:rsidR="001D5CBB" w:rsidRPr="009747C4">
              <w:rPr>
                <w:webHidden/>
              </w:rPr>
              <w:fldChar w:fldCharType="separate"/>
            </w:r>
            <w:r w:rsidR="00E00159">
              <w:rPr>
                <w:webHidden/>
              </w:rPr>
              <w:t>x</w:t>
            </w:r>
            <w:r w:rsidR="001D5CBB" w:rsidRPr="009747C4">
              <w:rPr>
                <w:webHidden/>
              </w:rPr>
              <w:fldChar w:fldCharType="end"/>
            </w:r>
          </w:hyperlink>
        </w:p>
        <w:p w14:paraId="61416125" w14:textId="77777777" w:rsidR="001D5CBB" w:rsidRPr="009747C4" w:rsidRDefault="00271870">
          <w:pPr>
            <w:pStyle w:val="TOC1"/>
            <w:rPr>
              <w:rFonts w:eastAsiaTheme="minorEastAsia"/>
              <w:kern w:val="2"/>
              <w:sz w:val="24"/>
              <w:szCs w:val="24"/>
              <w:lang/>
              <w14:ligatures w14:val="standardContextual"/>
            </w:rPr>
          </w:pPr>
          <w:hyperlink w:anchor="_Toc186054849" w:history="1">
            <w:r w:rsidR="001D5CBB" w:rsidRPr="009747C4">
              <w:rPr>
                <w:rStyle w:val="Hyperlink"/>
              </w:rPr>
              <w:t>MỞ ĐẦU</w:t>
            </w:r>
            <w:r w:rsidR="001D5CBB" w:rsidRPr="009747C4">
              <w:rPr>
                <w:webHidden/>
              </w:rPr>
              <w:tab/>
            </w:r>
            <w:r w:rsidR="001D5CBB" w:rsidRPr="009747C4">
              <w:rPr>
                <w:webHidden/>
              </w:rPr>
              <w:fldChar w:fldCharType="begin"/>
            </w:r>
            <w:r w:rsidR="001D5CBB" w:rsidRPr="009747C4">
              <w:rPr>
                <w:webHidden/>
              </w:rPr>
              <w:instrText xml:space="preserve"> PAGEREF _Toc186054849 \h </w:instrText>
            </w:r>
            <w:r w:rsidR="001D5CBB" w:rsidRPr="009747C4">
              <w:rPr>
                <w:webHidden/>
              </w:rPr>
            </w:r>
            <w:r w:rsidR="001D5CBB" w:rsidRPr="009747C4">
              <w:rPr>
                <w:webHidden/>
              </w:rPr>
              <w:fldChar w:fldCharType="separate"/>
            </w:r>
            <w:r w:rsidR="00E00159">
              <w:rPr>
                <w:webHidden/>
              </w:rPr>
              <w:t>1</w:t>
            </w:r>
            <w:r w:rsidR="001D5CBB" w:rsidRPr="009747C4">
              <w:rPr>
                <w:webHidden/>
              </w:rPr>
              <w:fldChar w:fldCharType="end"/>
            </w:r>
          </w:hyperlink>
        </w:p>
        <w:p w14:paraId="2438AECC" w14:textId="77777777" w:rsidR="001D5CBB" w:rsidRPr="009747C4" w:rsidRDefault="00271870">
          <w:pPr>
            <w:pStyle w:val="TOC1"/>
            <w:rPr>
              <w:rFonts w:eastAsiaTheme="minorEastAsia"/>
              <w:kern w:val="2"/>
              <w:sz w:val="24"/>
              <w:szCs w:val="24"/>
              <w:lang/>
              <w14:ligatures w14:val="standardContextual"/>
            </w:rPr>
          </w:pPr>
          <w:hyperlink w:anchor="_Toc186054850" w:history="1">
            <w:r w:rsidR="001D5CBB" w:rsidRPr="009747C4">
              <w:rPr>
                <w:rStyle w:val="Hyperlink"/>
              </w:rPr>
              <w:t xml:space="preserve">CHƯƠNG I. </w:t>
            </w:r>
            <w:r w:rsidR="001D5CBB" w:rsidRPr="009747C4">
              <w:rPr>
                <w:rStyle w:val="Hyperlink"/>
                <w:lang w:val="en-US"/>
              </w:rPr>
              <w:t>GIỚI THIỆU</w:t>
            </w:r>
            <w:r w:rsidR="001D5CBB" w:rsidRPr="009747C4">
              <w:rPr>
                <w:webHidden/>
              </w:rPr>
              <w:tab/>
            </w:r>
            <w:r w:rsidR="001D5CBB" w:rsidRPr="009747C4">
              <w:rPr>
                <w:webHidden/>
              </w:rPr>
              <w:fldChar w:fldCharType="begin"/>
            </w:r>
            <w:r w:rsidR="001D5CBB" w:rsidRPr="009747C4">
              <w:rPr>
                <w:webHidden/>
              </w:rPr>
              <w:instrText xml:space="preserve"> PAGEREF _Toc186054850 \h </w:instrText>
            </w:r>
            <w:r w:rsidR="001D5CBB" w:rsidRPr="009747C4">
              <w:rPr>
                <w:webHidden/>
              </w:rPr>
            </w:r>
            <w:r w:rsidR="001D5CBB" w:rsidRPr="009747C4">
              <w:rPr>
                <w:webHidden/>
              </w:rPr>
              <w:fldChar w:fldCharType="separate"/>
            </w:r>
            <w:r w:rsidR="00E00159">
              <w:rPr>
                <w:webHidden/>
              </w:rPr>
              <w:t>3</w:t>
            </w:r>
            <w:r w:rsidR="001D5CBB" w:rsidRPr="009747C4">
              <w:rPr>
                <w:webHidden/>
              </w:rPr>
              <w:fldChar w:fldCharType="end"/>
            </w:r>
          </w:hyperlink>
        </w:p>
        <w:p w14:paraId="2D96803B"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1" w:history="1">
            <w:r w:rsidR="001D5CBB" w:rsidRPr="009747C4">
              <w:rPr>
                <w:rStyle w:val="Hyperlink"/>
                <w:rFonts w:ascii="Times New Roman" w:hAnsi="Times New Roman" w:cs="Times New Roman"/>
                <w:noProof/>
                <w:lang w:val="en-US"/>
              </w:rPr>
              <w:t>1.1</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Tổng quan về dịch vụ đặt xe trực tuyến</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001D5CBB" w:rsidRPr="009747C4">
              <w:rPr>
                <w:rFonts w:ascii="Times New Roman" w:hAnsi="Times New Roman" w:cs="Times New Roman"/>
                <w:noProof/>
                <w:webHidden/>
              </w:rPr>
              <w:fldChar w:fldCharType="end"/>
            </w:r>
          </w:hyperlink>
        </w:p>
        <w:p w14:paraId="01C23326"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2" w:history="1">
            <w:r w:rsidR="001D5CBB" w:rsidRPr="009747C4">
              <w:rPr>
                <w:rStyle w:val="Hyperlink"/>
                <w:rFonts w:ascii="Times New Roman" w:hAnsi="Times New Roman" w:cs="Times New Roman"/>
                <w:noProof/>
                <w:lang w:val="en-US"/>
              </w:rPr>
              <w:t>1.1</w:t>
            </w:r>
            <w:r w:rsidR="001D5CBB" w:rsidRPr="009747C4">
              <w:rPr>
                <w:rStyle w:val="Hyperlink"/>
                <w:rFonts w:ascii="Times New Roman" w:hAnsi="Times New Roman" w:cs="Times New Roman"/>
                <w:noProof/>
              </w:rPr>
              <w:t xml:space="preserve">.1 </w:t>
            </w:r>
            <w:r w:rsidR="001D5CBB" w:rsidRPr="009747C4">
              <w:rPr>
                <w:rStyle w:val="Hyperlink"/>
                <w:rFonts w:ascii="Times New Roman" w:hAnsi="Times New Roman" w:cs="Times New Roman"/>
                <w:noProof/>
                <w:lang w:val="en-US"/>
              </w:rPr>
              <w:t>Lịch sử phát triển của dịch vụ đặt xe nói chung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001D5CBB" w:rsidRPr="009747C4">
              <w:rPr>
                <w:rFonts w:ascii="Times New Roman" w:hAnsi="Times New Roman" w:cs="Times New Roman"/>
                <w:noProof/>
                <w:webHidden/>
              </w:rPr>
              <w:fldChar w:fldCharType="end"/>
            </w:r>
          </w:hyperlink>
        </w:p>
        <w:p w14:paraId="1230F8DF"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3" w:history="1">
            <w:r w:rsidR="001D5CBB" w:rsidRPr="009747C4">
              <w:rPr>
                <w:rStyle w:val="Hyperlink"/>
                <w:rFonts w:ascii="Times New Roman" w:hAnsi="Times New Roman" w:cs="Times New Roman"/>
                <w:noProof/>
                <w:lang w:val="en-US"/>
              </w:rPr>
              <w:t>1.1</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Những hệ thống đặt xe trực tuyến phổ biến tại Việt Nam</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w:t>
            </w:r>
            <w:r w:rsidR="001D5CBB" w:rsidRPr="009747C4">
              <w:rPr>
                <w:rFonts w:ascii="Times New Roman" w:hAnsi="Times New Roman" w:cs="Times New Roman"/>
                <w:noProof/>
                <w:webHidden/>
              </w:rPr>
              <w:fldChar w:fldCharType="end"/>
            </w:r>
          </w:hyperlink>
        </w:p>
        <w:p w14:paraId="7BC8421A"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4" w:history="1">
            <w:r w:rsidR="001D5CBB" w:rsidRPr="009747C4">
              <w:rPr>
                <w:rStyle w:val="Hyperlink"/>
                <w:rFonts w:ascii="Times New Roman" w:hAnsi="Times New Roman" w:cs="Times New Roman"/>
                <w:noProof/>
                <w:lang w:val="en-US"/>
              </w:rPr>
              <w:t>1.2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Hệ thống thanh toán điện tử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001D5CBB" w:rsidRPr="009747C4">
              <w:rPr>
                <w:rFonts w:ascii="Times New Roman" w:hAnsi="Times New Roman" w:cs="Times New Roman"/>
                <w:noProof/>
                <w:webHidden/>
              </w:rPr>
              <w:fldChar w:fldCharType="end"/>
            </w:r>
          </w:hyperlink>
        </w:p>
        <w:p w14:paraId="4C9CCE0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5" w:history="1">
            <w:r w:rsidR="001D5CBB" w:rsidRPr="009747C4">
              <w:rPr>
                <w:rStyle w:val="Hyperlink"/>
                <w:rFonts w:ascii="Times New Roman" w:hAnsi="Times New Roman" w:cs="Times New Roman"/>
                <w:noProof/>
                <w:lang w:val="en-US"/>
              </w:rPr>
              <w:t>1.2</w:t>
            </w:r>
            <w:r w:rsidR="001D5CBB" w:rsidRPr="009747C4">
              <w:rPr>
                <w:rStyle w:val="Hyperlink"/>
                <w:rFonts w:ascii="Times New Roman" w:hAnsi="Times New Roman" w:cs="Times New Roman"/>
                <w:noProof/>
              </w:rPr>
              <w:t xml:space="preserve">.1 </w:t>
            </w:r>
            <w:r w:rsidR="001D5CBB" w:rsidRPr="009747C4">
              <w:rPr>
                <w:rStyle w:val="Hyperlink"/>
                <w:rFonts w:ascii="Times New Roman" w:hAnsi="Times New Roman" w:cs="Times New Roman"/>
                <w:noProof/>
                <w:lang w:val="en-US"/>
              </w:rPr>
              <w:t>Hệ thống thanh toán điện tử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001D5CBB" w:rsidRPr="009747C4">
              <w:rPr>
                <w:rFonts w:ascii="Times New Roman" w:hAnsi="Times New Roman" w:cs="Times New Roman"/>
                <w:noProof/>
                <w:webHidden/>
              </w:rPr>
              <w:fldChar w:fldCharType="end"/>
            </w:r>
          </w:hyperlink>
        </w:p>
        <w:p w14:paraId="3699335E"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6" w:history="1">
            <w:r w:rsidR="001D5CBB" w:rsidRPr="009747C4">
              <w:rPr>
                <w:rStyle w:val="Hyperlink"/>
                <w:rFonts w:ascii="Times New Roman" w:hAnsi="Times New Roman" w:cs="Times New Roman"/>
                <w:noProof/>
                <w:lang w:val="en-US"/>
              </w:rPr>
              <w:t>1.2</w:t>
            </w:r>
            <w:r w:rsidR="001D5CBB" w:rsidRPr="009747C4">
              <w:rPr>
                <w:rStyle w:val="Hyperlink"/>
                <w:rFonts w:ascii="Times New Roman" w:hAnsi="Times New Roman" w:cs="Times New Roman"/>
                <w:noProof/>
              </w:rPr>
              <w:t xml:space="preserve">.2 </w:t>
            </w:r>
            <w:r w:rsidR="001D5CBB" w:rsidRPr="009747C4">
              <w:rPr>
                <w:rStyle w:val="Hyperlink"/>
                <w:rFonts w:ascii="Times New Roman" w:hAnsi="Times New Roman" w:cs="Times New Roman"/>
                <w:noProof/>
                <w:lang w:val="en-US"/>
              </w:rPr>
              <w:t>Các thành phần của hệ thống thanh toán điện tử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4</w:t>
            </w:r>
            <w:r w:rsidR="001D5CBB" w:rsidRPr="009747C4">
              <w:rPr>
                <w:rFonts w:ascii="Times New Roman" w:hAnsi="Times New Roman" w:cs="Times New Roman"/>
                <w:noProof/>
                <w:webHidden/>
              </w:rPr>
              <w:fldChar w:fldCharType="end"/>
            </w:r>
          </w:hyperlink>
        </w:p>
        <w:p w14:paraId="2E547FE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7" w:history="1">
            <w:r w:rsidR="001D5CBB" w:rsidRPr="009747C4">
              <w:rPr>
                <w:rStyle w:val="Hyperlink"/>
                <w:rFonts w:ascii="Times New Roman" w:hAnsi="Times New Roman" w:cs="Times New Roman"/>
                <w:noProof/>
                <w:lang w:val="en-US"/>
              </w:rPr>
              <w:t>1.2</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3</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Các phương thức thanh toán điện tử: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001D5CBB" w:rsidRPr="009747C4">
              <w:rPr>
                <w:rFonts w:ascii="Times New Roman" w:hAnsi="Times New Roman" w:cs="Times New Roman"/>
                <w:noProof/>
                <w:webHidden/>
              </w:rPr>
              <w:fldChar w:fldCharType="end"/>
            </w:r>
          </w:hyperlink>
        </w:p>
        <w:p w14:paraId="7ABBAA30"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8" w:history="1">
            <w:r w:rsidR="001D5CBB" w:rsidRPr="009747C4">
              <w:rPr>
                <w:rStyle w:val="Hyperlink"/>
                <w:rFonts w:ascii="Times New Roman" w:hAnsi="Times New Roman" w:cs="Times New Roman"/>
                <w:noProof/>
                <w:lang w:val="en-US"/>
              </w:rPr>
              <w:t>1.3</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GPS (Global Positioning System):</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001D5CBB" w:rsidRPr="009747C4">
              <w:rPr>
                <w:rFonts w:ascii="Times New Roman" w:hAnsi="Times New Roman" w:cs="Times New Roman"/>
                <w:noProof/>
                <w:webHidden/>
              </w:rPr>
              <w:fldChar w:fldCharType="end"/>
            </w:r>
          </w:hyperlink>
        </w:p>
        <w:p w14:paraId="0C7CFB8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59" w:history="1">
            <w:r w:rsidR="001D5CBB" w:rsidRPr="009747C4">
              <w:rPr>
                <w:rStyle w:val="Hyperlink"/>
                <w:rFonts w:ascii="Times New Roman" w:hAnsi="Times New Roman" w:cs="Times New Roman"/>
                <w:noProof/>
                <w:lang w:val="en-US"/>
              </w:rPr>
              <w:t>1.3</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1</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Nguyên lý hoạt động của GPS</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_Toc186054859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w:t>
            </w:r>
            <w:r w:rsidR="001D5CBB" w:rsidRPr="009747C4">
              <w:rPr>
                <w:rFonts w:ascii="Times New Roman" w:hAnsi="Times New Roman" w:cs="Times New Roman"/>
                <w:noProof/>
                <w:webHidden/>
              </w:rPr>
              <w:fldChar w:fldCharType="end"/>
            </w:r>
          </w:hyperlink>
        </w:p>
        <w:p w14:paraId="31C97EAC"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0" w:history="1">
            <w:r w:rsidR="001D5CBB" w:rsidRPr="009747C4">
              <w:rPr>
                <w:rStyle w:val="Hyperlink"/>
                <w:rFonts w:ascii="Times New Roman" w:hAnsi="Times New Roman" w:cs="Times New Roman"/>
                <w:noProof/>
                <w:lang w:val="en-US"/>
              </w:rPr>
              <w:t>1.3</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Sự chính xác của GPS</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w:t>
            </w:r>
            <w:r w:rsidR="001D5CBB" w:rsidRPr="009747C4">
              <w:rPr>
                <w:rFonts w:ascii="Times New Roman" w:hAnsi="Times New Roman" w:cs="Times New Roman"/>
                <w:noProof/>
                <w:webHidden/>
              </w:rPr>
              <w:fldChar w:fldCharType="end"/>
            </w:r>
          </w:hyperlink>
        </w:p>
        <w:p w14:paraId="1A0D5B29"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1" w:history="1">
            <w:r w:rsidR="001D5CBB" w:rsidRPr="009747C4">
              <w:rPr>
                <w:rStyle w:val="Hyperlink"/>
                <w:rFonts w:ascii="Times New Roman" w:hAnsi="Times New Roman" w:cs="Times New Roman"/>
                <w:noProof/>
                <w:lang w:val="en-US"/>
              </w:rPr>
              <w:t>1.4 Mục tiêu nghiên cứu: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w:t>
            </w:r>
            <w:r w:rsidR="001D5CBB" w:rsidRPr="009747C4">
              <w:rPr>
                <w:rFonts w:ascii="Times New Roman" w:hAnsi="Times New Roman" w:cs="Times New Roman"/>
                <w:noProof/>
                <w:webHidden/>
              </w:rPr>
              <w:fldChar w:fldCharType="end"/>
            </w:r>
          </w:hyperlink>
        </w:p>
        <w:p w14:paraId="0D6F0319"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2" w:history="1">
            <w:r w:rsidR="001D5CBB" w:rsidRPr="009747C4">
              <w:rPr>
                <w:rStyle w:val="Hyperlink"/>
                <w:rFonts w:ascii="Times New Roman" w:hAnsi="Times New Roman" w:cs="Times New Roman"/>
                <w:noProof/>
                <w:lang w:val="en-US"/>
              </w:rPr>
              <w:t>1.5 Phạm vi nghiên cứu: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w:t>
            </w:r>
            <w:r w:rsidR="001D5CBB" w:rsidRPr="009747C4">
              <w:rPr>
                <w:rFonts w:ascii="Times New Roman" w:hAnsi="Times New Roman" w:cs="Times New Roman"/>
                <w:noProof/>
                <w:webHidden/>
              </w:rPr>
              <w:fldChar w:fldCharType="end"/>
            </w:r>
          </w:hyperlink>
        </w:p>
        <w:p w14:paraId="76D68954"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3" w:history="1">
            <w:r w:rsidR="001D5CBB" w:rsidRPr="009747C4">
              <w:rPr>
                <w:rStyle w:val="Hyperlink"/>
                <w:rFonts w:ascii="Times New Roman" w:hAnsi="Times New Roman" w:cs="Times New Roman"/>
                <w:noProof/>
                <w:lang w:val="en-US"/>
              </w:rPr>
              <w:t>1.6 Tính cấp thiết của đề tài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8</w:t>
            </w:r>
            <w:r w:rsidR="001D5CBB" w:rsidRPr="009747C4">
              <w:rPr>
                <w:rFonts w:ascii="Times New Roman" w:hAnsi="Times New Roman" w:cs="Times New Roman"/>
                <w:noProof/>
                <w:webHidden/>
              </w:rPr>
              <w:fldChar w:fldCharType="end"/>
            </w:r>
          </w:hyperlink>
        </w:p>
        <w:p w14:paraId="1F5F6503"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4" w:history="1">
            <w:r w:rsidR="001D5CBB" w:rsidRPr="009747C4">
              <w:rPr>
                <w:rStyle w:val="Hyperlink"/>
                <w:rFonts w:ascii="Times New Roman" w:hAnsi="Times New Roman" w:cs="Times New Roman"/>
                <w:noProof/>
                <w:lang w:val="en-US"/>
              </w:rPr>
              <w:t>1.7</w:t>
            </w:r>
            <w:r w:rsidR="001D5CBB" w:rsidRPr="009747C4">
              <w:rPr>
                <w:rStyle w:val="Hyperlink"/>
                <w:rFonts w:ascii="Times New Roman" w:hAnsi="Times New Roman" w:cs="Times New Roman"/>
                <w:noProof/>
              </w:rPr>
              <w:t xml:space="preserve"> Kết</w:t>
            </w:r>
            <w:r w:rsidR="001D5CBB" w:rsidRPr="009747C4">
              <w:rPr>
                <w:rStyle w:val="Hyperlink"/>
                <w:rFonts w:ascii="Times New Roman" w:hAnsi="Times New Roman" w:cs="Times New Roman"/>
                <w:noProof/>
                <w:lang w:val="en-US"/>
              </w:rPr>
              <w:t xml:space="preserve"> luận</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w:t>
            </w:r>
            <w:r w:rsidR="001D5CBB" w:rsidRPr="009747C4">
              <w:rPr>
                <w:rStyle w:val="Hyperlink"/>
                <w:rFonts w:ascii="Times New Roman" w:hAnsi="Times New Roman" w:cs="Times New Roman"/>
                <w:noProof/>
              </w:rPr>
              <w:t>hương</w:t>
            </w:r>
            <w:r w:rsidR="001D5CBB" w:rsidRPr="009747C4">
              <w:rPr>
                <w:rStyle w:val="Hyperlink"/>
                <w:rFonts w:ascii="Times New Roman" w:hAnsi="Times New Roman" w:cs="Times New Roman"/>
                <w:noProof/>
                <w:lang w:val="en-US"/>
              </w:rPr>
              <w:t xml:space="preserve"> 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8</w:t>
            </w:r>
            <w:r w:rsidR="001D5CBB" w:rsidRPr="009747C4">
              <w:rPr>
                <w:rFonts w:ascii="Times New Roman" w:hAnsi="Times New Roman" w:cs="Times New Roman"/>
                <w:noProof/>
                <w:webHidden/>
              </w:rPr>
              <w:fldChar w:fldCharType="end"/>
            </w:r>
          </w:hyperlink>
        </w:p>
        <w:p w14:paraId="29B2E38E" w14:textId="77777777" w:rsidR="001D5CBB" w:rsidRPr="009747C4" w:rsidRDefault="00271870">
          <w:pPr>
            <w:pStyle w:val="TOC1"/>
            <w:rPr>
              <w:rFonts w:eastAsiaTheme="minorEastAsia"/>
              <w:kern w:val="2"/>
              <w:sz w:val="24"/>
              <w:szCs w:val="24"/>
              <w:lang/>
              <w14:ligatures w14:val="standardContextual"/>
            </w:rPr>
          </w:pPr>
          <w:hyperlink w:anchor="_Toc186054865" w:history="1">
            <w:r w:rsidR="001D5CBB" w:rsidRPr="009747C4">
              <w:rPr>
                <w:rStyle w:val="Hyperlink"/>
              </w:rPr>
              <w:t xml:space="preserve">CHƯƠNG II. </w:t>
            </w:r>
            <w:r w:rsidR="001D5CBB" w:rsidRPr="009747C4">
              <w:rPr>
                <w:rStyle w:val="Hyperlink"/>
                <w:lang w:val="en-US"/>
              </w:rPr>
              <w:t>PHƯƠNG PHÁP VÀ CÔNG NGHỆ SỬ DỤNG</w:t>
            </w:r>
            <w:r w:rsidR="001D5CBB" w:rsidRPr="009747C4">
              <w:rPr>
                <w:webHidden/>
              </w:rPr>
              <w:tab/>
            </w:r>
            <w:r w:rsidR="001D5CBB" w:rsidRPr="009747C4">
              <w:rPr>
                <w:webHidden/>
              </w:rPr>
              <w:fldChar w:fldCharType="begin"/>
            </w:r>
            <w:r w:rsidR="001D5CBB" w:rsidRPr="009747C4">
              <w:rPr>
                <w:webHidden/>
              </w:rPr>
              <w:instrText xml:space="preserve"> PAGEREF _Toc186054865 \h </w:instrText>
            </w:r>
            <w:r w:rsidR="001D5CBB" w:rsidRPr="009747C4">
              <w:rPr>
                <w:webHidden/>
              </w:rPr>
            </w:r>
            <w:r w:rsidR="001D5CBB" w:rsidRPr="009747C4">
              <w:rPr>
                <w:webHidden/>
              </w:rPr>
              <w:fldChar w:fldCharType="separate"/>
            </w:r>
            <w:r w:rsidR="00E00159">
              <w:rPr>
                <w:webHidden/>
              </w:rPr>
              <w:t>10</w:t>
            </w:r>
            <w:r w:rsidR="001D5CBB" w:rsidRPr="009747C4">
              <w:rPr>
                <w:webHidden/>
              </w:rPr>
              <w:fldChar w:fldCharType="end"/>
            </w:r>
          </w:hyperlink>
        </w:p>
        <w:p w14:paraId="4ED092A8"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6" w:history="1">
            <w:r w:rsidR="001D5CBB" w:rsidRPr="009747C4">
              <w:rPr>
                <w:rStyle w:val="Hyperlink"/>
                <w:rFonts w:ascii="Times New Roman" w:hAnsi="Times New Roman" w:cs="Times New Roman"/>
                <w:noProof/>
                <w:lang w:val="en-US"/>
              </w:rPr>
              <w:t xml:space="preserve">2.1 Phương pháp phát triển: </w:t>
            </w:r>
            <w:r w:rsidR="001D5CBB" w:rsidRPr="009747C4">
              <w:rPr>
                <w:rStyle w:val="Hyperlink"/>
                <w:rFonts w:ascii="Times New Roman" w:hAnsi="Times New Roman" w:cs="Times New Roman"/>
                <w:bCs/>
                <w:i/>
                <w:iCs/>
                <w:noProof/>
                <w:lang w:val="en-US"/>
              </w:rPr>
              <w:t>Mô hình Waterfall</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10</w:t>
            </w:r>
            <w:r w:rsidR="001D5CBB" w:rsidRPr="009747C4">
              <w:rPr>
                <w:rFonts w:ascii="Times New Roman" w:hAnsi="Times New Roman" w:cs="Times New Roman"/>
                <w:noProof/>
                <w:webHidden/>
              </w:rPr>
              <w:fldChar w:fldCharType="end"/>
            </w:r>
          </w:hyperlink>
        </w:p>
        <w:p w14:paraId="3297093B"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7" w:history="1">
            <w:r w:rsidR="001D5CBB" w:rsidRPr="009747C4">
              <w:rPr>
                <w:rStyle w:val="Hyperlink"/>
                <w:rFonts w:ascii="Times New Roman" w:hAnsi="Times New Roman" w:cs="Times New Roman"/>
                <w:noProof/>
                <w:lang w:val="en-US"/>
              </w:rPr>
              <w:t>2.2 Công nghệ sử dụng: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12</w:t>
            </w:r>
            <w:r w:rsidR="001D5CBB" w:rsidRPr="009747C4">
              <w:rPr>
                <w:rFonts w:ascii="Times New Roman" w:hAnsi="Times New Roman" w:cs="Times New Roman"/>
                <w:noProof/>
                <w:webHidden/>
              </w:rPr>
              <w:fldChar w:fldCharType="end"/>
            </w:r>
          </w:hyperlink>
        </w:p>
        <w:p w14:paraId="6749D9DF"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8" w:history="1">
            <w:r w:rsidR="001D5CBB" w:rsidRPr="009747C4">
              <w:rPr>
                <w:rStyle w:val="Hyperlink"/>
                <w:rFonts w:ascii="Times New Roman" w:hAnsi="Times New Roman" w:cs="Times New Roman"/>
                <w:noProof/>
                <w:lang w:val="en-US"/>
              </w:rPr>
              <w:t>2.2</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1</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Flutter:</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12</w:t>
            </w:r>
            <w:r w:rsidR="001D5CBB" w:rsidRPr="009747C4">
              <w:rPr>
                <w:rFonts w:ascii="Times New Roman" w:hAnsi="Times New Roman" w:cs="Times New Roman"/>
                <w:noProof/>
                <w:webHidden/>
              </w:rPr>
              <w:fldChar w:fldCharType="end"/>
            </w:r>
          </w:hyperlink>
        </w:p>
        <w:p w14:paraId="17383E1E"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69" w:history="1">
            <w:r w:rsidR="001D5CBB" w:rsidRPr="009747C4">
              <w:rPr>
                <w:rStyle w:val="Hyperlink"/>
                <w:rFonts w:ascii="Times New Roman" w:hAnsi="Times New Roman" w:cs="Times New Roman"/>
                <w:noProof/>
                <w:lang w:val="en-US"/>
              </w:rPr>
              <w:t>2.2</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Nodejs:</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_Toc186054869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13</w:t>
            </w:r>
            <w:r w:rsidR="001D5CBB" w:rsidRPr="009747C4">
              <w:rPr>
                <w:rFonts w:ascii="Times New Roman" w:hAnsi="Times New Roman" w:cs="Times New Roman"/>
                <w:noProof/>
                <w:webHidden/>
              </w:rPr>
              <w:fldChar w:fldCharType="end"/>
            </w:r>
          </w:hyperlink>
        </w:p>
        <w:p w14:paraId="63B3D346"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0" w:history="1">
            <w:r w:rsidR="001D5CBB" w:rsidRPr="009747C4">
              <w:rPr>
                <w:rStyle w:val="Hyperlink"/>
                <w:rFonts w:ascii="Times New Roman" w:hAnsi="Times New Roman" w:cs="Times New Roman"/>
                <w:noProof/>
                <w:lang w:val="en-US"/>
              </w:rPr>
              <w:t>2.2</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3</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PostgreSQL:</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14</w:t>
            </w:r>
            <w:r w:rsidR="001D5CBB" w:rsidRPr="009747C4">
              <w:rPr>
                <w:rFonts w:ascii="Times New Roman" w:hAnsi="Times New Roman" w:cs="Times New Roman"/>
                <w:noProof/>
                <w:webHidden/>
              </w:rPr>
              <w:fldChar w:fldCharType="end"/>
            </w:r>
          </w:hyperlink>
        </w:p>
        <w:p w14:paraId="04BCFE1F"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1" w:history="1">
            <w:r w:rsidR="001D5CBB" w:rsidRPr="009747C4">
              <w:rPr>
                <w:rStyle w:val="Hyperlink"/>
                <w:rFonts w:ascii="Times New Roman" w:hAnsi="Times New Roman" w:cs="Times New Roman"/>
                <w:noProof/>
                <w:lang w:val="en-US"/>
              </w:rPr>
              <w:t>2.2</w:t>
            </w:r>
            <w:r w:rsidR="001D5CBB" w:rsidRPr="009747C4">
              <w:rPr>
                <w:rStyle w:val="Hyperlink"/>
                <w:rFonts w:ascii="Times New Roman" w:hAnsi="Times New Roman" w:cs="Times New Roman"/>
                <w:noProof/>
              </w:rPr>
              <w:t>.</w:t>
            </w:r>
            <w:r w:rsidR="001D5CBB" w:rsidRPr="009747C4">
              <w:rPr>
                <w:rStyle w:val="Hyperlink"/>
                <w:rFonts w:ascii="Times New Roman" w:hAnsi="Times New Roman" w:cs="Times New Roman"/>
                <w:noProof/>
                <w:lang w:val="en-US"/>
              </w:rPr>
              <w:t>4</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MQTT Protocol (</w:t>
            </w:r>
            <w:r w:rsidR="001D5CBB" w:rsidRPr="009747C4">
              <w:rPr>
                <w:rStyle w:val="Hyperlink"/>
                <w:rFonts w:ascii="Times New Roman" w:hAnsi="Times New Roman" w:cs="Times New Roman"/>
                <w:noProof/>
              </w:rPr>
              <w:t>Message Queuing Telemetry Transport</w:t>
            </w:r>
            <w:r w:rsidR="001D5CBB" w:rsidRPr="009747C4">
              <w:rPr>
                <w:rStyle w:val="Hyperlink"/>
                <w:rFonts w:ascii="Times New Roman" w:hAnsi="Times New Roman" w:cs="Times New Roman"/>
                <w:noProof/>
                <w:lang w:val="en-US"/>
              </w:rPr>
              <w: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14</w:t>
            </w:r>
            <w:r w:rsidR="001D5CBB" w:rsidRPr="009747C4">
              <w:rPr>
                <w:rFonts w:ascii="Times New Roman" w:hAnsi="Times New Roman" w:cs="Times New Roman"/>
                <w:noProof/>
                <w:webHidden/>
              </w:rPr>
              <w:fldChar w:fldCharType="end"/>
            </w:r>
          </w:hyperlink>
        </w:p>
        <w:p w14:paraId="616DAEFF"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2" w:history="1">
            <w:r w:rsidR="001D5CBB" w:rsidRPr="009747C4">
              <w:rPr>
                <w:rStyle w:val="Hyperlink"/>
                <w:rFonts w:ascii="Times New Roman" w:hAnsi="Times New Roman" w:cs="Times New Roman"/>
                <w:noProof/>
                <w:lang w:val="en-US"/>
              </w:rPr>
              <w:t>2.3 Tổng quan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001D5CBB" w:rsidRPr="009747C4">
              <w:rPr>
                <w:rFonts w:ascii="Times New Roman" w:hAnsi="Times New Roman" w:cs="Times New Roman"/>
                <w:noProof/>
                <w:webHidden/>
              </w:rPr>
              <w:fldChar w:fldCharType="end"/>
            </w:r>
          </w:hyperlink>
        </w:p>
        <w:p w14:paraId="47DF4E45"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3" w:history="1">
            <w:r w:rsidR="001D5CBB" w:rsidRPr="009747C4">
              <w:rPr>
                <w:rStyle w:val="Hyperlink"/>
                <w:rFonts w:ascii="Times New Roman" w:hAnsi="Times New Roman" w:cs="Times New Roman"/>
                <w:noProof/>
                <w:lang w:val="en-US"/>
              </w:rPr>
              <w:t>2.3.1</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 xml:space="preserve">Kiến trúc hệ thống tổng quan: </w:t>
            </w:r>
            <w:r w:rsidR="001D5CBB" w:rsidRPr="009747C4">
              <w:rPr>
                <w:rStyle w:val="Hyperlink"/>
                <w:rFonts w:ascii="Times New Roman" w:hAnsi="Times New Roman" w:cs="Times New Roman"/>
                <w:bCs/>
                <w:noProof/>
                <w:lang w:val="en-US"/>
              </w:rPr>
              <w:t>Hệ thống gồm các thành phần chính:</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001D5CBB" w:rsidRPr="009747C4">
              <w:rPr>
                <w:rFonts w:ascii="Times New Roman" w:hAnsi="Times New Roman" w:cs="Times New Roman"/>
                <w:noProof/>
                <w:webHidden/>
              </w:rPr>
              <w:fldChar w:fldCharType="end"/>
            </w:r>
          </w:hyperlink>
        </w:p>
        <w:p w14:paraId="5CCA7A8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4" w:history="1">
            <w:r w:rsidR="001D5CBB" w:rsidRPr="009747C4">
              <w:rPr>
                <w:rStyle w:val="Hyperlink"/>
                <w:rFonts w:ascii="Times New Roman" w:hAnsi="Times New Roman" w:cs="Times New Roman"/>
                <w:noProof/>
                <w:lang w:val="en-US"/>
              </w:rPr>
              <w:t>2.3.2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Sơ đồ kiến trúc hệ thống</w:t>
            </w:r>
            <w:r w:rsidR="001D5CBB" w:rsidRPr="009747C4">
              <w:rPr>
                <w:rStyle w:val="Hyperlink"/>
                <w:rFonts w:ascii="Times New Roman" w:hAnsi="Times New Roman" w:cs="Times New Roman"/>
                <w:bCs/>
                <w:noProof/>
                <w:lang w:val="en-US"/>
              </w:rPr>
              <w: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001D5CBB" w:rsidRPr="009747C4">
              <w:rPr>
                <w:rFonts w:ascii="Times New Roman" w:hAnsi="Times New Roman" w:cs="Times New Roman"/>
                <w:noProof/>
                <w:webHidden/>
              </w:rPr>
              <w:fldChar w:fldCharType="end"/>
            </w:r>
          </w:hyperlink>
        </w:p>
        <w:p w14:paraId="5ECBF94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5" w:history="1">
            <w:r w:rsidR="001D5CBB" w:rsidRPr="009747C4">
              <w:rPr>
                <w:rStyle w:val="Hyperlink"/>
                <w:rFonts w:ascii="Times New Roman" w:hAnsi="Times New Roman" w:cs="Times New Roman"/>
                <w:noProof/>
                <w:lang w:val="en-US"/>
              </w:rPr>
              <w:t>2.3.3</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Các công nghệ hỗ trợ và tích hợp</w:t>
            </w:r>
            <w:r w:rsidR="001D5CBB" w:rsidRPr="009747C4">
              <w:rPr>
                <w:rStyle w:val="Hyperlink"/>
                <w:rFonts w:ascii="Times New Roman" w:hAnsi="Times New Roman" w:cs="Times New Roman"/>
                <w:bCs/>
                <w:noProof/>
                <w:lang w:val="en-US"/>
              </w:rPr>
              <w: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16</w:t>
            </w:r>
            <w:r w:rsidR="001D5CBB" w:rsidRPr="009747C4">
              <w:rPr>
                <w:rFonts w:ascii="Times New Roman" w:hAnsi="Times New Roman" w:cs="Times New Roman"/>
                <w:noProof/>
                <w:webHidden/>
              </w:rPr>
              <w:fldChar w:fldCharType="end"/>
            </w:r>
          </w:hyperlink>
        </w:p>
        <w:p w14:paraId="52278112"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6" w:history="1">
            <w:r w:rsidR="001D5CBB" w:rsidRPr="009747C4">
              <w:rPr>
                <w:rStyle w:val="Hyperlink"/>
                <w:rFonts w:ascii="Times New Roman" w:hAnsi="Times New Roman" w:cs="Times New Roman"/>
                <w:noProof/>
                <w:lang w:val="en-US"/>
              </w:rPr>
              <w:t>2.3.4</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Các nội dung khác</w:t>
            </w:r>
            <w:r w:rsidR="001D5CBB" w:rsidRPr="009747C4">
              <w:rPr>
                <w:rStyle w:val="Hyperlink"/>
                <w:rFonts w:ascii="Times New Roman" w:hAnsi="Times New Roman" w:cs="Times New Roman"/>
                <w:bCs/>
                <w:noProof/>
                <w:lang w:val="en-US"/>
              </w:rPr>
              <w: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19</w:t>
            </w:r>
            <w:r w:rsidR="001D5CBB" w:rsidRPr="009747C4">
              <w:rPr>
                <w:rFonts w:ascii="Times New Roman" w:hAnsi="Times New Roman" w:cs="Times New Roman"/>
                <w:noProof/>
                <w:webHidden/>
              </w:rPr>
              <w:fldChar w:fldCharType="end"/>
            </w:r>
          </w:hyperlink>
        </w:p>
        <w:p w14:paraId="508F6CAD"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7" w:history="1">
            <w:r w:rsidR="001D5CBB" w:rsidRPr="009747C4">
              <w:rPr>
                <w:rStyle w:val="Hyperlink"/>
                <w:rFonts w:ascii="Times New Roman" w:hAnsi="Times New Roman" w:cs="Times New Roman"/>
                <w:noProof/>
                <w:lang w:val="en-US"/>
              </w:rPr>
              <w:t>2.4</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Kết luận</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w:t>
            </w:r>
            <w:r w:rsidR="001D5CBB" w:rsidRPr="009747C4">
              <w:rPr>
                <w:rStyle w:val="Hyperlink"/>
                <w:rFonts w:ascii="Times New Roman" w:hAnsi="Times New Roman" w:cs="Times New Roman"/>
                <w:noProof/>
              </w:rPr>
              <w:t xml:space="preserve">hương </w:t>
            </w:r>
            <w:r w:rsidR="001D5CBB" w:rsidRPr="009747C4">
              <w:rPr>
                <w:rStyle w:val="Hyperlink"/>
                <w:rFonts w:ascii="Times New Roman" w:hAnsi="Times New Roman" w:cs="Times New Roman"/>
                <w:noProof/>
                <w:lang w:val="en-US"/>
              </w:rPr>
              <w:t>II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20</w:t>
            </w:r>
            <w:r w:rsidR="001D5CBB" w:rsidRPr="009747C4">
              <w:rPr>
                <w:rFonts w:ascii="Times New Roman" w:hAnsi="Times New Roman" w:cs="Times New Roman"/>
                <w:noProof/>
                <w:webHidden/>
              </w:rPr>
              <w:fldChar w:fldCharType="end"/>
            </w:r>
          </w:hyperlink>
        </w:p>
        <w:p w14:paraId="2948FA39" w14:textId="77777777" w:rsidR="001D5CBB" w:rsidRPr="009747C4" w:rsidRDefault="00271870">
          <w:pPr>
            <w:pStyle w:val="TOC1"/>
            <w:rPr>
              <w:rFonts w:eastAsiaTheme="minorEastAsia"/>
              <w:kern w:val="2"/>
              <w:sz w:val="24"/>
              <w:szCs w:val="24"/>
              <w:lang/>
              <w14:ligatures w14:val="standardContextual"/>
            </w:rPr>
          </w:pPr>
          <w:hyperlink w:anchor="_Toc186054878" w:history="1">
            <w:r w:rsidR="001D5CBB" w:rsidRPr="009747C4">
              <w:rPr>
                <w:rStyle w:val="Hyperlink"/>
              </w:rPr>
              <w:t xml:space="preserve">CHƯƠNG </w:t>
            </w:r>
            <w:r w:rsidR="001D5CBB" w:rsidRPr="009747C4">
              <w:rPr>
                <w:rStyle w:val="Hyperlink"/>
                <w:lang w:val="en-US"/>
              </w:rPr>
              <w:t>III</w:t>
            </w:r>
            <w:r w:rsidR="001D5CBB" w:rsidRPr="009747C4">
              <w:rPr>
                <w:rStyle w:val="Hyperlink"/>
              </w:rPr>
              <w:t xml:space="preserve">. </w:t>
            </w:r>
            <w:r w:rsidR="001D5CBB" w:rsidRPr="009747C4">
              <w:rPr>
                <w:rStyle w:val="Hyperlink"/>
                <w:lang w:val="en-US"/>
              </w:rPr>
              <w:t>PHÂN TÍCH VÀ THIẾT KẾ HỆ THỐNG</w:t>
            </w:r>
            <w:r w:rsidR="001D5CBB" w:rsidRPr="009747C4">
              <w:rPr>
                <w:webHidden/>
              </w:rPr>
              <w:tab/>
            </w:r>
            <w:r w:rsidR="001D5CBB" w:rsidRPr="009747C4">
              <w:rPr>
                <w:webHidden/>
              </w:rPr>
              <w:fldChar w:fldCharType="begin"/>
            </w:r>
            <w:r w:rsidR="001D5CBB" w:rsidRPr="009747C4">
              <w:rPr>
                <w:webHidden/>
              </w:rPr>
              <w:instrText xml:space="preserve"> PAGEREF _Toc186054878 \h </w:instrText>
            </w:r>
            <w:r w:rsidR="001D5CBB" w:rsidRPr="009747C4">
              <w:rPr>
                <w:webHidden/>
              </w:rPr>
            </w:r>
            <w:r w:rsidR="001D5CBB" w:rsidRPr="009747C4">
              <w:rPr>
                <w:webHidden/>
              </w:rPr>
              <w:fldChar w:fldCharType="separate"/>
            </w:r>
            <w:r w:rsidR="00E00159">
              <w:rPr>
                <w:webHidden/>
              </w:rPr>
              <w:t>21</w:t>
            </w:r>
            <w:r w:rsidR="001D5CBB" w:rsidRPr="009747C4">
              <w:rPr>
                <w:webHidden/>
              </w:rPr>
              <w:fldChar w:fldCharType="end"/>
            </w:r>
          </w:hyperlink>
        </w:p>
        <w:p w14:paraId="6FB41A38"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79" w:history="1">
            <w:r w:rsidR="001D5CBB" w:rsidRPr="009747C4">
              <w:rPr>
                <w:rStyle w:val="Hyperlink"/>
                <w:rFonts w:ascii="Times New Roman" w:hAnsi="Times New Roman" w:cs="Times New Roman"/>
                <w:noProof/>
                <w:lang w:val="en-US"/>
              </w:rPr>
              <w:t>3.</w:t>
            </w:r>
            <w:r w:rsidR="001D5CBB" w:rsidRPr="009747C4">
              <w:rPr>
                <w:rStyle w:val="Hyperlink"/>
                <w:rFonts w:ascii="Times New Roman" w:hAnsi="Times New Roman" w:cs="Times New Roman"/>
                <w:noProof/>
              </w:rPr>
              <w:t xml:space="preserve">1 </w:t>
            </w:r>
            <w:r w:rsidR="001D5CBB" w:rsidRPr="009747C4">
              <w:rPr>
                <w:rStyle w:val="Hyperlink"/>
                <w:rFonts w:ascii="Times New Roman" w:hAnsi="Times New Roman" w:cs="Times New Roman"/>
                <w:noProof/>
                <w:lang w:val="en-US"/>
              </w:rPr>
              <w:t>Tổng quan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_Toc186054879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21</w:t>
            </w:r>
            <w:r w:rsidR="001D5CBB" w:rsidRPr="009747C4">
              <w:rPr>
                <w:rFonts w:ascii="Times New Roman" w:hAnsi="Times New Roman" w:cs="Times New Roman"/>
                <w:noProof/>
                <w:webHidden/>
              </w:rPr>
              <w:fldChar w:fldCharType="end"/>
            </w:r>
          </w:hyperlink>
        </w:p>
        <w:p w14:paraId="6B5EDB6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0" w:history="1">
            <w:r w:rsidR="001D5CBB" w:rsidRPr="009747C4">
              <w:rPr>
                <w:rStyle w:val="Hyperlink"/>
                <w:rFonts w:ascii="Times New Roman" w:hAnsi="Times New Roman" w:cs="Times New Roman"/>
                <w:noProof/>
                <w:lang w:val="en-AU"/>
              </w:rPr>
              <w:t>3.1.1 Môi trường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21</w:t>
            </w:r>
            <w:r w:rsidR="001D5CBB" w:rsidRPr="009747C4">
              <w:rPr>
                <w:rFonts w:ascii="Times New Roman" w:hAnsi="Times New Roman" w:cs="Times New Roman"/>
                <w:noProof/>
                <w:webHidden/>
              </w:rPr>
              <w:fldChar w:fldCharType="end"/>
            </w:r>
          </w:hyperlink>
        </w:p>
        <w:p w14:paraId="31146220"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1" w:history="1">
            <w:r w:rsidR="001D5CBB" w:rsidRPr="009747C4">
              <w:rPr>
                <w:rStyle w:val="Hyperlink"/>
                <w:rFonts w:ascii="Times New Roman" w:hAnsi="Times New Roman" w:cs="Times New Roman"/>
                <w:noProof/>
                <w:lang w:val="en-US"/>
              </w:rPr>
              <w:t>3.2</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Sơ đồ Usecase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22</w:t>
            </w:r>
            <w:r w:rsidR="001D5CBB" w:rsidRPr="009747C4">
              <w:rPr>
                <w:rFonts w:ascii="Times New Roman" w:hAnsi="Times New Roman" w:cs="Times New Roman"/>
                <w:noProof/>
                <w:webHidden/>
              </w:rPr>
              <w:fldChar w:fldCharType="end"/>
            </w:r>
          </w:hyperlink>
        </w:p>
        <w:p w14:paraId="76053FC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2" w:history="1">
            <w:r w:rsidR="001D5CBB" w:rsidRPr="009747C4">
              <w:rPr>
                <w:rStyle w:val="Hyperlink"/>
                <w:rFonts w:ascii="Times New Roman" w:hAnsi="Times New Roman" w:cs="Times New Roman"/>
                <w:noProof/>
                <w:lang w:val="en-AU"/>
              </w:rPr>
              <w:t xml:space="preserve">3.2.1 </w:t>
            </w:r>
            <w:r w:rsidR="001D5CBB" w:rsidRPr="009747C4">
              <w:rPr>
                <w:rStyle w:val="Hyperlink"/>
                <w:rFonts w:ascii="Times New Roman" w:hAnsi="Times New Roman" w:cs="Times New Roman"/>
                <w:noProof/>
                <w:lang w:val="en-US"/>
              </w:rPr>
              <w:t>Usecase Tổng quát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22</w:t>
            </w:r>
            <w:r w:rsidR="001D5CBB" w:rsidRPr="009747C4">
              <w:rPr>
                <w:rFonts w:ascii="Times New Roman" w:hAnsi="Times New Roman" w:cs="Times New Roman"/>
                <w:noProof/>
                <w:webHidden/>
              </w:rPr>
              <w:fldChar w:fldCharType="end"/>
            </w:r>
          </w:hyperlink>
        </w:p>
        <w:p w14:paraId="426C096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3" w:history="1">
            <w:r w:rsidR="001D5CBB" w:rsidRPr="009747C4">
              <w:rPr>
                <w:rStyle w:val="Hyperlink"/>
                <w:rFonts w:ascii="Times New Roman" w:hAnsi="Times New Roman" w:cs="Times New Roman"/>
                <w:noProof/>
                <w:lang w:val="en-AU"/>
              </w:rPr>
              <w:t xml:space="preserve">3.2.2 </w:t>
            </w:r>
            <w:r w:rsidR="001D5CBB" w:rsidRPr="009747C4">
              <w:rPr>
                <w:rStyle w:val="Hyperlink"/>
                <w:rFonts w:ascii="Times New Roman" w:hAnsi="Times New Roman" w:cs="Times New Roman"/>
                <w:noProof/>
                <w:lang w:val="en-US"/>
              </w:rPr>
              <w:t>Usecase Đăng nhập</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23</w:t>
            </w:r>
            <w:r w:rsidR="001D5CBB" w:rsidRPr="009747C4">
              <w:rPr>
                <w:rFonts w:ascii="Times New Roman" w:hAnsi="Times New Roman" w:cs="Times New Roman"/>
                <w:noProof/>
                <w:webHidden/>
              </w:rPr>
              <w:fldChar w:fldCharType="end"/>
            </w:r>
          </w:hyperlink>
        </w:p>
        <w:p w14:paraId="45B0E405"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4" w:history="1">
            <w:r w:rsidR="001D5CBB" w:rsidRPr="009747C4">
              <w:rPr>
                <w:rStyle w:val="Hyperlink"/>
                <w:rFonts w:ascii="Times New Roman" w:hAnsi="Times New Roman" w:cs="Times New Roman"/>
                <w:noProof/>
                <w:lang w:val="en-US"/>
              </w:rPr>
              <w:t>3.2.3 Usecase Quản lý thông tin cá nhân</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23</w:t>
            </w:r>
            <w:r w:rsidR="001D5CBB" w:rsidRPr="009747C4">
              <w:rPr>
                <w:rFonts w:ascii="Times New Roman" w:hAnsi="Times New Roman" w:cs="Times New Roman"/>
                <w:noProof/>
                <w:webHidden/>
              </w:rPr>
              <w:fldChar w:fldCharType="end"/>
            </w:r>
          </w:hyperlink>
        </w:p>
        <w:p w14:paraId="2E28717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5" w:history="1">
            <w:r w:rsidR="001D5CBB" w:rsidRPr="009747C4">
              <w:rPr>
                <w:rStyle w:val="Hyperlink"/>
                <w:rFonts w:ascii="Times New Roman" w:hAnsi="Times New Roman" w:cs="Times New Roman"/>
                <w:noProof/>
                <w:lang w:val="en-US"/>
              </w:rPr>
              <w:t>3.2.4 Usecase Xem lịch sử chuyến đi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24</w:t>
            </w:r>
            <w:r w:rsidR="001D5CBB" w:rsidRPr="009747C4">
              <w:rPr>
                <w:rFonts w:ascii="Times New Roman" w:hAnsi="Times New Roman" w:cs="Times New Roman"/>
                <w:noProof/>
                <w:webHidden/>
              </w:rPr>
              <w:fldChar w:fldCharType="end"/>
            </w:r>
          </w:hyperlink>
        </w:p>
        <w:p w14:paraId="6096311B"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6" w:history="1">
            <w:r w:rsidR="001D5CBB" w:rsidRPr="009747C4">
              <w:rPr>
                <w:rStyle w:val="Hyperlink"/>
                <w:rFonts w:ascii="Times New Roman" w:hAnsi="Times New Roman" w:cs="Times New Roman"/>
                <w:noProof/>
                <w:lang w:val="en-US"/>
              </w:rPr>
              <w:t>3.2.5 Usecase Nạp tiền vào</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24</w:t>
            </w:r>
            <w:r w:rsidR="001D5CBB" w:rsidRPr="009747C4">
              <w:rPr>
                <w:rFonts w:ascii="Times New Roman" w:hAnsi="Times New Roman" w:cs="Times New Roman"/>
                <w:noProof/>
                <w:webHidden/>
              </w:rPr>
              <w:fldChar w:fldCharType="end"/>
            </w:r>
          </w:hyperlink>
        </w:p>
        <w:p w14:paraId="7CE6C63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7" w:history="1">
            <w:r w:rsidR="001D5CBB" w:rsidRPr="009747C4">
              <w:rPr>
                <w:rStyle w:val="Hyperlink"/>
                <w:rFonts w:ascii="Times New Roman" w:hAnsi="Times New Roman" w:cs="Times New Roman"/>
                <w:noProof/>
                <w:lang w:val="en-US"/>
              </w:rPr>
              <w:t>3.2.6 Usecase Đăng ký</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25</w:t>
            </w:r>
            <w:r w:rsidR="001D5CBB" w:rsidRPr="009747C4">
              <w:rPr>
                <w:rFonts w:ascii="Times New Roman" w:hAnsi="Times New Roman" w:cs="Times New Roman"/>
                <w:noProof/>
                <w:webHidden/>
              </w:rPr>
              <w:fldChar w:fldCharType="end"/>
            </w:r>
          </w:hyperlink>
        </w:p>
        <w:p w14:paraId="3C4E9A39"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8" w:history="1">
            <w:r w:rsidR="001D5CBB" w:rsidRPr="009747C4">
              <w:rPr>
                <w:rStyle w:val="Hyperlink"/>
                <w:rFonts w:ascii="Times New Roman" w:hAnsi="Times New Roman" w:cs="Times New Roman"/>
                <w:noProof/>
                <w:lang w:val="en-US"/>
              </w:rPr>
              <w:t>3.2.7 Usecase Đặt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25</w:t>
            </w:r>
            <w:r w:rsidR="001D5CBB" w:rsidRPr="009747C4">
              <w:rPr>
                <w:rFonts w:ascii="Times New Roman" w:hAnsi="Times New Roman" w:cs="Times New Roman"/>
                <w:noProof/>
                <w:webHidden/>
              </w:rPr>
              <w:fldChar w:fldCharType="end"/>
            </w:r>
          </w:hyperlink>
        </w:p>
        <w:p w14:paraId="2E7F54C0"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89" w:history="1">
            <w:r w:rsidR="001D5CBB" w:rsidRPr="009747C4">
              <w:rPr>
                <w:rStyle w:val="Hyperlink"/>
                <w:rFonts w:ascii="Times New Roman" w:hAnsi="Times New Roman" w:cs="Times New Roman"/>
                <w:noProof/>
                <w:lang w:val="en-US"/>
              </w:rPr>
              <w:t>3.2.8 Usecase Thực hiện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_Toc186054889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26</w:t>
            </w:r>
            <w:r w:rsidR="001D5CBB" w:rsidRPr="009747C4">
              <w:rPr>
                <w:rFonts w:ascii="Times New Roman" w:hAnsi="Times New Roman" w:cs="Times New Roman"/>
                <w:noProof/>
                <w:webHidden/>
              </w:rPr>
              <w:fldChar w:fldCharType="end"/>
            </w:r>
          </w:hyperlink>
        </w:p>
        <w:p w14:paraId="65E30DA2"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0" w:history="1">
            <w:r w:rsidR="001D5CBB" w:rsidRPr="009747C4">
              <w:rPr>
                <w:rStyle w:val="Hyperlink"/>
                <w:rFonts w:ascii="Times New Roman" w:hAnsi="Times New Roman" w:cs="Times New Roman"/>
                <w:noProof/>
                <w:lang w:val="en-US"/>
              </w:rPr>
              <w:t>3.2.9 Usecase Tìm kiếm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26</w:t>
            </w:r>
            <w:r w:rsidR="001D5CBB" w:rsidRPr="009747C4">
              <w:rPr>
                <w:rFonts w:ascii="Times New Roman" w:hAnsi="Times New Roman" w:cs="Times New Roman"/>
                <w:noProof/>
                <w:webHidden/>
              </w:rPr>
              <w:fldChar w:fldCharType="end"/>
            </w:r>
          </w:hyperlink>
        </w:p>
        <w:p w14:paraId="528EEF6B"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1" w:history="1">
            <w:r w:rsidR="001D5CBB" w:rsidRPr="009747C4">
              <w:rPr>
                <w:rStyle w:val="Hyperlink"/>
                <w:rFonts w:ascii="Times New Roman" w:hAnsi="Times New Roman" w:cs="Times New Roman"/>
                <w:noProof/>
                <w:lang w:val="en-US"/>
              </w:rPr>
              <w:t>3.2.10 Usecase Chọn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27</w:t>
            </w:r>
            <w:r w:rsidR="001D5CBB" w:rsidRPr="009747C4">
              <w:rPr>
                <w:rFonts w:ascii="Times New Roman" w:hAnsi="Times New Roman" w:cs="Times New Roman"/>
                <w:noProof/>
                <w:webHidden/>
              </w:rPr>
              <w:fldChar w:fldCharType="end"/>
            </w:r>
          </w:hyperlink>
        </w:p>
        <w:p w14:paraId="5083C77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2" w:history="1">
            <w:r w:rsidR="001D5CBB" w:rsidRPr="009747C4">
              <w:rPr>
                <w:rStyle w:val="Hyperlink"/>
                <w:rFonts w:ascii="Times New Roman" w:hAnsi="Times New Roman" w:cs="Times New Roman"/>
                <w:noProof/>
                <w:lang w:val="en-US"/>
              </w:rPr>
              <w:t>3.2.11 Usecase Đánh giá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27</w:t>
            </w:r>
            <w:r w:rsidR="001D5CBB" w:rsidRPr="009747C4">
              <w:rPr>
                <w:rFonts w:ascii="Times New Roman" w:hAnsi="Times New Roman" w:cs="Times New Roman"/>
                <w:noProof/>
                <w:webHidden/>
              </w:rPr>
              <w:fldChar w:fldCharType="end"/>
            </w:r>
          </w:hyperlink>
        </w:p>
        <w:p w14:paraId="6A881A2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3" w:history="1">
            <w:r w:rsidR="001D5CBB" w:rsidRPr="009747C4">
              <w:rPr>
                <w:rStyle w:val="Hyperlink"/>
                <w:rFonts w:ascii="Times New Roman" w:hAnsi="Times New Roman" w:cs="Times New Roman"/>
                <w:noProof/>
                <w:lang w:val="en-US"/>
              </w:rPr>
              <w:t>3.2.12 Usecase Thanh toán</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001D5CBB" w:rsidRPr="009747C4">
              <w:rPr>
                <w:rFonts w:ascii="Times New Roman" w:hAnsi="Times New Roman" w:cs="Times New Roman"/>
                <w:noProof/>
                <w:webHidden/>
              </w:rPr>
              <w:fldChar w:fldCharType="end"/>
            </w:r>
          </w:hyperlink>
        </w:p>
        <w:p w14:paraId="025F9EDD"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4" w:history="1">
            <w:r w:rsidR="001D5CBB" w:rsidRPr="009747C4">
              <w:rPr>
                <w:rStyle w:val="Hyperlink"/>
                <w:rFonts w:ascii="Times New Roman" w:hAnsi="Times New Roman" w:cs="Times New Roman"/>
                <w:noProof/>
                <w:lang w:val="en-US"/>
              </w:rPr>
              <w:t>3.2.13 Usecase Tạo yêu cầu rút tiền</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001D5CBB" w:rsidRPr="009747C4">
              <w:rPr>
                <w:rFonts w:ascii="Times New Roman" w:hAnsi="Times New Roman" w:cs="Times New Roman"/>
                <w:noProof/>
                <w:webHidden/>
              </w:rPr>
              <w:fldChar w:fldCharType="end"/>
            </w:r>
          </w:hyperlink>
        </w:p>
        <w:p w14:paraId="295E3836"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5" w:history="1">
            <w:r w:rsidR="001D5CBB" w:rsidRPr="009747C4">
              <w:rPr>
                <w:rStyle w:val="Hyperlink"/>
                <w:rFonts w:ascii="Times New Roman" w:hAnsi="Times New Roman" w:cs="Times New Roman"/>
                <w:noProof/>
                <w:lang w:val="en-US"/>
              </w:rPr>
              <w:t>3.2.14 Usecase Quản lý khách hàng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28</w:t>
            </w:r>
            <w:r w:rsidR="001D5CBB" w:rsidRPr="009747C4">
              <w:rPr>
                <w:rFonts w:ascii="Times New Roman" w:hAnsi="Times New Roman" w:cs="Times New Roman"/>
                <w:noProof/>
                <w:webHidden/>
              </w:rPr>
              <w:fldChar w:fldCharType="end"/>
            </w:r>
          </w:hyperlink>
        </w:p>
        <w:p w14:paraId="1E9F44BE"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6" w:history="1">
            <w:r w:rsidR="001D5CBB" w:rsidRPr="009747C4">
              <w:rPr>
                <w:rStyle w:val="Hyperlink"/>
                <w:rFonts w:ascii="Times New Roman" w:hAnsi="Times New Roman" w:cs="Times New Roman"/>
                <w:noProof/>
                <w:lang w:val="en-US"/>
              </w:rPr>
              <w:t>3.2.15 Usecase Quản lý tài xế</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29</w:t>
            </w:r>
            <w:r w:rsidR="001D5CBB" w:rsidRPr="009747C4">
              <w:rPr>
                <w:rFonts w:ascii="Times New Roman" w:hAnsi="Times New Roman" w:cs="Times New Roman"/>
                <w:noProof/>
                <w:webHidden/>
              </w:rPr>
              <w:fldChar w:fldCharType="end"/>
            </w:r>
          </w:hyperlink>
        </w:p>
        <w:p w14:paraId="5F1CDE53"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7" w:history="1">
            <w:r w:rsidR="001D5CBB" w:rsidRPr="009747C4">
              <w:rPr>
                <w:rStyle w:val="Hyperlink"/>
                <w:rFonts w:ascii="Times New Roman" w:hAnsi="Times New Roman" w:cs="Times New Roman"/>
                <w:noProof/>
                <w:lang w:val="en-US"/>
              </w:rPr>
              <w:t>3.2.16 Usecase Thống kê</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29</w:t>
            </w:r>
            <w:r w:rsidR="001D5CBB" w:rsidRPr="009747C4">
              <w:rPr>
                <w:rFonts w:ascii="Times New Roman" w:hAnsi="Times New Roman" w:cs="Times New Roman"/>
                <w:noProof/>
                <w:webHidden/>
              </w:rPr>
              <w:fldChar w:fldCharType="end"/>
            </w:r>
          </w:hyperlink>
        </w:p>
        <w:p w14:paraId="718A03EB"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8" w:history="1">
            <w:r w:rsidR="001D5CBB" w:rsidRPr="009747C4">
              <w:rPr>
                <w:rStyle w:val="Hyperlink"/>
                <w:rFonts w:ascii="Times New Roman" w:hAnsi="Times New Roman" w:cs="Times New Roman"/>
                <w:noProof/>
                <w:lang w:val="en-US"/>
              </w:rPr>
              <w:t>3.3 Biểu đồ hoạt động (Activity Diagram)</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001D5CBB" w:rsidRPr="009747C4">
              <w:rPr>
                <w:rFonts w:ascii="Times New Roman" w:hAnsi="Times New Roman" w:cs="Times New Roman"/>
                <w:noProof/>
                <w:webHidden/>
              </w:rPr>
              <w:fldChar w:fldCharType="end"/>
            </w:r>
          </w:hyperlink>
        </w:p>
        <w:p w14:paraId="56C5528B"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899" w:history="1">
            <w:r w:rsidR="001D5CBB" w:rsidRPr="009747C4">
              <w:rPr>
                <w:rStyle w:val="Hyperlink"/>
                <w:rFonts w:ascii="Times New Roman" w:hAnsi="Times New Roman" w:cs="Times New Roman"/>
                <w:noProof/>
                <w:lang w:val="en-US"/>
              </w:rPr>
              <w:t>3.3.1 Đăng nhập</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_Toc186054899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001D5CBB" w:rsidRPr="009747C4">
              <w:rPr>
                <w:rFonts w:ascii="Times New Roman" w:hAnsi="Times New Roman" w:cs="Times New Roman"/>
                <w:noProof/>
                <w:webHidden/>
              </w:rPr>
              <w:fldChar w:fldCharType="end"/>
            </w:r>
          </w:hyperlink>
        </w:p>
        <w:p w14:paraId="6AFC883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0" w:history="1">
            <w:r w:rsidR="001D5CBB" w:rsidRPr="009747C4">
              <w:rPr>
                <w:rStyle w:val="Hyperlink"/>
                <w:rFonts w:ascii="Times New Roman" w:hAnsi="Times New Roman" w:cs="Times New Roman"/>
                <w:noProof/>
                <w:lang w:val="en-US"/>
              </w:rPr>
              <w:t>3.3.2 Đăng ký</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30</w:t>
            </w:r>
            <w:r w:rsidR="001D5CBB" w:rsidRPr="009747C4">
              <w:rPr>
                <w:rFonts w:ascii="Times New Roman" w:hAnsi="Times New Roman" w:cs="Times New Roman"/>
                <w:noProof/>
                <w:webHidden/>
              </w:rPr>
              <w:fldChar w:fldCharType="end"/>
            </w:r>
          </w:hyperlink>
        </w:p>
        <w:p w14:paraId="7502B17E"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1" w:history="1">
            <w:r w:rsidR="001D5CBB" w:rsidRPr="009747C4">
              <w:rPr>
                <w:rStyle w:val="Hyperlink"/>
                <w:rFonts w:ascii="Times New Roman" w:hAnsi="Times New Roman" w:cs="Times New Roman"/>
                <w:noProof/>
                <w:lang w:val="en-US"/>
              </w:rPr>
              <w:t>3.3.3 Khách hàng đặt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31</w:t>
            </w:r>
            <w:r w:rsidR="001D5CBB" w:rsidRPr="009747C4">
              <w:rPr>
                <w:rFonts w:ascii="Times New Roman" w:hAnsi="Times New Roman" w:cs="Times New Roman"/>
                <w:noProof/>
                <w:webHidden/>
              </w:rPr>
              <w:fldChar w:fldCharType="end"/>
            </w:r>
          </w:hyperlink>
        </w:p>
        <w:p w14:paraId="0360375F"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2" w:history="1">
            <w:r w:rsidR="001D5CBB" w:rsidRPr="009747C4">
              <w:rPr>
                <w:rStyle w:val="Hyperlink"/>
                <w:rFonts w:ascii="Times New Roman" w:hAnsi="Times New Roman" w:cs="Times New Roman"/>
                <w:noProof/>
                <w:lang w:val="en-US"/>
              </w:rPr>
              <w:t>3.3.4 Tài xế nhận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31</w:t>
            </w:r>
            <w:r w:rsidR="001D5CBB" w:rsidRPr="009747C4">
              <w:rPr>
                <w:rFonts w:ascii="Times New Roman" w:hAnsi="Times New Roman" w:cs="Times New Roman"/>
                <w:noProof/>
                <w:webHidden/>
              </w:rPr>
              <w:fldChar w:fldCharType="end"/>
            </w:r>
          </w:hyperlink>
        </w:p>
        <w:p w14:paraId="1D38F016"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3" w:history="1">
            <w:r w:rsidR="001D5CBB" w:rsidRPr="009747C4">
              <w:rPr>
                <w:rStyle w:val="Hyperlink"/>
                <w:rFonts w:ascii="Times New Roman" w:hAnsi="Times New Roman" w:cs="Times New Roman"/>
                <w:noProof/>
                <w:lang w:val="en-US"/>
              </w:rPr>
              <w:t>3.3.5 Thực hiện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32</w:t>
            </w:r>
            <w:r w:rsidR="001D5CBB" w:rsidRPr="009747C4">
              <w:rPr>
                <w:rFonts w:ascii="Times New Roman" w:hAnsi="Times New Roman" w:cs="Times New Roman"/>
                <w:noProof/>
                <w:webHidden/>
              </w:rPr>
              <w:fldChar w:fldCharType="end"/>
            </w:r>
          </w:hyperlink>
        </w:p>
        <w:p w14:paraId="2C5F34C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4" w:history="1">
            <w:r w:rsidR="001D5CBB" w:rsidRPr="009747C4">
              <w:rPr>
                <w:rStyle w:val="Hyperlink"/>
                <w:rFonts w:ascii="Times New Roman" w:hAnsi="Times New Roman" w:cs="Times New Roman"/>
                <w:noProof/>
                <w:lang w:val="en-US"/>
              </w:rPr>
              <w:t>3.3.6 Nạp tiền vào tài khoản ví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32</w:t>
            </w:r>
            <w:r w:rsidR="001D5CBB" w:rsidRPr="009747C4">
              <w:rPr>
                <w:rFonts w:ascii="Times New Roman" w:hAnsi="Times New Roman" w:cs="Times New Roman"/>
                <w:noProof/>
                <w:webHidden/>
              </w:rPr>
              <w:fldChar w:fldCharType="end"/>
            </w:r>
          </w:hyperlink>
        </w:p>
        <w:p w14:paraId="5B78F715"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5" w:history="1">
            <w:r w:rsidR="001D5CBB" w:rsidRPr="009747C4">
              <w:rPr>
                <w:rStyle w:val="Hyperlink"/>
                <w:rFonts w:ascii="Times New Roman" w:hAnsi="Times New Roman" w:cs="Times New Roman"/>
                <w:noProof/>
                <w:lang w:val="en-US"/>
              </w:rPr>
              <w:t>3.3.7 Rút tiền khỏi tài khoản ví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33</w:t>
            </w:r>
            <w:r w:rsidR="001D5CBB" w:rsidRPr="009747C4">
              <w:rPr>
                <w:rFonts w:ascii="Times New Roman" w:hAnsi="Times New Roman" w:cs="Times New Roman"/>
                <w:noProof/>
                <w:webHidden/>
              </w:rPr>
              <w:fldChar w:fldCharType="end"/>
            </w:r>
          </w:hyperlink>
        </w:p>
        <w:p w14:paraId="4AABC854"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6" w:history="1">
            <w:r w:rsidR="001D5CBB" w:rsidRPr="009747C4">
              <w:rPr>
                <w:rStyle w:val="Hyperlink"/>
                <w:rFonts w:ascii="Times New Roman" w:hAnsi="Times New Roman" w:cs="Times New Roman"/>
                <w:noProof/>
                <w:lang w:val="en-US"/>
              </w:rPr>
              <w:t>3.3.8 Xem lịch sử chuyến xe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33</w:t>
            </w:r>
            <w:r w:rsidR="001D5CBB" w:rsidRPr="009747C4">
              <w:rPr>
                <w:rFonts w:ascii="Times New Roman" w:hAnsi="Times New Roman" w:cs="Times New Roman"/>
                <w:noProof/>
                <w:webHidden/>
              </w:rPr>
              <w:fldChar w:fldCharType="end"/>
            </w:r>
          </w:hyperlink>
        </w:p>
        <w:p w14:paraId="3B312757"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7" w:history="1">
            <w:r w:rsidR="001D5CBB" w:rsidRPr="009747C4">
              <w:rPr>
                <w:rStyle w:val="Hyperlink"/>
                <w:rFonts w:ascii="Times New Roman" w:hAnsi="Times New Roman" w:cs="Times New Roman"/>
                <w:noProof/>
                <w:lang w:val="en-US"/>
              </w:rPr>
              <w:t>3.3.9 Quản lý khách hàng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34</w:t>
            </w:r>
            <w:r w:rsidR="001D5CBB" w:rsidRPr="009747C4">
              <w:rPr>
                <w:rFonts w:ascii="Times New Roman" w:hAnsi="Times New Roman" w:cs="Times New Roman"/>
                <w:noProof/>
                <w:webHidden/>
              </w:rPr>
              <w:fldChar w:fldCharType="end"/>
            </w:r>
          </w:hyperlink>
        </w:p>
        <w:p w14:paraId="67BF12DD"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8" w:history="1">
            <w:r w:rsidR="001D5CBB" w:rsidRPr="009747C4">
              <w:rPr>
                <w:rStyle w:val="Hyperlink"/>
                <w:rFonts w:ascii="Times New Roman" w:hAnsi="Times New Roman" w:cs="Times New Roman"/>
                <w:noProof/>
                <w:lang w:val="en-US"/>
              </w:rPr>
              <w:t>3.3.10 Quản lý tài xế</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35</w:t>
            </w:r>
            <w:r w:rsidR="001D5CBB" w:rsidRPr="009747C4">
              <w:rPr>
                <w:rFonts w:ascii="Times New Roman" w:hAnsi="Times New Roman" w:cs="Times New Roman"/>
                <w:noProof/>
                <w:webHidden/>
              </w:rPr>
              <w:fldChar w:fldCharType="end"/>
            </w:r>
          </w:hyperlink>
        </w:p>
        <w:p w14:paraId="28439575"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09" w:history="1">
            <w:r w:rsidR="001D5CBB" w:rsidRPr="009747C4">
              <w:rPr>
                <w:rStyle w:val="Hyperlink"/>
                <w:rFonts w:ascii="Times New Roman" w:hAnsi="Times New Roman" w:cs="Times New Roman"/>
                <w:noProof/>
              </w:rPr>
              <w:t>3.</w:t>
            </w:r>
            <w:r w:rsidR="001D5CBB" w:rsidRPr="009747C4">
              <w:rPr>
                <w:rStyle w:val="Hyperlink"/>
                <w:rFonts w:ascii="Times New Roman" w:hAnsi="Times New Roman" w:cs="Times New Roman"/>
                <w:noProof/>
                <w:lang w:val="en-US"/>
              </w:rPr>
              <w:t>4 Đặc tả yêu cầu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_Toc186054909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001D5CBB" w:rsidRPr="009747C4">
              <w:rPr>
                <w:rFonts w:ascii="Times New Roman" w:hAnsi="Times New Roman" w:cs="Times New Roman"/>
                <w:noProof/>
                <w:webHidden/>
              </w:rPr>
              <w:fldChar w:fldCharType="end"/>
            </w:r>
          </w:hyperlink>
        </w:p>
        <w:p w14:paraId="43C975EE"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0" w:history="1">
            <w:r w:rsidR="001D5CBB" w:rsidRPr="009747C4">
              <w:rPr>
                <w:rStyle w:val="Hyperlink"/>
                <w:rFonts w:ascii="Times New Roman" w:hAnsi="Times New Roman" w:cs="Times New Roman"/>
                <w:noProof/>
              </w:rPr>
              <w:t>3.</w:t>
            </w:r>
            <w:r w:rsidR="001D5CBB" w:rsidRPr="009747C4">
              <w:rPr>
                <w:rStyle w:val="Hyperlink"/>
                <w:rFonts w:ascii="Times New Roman" w:hAnsi="Times New Roman" w:cs="Times New Roman"/>
                <w:noProof/>
                <w:lang w:val="en-US"/>
              </w:rPr>
              <w:t>4.1 Yêu cầu giao diện bên ngoài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001D5CBB" w:rsidRPr="009747C4">
              <w:rPr>
                <w:rFonts w:ascii="Times New Roman" w:hAnsi="Times New Roman" w:cs="Times New Roman"/>
                <w:noProof/>
                <w:webHidden/>
              </w:rPr>
              <w:fldChar w:fldCharType="end"/>
            </w:r>
          </w:hyperlink>
        </w:p>
        <w:p w14:paraId="22BE0FCB"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1" w:history="1">
            <w:r w:rsidR="001D5CBB" w:rsidRPr="009747C4">
              <w:rPr>
                <w:rStyle w:val="Hyperlink"/>
                <w:rFonts w:ascii="Times New Roman" w:hAnsi="Times New Roman" w:cs="Times New Roman"/>
                <w:noProof/>
              </w:rPr>
              <w:t>3.</w:t>
            </w:r>
            <w:r w:rsidR="001D5CBB" w:rsidRPr="009747C4">
              <w:rPr>
                <w:rStyle w:val="Hyperlink"/>
                <w:rFonts w:ascii="Times New Roman" w:hAnsi="Times New Roman" w:cs="Times New Roman"/>
                <w:noProof/>
                <w:lang w:val="en-US"/>
              </w:rPr>
              <w:t>4.</w:t>
            </w:r>
            <w:r w:rsidR="001D5CBB" w:rsidRPr="009747C4">
              <w:rPr>
                <w:rStyle w:val="Hyperlink"/>
                <w:rFonts w:ascii="Times New Roman" w:hAnsi="Times New Roman" w:cs="Times New Roman"/>
                <w:noProof/>
              </w:rPr>
              <w:t>2</w:t>
            </w:r>
            <w:r w:rsidR="001D5CBB" w:rsidRPr="009747C4">
              <w:rPr>
                <w:rStyle w:val="Hyperlink"/>
                <w:rFonts w:ascii="Times New Roman" w:hAnsi="Times New Roman" w:cs="Times New Roman"/>
                <w:noProof/>
                <w:lang w:val="en-US"/>
              </w:rPr>
              <w:t xml:space="preserve"> Yêu cầu chức năng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36</w:t>
            </w:r>
            <w:r w:rsidR="001D5CBB" w:rsidRPr="009747C4">
              <w:rPr>
                <w:rFonts w:ascii="Times New Roman" w:hAnsi="Times New Roman" w:cs="Times New Roman"/>
                <w:noProof/>
                <w:webHidden/>
              </w:rPr>
              <w:fldChar w:fldCharType="end"/>
            </w:r>
          </w:hyperlink>
        </w:p>
        <w:p w14:paraId="70709A89"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2" w:history="1">
            <w:r w:rsidR="001D5CBB" w:rsidRPr="009747C4">
              <w:rPr>
                <w:rStyle w:val="Hyperlink"/>
                <w:rFonts w:ascii="Times New Roman" w:hAnsi="Times New Roman" w:cs="Times New Roman"/>
                <w:noProof/>
                <w:lang w:val="en-US"/>
              </w:rPr>
              <w:t>3.5</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Thiết kế cơ sở dữ liệu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47</w:t>
            </w:r>
            <w:r w:rsidR="001D5CBB" w:rsidRPr="009747C4">
              <w:rPr>
                <w:rFonts w:ascii="Times New Roman" w:hAnsi="Times New Roman" w:cs="Times New Roman"/>
                <w:noProof/>
                <w:webHidden/>
              </w:rPr>
              <w:fldChar w:fldCharType="end"/>
            </w:r>
          </w:hyperlink>
        </w:p>
        <w:p w14:paraId="2AE57806"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3" w:history="1">
            <w:r w:rsidR="001D5CBB" w:rsidRPr="009747C4">
              <w:rPr>
                <w:rStyle w:val="Hyperlink"/>
                <w:rFonts w:ascii="Times New Roman" w:hAnsi="Times New Roman" w:cs="Times New Roman"/>
                <w:noProof/>
                <w:lang w:val="en-US"/>
              </w:rPr>
              <w:t>3.5.1 Danh sách các bảng trong Cơ sở dữ liệu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47</w:t>
            </w:r>
            <w:r w:rsidR="001D5CBB" w:rsidRPr="009747C4">
              <w:rPr>
                <w:rFonts w:ascii="Times New Roman" w:hAnsi="Times New Roman" w:cs="Times New Roman"/>
                <w:noProof/>
                <w:webHidden/>
              </w:rPr>
              <w:fldChar w:fldCharType="end"/>
            </w:r>
          </w:hyperlink>
        </w:p>
        <w:p w14:paraId="403A5A91"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4" w:history="1">
            <w:r w:rsidR="001D5CBB" w:rsidRPr="009747C4">
              <w:rPr>
                <w:rStyle w:val="Hyperlink"/>
                <w:rFonts w:ascii="Times New Roman" w:hAnsi="Times New Roman" w:cs="Times New Roman"/>
                <w:noProof/>
                <w:lang w:val="en-US"/>
              </w:rPr>
              <w:t>3.5.2 Mô hình thực thể liên kết</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54</w:t>
            </w:r>
            <w:r w:rsidR="001D5CBB" w:rsidRPr="009747C4">
              <w:rPr>
                <w:rFonts w:ascii="Times New Roman" w:hAnsi="Times New Roman" w:cs="Times New Roman"/>
                <w:noProof/>
                <w:webHidden/>
              </w:rPr>
              <w:fldChar w:fldCharType="end"/>
            </w:r>
          </w:hyperlink>
        </w:p>
        <w:p w14:paraId="19B1451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5" w:history="1">
            <w:r w:rsidR="001D5CBB" w:rsidRPr="009747C4">
              <w:rPr>
                <w:rStyle w:val="Hyperlink"/>
                <w:rFonts w:ascii="Times New Roman" w:hAnsi="Times New Roman" w:cs="Times New Roman"/>
                <w:noProof/>
                <w:lang w:val="en-AU"/>
              </w:rPr>
              <w:t>3.5.3 Biểu đồ cơ sở dữ liệu</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54</w:t>
            </w:r>
            <w:r w:rsidR="001D5CBB" w:rsidRPr="009747C4">
              <w:rPr>
                <w:rFonts w:ascii="Times New Roman" w:hAnsi="Times New Roman" w:cs="Times New Roman"/>
                <w:noProof/>
                <w:webHidden/>
              </w:rPr>
              <w:fldChar w:fldCharType="end"/>
            </w:r>
          </w:hyperlink>
        </w:p>
        <w:p w14:paraId="40B46A15"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6" w:history="1">
            <w:r w:rsidR="001D5CBB" w:rsidRPr="009747C4">
              <w:rPr>
                <w:rStyle w:val="Hyperlink"/>
                <w:rFonts w:ascii="Times New Roman" w:hAnsi="Times New Roman" w:cs="Times New Roman"/>
                <w:noProof/>
                <w:lang w:val="en-US"/>
              </w:rPr>
              <w:t>3.6</w:t>
            </w:r>
            <w:r w:rsidR="001D5CBB" w:rsidRPr="009747C4">
              <w:rPr>
                <w:rStyle w:val="Hyperlink"/>
                <w:rFonts w:ascii="Times New Roman" w:hAnsi="Times New Roman" w:cs="Times New Roman"/>
                <w:noProof/>
              </w:rPr>
              <w:t xml:space="preserve"> Kết</w:t>
            </w:r>
            <w:r w:rsidR="001D5CBB" w:rsidRPr="009747C4">
              <w:rPr>
                <w:rStyle w:val="Hyperlink"/>
                <w:rFonts w:ascii="Times New Roman" w:hAnsi="Times New Roman" w:cs="Times New Roman"/>
                <w:noProof/>
                <w:lang w:val="en-US"/>
              </w:rPr>
              <w:t xml:space="preserve"> luận</w:t>
            </w:r>
            <w:r w:rsidR="001D5CBB" w:rsidRPr="009747C4">
              <w:rPr>
                <w:rStyle w:val="Hyperlink"/>
                <w:rFonts w:ascii="Times New Roman" w:hAnsi="Times New Roman" w:cs="Times New Roman"/>
                <w:noProof/>
              </w:rPr>
              <w:t xml:space="preserve"> </w:t>
            </w:r>
            <w:r w:rsidR="001D5CBB" w:rsidRPr="009747C4">
              <w:rPr>
                <w:rStyle w:val="Hyperlink"/>
                <w:rFonts w:ascii="Times New Roman" w:hAnsi="Times New Roman" w:cs="Times New Roman"/>
                <w:noProof/>
                <w:lang w:val="en-US"/>
              </w:rPr>
              <w:t>C</w:t>
            </w:r>
            <w:r w:rsidR="001D5CBB" w:rsidRPr="009747C4">
              <w:rPr>
                <w:rStyle w:val="Hyperlink"/>
                <w:rFonts w:ascii="Times New Roman" w:hAnsi="Times New Roman" w:cs="Times New Roman"/>
                <w:noProof/>
              </w:rPr>
              <w:t>hương</w:t>
            </w:r>
            <w:r w:rsidR="001D5CBB" w:rsidRPr="009747C4">
              <w:rPr>
                <w:rStyle w:val="Hyperlink"/>
                <w:rFonts w:ascii="Times New Roman" w:hAnsi="Times New Roman" w:cs="Times New Roman"/>
                <w:noProof/>
                <w:lang w:val="en-US"/>
              </w:rPr>
              <w:t xml:space="preserve"> III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55</w:t>
            </w:r>
            <w:r w:rsidR="001D5CBB" w:rsidRPr="009747C4">
              <w:rPr>
                <w:rFonts w:ascii="Times New Roman" w:hAnsi="Times New Roman" w:cs="Times New Roman"/>
                <w:noProof/>
                <w:webHidden/>
              </w:rPr>
              <w:fldChar w:fldCharType="end"/>
            </w:r>
          </w:hyperlink>
        </w:p>
        <w:p w14:paraId="64568297" w14:textId="77777777" w:rsidR="001D5CBB" w:rsidRPr="009747C4" w:rsidRDefault="00271870">
          <w:pPr>
            <w:pStyle w:val="TOC1"/>
            <w:rPr>
              <w:rFonts w:eastAsiaTheme="minorEastAsia"/>
              <w:kern w:val="2"/>
              <w:sz w:val="24"/>
              <w:szCs w:val="24"/>
              <w:lang/>
              <w14:ligatures w14:val="standardContextual"/>
            </w:rPr>
          </w:pPr>
          <w:hyperlink w:anchor="_Toc186054917" w:history="1">
            <w:r w:rsidR="001D5CBB" w:rsidRPr="009747C4">
              <w:rPr>
                <w:rStyle w:val="Hyperlink"/>
                <w:lang w:val="en-US"/>
              </w:rPr>
              <w:t>CHƯƠNG IV: CÀI ĐẶT HỆ THỐNG</w:t>
            </w:r>
            <w:r w:rsidR="001D5CBB" w:rsidRPr="009747C4">
              <w:rPr>
                <w:webHidden/>
              </w:rPr>
              <w:tab/>
            </w:r>
            <w:r w:rsidR="001D5CBB" w:rsidRPr="009747C4">
              <w:rPr>
                <w:webHidden/>
              </w:rPr>
              <w:fldChar w:fldCharType="begin"/>
            </w:r>
            <w:r w:rsidR="001D5CBB" w:rsidRPr="009747C4">
              <w:rPr>
                <w:webHidden/>
              </w:rPr>
              <w:instrText xml:space="preserve"> PAGEREF _Toc186054917 \h </w:instrText>
            </w:r>
            <w:r w:rsidR="001D5CBB" w:rsidRPr="009747C4">
              <w:rPr>
                <w:webHidden/>
              </w:rPr>
            </w:r>
            <w:r w:rsidR="001D5CBB" w:rsidRPr="009747C4">
              <w:rPr>
                <w:webHidden/>
              </w:rPr>
              <w:fldChar w:fldCharType="separate"/>
            </w:r>
            <w:r w:rsidR="00E00159">
              <w:rPr>
                <w:webHidden/>
              </w:rPr>
              <w:t>56</w:t>
            </w:r>
            <w:r w:rsidR="001D5CBB" w:rsidRPr="009747C4">
              <w:rPr>
                <w:webHidden/>
              </w:rPr>
              <w:fldChar w:fldCharType="end"/>
            </w:r>
          </w:hyperlink>
        </w:p>
        <w:p w14:paraId="65DCC853" w14:textId="77777777" w:rsidR="001D5CBB" w:rsidRPr="009747C4" w:rsidRDefault="00271870">
          <w:pPr>
            <w:pStyle w:val="TOC1"/>
            <w:rPr>
              <w:rFonts w:eastAsiaTheme="minorEastAsia"/>
              <w:kern w:val="2"/>
              <w:sz w:val="24"/>
              <w:szCs w:val="24"/>
              <w:lang/>
              <w14:ligatures w14:val="standardContextual"/>
            </w:rPr>
          </w:pPr>
          <w:hyperlink w:anchor="_Toc186054918" w:history="1">
            <w:r w:rsidR="001D5CBB" w:rsidRPr="009747C4">
              <w:rPr>
                <w:rStyle w:val="Hyperlink"/>
                <w:lang w:val="en-US"/>
              </w:rPr>
              <w:t>4.1  Cài đặt môi trường làm việc</w:t>
            </w:r>
            <w:r w:rsidR="001D5CBB" w:rsidRPr="009747C4">
              <w:rPr>
                <w:webHidden/>
              </w:rPr>
              <w:tab/>
            </w:r>
            <w:r w:rsidR="001D5CBB" w:rsidRPr="009747C4">
              <w:rPr>
                <w:webHidden/>
              </w:rPr>
              <w:fldChar w:fldCharType="begin"/>
            </w:r>
            <w:r w:rsidR="001D5CBB" w:rsidRPr="009747C4">
              <w:rPr>
                <w:webHidden/>
              </w:rPr>
              <w:instrText xml:space="preserve"> PAGEREF _Toc186054918 \h </w:instrText>
            </w:r>
            <w:r w:rsidR="001D5CBB" w:rsidRPr="009747C4">
              <w:rPr>
                <w:webHidden/>
              </w:rPr>
            </w:r>
            <w:r w:rsidR="001D5CBB" w:rsidRPr="009747C4">
              <w:rPr>
                <w:webHidden/>
              </w:rPr>
              <w:fldChar w:fldCharType="separate"/>
            </w:r>
            <w:r w:rsidR="00E00159">
              <w:rPr>
                <w:webHidden/>
              </w:rPr>
              <w:t>56</w:t>
            </w:r>
            <w:r w:rsidR="001D5CBB" w:rsidRPr="009747C4">
              <w:rPr>
                <w:webHidden/>
              </w:rPr>
              <w:fldChar w:fldCharType="end"/>
            </w:r>
          </w:hyperlink>
        </w:p>
        <w:p w14:paraId="61FE0073"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19" w:history="1">
            <w:r w:rsidR="001D5CBB" w:rsidRPr="009747C4">
              <w:rPr>
                <w:rStyle w:val="Hyperlink"/>
                <w:rFonts w:ascii="Times New Roman" w:hAnsi="Times New Roman" w:cs="Times New Roman"/>
                <w:noProof/>
                <w:lang w:val="en-US"/>
              </w:rPr>
              <w:t>4.1.1 Cài đặt Visual Studio Code</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_Toc186054919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56</w:t>
            </w:r>
            <w:r w:rsidR="001D5CBB" w:rsidRPr="009747C4">
              <w:rPr>
                <w:rFonts w:ascii="Times New Roman" w:hAnsi="Times New Roman" w:cs="Times New Roman"/>
                <w:noProof/>
                <w:webHidden/>
              </w:rPr>
              <w:fldChar w:fldCharType="end"/>
            </w:r>
          </w:hyperlink>
        </w:p>
        <w:p w14:paraId="686435FC"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0" w:history="1">
            <w:r w:rsidR="001D5CBB" w:rsidRPr="009747C4">
              <w:rPr>
                <w:rStyle w:val="Hyperlink"/>
                <w:rFonts w:ascii="Times New Roman" w:hAnsi="Times New Roman" w:cs="Times New Roman"/>
                <w:noProof/>
                <w:lang w:val="en-US"/>
              </w:rPr>
              <w:t>4.1.2 Cài đặt Androi Studio</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_Toc186054920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56</w:t>
            </w:r>
            <w:r w:rsidR="001D5CBB" w:rsidRPr="009747C4">
              <w:rPr>
                <w:rFonts w:ascii="Times New Roman" w:hAnsi="Times New Roman" w:cs="Times New Roman"/>
                <w:noProof/>
                <w:webHidden/>
              </w:rPr>
              <w:fldChar w:fldCharType="end"/>
            </w:r>
          </w:hyperlink>
        </w:p>
        <w:p w14:paraId="6777E833"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1" w:history="1">
            <w:r w:rsidR="001D5CBB" w:rsidRPr="009747C4">
              <w:rPr>
                <w:rStyle w:val="Hyperlink"/>
                <w:rFonts w:ascii="Times New Roman" w:hAnsi="Times New Roman" w:cs="Times New Roman"/>
                <w:noProof/>
                <w:lang w:val="en-US"/>
              </w:rPr>
              <w:t>4.1.3 Cài đặt NodeJS và khởi tạo Dự án</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57</w:t>
            </w:r>
            <w:r w:rsidR="001D5CBB" w:rsidRPr="009747C4">
              <w:rPr>
                <w:rFonts w:ascii="Times New Roman" w:hAnsi="Times New Roman" w:cs="Times New Roman"/>
                <w:noProof/>
                <w:webHidden/>
              </w:rPr>
              <w:fldChar w:fldCharType="end"/>
            </w:r>
          </w:hyperlink>
        </w:p>
        <w:p w14:paraId="7E13DCB1"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2" w:history="1">
            <w:r w:rsidR="001D5CBB" w:rsidRPr="009747C4">
              <w:rPr>
                <w:rStyle w:val="Hyperlink"/>
                <w:rFonts w:ascii="Times New Roman" w:hAnsi="Times New Roman" w:cs="Times New Roman"/>
                <w:noProof/>
                <w:lang w:val="en-US"/>
              </w:rPr>
              <w:t>4.2 Kiểm thử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65</w:t>
            </w:r>
            <w:r w:rsidR="001D5CBB" w:rsidRPr="009747C4">
              <w:rPr>
                <w:rFonts w:ascii="Times New Roman" w:hAnsi="Times New Roman" w:cs="Times New Roman"/>
                <w:noProof/>
                <w:webHidden/>
              </w:rPr>
              <w:fldChar w:fldCharType="end"/>
            </w:r>
          </w:hyperlink>
        </w:p>
        <w:p w14:paraId="5B066F4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3" w:history="1">
            <w:r w:rsidR="001D5CBB" w:rsidRPr="009747C4">
              <w:rPr>
                <w:rStyle w:val="Hyperlink"/>
                <w:rFonts w:ascii="Times New Roman" w:hAnsi="Times New Roman" w:cs="Times New Roman"/>
                <w:noProof/>
                <w:lang w:val="en-US"/>
              </w:rPr>
              <w:t>4.2.1 Kiểm thử đơn vị (Unit Testing):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65</w:t>
            </w:r>
            <w:r w:rsidR="001D5CBB" w:rsidRPr="009747C4">
              <w:rPr>
                <w:rFonts w:ascii="Times New Roman" w:hAnsi="Times New Roman" w:cs="Times New Roman"/>
                <w:noProof/>
                <w:webHidden/>
              </w:rPr>
              <w:fldChar w:fldCharType="end"/>
            </w:r>
          </w:hyperlink>
        </w:p>
        <w:p w14:paraId="20E7F619"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4" w:history="1">
            <w:r w:rsidR="001D5CBB" w:rsidRPr="009747C4">
              <w:rPr>
                <w:rStyle w:val="Hyperlink"/>
                <w:rFonts w:ascii="Times New Roman" w:hAnsi="Times New Roman" w:cs="Times New Roman"/>
                <w:noProof/>
                <w:lang w:val="en-US"/>
              </w:rPr>
              <w:t>4.2.2 Kiểm thử tích hợp (Integration Testing):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_Toc186054924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001D5CBB" w:rsidRPr="009747C4">
              <w:rPr>
                <w:rFonts w:ascii="Times New Roman" w:hAnsi="Times New Roman" w:cs="Times New Roman"/>
                <w:noProof/>
                <w:webHidden/>
              </w:rPr>
              <w:fldChar w:fldCharType="end"/>
            </w:r>
          </w:hyperlink>
        </w:p>
        <w:p w14:paraId="7DD8E7DB"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5" w:history="1">
            <w:r w:rsidR="001D5CBB" w:rsidRPr="009747C4">
              <w:rPr>
                <w:rStyle w:val="Hyperlink"/>
                <w:rFonts w:ascii="Times New Roman" w:hAnsi="Times New Roman" w:cs="Times New Roman"/>
                <w:noProof/>
                <w:lang w:val="en-US"/>
              </w:rPr>
              <w:t>4.2.3 Kiểm thử hệ thống (System Testing):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_Toc186054925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001D5CBB" w:rsidRPr="009747C4">
              <w:rPr>
                <w:rFonts w:ascii="Times New Roman" w:hAnsi="Times New Roman" w:cs="Times New Roman"/>
                <w:noProof/>
                <w:webHidden/>
              </w:rPr>
              <w:fldChar w:fldCharType="end"/>
            </w:r>
          </w:hyperlink>
        </w:p>
        <w:p w14:paraId="0543C768"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6" w:history="1">
            <w:r w:rsidR="001D5CBB" w:rsidRPr="009747C4">
              <w:rPr>
                <w:rStyle w:val="Hyperlink"/>
                <w:rFonts w:ascii="Times New Roman" w:hAnsi="Times New Roman" w:cs="Times New Roman"/>
                <w:noProof/>
                <w:lang w:val="en-US"/>
              </w:rPr>
              <w:t>4.2.4 Các kịch bản kiểm thử (Test cases):</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_Toc186054926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66</w:t>
            </w:r>
            <w:r w:rsidR="001D5CBB" w:rsidRPr="009747C4">
              <w:rPr>
                <w:rFonts w:ascii="Times New Roman" w:hAnsi="Times New Roman" w:cs="Times New Roman"/>
                <w:noProof/>
                <w:webHidden/>
              </w:rPr>
              <w:fldChar w:fldCharType="end"/>
            </w:r>
          </w:hyperlink>
        </w:p>
        <w:p w14:paraId="1445843A" w14:textId="77777777" w:rsidR="001D5CBB" w:rsidRPr="009747C4" w:rsidRDefault="00271870">
          <w:pPr>
            <w:pStyle w:val="TOC3"/>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7" w:history="1">
            <w:r w:rsidR="001D5CBB" w:rsidRPr="009747C4">
              <w:rPr>
                <w:rStyle w:val="Hyperlink"/>
                <w:rFonts w:ascii="Times New Roman" w:hAnsi="Times New Roman" w:cs="Times New Roman"/>
                <w:noProof/>
                <w:lang w:val="en-US"/>
              </w:rPr>
              <w:t>4.2.6 Kết quả kiểm thử:</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_Toc186054927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69</w:t>
            </w:r>
            <w:r w:rsidR="001D5CBB" w:rsidRPr="009747C4">
              <w:rPr>
                <w:rFonts w:ascii="Times New Roman" w:hAnsi="Times New Roman" w:cs="Times New Roman"/>
                <w:noProof/>
                <w:webHidden/>
              </w:rPr>
              <w:fldChar w:fldCharType="end"/>
            </w:r>
          </w:hyperlink>
        </w:p>
        <w:p w14:paraId="49EE5553"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8" w:history="1">
            <w:r w:rsidR="001D5CBB" w:rsidRPr="009747C4">
              <w:rPr>
                <w:rStyle w:val="Hyperlink"/>
                <w:rFonts w:ascii="Times New Roman" w:hAnsi="Times New Roman" w:cs="Times New Roman"/>
                <w:noProof/>
                <w:lang w:val="en-US"/>
              </w:rPr>
              <w:t>4.3 Các màn hình triển khai</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_Toc186054928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70</w:t>
            </w:r>
            <w:r w:rsidR="001D5CBB" w:rsidRPr="009747C4">
              <w:rPr>
                <w:rFonts w:ascii="Times New Roman" w:hAnsi="Times New Roman" w:cs="Times New Roman"/>
                <w:noProof/>
                <w:webHidden/>
              </w:rPr>
              <w:fldChar w:fldCharType="end"/>
            </w:r>
          </w:hyperlink>
        </w:p>
        <w:p w14:paraId="574C2A17"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29" w:history="1">
            <w:r w:rsidR="001D5CBB" w:rsidRPr="009747C4">
              <w:rPr>
                <w:rStyle w:val="Hyperlink"/>
                <w:rFonts w:ascii="Times New Roman" w:hAnsi="Times New Roman" w:cs="Times New Roman"/>
                <w:noProof/>
                <w:lang w:val="en-US"/>
              </w:rPr>
              <w:t>4.4 Kết luận chương IV</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_Toc186054929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75</w:t>
            </w:r>
            <w:r w:rsidR="001D5CBB" w:rsidRPr="009747C4">
              <w:rPr>
                <w:rFonts w:ascii="Times New Roman" w:hAnsi="Times New Roman" w:cs="Times New Roman"/>
                <w:noProof/>
                <w:webHidden/>
              </w:rPr>
              <w:fldChar w:fldCharType="end"/>
            </w:r>
          </w:hyperlink>
        </w:p>
        <w:p w14:paraId="1FF7A580" w14:textId="77777777" w:rsidR="001D5CBB" w:rsidRPr="009747C4" w:rsidRDefault="00271870">
          <w:pPr>
            <w:pStyle w:val="TOC1"/>
            <w:rPr>
              <w:rFonts w:eastAsiaTheme="minorEastAsia"/>
              <w:kern w:val="2"/>
              <w:sz w:val="24"/>
              <w:szCs w:val="24"/>
              <w:lang/>
              <w14:ligatures w14:val="standardContextual"/>
            </w:rPr>
          </w:pPr>
          <w:hyperlink w:anchor="_Toc186054930" w:history="1">
            <w:r w:rsidR="001D5CBB" w:rsidRPr="009747C4">
              <w:rPr>
                <w:rStyle w:val="Hyperlink"/>
              </w:rPr>
              <w:t>KẾT LUẬN</w:t>
            </w:r>
            <w:r w:rsidR="001D5CBB" w:rsidRPr="009747C4">
              <w:rPr>
                <w:webHidden/>
              </w:rPr>
              <w:tab/>
            </w:r>
            <w:r w:rsidR="001D5CBB" w:rsidRPr="009747C4">
              <w:rPr>
                <w:webHidden/>
              </w:rPr>
              <w:fldChar w:fldCharType="begin"/>
            </w:r>
            <w:r w:rsidR="001D5CBB" w:rsidRPr="009747C4">
              <w:rPr>
                <w:webHidden/>
              </w:rPr>
              <w:instrText xml:space="preserve"> PAGEREF _Toc186054930 \h </w:instrText>
            </w:r>
            <w:r w:rsidR="001D5CBB" w:rsidRPr="009747C4">
              <w:rPr>
                <w:webHidden/>
              </w:rPr>
            </w:r>
            <w:r w:rsidR="001D5CBB" w:rsidRPr="009747C4">
              <w:rPr>
                <w:webHidden/>
              </w:rPr>
              <w:fldChar w:fldCharType="separate"/>
            </w:r>
            <w:r w:rsidR="00E00159">
              <w:rPr>
                <w:webHidden/>
              </w:rPr>
              <w:t>76</w:t>
            </w:r>
            <w:r w:rsidR="001D5CBB" w:rsidRPr="009747C4">
              <w:rPr>
                <w:webHidden/>
              </w:rPr>
              <w:fldChar w:fldCharType="end"/>
            </w:r>
          </w:hyperlink>
        </w:p>
        <w:p w14:paraId="7A94DD9D"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31" w:history="1">
            <w:r w:rsidR="001D5CBB" w:rsidRPr="009747C4">
              <w:rPr>
                <w:rStyle w:val="Hyperlink"/>
                <w:rFonts w:ascii="Times New Roman" w:hAnsi="Times New Roman" w:cs="Times New Roman"/>
                <w:noProof/>
                <w:lang w:val="en-US"/>
              </w:rPr>
              <w:t>1.</w:t>
            </w:r>
            <w:r w:rsidR="001D5CBB" w:rsidRPr="009747C4">
              <w:rPr>
                <w:rStyle w:val="Hyperlink"/>
                <w:rFonts w:ascii="Times New Roman" w:hAnsi="Times New Roman" w:cs="Times New Roman"/>
                <w:noProof/>
              </w:rPr>
              <w:t xml:space="preserve"> Kết quả đạt được</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_Toc186054931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001D5CBB" w:rsidRPr="009747C4">
              <w:rPr>
                <w:rFonts w:ascii="Times New Roman" w:hAnsi="Times New Roman" w:cs="Times New Roman"/>
                <w:noProof/>
                <w:webHidden/>
              </w:rPr>
              <w:fldChar w:fldCharType="end"/>
            </w:r>
          </w:hyperlink>
        </w:p>
        <w:p w14:paraId="3C06C021"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32" w:history="1">
            <w:r w:rsidR="001D5CBB" w:rsidRPr="009747C4">
              <w:rPr>
                <w:rStyle w:val="Hyperlink"/>
                <w:rFonts w:ascii="Times New Roman" w:hAnsi="Times New Roman" w:cs="Times New Roman"/>
                <w:noProof/>
                <w:lang w:val="en-US"/>
              </w:rPr>
              <w:t>2.</w:t>
            </w:r>
            <w:r w:rsidR="001D5CBB" w:rsidRPr="009747C4">
              <w:rPr>
                <w:rStyle w:val="Hyperlink"/>
                <w:rFonts w:ascii="Times New Roman" w:hAnsi="Times New Roman" w:cs="Times New Roman"/>
                <w:noProof/>
              </w:rPr>
              <w:t xml:space="preserve"> Hạn chế của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_Toc186054932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001D5CBB" w:rsidRPr="009747C4">
              <w:rPr>
                <w:rFonts w:ascii="Times New Roman" w:hAnsi="Times New Roman" w:cs="Times New Roman"/>
                <w:noProof/>
                <w:webHidden/>
              </w:rPr>
              <w:fldChar w:fldCharType="end"/>
            </w:r>
          </w:hyperlink>
        </w:p>
        <w:p w14:paraId="6A0581A3" w14:textId="77777777" w:rsidR="001D5CBB" w:rsidRPr="009747C4" w:rsidRDefault="00271870">
          <w:pPr>
            <w:pStyle w:val="TOC2"/>
            <w:tabs>
              <w:tab w:val="right" w:leader="dot" w:pos="9064"/>
            </w:tabs>
            <w:rPr>
              <w:rFonts w:ascii="Times New Roman" w:eastAsiaTheme="minorEastAsia" w:hAnsi="Times New Roman" w:cs="Times New Roman"/>
              <w:noProof/>
              <w:kern w:val="2"/>
              <w:sz w:val="24"/>
              <w:szCs w:val="24"/>
              <w:lang/>
              <w14:ligatures w14:val="standardContextual"/>
            </w:rPr>
          </w:pPr>
          <w:hyperlink w:anchor="_Toc186054933" w:history="1">
            <w:r w:rsidR="001D5CBB" w:rsidRPr="009747C4">
              <w:rPr>
                <w:rStyle w:val="Hyperlink"/>
                <w:rFonts w:ascii="Times New Roman" w:hAnsi="Times New Roman" w:cs="Times New Roman"/>
                <w:noProof/>
              </w:rPr>
              <w:t>3</w:t>
            </w:r>
            <w:r w:rsidR="001D5CBB" w:rsidRPr="009747C4">
              <w:rPr>
                <w:rStyle w:val="Hyperlink"/>
                <w:rFonts w:ascii="Times New Roman" w:hAnsi="Times New Roman" w:cs="Times New Roman"/>
                <w:noProof/>
                <w:lang w:val="en-AU"/>
              </w:rPr>
              <w:t>.</w:t>
            </w:r>
            <w:r w:rsidR="001D5CBB" w:rsidRPr="009747C4">
              <w:rPr>
                <w:rStyle w:val="Hyperlink"/>
                <w:rFonts w:ascii="Times New Roman" w:hAnsi="Times New Roman" w:cs="Times New Roman"/>
                <w:noProof/>
              </w:rPr>
              <w:t xml:space="preserve"> Định hướng phát triển hệ thống</w:t>
            </w:r>
            <w:r w:rsidR="001D5CBB" w:rsidRPr="009747C4">
              <w:rPr>
                <w:rFonts w:ascii="Times New Roman" w:hAnsi="Times New Roman" w:cs="Times New Roman"/>
                <w:noProof/>
                <w:webHidden/>
              </w:rPr>
              <w:tab/>
            </w:r>
            <w:r w:rsidR="001D5CBB" w:rsidRPr="009747C4">
              <w:rPr>
                <w:rFonts w:ascii="Times New Roman" w:hAnsi="Times New Roman" w:cs="Times New Roman"/>
                <w:noProof/>
                <w:webHidden/>
              </w:rPr>
              <w:fldChar w:fldCharType="begin"/>
            </w:r>
            <w:r w:rsidR="001D5CBB" w:rsidRPr="009747C4">
              <w:rPr>
                <w:rFonts w:ascii="Times New Roman" w:hAnsi="Times New Roman" w:cs="Times New Roman"/>
                <w:noProof/>
                <w:webHidden/>
              </w:rPr>
              <w:instrText xml:space="preserve"> PAGEREF _Toc186054933 \h </w:instrText>
            </w:r>
            <w:r w:rsidR="001D5CBB" w:rsidRPr="009747C4">
              <w:rPr>
                <w:rFonts w:ascii="Times New Roman" w:hAnsi="Times New Roman" w:cs="Times New Roman"/>
                <w:noProof/>
                <w:webHidden/>
              </w:rPr>
            </w:r>
            <w:r w:rsidR="001D5CBB" w:rsidRPr="009747C4">
              <w:rPr>
                <w:rFonts w:ascii="Times New Roman" w:hAnsi="Times New Roman" w:cs="Times New Roman"/>
                <w:noProof/>
                <w:webHidden/>
              </w:rPr>
              <w:fldChar w:fldCharType="separate"/>
            </w:r>
            <w:r w:rsidR="00E00159">
              <w:rPr>
                <w:rFonts w:ascii="Times New Roman" w:hAnsi="Times New Roman" w:cs="Times New Roman"/>
                <w:noProof/>
                <w:webHidden/>
              </w:rPr>
              <w:t>76</w:t>
            </w:r>
            <w:r w:rsidR="001D5CBB" w:rsidRPr="009747C4">
              <w:rPr>
                <w:rFonts w:ascii="Times New Roman" w:hAnsi="Times New Roman" w:cs="Times New Roman"/>
                <w:noProof/>
                <w:webHidden/>
              </w:rPr>
              <w:fldChar w:fldCharType="end"/>
            </w:r>
          </w:hyperlink>
        </w:p>
        <w:p w14:paraId="704B2746" w14:textId="77777777" w:rsidR="001D5CBB" w:rsidRPr="009747C4" w:rsidRDefault="00271870">
          <w:pPr>
            <w:pStyle w:val="TOC1"/>
            <w:rPr>
              <w:rFonts w:eastAsiaTheme="minorEastAsia"/>
              <w:kern w:val="2"/>
              <w:sz w:val="24"/>
              <w:szCs w:val="24"/>
              <w:lang/>
              <w14:ligatures w14:val="standardContextual"/>
            </w:rPr>
          </w:pPr>
          <w:hyperlink w:anchor="_Toc186054934" w:history="1">
            <w:r w:rsidR="001D5CBB" w:rsidRPr="009747C4">
              <w:rPr>
                <w:rStyle w:val="Hyperlink"/>
              </w:rPr>
              <w:t>DANH MỤC TÀI LIỆU THAM KHẢO</w:t>
            </w:r>
            <w:r w:rsidR="001D5CBB" w:rsidRPr="009747C4">
              <w:rPr>
                <w:webHidden/>
              </w:rPr>
              <w:tab/>
            </w:r>
            <w:r w:rsidR="001D5CBB" w:rsidRPr="009747C4">
              <w:rPr>
                <w:webHidden/>
              </w:rPr>
              <w:fldChar w:fldCharType="begin"/>
            </w:r>
            <w:r w:rsidR="001D5CBB" w:rsidRPr="009747C4">
              <w:rPr>
                <w:webHidden/>
              </w:rPr>
              <w:instrText xml:space="preserve"> PAGEREF _Toc186054934 \h </w:instrText>
            </w:r>
            <w:r w:rsidR="001D5CBB" w:rsidRPr="009747C4">
              <w:rPr>
                <w:webHidden/>
              </w:rPr>
            </w:r>
            <w:r w:rsidR="001D5CBB" w:rsidRPr="009747C4">
              <w:rPr>
                <w:webHidden/>
              </w:rPr>
              <w:fldChar w:fldCharType="separate"/>
            </w:r>
            <w:r w:rsidR="00E00159">
              <w:rPr>
                <w:webHidden/>
              </w:rPr>
              <w:t>77</w:t>
            </w:r>
            <w:r w:rsidR="001D5CBB" w:rsidRPr="009747C4">
              <w:rPr>
                <w:webHidden/>
              </w:rPr>
              <w:fldChar w:fldCharType="end"/>
            </w:r>
          </w:hyperlink>
        </w:p>
        <w:p w14:paraId="0E2E9933" w14:textId="77777777" w:rsidR="00CA471C" w:rsidRPr="009747C4" w:rsidRDefault="000230F0" w:rsidP="006050CE">
          <w:pPr>
            <w:spacing w:line="360" w:lineRule="auto"/>
            <w:rPr>
              <w:sz w:val="26"/>
              <w:szCs w:val="26"/>
            </w:rPr>
          </w:pPr>
          <w:r w:rsidRPr="009747C4">
            <w:rPr>
              <w:b/>
              <w:bCs/>
              <w:noProof/>
              <w:sz w:val="30"/>
              <w:szCs w:val="30"/>
            </w:rPr>
            <w:fldChar w:fldCharType="end"/>
          </w:r>
          <w:commentRangeEnd w:id="6"/>
          <w:r w:rsidR="00893D5F">
            <w:rPr>
              <w:rStyle w:val="CommentReference"/>
            </w:rPr>
            <w:commentReference w:id="6"/>
          </w:r>
        </w:p>
      </w:sdtContent>
    </w:sdt>
    <w:p w14:paraId="7182A7F4" w14:textId="77777777" w:rsidR="00133AE3" w:rsidRDefault="00133AE3" w:rsidP="000F669E">
      <w:pPr>
        <w:spacing w:line="360" w:lineRule="auto"/>
        <w:rPr>
          <w:ins w:id="7" w:author="admin" w:date="2024-12-27T17:09:00Z"/>
          <w:sz w:val="26"/>
          <w:szCs w:val="26"/>
        </w:rPr>
      </w:pPr>
      <w:bookmarkStart w:id="8" w:name="_u3lk5s5cuxc3" w:colFirst="0" w:colLast="0"/>
      <w:bookmarkEnd w:id="8"/>
    </w:p>
    <w:p w14:paraId="2CB7FB3E" w14:textId="694AB15A" w:rsidR="005854F0" w:rsidRPr="009747C4" w:rsidRDefault="00133AE3" w:rsidP="000F669E">
      <w:pPr>
        <w:spacing w:line="360" w:lineRule="auto"/>
        <w:rPr>
          <w:b/>
          <w:sz w:val="26"/>
          <w:szCs w:val="26"/>
        </w:rPr>
      </w:pPr>
      <w:commentRangeStart w:id="9"/>
      <w:commentRangeEnd w:id="9"/>
      <w:ins w:id="10" w:author="admin" w:date="2024-12-27T17:10:00Z">
        <w:r>
          <w:rPr>
            <w:rStyle w:val="CommentReference"/>
          </w:rPr>
          <w:commentReference w:id="9"/>
        </w:r>
      </w:ins>
      <w:r w:rsidR="005854F0" w:rsidRPr="009747C4">
        <w:rPr>
          <w:sz w:val="26"/>
          <w:szCs w:val="26"/>
        </w:rPr>
        <w:br w:type="page"/>
      </w:r>
    </w:p>
    <w:p w14:paraId="292E3877" w14:textId="77777777" w:rsidR="000230F0" w:rsidRPr="009747C4" w:rsidRDefault="000230F0" w:rsidP="000F669E">
      <w:pPr>
        <w:pStyle w:val="Heading1"/>
        <w:spacing w:before="60" w:after="60" w:line="360" w:lineRule="auto"/>
        <w:rPr>
          <w:b w:val="0"/>
          <w:sz w:val="30"/>
        </w:rPr>
      </w:pPr>
      <w:bookmarkStart w:id="11" w:name="_Toc186054846"/>
      <w:r w:rsidRPr="009747C4">
        <w:rPr>
          <w:sz w:val="30"/>
        </w:rPr>
        <w:lastRenderedPageBreak/>
        <w:t>BẢNG VIẾT TẮT VÀ THUẬT NGỮ</w:t>
      </w:r>
      <w:bookmarkEnd w:id="11"/>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9747C4" w14:paraId="46D80BC6" w14:textId="77777777" w:rsidTr="008C2689">
        <w:tc>
          <w:tcPr>
            <w:tcW w:w="1713" w:type="pct"/>
            <w:shd w:val="clear" w:color="auto" w:fill="auto"/>
            <w:tcMar>
              <w:top w:w="100" w:type="dxa"/>
              <w:left w:w="100" w:type="dxa"/>
              <w:bottom w:w="100" w:type="dxa"/>
              <w:right w:w="100" w:type="dxa"/>
            </w:tcMar>
            <w:vAlign w:val="center"/>
          </w:tcPr>
          <w:p w14:paraId="6D38F6E2" w14:textId="77777777" w:rsidR="008C2689" w:rsidRPr="009747C4" w:rsidRDefault="008C2689" w:rsidP="000F669E">
            <w:pPr>
              <w:spacing w:before="60" w:after="60" w:line="360" w:lineRule="auto"/>
              <w:jc w:val="center"/>
              <w:rPr>
                <w:b/>
                <w:sz w:val="26"/>
                <w:szCs w:val="26"/>
              </w:rPr>
            </w:pPr>
            <w:r w:rsidRPr="009747C4">
              <w:rPr>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3D642B25" w14:textId="77777777" w:rsidR="008C2689" w:rsidRPr="009747C4" w:rsidRDefault="008C2689" w:rsidP="000F669E">
            <w:pPr>
              <w:spacing w:before="60" w:after="60" w:line="360" w:lineRule="auto"/>
              <w:jc w:val="center"/>
              <w:rPr>
                <w:b/>
                <w:sz w:val="26"/>
                <w:szCs w:val="26"/>
              </w:rPr>
            </w:pPr>
            <w:r w:rsidRPr="009747C4">
              <w:rPr>
                <w:b/>
                <w:sz w:val="26"/>
                <w:szCs w:val="26"/>
              </w:rPr>
              <w:t>Ý NGHĨA</w:t>
            </w:r>
          </w:p>
        </w:tc>
      </w:tr>
      <w:tr w:rsidR="008C2689" w:rsidRPr="009747C4" w14:paraId="2CE4E549" w14:textId="77777777" w:rsidTr="008C2689">
        <w:trPr>
          <w:trHeight w:val="467"/>
        </w:trPr>
        <w:tc>
          <w:tcPr>
            <w:tcW w:w="1713" w:type="pct"/>
            <w:tcBorders>
              <w:bottom w:val="single" w:sz="4" w:space="0" w:color="000000"/>
            </w:tcBorders>
            <w:vAlign w:val="center"/>
          </w:tcPr>
          <w:p w14:paraId="694882E5" w14:textId="77777777" w:rsidR="008C2689" w:rsidRPr="009747C4" w:rsidRDefault="004D046C" w:rsidP="000F669E">
            <w:pPr>
              <w:spacing w:before="60" w:after="60" w:line="360" w:lineRule="auto"/>
              <w:jc w:val="center"/>
              <w:rPr>
                <w:sz w:val="26"/>
                <w:szCs w:val="26"/>
                <w:lang w:val="en-US"/>
              </w:rPr>
            </w:pPr>
            <w:r w:rsidRPr="009747C4">
              <w:rPr>
                <w:sz w:val="26"/>
                <w:szCs w:val="26"/>
                <w:lang w:val="en-US"/>
              </w:rPr>
              <w:t>API</w:t>
            </w:r>
          </w:p>
        </w:tc>
        <w:tc>
          <w:tcPr>
            <w:tcW w:w="3287" w:type="pct"/>
            <w:tcBorders>
              <w:bottom w:val="single" w:sz="4" w:space="0" w:color="000000"/>
            </w:tcBorders>
            <w:vAlign w:val="center"/>
          </w:tcPr>
          <w:p w14:paraId="1DD26E79" w14:textId="77777777" w:rsidR="008C2689" w:rsidRPr="009747C4" w:rsidRDefault="004D046C" w:rsidP="000F669E">
            <w:pPr>
              <w:spacing w:before="60" w:after="60" w:line="360" w:lineRule="auto"/>
              <w:rPr>
                <w:sz w:val="26"/>
                <w:szCs w:val="26"/>
              </w:rPr>
            </w:pPr>
            <w:r w:rsidRPr="009747C4">
              <w:t>Application Programming Interface</w:t>
            </w:r>
          </w:p>
        </w:tc>
      </w:tr>
      <w:tr w:rsidR="008C2689" w:rsidRPr="009747C4" w14:paraId="47E902B9" w14:textId="77777777" w:rsidTr="008C2689">
        <w:trPr>
          <w:trHeight w:val="510"/>
        </w:trPr>
        <w:tc>
          <w:tcPr>
            <w:tcW w:w="1713" w:type="pct"/>
            <w:tcBorders>
              <w:bottom w:val="single" w:sz="4" w:space="0" w:color="000000"/>
            </w:tcBorders>
            <w:vAlign w:val="center"/>
          </w:tcPr>
          <w:p w14:paraId="643CE660" w14:textId="77777777" w:rsidR="008C2689" w:rsidRPr="009747C4" w:rsidRDefault="00850157" w:rsidP="000F669E">
            <w:pPr>
              <w:spacing w:before="60" w:after="60" w:line="360" w:lineRule="auto"/>
              <w:jc w:val="center"/>
              <w:rPr>
                <w:sz w:val="26"/>
                <w:szCs w:val="26"/>
                <w:lang w:val="en-AU"/>
              </w:rPr>
            </w:pPr>
            <w:r w:rsidRPr="009747C4">
              <w:rPr>
                <w:sz w:val="26"/>
                <w:szCs w:val="26"/>
                <w:lang w:val="en-AU"/>
              </w:rPr>
              <w:t>MQTT</w:t>
            </w:r>
          </w:p>
        </w:tc>
        <w:tc>
          <w:tcPr>
            <w:tcW w:w="3287" w:type="pct"/>
            <w:tcBorders>
              <w:bottom w:val="single" w:sz="4" w:space="0" w:color="000000"/>
            </w:tcBorders>
            <w:vAlign w:val="center"/>
          </w:tcPr>
          <w:p w14:paraId="0F5EEE4F" w14:textId="77777777" w:rsidR="008C2689" w:rsidRPr="009747C4" w:rsidRDefault="00850157" w:rsidP="000F669E">
            <w:pPr>
              <w:spacing w:before="60" w:after="60" w:line="360" w:lineRule="auto"/>
              <w:rPr>
                <w:sz w:val="26"/>
                <w:szCs w:val="26"/>
              </w:rPr>
            </w:pPr>
            <w:r w:rsidRPr="009747C4">
              <w:t>Message Queuing Telemetry Transport</w:t>
            </w:r>
          </w:p>
        </w:tc>
      </w:tr>
      <w:tr w:rsidR="008C2689" w:rsidRPr="009747C4" w14:paraId="77170B5F" w14:textId="77777777" w:rsidTr="008C2689">
        <w:trPr>
          <w:trHeight w:val="467"/>
        </w:trPr>
        <w:tc>
          <w:tcPr>
            <w:tcW w:w="1713" w:type="pct"/>
            <w:tcBorders>
              <w:bottom w:val="single" w:sz="4" w:space="0" w:color="000000"/>
            </w:tcBorders>
            <w:vAlign w:val="center"/>
          </w:tcPr>
          <w:p w14:paraId="511A4B9F" w14:textId="77777777" w:rsidR="008C2689" w:rsidRPr="009747C4" w:rsidRDefault="005259E3" w:rsidP="000F669E">
            <w:pPr>
              <w:spacing w:before="60" w:after="60" w:line="360" w:lineRule="auto"/>
              <w:jc w:val="center"/>
              <w:rPr>
                <w:sz w:val="26"/>
                <w:szCs w:val="26"/>
                <w:lang w:val="en-AU"/>
              </w:rPr>
            </w:pPr>
            <w:r w:rsidRPr="009747C4">
              <w:rPr>
                <w:sz w:val="26"/>
                <w:szCs w:val="26"/>
                <w:lang w:val="en-AU"/>
              </w:rPr>
              <w:t>IoT</w:t>
            </w:r>
          </w:p>
        </w:tc>
        <w:tc>
          <w:tcPr>
            <w:tcW w:w="3287" w:type="pct"/>
            <w:tcBorders>
              <w:bottom w:val="single" w:sz="4" w:space="0" w:color="000000"/>
            </w:tcBorders>
            <w:vAlign w:val="center"/>
          </w:tcPr>
          <w:p w14:paraId="78D3F97C" w14:textId="77777777" w:rsidR="008C2689" w:rsidRPr="009747C4" w:rsidRDefault="005259E3" w:rsidP="000F669E">
            <w:pPr>
              <w:spacing w:before="60" w:after="60" w:line="360" w:lineRule="auto"/>
              <w:rPr>
                <w:bCs/>
                <w:iCs/>
                <w:sz w:val="26"/>
                <w:szCs w:val="26"/>
              </w:rPr>
            </w:pPr>
            <w:r w:rsidRPr="009747C4">
              <w:rPr>
                <w:bCs/>
                <w:iCs/>
                <w:szCs w:val="26"/>
                <w:lang w:val="en-US"/>
              </w:rPr>
              <w:t>Internet of Things</w:t>
            </w:r>
          </w:p>
        </w:tc>
      </w:tr>
      <w:tr w:rsidR="008C2689" w:rsidRPr="009747C4" w14:paraId="2A6AD58C" w14:textId="77777777" w:rsidTr="008C2689">
        <w:trPr>
          <w:trHeight w:val="467"/>
        </w:trPr>
        <w:tc>
          <w:tcPr>
            <w:tcW w:w="1713" w:type="pct"/>
            <w:tcBorders>
              <w:bottom w:val="single" w:sz="4" w:space="0" w:color="000000"/>
            </w:tcBorders>
            <w:vAlign w:val="center"/>
          </w:tcPr>
          <w:p w14:paraId="4A1C2922" w14:textId="77777777" w:rsidR="008C2689" w:rsidRPr="009747C4" w:rsidRDefault="00EC6191" w:rsidP="000F669E">
            <w:pPr>
              <w:spacing w:before="60" w:after="60" w:line="360" w:lineRule="auto"/>
              <w:jc w:val="center"/>
              <w:rPr>
                <w:sz w:val="26"/>
                <w:szCs w:val="26"/>
                <w:lang w:val="en-AU"/>
              </w:rPr>
            </w:pPr>
            <w:r w:rsidRPr="009747C4">
              <w:rPr>
                <w:sz w:val="26"/>
                <w:szCs w:val="26"/>
                <w:lang w:val="en-AU"/>
              </w:rPr>
              <w:t>Client</w:t>
            </w:r>
          </w:p>
        </w:tc>
        <w:tc>
          <w:tcPr>
            <w:tcW w:w="3287" w:type="pct"/>
            <w:tcBorders>
              <w:bottom w:val="single" w:sz="4" w:space="0" w:color="000000"/>
            </w:tcBorders>
            <w:vAlign w:val="center"/>
          </w:tcPr>
          <w:p w14:paraId="3562CD4D" w14:textId="77777777" w:rsidR="008C2689" w:rsidRPr="009747C4" w:rsidRDefault="00EC6191" w:rsidP="000F669E">
            <w:pPr>
              <w:spacing w:before="60" w:after="60" w:line="360" w:lineRule="auto"/>
              <w:rPr>
                <w:color w:val="2F2F2F"/>
                <w:sz w:val="26"/>
                <w:szCs w:val="26"/>
                <w:highlight w:val="white"/>
                <w:lang w:val="en-AU"/>
              </w:rPr>
            </w:pPr>
            <w:r w:rsidRPr="009747C4">
              <w:rPr>
                <w:color w:val="2F2F2F"/>
                <w:sz w:val="26"/>
                <w:szCs w:val="26"/>
                <w:highlight w:val="white"/>
                <w:lang w:val="en-AU"/>
              </w:rPr>
              <w:t>Người dùng</w:t>
            </w:r>
          </w:p>
        </w:tc>
      </w:tr>
      <w:tr w:rsidR="008C2689" w:rsidRPr="009747C4" w14:paraId="264BA7FF" w14:textId="77777777" w:rsidTr="008C2689">
        <w:trPr>
          <w:trHeight w:val="467"/>
        </w:trPr>
        <w:tc>
          <w:tcPr>
            <w:tcW w:w="1713" w:type="pct"/>
            <w:tcBorders>
              <w:bottom w:val="single" w:sz="4" w:space="0" w:color="000000"/>
            </w:tcBorders>
            <w:vAlign w:val="center"/>
          </w:tcPr>
          <w:p w14:paraId="5F8F15C7" w14:textId="77777777" w:rsidR="008C2689" w:rsidRPr="009747C4" w:rsidRDefault="00EC6191" w:rsidP="000F669E">
            <w:pPr>
              <w:spacing w:before="60" w:after="60" w:line="360" w:lineRule="auto"/>
              <w:jc w:val="center"/>
              <w:rPr>
                <w:sz w:val="26"/>
                <w:szCs w:val="26"/>
                <w:lang w:val="en-AU"/>
              </w:rPr>
            </w:pPr>
            <w:r w:rsidRPr="009747C4">
              <w:rPr>
                <w:sz w:val="26"/>
                <w:szCs w:val="26"/>
                <w:lang w:val="en-AU"/>
              </w:rPr>
              <w:t>Server</w:t>
            </w:r>
          </w:p>
        </w:tc>
        <w:tc>
          <w:tcPr>
            <w:tcW w:w="3287" w:type="pct"/>
            <w:tcBorders>
              <w:bottom w:val="single" w:sz="4" w:space="0" w:color="000000"/>
            </w:tcBorders>
            <w:vAlign w:val="center"/>
          </w:tcPr>
          <w:p w14:paraId="0F435CCC" w14:textId="77777777" w:rsidR="008C2689" w:rsidRPr="009747C4" w:rsidRDefault="00EC6191" w:rsidP="000F669E">
            <w:pPr>
              <w:spacing w:before="60" w:after="60" w:line="360" w:lineRule="auto"/>
              <w:rPr>
                <w:sz w:val="26"/>
                <w:szCs w:val="26"/>
                <w:lang w:val="en-AU"/>
              </w:rPr>
            </w:pPr>
            <w:r w:rsidRPr="009747C4">
              <w:rPr>
                <w:sz w:val="26"/>
                <w:szCs w:val="26"/>
                <w:lang w:val="en-AU"/>
              </w:rPr>
              <w:t>Máy chủ</w:t>
            </w:r>
          </w:p>
        </w:tc>
      </w:tr>
      <w:tr w:rsidR="008C2689" w:rsidRPr="009747C4" w14:paraId="78DEC993" w14:textId="77777777" w:rsidTr="008C2689">
        <w:trPr>
          <w:trHeight w:val="437"/>
        </w:trPr>
        <w:tc>
          <w:tcPr>
            <w:tcW w:w="1713" w:type="pct"/>
            <w:tcBorders>
              <w:bottom w:val="single" w:sz="4" w:space="0" w:color="000000"/>
            </w:tcBorders>
            <w:vAlign w:val="center"/>
          </w:tcPr>
          <w:p w14:paraId="3F78A9B8" w14:textId="77777777" w:rsidR="008C2689" w:rsidRPr="009747C4" w:rsidRDefault="009D37CE" w:rsidP="000F669E">
            <w:pPr>
              <w:spacing w:before="60" w:after="60" w:line="360" w:lineRule="auto"/>
              <w:jc w:val="center"/>
              <w:rPr>
                <w:sz w:val="26"/>
                <w:szCs w:val="26"/>
                <w:lang w:val="en-US"/>
              </w:rPr>
            </w:pPr>
            <w:r w:rsidRPr="009747C4">
              <w:rPr>
                <w:sz w:val="26"/>
                <w:szCs w:val="26"/>
                <w:lang w:val="en-US"/>
              </w:rPr>
              <w:t>OTP</w:t>
            </w:r>
          </w:p>
        </w:tc>
        <w:tc>
          <w:tcPr>
            <w:tcW w:w="3287" w:type="pct"/>
            <w:tcBorders>
              <w:bottom w:val="single" w:sz="4" w:space="0" w:color="000000"/>
            </w:tcBorders>
            <w:vAlign w:val="center"/>
          </w:tcPr>
          <w:p w14:paraId="1313C7A5" w14:textId="77777777" w:rsidR="008C2689" w:rsidRPr="009747C4" w:rsidRDefault="009D37CE" w:rsidP="000F669E">
            <w:pPr>
              <w:spacing w:before="60" w:after="60" w:line="360" w:lineRule="auto"/>
              <w:rPr>
                <w:sz w:val="26"/>
                <w:szCs w:val="26"/>
                <w:lang w:val="en-US"/>
              </w:rPr>
            </w:pPr>
            <w:r w:rsidRPr="009747C4">
              <w:rPr>
                <w:sz w:val="26"/>
                <w:szCs w:val="26"/>
                <w:lang w:val="en-US"/>
              </w:rPr>
              <w:t>One Time Password</w:t>
            </w:r>
          </w:p>
        </w:tc>
      </w:tr>
    </w:tbl>
    <w:p w14:paraId="15E7F4EE" w14:textId="77777777" w:rsidR="006B3527" w:rsidRPr="009747C4" w:rsidRDefault="000230F0" w:rsidP="000F669E">
      <w:pPr>
        <w:pStyle w:val="Heading1"/>
        <w:spacing w:before="60" w:after="60" w:line="360" w:lineRule="auto"/>
        <w:rPr>
          <w:sz w:val="30"/>
        </w:rPr>
      </w:pPr>
      <w:bookmarkStart w:id="12" w:name="_9uko0uo6r0z" w:colFirst="0" w:colLast="0"/>
      <w:bookmarkEnd w:id="12"/>
      <w:r w:rsidRPr="009747C4">
        <w:br w:type="page"/>
      </w:r>
    </w:p>
    <w:p w14:paraId="7EAC10EB" w14:textId="77777777" w:rsidR="0070251F" w:rsidRPr="009747C4" w:rsidRDefault="0070251F" w:rsidP="000F669E">
      <w:pPr>
        <w:tabs>
          <w:tab w:val="center" w:pos="4537"/>
        </w:tabs>
        <w:spacing w:line="360" w:lineRule="auto"/>
        <w:rPr>
          <w:sz w:val="26"/>
          <w:szCs w:val="26"/>
        </w:rPr>
      </w:pPr>
    </w:p>
    <w:p w14:paraId="2A120BFF" w14:textId="77777777" w:rsidR="0070251F" w:rsidRPr="009747C4" w:rsidRDefault="0070251F" w:rsidP="000F669E">
      <w:pPr>
        <w:pStyle w:val="Heading1"/>
        <w:spacing w:before="60" w:after="60" w:line="360" w:lineRule="auto"/>
      </w:pPr>
      <w:bookmarkStart w:id="13" w:name="_Toc122637541"/>
      <w:bookmarkStart w:id="14" w:name="_Toc186054847"/>
      <w:r w:rsidRPr="009747C4">
        <w:t>DANH SÁCH HÌNH VẼ</w:t>
      </w:r>
      <w:bookmarkEnd w:id="13"/>
      <w:bookmarkEnd w:id="14"/>
    </w:p>
    <w:commentRangeStart w:id="15"/>
    <w:commentRangeStart w:id="16"/>
    <w:commentRangeStart w:id="17"/>
    <w:commentRangeStart w:id="18"/>
    <w:commentRangeStart w:id="19"/>
    <w:commentRangeStart w:id="20"/>
    <w:p w14:paraId="1162FC99" w14:textId="77777777" w:rsidR="001D5CBB" w:rsidRPr="009747C4" w:rsidRDefault="0070251F">
      <w:pPr>
        <w:pStyle w:val="TOC1"/>
        <w:rPr>
          <w:rFonts w:eastAsiaTheme="minorEastAsia"/>
          <w:kern w:val="2"/>
          <w:sz w:val="24"/>
          <w:szCs w:val="24"/>
          <w:lang/>
          <w14:ligatures w14:val="standardContextual"/>
        </w:rPr>
      </w:pPr>
      <w:r w:rsidRPr="009747C4">
        <w:fldChar w:fldCharType="begin"/>
      </w:r>
      <w:r w:rsidRPr="009747C4">
        <w:instrText xml:space="preserve"> TOC \h \z \u \t "Heading 7,1" </w:instrText>
      </w:r>
      <w:r w:rsidRPr="009747C4">
        <w:fldChar w:fldCharType="separate"/>
      </w:r>
      <w:hyperlink w:anchor="_Toc186054935" w:history="1">
        <w:r w:rsidR="001D5CBB" w:rsidRPr="009747C4">
          <w:rPr>
            <w:rStyle w:val="Hyperlink"/>
          </w:rPr>
          <w:t xml:space="preserve">Hình </w:t>
        </w:r>
        <w:r w:rsidR="001D5CBB" w:rsidRPr="009747C4">
          <w:rPr>
            <w:rStyle w:val="Hyperlink"/>
            <w:lang w:val="en-AU"/>
          </w:rPr>
          <w:t>1</w:t>
        </w:r>
        <w:r w:rsidR="001D5CBB" w:rsidRPr="009747C4">
          <w:rPr>
            <w:rStyle w:val="Hyperlink"/>
          </w:rPr>
          <w:t xml:space="preserve">.1 </w:t>
        </w:r>
        <w:r w:rsidR="001D5CBB" w:rsidRPr="009747C4">
          <w:rPr>
            <w:rStyle w:val="Hyperlink"/>
            <w:lang w:val="en-US"/>
          </w:rPr>
          <w:t>Mức độ phổ biến các thương hiệu gọi xe tại Việt Nam Tham khảo Q&amp;M</w:t>
        </w:r>
        <w:r w:rsidR="001D5CBB" w:rsidRPr="009747C4">
          <w:rPr>
            <w:webHidden/>
          </w:rPr>
          <w:tab/>
        </w:r>
        <w:r w:rsidR="001D5CBB" w:rsidRPr="009747C4">
          <w:rPr>
            <w:webHidden/>
          </w:rPr>
          <w:fldChar w:fldCharType="begin"/>
        </w:r>
        <w:r w:rsidR="001D5CBB" w:rsidRPr="009747C4">
          <w:rPr>
            <w:webHidden/>
          </w:rPr>
          <w:instrText xml:space="preserve"> PAGEREF _Toc186054935 \h </w:instrText>
        </w:r>
        <w:r w:rsidR="001D5CBB" w:rsidRPr="009747C4">
          <w:rPr>
            <w:webHidden/>
          </w:rPr>
        </w:r>
        <w:r w:rsidR="001D5CBB" w:rsidRPr="009747C4">
          <w:rPr>
            <w:webHidden/>
          </w:rPr>
          <w:fldChar w:fldCharType="separate"/>
        </w:r>
        <w:r w:rsidR="00E00159">
          <w:rPr>
            <w:webHidden/>
          </w:rPr>
          <w:t>4</w:t>
        </w:r>
        <w:r w:rsidR="001D5CBB" w:rsidRPr="009747C4">
          <w:rPr>
            <w:webHidden/>
          </w:rPr>
          <w:fldChar w:fldCharType="end"/>
        </w:r>
      </w:hyperlink>
    </w:p>
    <w:p w14:paraId="1D812D96" w14:textId="77777777" w:rsidR="001D5CBB" w:rsidRPr="009747C4" w:rsidRDefault="00271870">
      <w:pPr>
        <w:pStyle w:val="TOC1"/>
        <w:rPr>
          <w:rFonts w:eastAsiaTheme="minorEastAsia"/>
          <w:kern w:val="2"/>
          <w:sz w:val="24"/>
          <w:szCs w:val="24"/>
          <w:lang/>
          <w14:ligatures w14:val="standardContextual"/>
        </w:rPr>
      </w:pPr>
      <w:hyperlink w:anchor="_Toc186054936" w:history="1">
        <w:r w:rsidR="001D5CBB" w:rsidRPr="009747C4">
          <w:rPr>
            <w:rStyle w:val="Hyperlink"/>
          </w:rPr>
          <w:t>Hình 2.</w:t>
        </w:r>
        <w:r w:rsidR="001D5CBB" w:rsidRPr="009747C4">
          <w:rPr>
            <w:rStyle w:val="Hyperlink"/>
            <w:lang w:val="en-AU"/>
          </w:rPr>
          <w:t>1</w:t>
        </w:r>
        <w:r w:rsidR="001D5CBB" w:rsidRPr="009747C4">
          <w:rPr>
            <w:rStyle w:val="Hyperlink"/>
          </w:rPr>
          <w:t xml:space="preserve"> </w:t>
        </w:r>
        <w:r w:rsidR="001D5CBB" w:rsidRPr="009747C4">
          <w:rPr>
            <w:rStyle w:val="Hyperlink"/>
            <w:lang w:val="en-US"/>
          </w:rPr>
          <w:t>Mô hình Waterfall</w:t>
        </w:r>
        <w:r w:rsidR="001D5CBB" w:rsidRPr="009747C4">
          <w:rPr>
            <w:webHidden/>
          </w:rPr>
          <w:tab/>
        </w:r>
        <w:r w:rsidR="001D5CBB" w:rsidRPr="009747C4">
          <w:rPr>
            <w:webHidden/>
          </w:rPr>
          <w:fldChar w:fldCharType="begin"/>
        </w:r>
        <w:r w:rsidR="001D5CBB" w:rsidRPr="009747C4">
          <w:rPr>
            <w:webHidden/>
          </w:rPr>
          <w:instrText xml:space="preserve"> PAGEREF _Toc186054936 \h </w:instrText>
        </w:r>
        <w:r w:rsidR="001D5CBB" w:rsidRPr="009747C4">
          <w:rPr>
            <w:webHidden/>
          </w:rPr>
        </w:r>
        <w:r w:rsidR="001D5CBB" w:rsidRPr="009747C4">
          <w:rPr>
            <w:webHidden/>
          </w:rPr>
          <w:fldChar w:fldCharType="separate"/>
        </w:r>
        <w:r w:rsidR="00E00159">
          <w:rPr>
            <w:webHidden/>
          </w:rPr>
          <w:t>11</w:t>
        </w:r>
        <w:r w:rsidR="001D5CBB" w:rsidRPr="009747C4">
          <w:rPr>
            <w:webHidden/>
          </w:rPr>
          <w:fldChar w:fldCharType="end"/>
        </w:r>
      </w:hyperlink>
    </w:p>
    <w:p w14:paraId="7FBE8936" w14:textId="77777777" w:rsidR="001D5CBB" w:rsidRPr="009747C4" w:rsidRDefault="00271870">
      <w:pPr>
        <w:pStyle w:val="TOC1"/>
        <w:rPr>
          <w:rFonts w:eastAsiaTheme="minorEastAsia"/>
          <w:kern w:val="2"/>
          <w:sz w:val="24"/>
          <w:szCs w:val="24"/>
          <w:lang/>
          <w14:ligatures w14:val="standardContextual"/>
        </w:rPr>
      </w:pPr>
      <w:hyperlink w:anchor="_Toc186054937" w:history="1">
        <w:r w:rsidR="001D5CBB" w:rsidRPr="009747C4">
          <w:rPr>
            <w:rStyle w:val="Hyperlink"/>
          </w:rPr>
          <w:t>Hình 2.</w:t>
        </w:r>
        <w:r w:rsidR="001D5CBB" w:rsidRPr="009747C4">
          <w:rPr>
            <w:rStyle w:val="Hyperlink"/>
            <w:lang w:val="en-AU"/>
          </w:rPr>
          <w:t>2</w:t>
        </w:r>
        <w:r w:rsidR="001D5CBB" w:rsidRPr="009747C4">
          <w:rPr>
            <w:rStyle w:val="Hyperlink"/>
          </w:rPr>
          <w:t xml:space="preserve"> </w:t>
        </w:r>
        <w:r w:rsidR="001D5CBB" w:rsidRPr="009747C4">
          <w:rPr>
            <w:rStyle w:val="Hyperlink"/>
            <w:lang w:val="en-US"/>
          </w:rPr>
          <w:t>Sơ đồ kiến trúc hệ thống</w:t>
        </w:r>
        <w:r w:rsidR="001D5CBB" w:rsidRPr="009747C4">
          <w:rPr>
            <w:webHidden/>
          </w:rPr>
          <w:tab/>
        </w:r>
        <w:r w:rsidR="001D5CBB" w:rsidRPr="009747C4">
          <w:rPr>
            <w:webHidden/>
          </w:rPr>
          <w:fldChar w:fldCharType="begin"/>
        </w:r>
        <w:r w:rsidR="001D5CBB" w:rsidRPr="009747C4">
          <w:rPr>
            <w:webHidden/>
          </w:rPr>
          <w:instrText xml:space="preserve"> PAGEREF _Toc186054937 \h </w:instrText>
        </w:r>
        <w:r w:rsidR="001D5CBB" w:rsidRPr="009747C4">
          <w:rPr>
            <w:webHidden/>
          </w:rPr>
        </w:r>
        <w:r w:rsidR="001D5CBB" w:rsidRPr="009747C4">
          <w:rPr>
            <w:webHidden/>
          </w:rPr>
          <w:fldChar w:fldCharType="separate"/>
        </w:r>
        <w:r w:rsidR="00E00159">
          <w:rPr>
            <w:webHidden/>
          </w:rPr>
          <w:t>16</w:t>
        </w:r>
        <w:r w:rsidR="001D5CBB" w:rsidRPr="009747C4">
          <w:rPr>
            <w:webHidden/>
          </w:rPr>
          <w:fldChar w:fldCharType="end"/>
        </w:r>
      </w:hyperlink>
    </w:p>
    <w:p w14:paraId="4BA2E5E3" w14:textId="77777777" w:rsidR="001D5CBB" w:rsidRPr="009747C4" w:rsidRDefault="00271870">
      <w:pPr>
        <w:pStyle w:val="TOC1"/>
        <w:rPr>
          <w:rFonts w:eastAsiaTheme="minorEastAsia"/>
          <w:kern w:val="2"/>
          <w:sz w:val="24"/>
          <w:szCs w:val="24"/>
          <w:lang/>
          <w14:ligatures w14:val="standardContextual"/>
        </w:rPr>
      </w:pPr>
      <w:hyperlink w:anchor="_Toc186054938" w:history="1">
        <w:r w:rsidR="001D5CBB" w:rsidRPr="009747C4">
          <w:rPr>
            <w:rStyle w:val="Hyperlink"/>
          </w:rPr>
          <w:t>Hình 2.</w:t>
        </w:r>
        <w:r w:rsidR="001D5CBB" w:rsidRPr="009747C4">
          <w:rPr>
            <w:rStyle w:val="Hyperlink"/>
            <w:lang w:val="en-AU"/>
          </w:rPr>
          <w:t>3</w:t>
        </w:r>
        <w:r w:rsidR="001D5CBB" w:rsidRPr="009747C4">
          <w:rPr>
            <w:rStyle w:val="Hyperlink"/>
          </w:rPr>
          <w:t xml:space="preserve"> </w:t>
        </w:r>
        <w:r w:rsidR="001D5CBB" w:rsidRPr="009747C4">
          <w:rPr>
            <w:rStyle w:val="Hyperlink"/>
            <w:lang w:val="en-US"/>
          </w:rPr>
          <w:t xml:space="preserve">Phân phối tập dữ liệu huấn luyện của mô hình </w:t>
        </w:r>
        <w:r w:rsidR="001D5CBB" w:rsidRPr="009747C4">
          <w:rPr>
            <w:rStyle w:val="Hyperlink"/>
            <w:b/>
            <w:bCs/>
            <w:lang w:val="en-US"/>
          </w:rPr>
          <w:t>5CD-ViSoBERT</w:t>
        </w:r>
        <w:r w:rsidR="001D5CBB" w:rsidRPr="009747C4">
          <w:rPr>
            <w:webHidden/>
          </w:rPr>
          <w:tab/>
        </w:r>
        <w:r w:rsidR="001D5CBB" w:rsidRPr="009747C4">
          <w:rPr>
            <w:webHidden/>
          </w:rPr>
          <w:fldChar w:fldCharType="begin"/>
        </w:r>
        <w:r w:rsidR="001D5CBB" w:rsidRPr="009747C4">
          <w:rPr>
            <w:webHidden/>
          </w:rPr>
          <w:instrText xml:space="preserve"> PAGEREF _Toc186054938 \h </w:instrText>
        </w:r>
        <w:r w:rsidR="001D5CBB" w:rsidRPr="009747C4">
          <w:rPr>
            <w:webHidden/>
          </w:rPr>
        </w:r>
        <w:r w:rsidR="001D5CBB" w:rsidRPr="009747C4">
          <w:rPr>
            <w:webHidden/>
          </w:rPr>
          <w:fldChar w:fldCharType="separate"/>
        </w:r>
        <w:r w:rsidR="00E00159">
          <w:rPr>
            <w:webHidden/>
          </w:rPr>
          <w:t>19</w:t>
        </w:r>
        <w:r w:rsidR="001D5CBB" w:rsidRPr="009747C4">
          <w:rPr>
            <w:webHidden/>
          </w:rPr>
          <w:fldChar w:fldCharType="end"/>
        </w:r>
      </w:hyperlink>
    </w:p>
    <w:p w14:paraId="435A0650" w14:textId="77777777" w:rsidR="001D5CBB" w:rsidRPr="009747C4" w:rsidRDefault="00271870">
      <w:pPr>
        <w:pStyle w:val="TOC1"/>
        <w:rPr>
          <w:rFonts w:eastAsiaTheme="minorEastAsia"/>
          <w:kern w:val="2"/>
          <w:sz w:val="24"/>
          <w:szCs w:val="24"/>
          <w:lang/>
          <w14:ligatures w14:val="standardContextual"/>
        </w:rPr>
      </w:pPr>
      <w:hyperlink w:anchor="_Toc186054939" w:history="1">
        <w:r w:rsidR="001D5CBB" w:rsidRPr="009747C4">
          <w:rPr>
            <w:rStyle w:val="Hyperlink"/>
            <w:lang w:val="en-US"/>
          </w:rPr>
          <w:t>Hình 3.2 Usecase Tổng quát</w:t>
        </w:r>
        <w:r w:rsidR="001D5CBB" w:rsidRPr="009747C4">
          <w:rPr>
            <w:webHidden/>
          </w:rPr>
          <w:tab/>
        </w:r>
        <w:r w:rsidR="001D5CBB" w:rsidRPr="009747C4">
          <w:rPr>
            <w:webHidden/>
          </w:rPr>
          <w:fldChar w:fldCharType="begin"/>
        </w:r>
        <w:r w:rsidR="001D5CBB" w:rsidRPr="009747C4">
          <w:rPr>
            <w:webHidden/>
          </w:rPr>
          <w:instrText xml:space="preserve"> PAGEREF _Toc186054939 \h </w:instrText>
        </w:r>
        <w:r w:rsidR="001D5CBB" w:rsidRPr="009747C4">
          <w:rPr>
            <w:webHidden/>
          </w:rPr>
        </w:r>
        <w:r w:rsidR="001D5CBB" w:rsidRPr="009747C4">
          <w:rPr>
            <w:webHidden/>
          </w:rPr>
          <w:fldChar w:fldCharType="separate"/>
        </w:r>
        <w:r w:rsidR="00E00159">
          <w:rPr>
            <w:webHidden/>
          </w:rPr>
          <w:t>22</w:t>
        </w:r>
        <w:r w:rsidR="001D5CBB" w:rsidRPr="009747C4">
          <w:rPr>
            <w:webHidden/>
          </w:rPr>
          <w:fldChar w:fldCharType="end"/>
        </w:r>
      </w:hyperlink>
    </w:p>
    <w:p w14:paraId="6FB10486" w14:textId="77777777" w:rsidR="001D5CBB" w:rsidRPr="009747C4" w:rsidRDefault="00271870">
      <w:pPr>
        <w:pStyle w:val="TOC1"/>
        <w:rPr>
          <w:rFonts w:eastAsiaTheme="minorEastAsia"/>
          <w:kern w:val="2"/>
          <w:sz w:val="24"/>
          <w:szCs w:val="24"/>
          <w:lang/>
          <w14:ligatures w14:val="standardContextual"/>
        </w:rPr>
      </w:pPr>
      <w:hyperlink w:anchor="_Toc186054940" w:history="1">
        <w:r w:rsidR="001D5CBB" w:rsidRPr="009747C4">
          <w:rPr>
            <w:rStyle w:val="Hyperlink"/>
            <w:lang w:val="en-US"/>
          </w:rPr>
          <w:t>Hình 3.3 Usecase Đăng nhập</w:t>
        </w:r>
        <w:r w:rsidR="001D5CBB" w:rsidRPr="009747C4">
          <w:rPr>
            <w:webHidden/>
          </w:rPr>
          <w:tab/>
        </w:r>
        <w:r w:rsidR="001D5CBB" w:rsidRPr="009747C4">
          <w:rPr>
            <w:webHidden/>
          </w:rPr>
          <w:fldChar w:fldCharType="begin"/>
        </w:r>
        <w:r w:rsidR="001D5CBB" w:rsidRPr="009747C4">
          <w:rPr>
            <w:webHidden/>
          </w:rPr>
          <w:instrText xml:space="preserve"> PAGEREF _Toc186054940 \h </w:instrText>
        </w:r>
        <w:r w:rsidR="001D5CBB" w:rsidRPr="009747C4">
          <w:rPr>
            <w:webHidden/>
          </w:rPr>
        </w:r>
        <w:r w:rsidR="001D5CBB" w:rsidRPr="009747C4">
          <w:rPr>
            <w:webHidden/>
          </w:rPr>
          <w:fldChar w:fldCharType="separate"/>
        </w:r>
        <w:r w:rsidR="00E00159">
          <w:rPr>
            <w:webHidden/>
          </w:rPr>
          <w:t>23</w:t>
        </w:r>
        <w:r w:rsidR="001D5CBB" w:rsidRPr="009747C4">
          <w:rPr>
            <w:webHidden/>
          </w:rPr>
          <w:fldChar w:fldCharType="end"/>
        </w:r>
      </w:hyperlink>
    </w:p>
    <w:p w14:paraId="7507843C" w14:textId="77777777" w:rsidR="001D5CBB" w:rsidRPr="009747C4" w:rsidRDefault="00271870">
      <w:pPr>
        <w:pStyle w:val="TOC1"/>
        <w:rPr>
          <w:rFonts w:eastAsiaTheme="minorEastAsia"/>
          <w:kern w:val="2"/>
          <w:sz w:val="24"/>
          <w:szCs w:val="24"/>
          <w:lang/>
          <w14:ligatures w14:val="standardContextual"/>
        </w:rPr>
      </w:pPr>
      <w:hyperlink w:anchor="_Toc186054941" w:history="1">
        <w:r w:rsidR="001D5CBB" w:rsidRPr="009747C4">
          <w:rPr>
            <w:rStyle w:val="Hyperlink"/>
            <w:lang w:val="en-US"/>
          </w:rPr>
          <w:t>Hình 3.4 Usecase Quản lý thông tin cá nhân</w:t>
        </w:r>
        <w:r w:rsidR="001D5CBB" w:rsidRPr="009747C4">
          <w:rPr>
            <w:webHidden/>
          </w:rPr>
          <w:tab/>
        </w:r>
        <w:r w:rsidR="001D5CBB" w:rsidRPr="009747C4">
          <w:rPr>
            <w:webHidden/>
          </w:rPr>
          <w:fldChar w:fldCharType="begin"/>
        </w:r>
        <w:r w:rsidR="001D5CBB" w:rsidRPr="009747C4">
          <w:rPr>
            <w:webHidden/>
          </w:rPr>
          <w:instrText xml:space="preserve"> PAGEREF _Toc186054941 \h </w:instrText>
        </w:r>
        <w:r w:rsidR="001D5CBB" w:rsidRPr="009747C4">
          <w:rPr>
            <w:webHidden/>
          </w:rPr>
        </w:r>
        <w:r w:rsidR="001D5CBB" w:rsidRPr="009747C4">
          <w:rPr>
            <w:webHidden/>
          </w:rPr>
          <w:fldChar w:fldCharType="separate"/>
        </w:r>
        <w:r w:rsidR="00E00159">
          <w:rPr>
            <w:webHidden/>
          </w:rPr>
          <w:t>23</w:t>
        </w:r>
        <w:r w:rsidR="001D5CBB" w:rsidRPr="009747C4">
          <w:rPr>
            <w:webHidden/>
          </w:rPr>
          <w:fldChar w:fldCharType="end"/>
        </w:r>
      </w:hyperlink>
    </w:p>
    <w:p w14:paraId="3C68DFDE" w14:textId="77777777" w:rsidR="001D5CBB" w:rsidRPr="009747C4" w:rsidRDefault="00271870">
      <w:pPr>
        <w:pStyle w:val="TOC1"/>
        <w:rPr>
          <w:rFonts w:eastAsiaTheme="minorEastAsia"/>
          <w:kern w:val="2"/>
          <w:sz w:val="24"/>
          <w:szCs w:val="24"/>
          <w:lang/>
          <w14:ligatures w14:val="standardContextual"/>
        </w:rPr>
      </w:pPr>
      <w:hyperlink w:anchor="_Toc186054942" w:history="1">
        <w:r w:rsidR="001D5CBB" w:rsidRPr="009747C4">
          <w:rPr>
            <w:rStyle w:val="Hyperlink"/>
            <w:lang w:val="en-US"/>
          </w:rPr>
          <w:t>Hình 3.5 Usecase Xem lịch sử chuyến đi</w:t>
        </w:r>
        <w:r w:rsidR="001D5CBB" w:rsidRPr="009747C4">
          <w:rPr>
            <w:webHidden/>
          </w:rPr>
          <w:tab/>
        </w:r>
        <w:r w:rsidR="001D5CBB" w:rsidRPr="009747C4">
          <w:rPr>
            <w:webHidden/>
          </w:rPr>
          <w:fldChar w:fldCharType="begin"/>
        </w:r>
        <w:r w:rsidR="001D5CBB" w:rsidRPr="009747C4">
          <w:rPr>
            <w:webHidden/>
          </w:rPr>
          <w:instrText xml:space="preserve"> PAGEREF _Toc186054942 \h </w:instrText>
        </w:r>
        <w:r w:rsidR="001D5CBB" w:rsidRPr="009747C4">
          <w:rPr>
            <w:webHidden/>
          </w:rPr>
        </w:r>
        <w:r w:rsidR="001D5CBB" w:rsidRPr="009747C4">
          <w:rPr>
            <w:webHidden/>
          </w:rPr>
          <w:fldChar w:fldCharType="separate"/>
        </w:r>
        <w:r w:rsidR="00E00159">
          <w:rPr>
            <w:webHidden/>
          </w:rPr>
          <w:t>24</w:t>
        </w:r>
        <w:r w:rsidR="001D5CBB" w:rsidRPr="009747C4">
          <w:rPr>
            <w:webHidden/>
          </w:rPr>
          <w:fldChar w:fldCharType="end"/>
        </w:r>
      </w:hyperlink>
    </w:p>
    <w:p w14:paraId="1E611B0C" w14:textId="77777777" w:rsidR="001D5CBB" w:rsidRPr="009747C4" w:rsidRDefault="00271870">
      <w:pPr>
        <w:pStyle w:val="TOC1"/>
        <w:rPr>
          <w:rFonts w:eastAsiaTheme="minorEastAsia"/>
          <w:kern w:val="2"/>
          <w:sz w:val="24"/>
          <w:szCs w:val="24"/>
          <w:lang/>
          <w14:ligatures w14:val="standardContextual"/>
        </w:rPr>
      </w:pPr>
      <w:hyperlink w:anchor="_Toc186054943" w:history="1">
        <w:r w:rsidR="001D5CBB" w:rsidRPr="009747C4">
          <w:rPr>
            <w:rStyle w:val="Hyperlink"/>
            <w:lang w:val="en-US"/>
          </w:rPr>
          <w:t>Hình 3.6 Usecase Nạp tiền vào ví ứng dụng</w:t>
        </w:r>
        <w:r w:rsidR="001D5CBB" w:rsidRPr="009747C4">
          <w:rPr>
            <w:webHidden/>
          </w:rPr>
          <w:tab/>
        </w:r>
        <w:r w:rsidR="001D5CBB" w:rsidRPr="009747C4">
          <w:rPr>
            <w:webHidden/>
          </w:rPr>
          <w:fldChar w:fldCharType="begin"/>
        </w:r>
        <w:r w:rsidR="001D5CBB" w:rsidRPr="009747C4">
          <w:rPr>
            <w:webHidden/>
          </w:rPr>
          <w:instrText xml:space="preserve"> PAGEREF _Toc186054943 \h </w:instrText>
        </w:r>
        <w:r w:rsidR="001D5CBB" w:rsidRPr="009747C4">
          <w:rPr>
            <w:webHidden/>
          </w:rPr>
        </w:r>
        <w:r w:rsidR="001D5CBB" w:rsidRPr="009747C4">
          <w:rPr>
            <w:webHidden/>
          </w:rPr>
          <w:fldChar w:fldCharType="separate"/>
        </w:r>
        <w:r w:rsidR="00E00159">
          <w:rPr>
            <w:webHidden/>
          </w:rPr>
          <w:t>25</w:t>
        </w:r>
        <w:r w:rsidR="001D5CBB" w:rsidRPr="009747C4">
          <w:rPr>
            <w:webHidden/>
          </w:rPr>
          <w:fldChar w:fldCharType="end"/>
        </w:r>
      </w:hyperlink>
    </w:p>
    <w:p w14:paraId="0E575535" w14:textId="77777777" w:rsidR="001D5CBB" w:rsidRPr="009747C4" w:rsidRDefault="00271870">
      <w:pPr>
        <w:pStyle w:val="TOC1"/>
        <w:rPr>
          <w:rFonts w:eastAsiaTheme="minorEastAsia"/>
          <w:kern w:val="2"/>
          <w:sz w:val="24"/>
          <w:szCs w:val="24"/>
          <w:lang/>
          <w14:ligatures w14:val="standardContextual"/>
        </w:rPr>
      </w:pPr>
      <w:hyperlink w:anchor="_Toc186054944" w:history="1">
        <w:r w:rsidR="001D5CBB" w:rsidRPr="009747C4">
          <w:rPr>
            <w:rStyle w:val="Hyperlink"/>
            <w:lang w:val="en-US"/>
          </w:rPr>
          <w:t>Hình 3.7 Usecase Đăng ký</w:t>
        </w:r>
        <w:r w:rsidR="001D5CBB" w:rsidRPr="009747C4">
          <w:rPr>
            <w:webHidden/>
          </w:rPr>
          <w:tab/>
        </w:r>
        <w:r w:rsidR="001D5CBB" w:rsidRPr="009747C4">
          <w:rPr>
            <w:webHidden/>
          </w:rPr>
          <w:fldChar w:fldCharType="begin"/>
        </w:r>
        <w:r w:rsidR="001D5CBB" w:rsidRPr="009747C4">
          <w:rPr>
            <w:webHidden/>
          </w:rPr>
          <w:instrText xml:space="preserve"> PAGEREF _Toc186054944 \h </w:instrText>
        </w:r>
        <w:r w:rsidR="001D5CBB" w:rsidRPr="009747C4">
          <w:rPr>
            <w:webHidden/>
          </w:rPr>
        </w:r>
        <w:r w:rsidR="001D5CBB" w:rsidRPr="009747C4">
          <w:rPr>
            <w:webHidden/>
          </w:rPr>
          <w:fldChar w:fldCharType="separate"/>
        </w:r>
        <w:r w:rsidR="00E00159">
          <w:rPr>
            <w:webHidden/>
          </w:rPr>
          <w:t>25</w:t>
        </w:r>
        <w:r w:rsidR="001D5CBB" w:rsidRPr="009747C4">
          <w:rPr>
            <w:webHidden/>
          </w:rPr>
          <w:fldChar w:fldCharType="end"/>
        </w:r>
      </w:hyperlink>
    </w:p>
    <w:p w14:paraId="476C8E6C" w14:textId="77777777" w:rsidR="001D5CBB" w:rsidRPr="009747C4" w:rsidRDefault="00271870">
      <w:pPr>
        <w:pStyle w:val="TOC1"/>
        <w:rPr>
          <w:rFonts w:eastAsiaTheme="minorEastAsia"/>
          <w:kern w:val="2"/>
          <w:sz w:val="24"/>
          <w:szCs w:val="24"/>
          <w:lang/>
          <w14:ligatures w14:val="standardContextual"/>
        </w:rPr>
      </w:pPr>
      <w:hyperlink w:anchor="_Toc186054945" w:history="1">
        <w:r w:rsidR="001D5CBB" w:rsidRPr="009747C4">
          <w:rPr>
            <w:rStyle w:val="Hyperlink"/>
            <w:lang w:val="en-US"/>
          </w:rPr>
          <w:t>Hình 3.8 Usecase Đặt xe</w:t>
        </w:r>
        <w:r w:rsidR="001D5CBB" w:rsidRPr="009747C4">
          <w:rPr>
            <w:webHidden/>
          </w:rPr>
          <w:tab/>
        </w:r>
        <w:r w:rsidR="001D5CBB" w:rsidRPr="009747C4">
          <w:rPr>
            <w:webHidden/>
          </w:rPr>
          <w:fldChar w:fldCharType="begin"/>
        </w:r>
        <w:r w:rsidR="001D5CBB" w:rsidRPr="009747C4">
          <w:rPr>
            <w:webHidden/>
          </w:rPr>
          <w:instrText xml:space="preserve"> PAGEREF _Toc186054945 \h </w:instrText>
        </w:r>
        <w:r w:rsidR="001D5CBB" w:rsidRPr="009747C4">
          <w:rPr>
            <w:webHidden/>
          </w:rPr>
        </w:r>
        <w:r w:rsidR="001D5CBB" w:rsidRPr="009747C4">
          <w:rPr>
            <w:webHidden/>
          </w:rPr>
          <w:fldChar w:fldCharType="separate"/>
        </w:r>
        <w:r w:rsidR="00E00159">
          <w:rPr>
            <w:webHidden/>
          </w:rPr>
          <w:t>25</w:t>
        </w:r>
        <w:r w:rsidR="001D5CBB" w:rsidRPr="009747C4">
          <w:rPr>
            <w:webHidden/>
          </w:rPr>
          <w:fldChar w:fldCharType="end"/>
        </w:r>
      </w:hyperlink>
    </w:p>
    <w:p w14:paraId="2AA0999B" w14:textId="77777777" w:rsidR="001D5CBB" w:rsidRPr="009747C4" w:rsidRDefault="00271870">
      <w:pPr>
        <w:pStyle w:val="TOC1"/>
        <w:rPr>
          <w:rFonts w:eastAsiaTheme="minorEastAsia"/>
          <w:kern w:val="2"/>
          <w:sz w:val="24"/>
          <w:szCs w:val="24"/>
          <w:lang/>
          <w14:ligatures w14:val="standardContextual"/>
        </w:rPr>
      </w:pPr>
      <w:hyperlink w:anchor="_Toc186054946" w:history="1">
        <w:r w:rsidR="001D5CBB" w:rsidRPr="009747C4">
          <w:rPr>
            <w:rStyle w:val="Hyperlink"/>
            <w:lang w:val="en-US"/>
          </w:rPr>
          <w:t>Hình 3.9 Usecase Thực hiện chuyến xe</w:t>
        </w:r>
        <w:r w:rsidR="001D5CBB" w:rsidRPr="009747C4">
          <w:rPr>
            <w:webHidden/>
          </w:rPr>
          <w:tab/>
        </w:r>
        <w:r w:rsidR="001D5CBB" w:rsidRPr="009747C4">
          <w:rPr>
            <w:webHidden/>
          </w:rPr>
          <w:fldChar w:fldCharType="begin"/>
        </w:r>
        <w:r w:rsidR="001D5CBB" w:rsidRPr="009747C4">
          <w:rPr>
            <w:webHidden/>
          </w:rPr>
          <w:instrText xml:space="preserve"> PAGEREF _Toc186054946 \h </w:instrText>
        </w:r>
        <w:r w:rsidR="001D5CBB" w:rsidRPr="009747C4">
          <w:rPr>
            <w:webHidden/>
          </w:rPr>
        </w:r>
        <w:r w:rsidR="001D5CBB" w:rsidRPr="009747C4">
          <w:rPr>
            <w:webHidden/>
          </w:rPr>
          <w:fldChar w:fldCharType="separate"/>
        </w:r>
        <w:r w:rsidR="00E00159">
          <w:rPr>
            <w:webHidden/>
          </w:rPr>
          <w:t>26</w:t>
        </w:r>
        <w:r w:rsidR="001D5CBB" w:rsidRPr="009747C4">
          <w:rPr>
            <w:webHidden/>
          </w:rPr>
          <w:fldChar w:fldCharType="end"/>
        </w:r>
      </w:hyperlink>
    </w:p>
    <w:p w14:paraId="6E319703" w14:textId="77777777" w:rsidR="001D5CBB" w:rsidRPr="009747C4" w:rsidRDefault="00271870">
      <w:pPr>
        <w:pStyle w:val="TOC1"/>
        <w:rPr>
          <w:rFonts w:eastAsiaTheme="minorEastAsia"/>
          <w:kern w:val="2"/>
          <w:sz w:val="24"/>
          <w:szCs w:val="24"/>
          <w:lang/>
          <w14:ligatures w14:val="standardContextual"/>
        </w:rPr>
      </w:pPr>
      <w:hyperlink w:anchor="_Toc186054947" w:history="1">
        <w:r w:rsidR="001D5CBB" w:rsidRPr="009747C4">
          <w:rPr>
            <w:rStyle w:val="Hyperlink"/>
            <w:lang w:val="en-US"/>
          </w:rPr>
          <w:t>Hình 3.10 Usecase Tìm kiếm chuyến xe</w:t>
        </w:r>
        <w:r w:rsidR="001D5CBB" w:rsidRPr="009747C4">
          <w:rPr>
            <w:webHidden/>
          </w:rPr>
          <w:tab/>
        </w:r>
        <w:r w:rsidR="001D5CBB" w:rsidRPr="009747C4">
          <w:rPr>
            <w:webHidden/>
          </w:rPr>
          <w:fldChar w:fldCharType="begin"/>
        </w:r>
        <w:r w:rsidR="001D5CBB" w:rsidRPr="009747C4">
          <w:rPr>
            <w:webHidden/>
          </w:rPr>
          <w:instrText xml:space="preserve"> PAGEREF _Toc186054947 \h </w:instrText>
        </w:r>
        <w:r w:rsidR="001D5CBB" w:rsidRPr="009747C4">
          <w:rPr>
            <w:webHidden/>
          </w:rPr>
        </w:r>
        <w:r w:rsidR="001D5CBB" w:rsidRPr="009747C4">
          <w:rPr>
            <w:webHidden/>
          </w:rPr>
          <w:fldChar w:fldCharType="separate"/>
        </w:r>
        <w:r w:rsidR="00E00159">
          <w:rPr>
            <w:webHidden/>
          </w:rPr>
          <w:t>26</w:t>
        </w:r>
        <w:r w:rsidR="001D5CBB" w:rsidRPr="009747C4">
          <w:rPr>
            <w:webHidden/>
          </w:rPr>
          <w:fldChar w:fldCharType="end"/>
        </w:r>
      </w:hyperlink>
    </w:p>
    <w:p w14:paraId="7F7B47C5" w14:textId="77777777" w:rsidR="001D5CBB" w:rsidRPr="009747C4" w:rsidRDefault="00271870">
      <w:pPr>
        <w:pStyle w:val="TOC1"/>
        <w:rPr>
          <w:rFonts w:eastAsiaTheme="minorEastAsia"/>
          <w:kern w:val="2"/>
          <w:sz w:val="24"/>
          <w:szCs w:val="24"/>
          <w:lang/>
          <w14:ligatures w14:val="standardContextual"/>
        </w:rPr>
      </w:pPr>
      <w:hyperlink w:anchor="_Toc186054948" w:history="1">
        <w:r w:rsidR="001D5CBB" w:rsidRPr="009747C4">
          <w:rPr>
            <w:rStyle w:val="Hyperlink"/>
            <w:lang w:val="en-US"/>
          </w:rPr>
          <w:t>Hình 3.11 Usecase Chọn chuyến xe</w:t>
        </w:r>
        <w:r w:rsidR="001D5CBB" w:rsidRPr="009747C4">
          <w:rPr>
            <w:webHidden/>
          </w:rPr>
          <w:tab/>
        </w:r>
        <w:r w:rsidR="001D5CBB" w:rsidRPr="009747C4">
          <w:rPr>
            <w:webHidden/>
          </w:rPr>
          <w:fldChar w:fldCharType="begin"/>
        </w:r>
        <w:r w:rsidR="001D5CBB" w:rsidRPr="009747C4">
          <w:rPr>
            <w:webHidden/>
          </w:rPr>
          <w:instrText xml:space="preserve"> PAGEREF _Toc186054948 \h </w:instrText>
        </w:r>
        <w:r w:rsidR="001D5CBB" w:rsidRPr="009747C4">
          <w:rPr>
            <w:webHidden/>
          </w:rPr>
        </w:r>
        <w:r w:rsidR="001D5CBB" w:rsidRPr="009747C4">
          <w:rPr>
            <w:webHidden/>
          </w:rPr>
          <w:fldChar w:fldCharType="separate"/>
        </w:r>
        <w:r w:rsidR="00E00159">
          <w:rPr>
            <w:webHidden/>
          </w:rPr>
          <w:t>27</w:t>
        </w:r>
        <w:r w:rsidR="001D5CBB" w:rsidRPr="009747C4">
          <w:rPr>
            <w:webHidden/>
          </w:rPr>
          <w:fldChar w:fldCharType="end"/>
        </w:r>
      </w:hyperlink>
    </w:p>
    <w:p w14:paraId="377D502C" w14:textId="77777777" w:rsidR="001D5CBB" w:rsidRPr="009747C4" w:rsidRDefault="00271870">
      <w:pPr>
        <w:pStyle w:val="TOC1"/>
        <w:rPr>
          <w:rFonts w:eastAsiaTheme="minorEastAsia"/>
          <w:kern w:val="2"/>
          <w:sz w:val="24"/>
          <w:szCs w:val="24"/>
          <w:lang/>
          <w14:ligatures w14:val="standardContextual"/>
        </w:rPr>
      </w:pPr>
      <w:hyperlink w:anchor="_Toc186054949" w:history="1">
        <w:r w:rsidR="001D5CBB" w:rsidRPr="009747C4">
          <w:rPr>
            <w:rStyle w:val="Hyperlink"/>
            <w:lang w:val="en-US"/>
          </w:rPr>
          <w:t>Hình 3.13 Usecase Thanh toán</w:t>
        </w:r>
        <w:r w:rsidR="001D5CBB" w:rsidRPr="009747C4">
          <w:rPr>
            <w:webHidden/>
          </w:rPr>
          <w:tab/>
        </w:r>
        <w:r w:rsidR="001D5CBB" w:rsidRPr="009747C4">
          <w:rPr>
            <w:webHidden/>
          </w:rPr>
          <w:fldChar w:fldCharType="begin"/>
        </w:r>
        <w:r w:rsidR="001D5CBB" w:rsidRPr="009747C4">
          <w:rPr>
            <w:webHidden/>
          </w:rPr>
          <w:instrText xml:space="preserve"> PAGEREF _Toc186054949 \h </w:instrText>
        </w:r>
        <w:r w:rsidR="001D5CBB" w:rsidRPr="009747C4">
          <w:rPr>
            <w:webHidden/>
          </w:rPr>
        </w:r>
        <w:r w:rsidR="001D5CBB" w:rsidRPr="009747C4">
          <w:rPr>
            <w:webHidden/>
          </w:rPr>
          <w:fldChar w:fldCharType="separate"/>
        </w:r>
        <w:r w:rsidR="00E00159">
          <w:rPr>
            <w:webHidden/>
          </w:rPr>
          <w:t>28</w:t>
        </w:r>
        <w:r w:rsidR="001D5CBB" w:rsidRPr="009747C4">
          <w:rPr>
            <w:webHidden/>
          </w:rPr>
          <w:fldChar w:fldCharType="end"/>
        </w:r>
      </w:hyperlink>
    </w:p>
    <w:p w14:paraId="5D796859" w14:textId="77777777" w:rsidR="001D5CBB" w:rsidRPr="009747C4" w:rsidRDefault="00271870">
      <w:pPr>
        <w:pStyle w:val="TOC1"/>
        <w:rPr>
          <w:rFonts w:eastAsiaTheme="minorEastAsia"/>
          <w:kern w:val="2"/>
          <w:sz w:val="24"/>
          <w:szCs w:val="24"/>
          <w:lang/>
          <w14:ligatures w14:val="standardContextual"/>
        </w:rPr>
      </w:pPr>
      <w:hyperlink w:anchor="_Toc186054950" w:history="1">
        <w:r w:rsidR="001D5CBB" w:rsidRPr="009747C4">
          <w:rPr>
            <w:rStyle w:val="Hyperlink"/>
            <w:lang w:val="en-US"/>
          </w:rPr>
          <w:t>Hình 3.14 Usecase Tạo yêu cầu rút tiền</w:t>
        </w:r>
        <w:r w:rsidR="001D5CBB" w:rsidRPr="009747C4">
          <w:rPr>
            <w:webHidden/>
          </w:rPr>
          <w:tab/>
        </w:r>
        <w:r w:rsidR="001D5CBB" w:rsidRPr="009747C4">
          <w:rPr>
            <w:webHidden/>
          </w:rPr>
          <w:fldChar w:fldCharType="begin"/>
        </w:r>
        <w:r w:rsidR="001D5CBB" w:rsidRPr="009747C4">
          <w:rPr>
            <w:webHidden/>
          </w:rPr>
          <w:instrText xml:space="preserve"> PAGEREF _Toc186054950 \h </w:instrText>
        </w:r>
        <w:r w:rsidR="001D5CBB" w:rsidRPr="009747C4">
          <w:rPr>
            <w:webHidden/>
          </w:rPr>
        </w:r>
        <w:r w:rsidR="001D5CBB" w:rsidRPr="009747C4">
          <w:rPr>
            <w:webHidden/>
          </w:rPr>
          <w:fldChar w:fldCharType="separate"/>
        </w:r>
        <w:r w:rsidR="00E00159">
          <w:rPr>
            <w:webHidden/>
          </w:rPr>
          <w:t>28</w:t>
        </w:r>
        <w:r w:rsidR="001D5CBB" w:rsidRPr="009747C4">
          <w:rPr>
            <w:webHidden/>
          </w:rPr>
          <w:fldChar w:fldCharType="end"/>
        </w:r>
      </w:hyperlink>
    </w:p>
    <w:p w14:paraId="15A4F94C" w14:textId="77777777" w:rsidR="001D5CBB" w:rsidRPr="009747C4" w:rsidRDefault="00271870">
      <w:pPr>
        <w:pStyle w:val="TOC1"/>
        <w:rPr>
          <w:rFonts w:eastAsiaTheme="minorEastAsia"/>
          <w:kern w:val="2"/>
          <w:sz w:val="24"/>
          <w:szCs w:val="24"/>
          <w:lang/>
          <w14:ligatures w14:val="standardContextual"/>
        </w:rPr>
      </w:pPr>
      <w:hyperlink w:anchor="_Toc186054951" w:history="1">
        <w:r w:rsidR="001D5CBB" w:rsidRPr="009747C4">
          <w:rPr>
            <w:rStyle w:val="Hyperlink"/>
            <w:lang w:val="en-US"/>
          </w:rPr>
          <w:t>Hình 3.15 Usecase Quản lý khách hàng</w:t>
        </w:r>
        <w:r w:rsidR="001D5CBB" w:rsidRPr="009747C4">
          <w:rPr>
            <w:webHidden/>
          </w:rPr>
          <w:tab/>
        </w:r>
        <w:r w:rsidR="001D5CBB" w:rsidRPr="009747C4">
          <w:rPr>
            <w:webHidden/>
          </w:rPr>
          <w:fldChar w:fldCharType="begin"/>
        </w:r>
        <w:r w:rsidR="001D5CBB" w:rsidRPr="009747C4">
          <w:rPr>
            <w:webHidden/>
          </w:rPr>
          <w:instrText xml:space="preserve"> PAGEREF _Toc186054951 \h </w:instrText>
        </w:r>
        <w:r w:rsidR="001D5CBB" w:rsidRPr="009747C4">
          <w:rPr>
            <w:webHidden/>
          </w:rPr>
        </w:r>
        <w:r w:rsidR="001D5CBB" w:rsidRPr="009747C4">
          <w:rPr>
            <w:webHidden/>
          </w:rPr>
          <w:fldChar w:fldCharType="separate"/>
        </w:r>
        <w:r w:rsidR="00E00159">
          <w:rPr>
            <w:webHidden/>
          </w:rPr>
          <w:t>28</w:t>
        </w:r>
        <w:r w:rsidR="001D5CBB" w:rsidRPr="009747C4">
          <w:rPr>
            <w:webHidden/>
          </w:rPr>
          <w:fldChar w:fldCharType="end"/>
        </w:r>
      </w:hyperlink>
    </w:p>
    <w:p w14:paraId="74FC9FB7" w14:textId="77777777" w:rsidR="001D5CBB" w:rsidRPr="009747C4" w:rsidRDefault="00271870">
      <w:pPr>
        <w:pStyle w:val="TOC1"/>
        <w:rPr>
          <w:rFonts w:eastAsiaTheme="minorEastAsia"/>
          <w:kern w:val="2"/>
          <w:sz w:val="24"/>
          <w:szCs w:val="24"/>
          <w:lang/>
          <w14:ligatures w14:val="standardContextual"/>
        </w:rPr>
      </w:pPr>
      <w:hyperlink w:anchor="_Toc186054952" w:history="1">
        <w:r w:rsidR="001D5CBB" w:rsidRPr="009747C4">
          <w:rPr>
            <w:rStyle w:val="Hyperlink"/>
            <w:lang w:val="en-US"/>
          </w:rPr>
          <w:t>Hình 3.16 Usecase Quản lý tài xế</w:t>
        </w:r>
        <w:r w:rsidR="001D5CBB" w:rsidRPr="009747C4">
          <w:rPr>
            <w:webHidden/>
          </w:rPr>
          <w:tab/>
        </w:r>
        <w:r w:rsidR="001D5CBB" w:rsidRPr="009747C4">
          <w:rPr>
            <w:webHidden/>
          </w:rPr>
          <w:fldChar w:fldCharType="begin"/>
        </w:r>
        <w:r w:rsidR="001D5CBB" w:rsidRPr="009747C4">
          <w:rPr>
            <w:webHidden/>
          </w:rPr>
          <w:instrText xml:space="preserve"> PAGEREF _Toc186054952 \h </w:instrText>
        </w:r>
        <w:r w:rsidR="001D5CBB" w:rsidRPr="009747C4">
          <w:rPr>
            <w:webHidden/>
          </w:rPr>
        </w:r>
        <w:r w:rsidR="001D5CBB" w:rsidRPr="009747C4">
          <w:rPr>
            <w:webHidden/>
          </w:rPr>
          <w:fldChar w:fldCharType="separate"/>
        </w:r>
        <w:r w:rsidR="00E00159">
          <w:rPr>
            <w:webHidden/>
          </w:rPr>
          <w:t>29</w:t>
        </w:r>
        <w:r w:rsidR="001D5CBB" w:rsidRPr="009747C4">
          <w:rPr>
            <w:webHidden/>
          </w:rPr>
          <w:fldChar w:fldCharType="end"/>
        </w:r>
      </w:hyperlink>
    </w:p>
    <w:p w14:paraId="1A8817C9" w14:textId="77777777" w:rsidR="001D5CBB" w:rsidRPr="009747C4" w:rsidRDefault="00271870">
      <w:pPr>
        <w:pStyle w:val="TOC1"/>
        <w:rPr>
          <w:rFonts w:eastAsiaTheme="minorEastAsia"/>
          <w:kern w:val="2"/>
          <w:sz w:val="24"/>
          <w:szCs w:val="24"/>
          <w:lang/>
          <w14:ligatures w14:val="standardContextual"/>
        </w:rPr>
      </w:pPr>
      <w:hyperlink w:anchor="_Toc186054953" w:history="1">
        <w:r w:rsidR="001D5CBB" w:rsidRPr="009747C4">
          <w:rPr>
            <w:rStyle w:val="Hyperlink"/>
            <w:lang w:val="en-US"/>
          </w:rPr>
          <w:t>Hình 3.17 Usecase Thống kê</w:t>
        </w:r>
        <w:r w:rsidR="001D5CBB" w:rsidRPr="009747C4">
          <w:rPr>
            <w:webHidden/>
          </w:rPr>
          <w:tab/>
        </w:r>
        <w:r w:rsidR="001D5CBB" w:rsidRPr="009747C4">
          <w:rPr>
            <w:webHidden/>
          </w:rPr>
          <w:fldChar w:fldCharType="begin"/>
        </w:r>
        <w:r w:rsidR="001D5CBB" w:rsidRPr="009747C4">
          <w:rPr>
            <w:webHidden/>
          </w:rPr>
          <w:instrText xml:space="preserve"> PAGEREF _Toc186054953 \h </w:instrText>
        </w:r>
        <w:r w:rsidR="001D5CBB" w:rsidRPr="009747C4">
          <w:rPr>
            <w:webHidden/>
          </w:rPr>
        </w:r>
        <w:r w:rsidR="001D5CBB" w:rsidRPr="009747C4">
          <w:rPr>
            <w:webHidden/>
          </w:rPr>
          <w:fldChar w:fldCharType="separate"/>
        </w:r>
        <w:r w:rsidR="00E00159">
          <w:rPr>
            <w:webHidden/>
          </w:rPr>
          <w:t>29</w:t>
        </w:r>
        <w:r w:rsidR="001D5CBB" w:rsidRPr="009747C4">
          <w:rPr>
            <w:webHidden/>
          </w:rPr>
          <w:fldChar w:fldCharType="end"/>
        </w:r>
      </w:hyperlink>
    </w:p>
    <w:p w14:paraId="72052780" w14:textId="77777777" w:rsidR="001D5CBB" w:rsidRPr="009747C4" w:rsidRDefault="00271870">
      <w:pPr>
        <w:pStyle w:val="TOC1"/>
        <w:rPr>
          <w:rFonts w:eastAsiaTheme="minorEastAsia"/>
          <w:kern w:val="2"/>
          <w:sz w:val="24"/>
          <w:szCs w:val="24"/>
          <w:lang/>
          <w14:ligatures w14:val="standardContextual"/>
        </w:rPr>
      </w:pPr>
      <w:hyperlink w:anchor="_Toc186054954" w:history="1">
        <w:r w:rsidR="001D5CBB" w:rsidRPr="009747C4">
          <w:rPr>
            <w:rStyle w:val="Hyperlink"/>
            <w:lang w:val="en-US"/>
          </w:rPr>
          <w:t>Hình 3.18 Biểu đồ hoạt động Đăng nhập</w:t>
        </w:r>
        <w:r w:rsidR="001D5CBB" w:rsidRPr="009747C4">
          <w:rPr>
            <w:webHidden/>
          </w:rPr>
          <w:tab/>
        </w:r>
        <w:r w:rsidR="001D5CBB" w:rsidRPr="009747C4">
          <w:rPr>
            <w:webHidden/>
          </w:rPr>
          <w:fldChar w:fldCharType="begin"/>
        </w:r>
        <w:r w:rsidR="001D5CBB" w:rsidRPr="009747C4">
          <w:rPr>
            <w:webHidden/>
          </w:rPr>
          <w:instrText xml:space="preserve"> PAGEREF _Toc186054954 \h </w:instrText>
        </w:r>
        <w:r w:rsidR="001D5CBB" w:rsidRPr="009747C4">
          <w:rPr>
            <w:webHidden/>
          </w:rPr>
        </w:r>
        <w:r w:rsidR="001D5CBB" w:rsidRPr="009747C4">
          <w:rPr>
            <w:webHidden/>
          </w:rPr>
          <w:fldChar w:fldCharType="separate"/>
        </w:r>
        <w:r w:rsidR="00E00159">
          <w:rPr>
            <w:webHidden/>
          </w:rPr>
          <w:t>30</w:t>
        </w:r>
        <w:r w:rsidR="001D5CBB" w:rsidRPr="009747C4">
          <w:rPr>
            <w:webHidden/>
          </w:rPr>
          <w:fldChar w:fldCharType="end"/>
        </w:r>
      </w:hyperlink>
    </w:p>
    <w:p w14:paraId="4AC93D28" w14:textId="77777777" w:rsidR="001D5CBB" w:rsidRPr="009747C4" w:rsidRDefault="00271870">
      <w:pPr>
        <w:pStyle w:val="TOC1"/>
        <w:rPr>
          <w:rFonts w:eastAsiaTheme="minorEastAsia"/>
          <w:kern w:val="2"/>
          <w:sz w:val="24"/>
          <w:szCs w:val="24"/>
          <w:lang/>
          <w14:ligatures w14:val="standardContextual"/>
        </w:rPr>
      </w:pPr>
      <w:hyperlink w:anchor="_Toc186054955" w:history="1">
        <w:r w:rsidR="001D5CBB" w:rsidRPr="009747C4">
          <w:rPr>
            <w:rStyle w:val="Hyperlink"/>
            <w:lang w:val="en-US"/>
          </w:rPr>
          <w:t>Hình 3.19 Biểu đồ hoạt động Đăng ký</w:t>
        </w:r>
        <w:r w:rsidR="001D5CBB" w:rsidRPr="009747C4">
          <w:rPr>
            <w:webHidden/>
          </w:rPr>
          <w:tab/>
        </w:r>
        <w:r w:rsidR="001D5CBB" w:rsidRPr="009747C4">
          <w:rPr>
            <w:webHidden/>
          </w:rPr>
          <w:fldChar w:fldCharType="begin"/>
        </w:r>
        <w:r w:rsidR="001D5CBB" w:rsidRPr="009747C4">
          <w:rPr>
            <w:webHidden/>
          </w:rPr>
          <w:instrText xml:space="preserve"> PAGEREF _Toc186054955 \h </w:instrText>
        </w:r>
        <w:r w:rsidR="001D5CBB" w:rsidRPr="009747C4">
          <w:rPr>
            <w:webHidden/>
          </w:rPr>
        </w:r>
        <w:r w:rsidR="001D5CBB" w:rsidRPr="009747C4">
          <w:rPr>
            <w:webHidden/>
          </w:rPr>
          <w:fldChar w:fldCharType="separate"/>
        </w:r>
        <w:r w:rsidR="00E00159">
          <w:rPr>
            <w:webHidden/>
          </w:rPr>
          <w:t>30</w:t>
        </w:r>
        <w:r w:rsidR="001D5CBB" w:rsidRPr="009747C4">
          <w:rPr>
            <w:webHidden/>
          </w:rPr>
          <w:fldChar w:fldCharType="end"/>
        </w:r>
      </w:hyperlink>
    </w:p>
    <w:p w14:paraId="253BF17D" w14:textId="77777777" w:rsidR="001D5CBB" w:rsidRPr="009747C4" w:rsidRDefault="00271870">
      <w:pPr>
        <w:pStyle w:val="TOC1"/>
        <w:rPr>
          <w:rFonts w:eastAsiaTheme="minorEastAsia"/>
          <w:kern w:val="2"/>
          <w:sz w:val="24"/>
          <w:szCs w:val="24"/>
          <w:lang/>
          <w14:ligatures w14:val="standardContextual"/>
        </w:rPr>
      </w:pPr>
      <w:hyperlink w:anchor="_Toc186054956" w:history="1">
        <w:r w:rsidR="001D5CBB" w:rsidRPr="009747C4">
          <w:rPr>
            <w:rStyle w:val="Hyperlink"/>
            <w:lang w:val="en-US"/>
          </w:rPr>
          <w:t>Hình 3.21 Biểu đồ hoạt động Tài xế nhận chuyến xe</w:t>
        </w:r>
        <w:r w:rsidR="001D5CBB" w:rsidRPr="009747C4">
          <w:rPr>
            <w:webHidden/>
          </w:rPr>
          <w:tab/>
        </w:r>
        <w:r w:rsidR="001D5CBB" w:rsidRPr="009747C4">
          <w:rPr>
            <w:webHidden/>
          </w:rPr>
          <w:fldChar w:fldCharType="begin"/>
        </w:r>
        <w:r w:rsidR="001D5CBB" w:rsidRPr="009747C4">
          <w:rPr>
            <w:webHidden/>
          </w:rPr>
          <w:instrText xml:space="preserve"> PAGEREF _Toc186054956 \h </w:instrText>
        </w:r>
        <w:r w:rsidR="001D5CBB" w:rsidRPr="009747C4">
          <w:rPr>
            <w:webHidden/>
          </w:rPr>
        </w:r>
        <w:r w:rsidR="001D5CBB" w:rsidRPr="009747C4">
          <w:rPr>
            <w:webHidden/>
          </w:rPr>
          <w:fldChar w:fldCharType="separate"/>
        </w:r>
        <w:r w:rsidR="00E00159">
          <w:rPr>
            <w:webHidden/>
          </w:rPr>
          <w:t>31</w:t>
        </w:r>
        <w:r w:rsidR="001D5CBB" w:rsidRPr="009747C4">
          <w:rPr>
            <w:webHidden/>
          </w:rPr>
          <w:fldChar w:fldCharType="end"/>
        </w:r>
      </w:hyperlink>
    </w:p>
    <w:p w14:paraId="07AC069B" w14:textId="77777777" w:rsidR="001D5CBB" w:rsidRPr="009747C4" w:rsidRDefault="00271870">
      <w:pPr>
        <w:pStyle w:val="TOC1"/>
        <w:rPr>
          <w:rFonts w:eastAsiaTheme="minorEastAsia"/>
          <w:kern w:val="2"/>
          <w:sz w:val="24"/>
          <w:szCs w:val="24"/>
          <w:lang/>
          <w14:ligatures w14:val="standardContextual"/>
        </w:rPr>
      </w:pPr>
      <w:hyperlink w:anchor="_Toc186054957" w:history="1">
        <w:r w:rsidR="001D5CBB" w:rsidRPr="009747C4">
          <w:rPr>
            <w:rStyle w:val="Hyperlink"/>
            <w:lang w:val="en-US"/>
          </w:rPr>
          <w:t>Hình 3.22 Biểu đồ hoạt động Thực hiện chuyến xe</w:t>
        </w:r>
        <w:r w:rsidR="001D5CBB" w:rsidRPr="009747C4">
          <w:rPr>
            <w:webHidden/>
          </w:rPr>
          <w:tab/>
        </w:r>
        <w:r w:rsidR="001D5CBB" w:rsidRPr="009747C4">
          <w:rPr>
            <w:webHidden/>
          </w:rPr>
          <w:fldChar w:fldCharType="begin"/>
        </w:r>
        <w:r w:rsidR="001D5CBB" w:rsidRPr="009747C4">
          <w:rPr>
            <w:webHidden/>
          </w:rPr>
          <w:instrText xml:space="preserve"> PAGEREF _Toc186054957 \h </w:instrText>
        </w:r>
        <w:r w:rsidR="001D5CBB" w:rsidRPr="009747C4">
          <w:rPr>
            <w:webHidden/>
          </w:rPr>
        </w:r>
        <w:r w:rsidR="001D5CBB" w:rsidRPr="009747C4">
          <w:rPr>
            <w:webHidden/>
          </w:rPr>
          <w:fldChar w:fldCharType="separate"/>
        </w:r>
        <w:r w:rsidR="00E00159">
          <w:rPr>
            <w:webHidden/>
          </w:rPr>
          <w:t>32</w:t>
        </w:r>
        <w:r w:rsidR="001D5CBB" w:rsidRPr="009747C4">
          <w:rPr>
            <w:webHidden/>
          </w:rPr>
          <w:fldChar w:fldCharType="end"/>
        </w:r>
      </w:hyperlink>
    </w:p>
    <w:p w14:paraId="6D8612A4" w14:textId="77777777" w:rsidR="001D5CBB" w:rsidRPr="009747C4" w:rsidRDefault="00271870">
      <w:pPr>
        <w:pStyle w:val="TOC1"/>
        <w:rPr>
          <w:rFonts w:eastAsiaTheme="minorEastAsia"/>
          <w:kern w:val="2"/>
          <w:sz w:val="24"/>
          <w:szCs w:val="24"/>
          <w:lang/>
          <w14:ligatures w14:val="standardContextual"/>
        </w:rPr>
      </w:pPr>
      <w:hyperlink w:anchor="_Toc186054958" w:history="1">
        <w:r w:rsidR="001D5CBB" w:rsidRPr="009747C4">
          <w:rPr>
            <w:rStyle w:val="Hyperlink"/>
            <w:lang w:val="en-US"/>
          </w:rPr>
          <w:t>Hình 3.23 Biểu đồ hoạt động Nạp tiền vào tài khoản ví</w:t>
        </w:r>
        <w:r w:rsidR="001D5CBB" w:rsidRPr="009747C4">
          <w:rPr>
            <w:webHidden/>
          </w:rPr>
          <w:tab/>
        </w:r>
        <w:r w:rsidR="001D5CBB" w:rsidRPr="009747C4">
          <w:rPr>
            <w:webHidden/>
          </w:rPr>
          <w:fldChar w:fldCharType="begin"/>
        </w:r>
        <w:r w:rsidR="001D5CBB" w:rsidRPr="009747C4">
          <w:rPr>
            <w:webHidden/>
          </w:rPr>
          <w:instrText xml:space="preserve"> PAGEREF _Toc186054958 \h </w:instrText>
        </w:r>
        <w:r w:rsidR="001D5CBB" w:rsidRPr="009747C4">
          <w:rPr>
            <w:webHidden/>
          </w:rPr>
        </w:r>
        <w:r w:rsidR="001D5CBB" w:rsidRPr="009747C4">
          <w:rPr>
            <w:webHidden/>
          </w:rPr>
          <w:fldChar w:fldCharType="separate"/>
        </w:r>
        <w:r w:rsidR="00E00159">
          <w:rPr>
            <w:webHidden/>
          </w:rPr>
          <w:t>32</w:t>
        </w:r>
        <w:r w:rsidR="001D5CBB" w:rsidRPr="009747C4">
          <w:rPr>
            <w:webHidden/>
          </w:rPr>
          <w:fldChar w:fldCharType="end"/>
        </w:r>
      </w:hyperlink>
    </w:p>
    <w:p w14:paraId="4B860F78" w14:textId="77777777" w:rsidR="001D5CBB" w:rsidRPr="009747C4" w:rsidRDefault="00271870">
      <w:pPr>
        <w:pStyle w:val="TOC1"/>
        <w:rPr>
          <w:rFonts w:eastAsiaTheme="minorEastAsia"/>
          <w:kern w:val="2"/>
          <w:sz w:val="24"/>
          <w:szCs w:val="24"/>
          <w:lang/>
          <w14:ligatures w14:val="standardContextual"/>
        </w:rPr>
      </w:pPr>
      <w:hyperlink w:anchor="_Toc186054959" w:history="1">
        <w:r w:rsidR="001D5CBB" w:rsidRPr="009747C4">
          <w:rPr>
            <w:rStyle w:val="Hyperlink"/>
            <w:lang w:val="en-US"/>
          </w:rPr>
          <w:t>Hình 3.24 Biểu đồ hoạt động Tài xế rút tiền khỏi tài khoản ví</w:t>
        </w:r>
        <w:r w:rsidR="001D5CBB" w:rsidRPr="009747C4">
          <w:rPr>
            <w:webHidden/>
          </w:rPr>
          <w:tab/>
        </w:r>
        <w:r w:rsidR="001D5CBB" w:rsidRPr="009747C4">
          <w:rPr>
            <w:webHidden/>
          </w:rPr>
          <w:fldChar w:fldCharType="begin"/>
        </w:r>
        <w:r w:rsidR="001D5CBB" w:rsidRPr="009747C4">
          <w:rPr>
            <w:webHidden/>
          </w:rPr>
          <w:instrText xml:space="preserve"> PAGEREF _Toc186054959 \h </w:instrText>
        </w:r>
        <w:r w:rsidR="001D5CBB" w:rsidRPr="009747C4">
          <w:rPr>
            <w:webHidden/>
          </w:rPr>
        </w:r>
        <w:r w:rsidR="001D5CBB" w:rsidRPr="009747C4">
          <w:rPr>
            <w:webHidden/>
          </w:rPr>
          <w:fldChar w:fldCharType="separate"/>
        </w:r>
        <w:r w:rsidR="00E00159">
          <w:rPr>
            <w:webHidden/>
          </w:rPr>
          <w:t>33</w:t>
        </w:r>
        <w:r w:rsidR="001D5CBB" w:rsidRPr="009747C4">
          <w:rPr>
            <w:webHidden/>
          </w:rPr>
          <w:fldChar w:fldCharType="end"/>
        </w:r>
      </w:hyperlink>
    </w:p>
    <w:p w14:paraId="710C4C07" w14:textId="77777777" w:rsidR="001D5CBB" w:rsidRPr="009747C4" w:rsidRDefault="00271870">
      <w:pPr>
        <w:pStyle w:val="TOC1"/>
        <w:rPr>
          <w:rFonts w:eastAsiaTheme="minorEastAsia"/>
          <w:kern w:val="2"/>
          <w:sz w:val="24"/>
          <w:szCs w:val="24"/>
          <w:lang/>
          <w14:ligatures w14:val="standardContextual"/>
        </w:rPr>
      </w:pPr>
      <w:hyperlink w:anchor="_Toc186054960" w:history="1">
        <w:r w:rsidR="001D5CBB" w:rsidRPr="009747C4">
          <w:rPr>
            <w:rStyle w:val="Hyperlink"/>
            <w:lang w:val="en-US"/>
          </w:rPr>
          <w:t>Hình 3.25 Biểu đồ hoạt động Xem lịch sử chuyến xe</w:t>
        </w:r>
        <w:r w:rsidR="001D5CBB" w:rsidRPr="009747C4">
          <w:rPr>
            <w:webHidden/>
          </w:rPr>
          <w:tab/>
        </w:r>
        <w:r w:rsidR="001D5CBB" w:rsidRPr="009747C4">
          <w:rPr>
            <w:webHidden/>
          </w:rPr>
          <w:fldChar w:fldCharType="begin"/>
        </w:r>
        <w:r w:rsidR="001D5CBB" w:rsidRPr="009747C4">
          <w:rPr>
            <w:webHidden/>
          </w:rPr>
          <w:instrText xml:space="preserve"> PAGEREF _Toc186054960 \h </w:instrText>
        </w:r>
        <w:r w:rsidR="001D5CBB" w:rsidRPr="009747C4">
          <w:rPr>
            <w:webHidden/>
          </w:rPr>
        </w:r>
        <w:r w:rsidR="001D5CBB" w:rsidRPr="009747C4">
          <w:rPr>
            <w:webHidden/>
          </w:rPr>
          <w:fldChar w:fldCharType="separate"/>
        </w:r>
        <w:r w:rsidR="00E00159">
          <w:rPr>
            <w:webHidden/>
          </w:rPr>
          <w:t>33</w:t>
        </w:r>
        <w:r w:rsidR="001D5CBB" w:rsidRPr="009747C4">
          <w:rPr>
            <w:webHidden/>
          </w:rPr>
          <w:fldChar w:fldCharType="end"/>
        </w:r>
      </w:hyperlink>
    </w:p>
    <w:p w14:paraId="7FCD95C9" w14:textId="77777777" w:rsidR="001D5CBB" w:rsidRPr="009747C4" w:rsidRDefault="00271870">
      <w:pPr>
        <w:pStyle w:val="TOC1"/>
        <w:rPr>
          <w:rFonts w:eastAsiaTheme="minorEastAsia"/>
          <w:kern w:val="2"/>
          <w:sz w:val="24"/>
          <w:szCs w:val="24"/>
          <w:lang/>
          <w14:ligatures w14:val="standardContextual"/>
        </w:rPr>
      </w:pPr>
      <w:hyperlink w:anchor="_Toc186054961" w:history="1">
        <w:r w:rsidR="001D5CBB" w:rsidRPr="009747C4">
          <w:rPr>
            <w:rStyle w:val="Hyperlink"/>
            <w:lang w:val="en-US"/>
          </w:rPr>
          <w:t>Hình 3.26 Biểu đồ hoạt động Quản lý khách hàng</w:t>
        </w:r>
        <w:r w:rsidR="001D5CBB" w:rsidRPr="009747C4">
          <w:rPr>
            <w:webHidden/>
          </w:rPr>
          <w:tab/>
        </w:r>
        <w:r w:rsidR="001D5CBB" w:rsidRPr="009747C4">
          <w:rPr>
            <w:webHidden/>
          </w:rPr>
          <w:fldChar w:fldCharType="begin"/>
        </w:r>
        <w:r w:rsidR="001D5CBB" w:rsidRPr="009747C4">
          <w:rPr>
            <w:webHidden/>
          </w:rPr>
          <w:instrText xml:space="preserve"> PAGEREF _Toc186054961 \h </w:instrText>
        </w:r>
        <w:r w:rsidR="001D5CBB" w:rsidRPr="009747C4">
          <w:rPr>
            <w:webHidden/>
          </w:rPr>
        </w:r>
        <w:r w:rsidR="001D5CBB" w:rsidRPr="009747C4">
          <w:rPr>
            <w:webHidden/>
          </w:rPr>
          <w:fldChar w:fldCharType="separate"/>
        </w:r>
        <w:r w:rsidR="00E00159">
          <w:rPr>
            <w:webHidden/>
          </w:rPr>
          <w:t>34</w:t>
        </w:r>
        <w:r w:rsidR="001D5CBB" w:rsidRPr="009747C4">
          <w:rPr>
            <w:webHidden/>
          </w:rPr>
          <w:fldChar w:fldCharType="end"/>
        </w:r>
      </w:hyperlink>
    </w:p>
    <w:p w14:paraId="0CF839EE" w14:textId="77777777" w:rsidR="001D5CBB" w:rsidRPr="009747C4" w:rsidRDefault="00271870">
      <w:pPr>
        <w:pStyle w:val="TOC1"/>
        <w:rPr>
          <w:rFonts w:eastAsiaTheme="minorEastAsia"/>
          <w:kern w:val="2"/>
          <w:sz w:val="24"/>
          <w:szCs w:val="24"/>
          <w:lang/>
          <w14:ligatures w14:val="standardContextual"/>
        </w:rPr>
      </w:pPr>
      <w:hyperlink w:anchor="_Toc186054962" w:history="1">
        <w:r w:rsidR="001D5CBB" w:rsidRPr="009747C4">
          <w:rPr>
            <w:rStyle w:val="Hyperlink"/>
            <w:lang w:val="en-US"/>
          </w:rPr>
          <w:t>Hình 3.27 Biểu đồ hoạt động Quản lý tài xế</w:t>
        </w:r>
        <w:r w:rsidR="001D5CBB" w:rsidRPr="009747C4">
          <w:rPr>
            <w:webHidden/>
          </w:rPr>
          <w:tab/>
        </w:r>
        <w:r w:rsidR="001D5CBB" w:rsidRPr="009747C4">
          <w:rPr>
            <w:webHidden/>
          </w:rPr>
          <w:fldChar w:fldCharType="begin"/>
        </w:r>
        <w:r w:rsidR="001D5CBB" w:rsidRPr="009747C4">
          <w:rPr>
            <w:webHidden/>
          </w:rPr>
          <w:instrText xml:space="preserve"> PAGEREF _Toc186054962 \h </w:instrText>
        </w:r>
        <w:r w:rsidR="001D5CBB" w:rsidRPr="009747C4">
          <w:rPr>
            <w:webHidden/>
          </w:rPr>
        </w:r>
        <w:r w:rsidR="001D5CBB" w:rsidRPr="009747C4">
          <w:rPr>
            <w:webHidden/>
          </w:rPr>
          <w:fldChar w:fldCharType="separate"/>
        </w:r>
        <w:r w:rsidR="00E00159">
          <w:rPr>
            <w:webHidden/>
          </w:rPr>
          <w:t>35</w:t>
        </w:r>
        <w:r w:rsidR="001D5CBB" w:rsidRPr="009747C4">
          <w:rPr>
            <w:webHidden/>
          </w:rPr>
          <w:fldChar w:fldCharType="end"/>
        </w:r>
      </w:hyperlink>
    </w:p>
    <w:p w14:paraId="29D32752" w14:textId="77777777" w:rsidR="001D5CBB" w:rsidRPr="009747C4" w:rsidRDefault="00271870">
      <w:pPr>
        <w:pStyle w:val="TOC1"/>
        <w:rPr>
          <w:rFonts w:eastAsiaTheme="minorEastAsia"/>
          <w:kern w:val="2"/>
          <w:sz w:val="24"/>
          <w:szCs w:val="24"/>
          <w:lang/>
          <w14:ligatures w14:val="standardContextual"/>
        </w:rPr>
      </w:pPr>
      <w:hyperlink w:anchor="_Toc186054963" w:history="1">
        <w:r w:rsidR="001D5CBB" w:rsidRPr="009747C4">
          <w:rPr>
            <w:rStyle w:val="Hyperlink"/>
            <w:lang w:val="en-US"/>
          </w:rPr>
          <w:t>Hình 4.1 Trang chủ Visual Studio Code</w:t>
        </w:r>
        <w:r w:rsidR="001D5CBB" w:rsidRPr="009747C4">
          <w:rPr>
            <w:webHidden/>
          </w:rPr>
          <w:tab/>
        </w:r>
        <w:r w:rsidR="001D5CBB" w:rsidRPr="009747C4">
          <w:rPr>
            <w:webHidden/>
          </w:rPr>
          <w:fldChar w:fldCharType="begin"/>
        </w:r>
        <w:r w:rsidR="001D5CBB" w:rsidRPr="009747C4">
          <w:rPr>
            <w:webHidden/>
          </w:rPr>
          <w:instrText xml:space="preserve"> PAGEREF _Toc186054963 \h </w:instrText>
        </w:r>
        <w:r w:rsidR="001D5CBB" w:rsidRPr="009747C4">
          <w:rPr>
            <w:webHidden/>
          </w:rPr>
        </w:r>
        <w:r w:rsidR="001D5CBB" w:rsidRPr="009747C4">
          <w:rPr>
            <w:webHidden/>
          </w:rPr>
          <w:fldChar w:fldCharType="separate"/>
        </w:r>
        <w:r w:rsidR="00E00159">
          <w:rPr>
            <w:webHidden/>
          </w:rPr>
          <w:t>56</w:t>
        </w:r>
        <w:r w:rsidR="001D5CBB" w:rsidRPr="009747C4">
          <w:rPr>
            <w:webHidden/>
          </w:rPr>
          <w:fldChar w:fldCharType="end"/>
        </w:r>
      </w:hyperlink>
    </w:p>
    <w:p w14:paraId="24982FAF" w14:textId="77777777" w:rsidR="001D5CBB" w:rsidRPr="009747C4" w:rsidRDefault="00271870">
      <w:pPr>
        <w:pStyle w:val="TOC1"/>
        <w:rPr>
          <w:rFonts w:eastAsiaTheme="minorEastAsia"/>
          <w:kern w:val="2"/>
          <w:sz w:val="24"/>
          <w:szCs w:val="24"/>
          <w:lang/>
          <w14:ligatures w14:val="standardContextual"/>
        </w:rPr>
      </w:pPr>
      <w:hyperlink w:anchor="_Toc186054964" w:history="1">
        <w:r w:rsidR="001D5CBB" w:rsidRPr="009747C4">
          <w:rPr>
            <w:rStyle w:val="Hyperlink"/>
            <w:lang w:val="en-US"/>
          </w:rPr>
          <w:t>Hình 4.3 Cài đặt NodeJS #1</w:t>
        </w:r>
        <w:r w:rsidR="001D5CBB" w:rsidRPr="009747C4">
          <w:rPr>
            <w:webHidden/>
          </w:rPr>
          <w:tab/>
        </w:r>
        <w:r w:rsidR="001D5CBB" w:rsidRPr="009747C4">
          <w:rPr>
            <w:webHidden/>
          </w:rPr>
          <w:fldChar w:fldCharType="begin"/>
        </w:r>
        <w:r w:rsidR="001D5CBB" w:rsidRPr="009747C4">
          <w:rPr>
            <w:webHidden/>
          </w:rPr>
          <w:instrText xml:space="preserve"> PAGEREF _Toc186054964 \h </w:instrText>
        </w:r>
        <w:r w:rsidR="001D5CBB" w:rsidRPr="009747C4">
          <w:rPr>
            <w:webHidden/>
          </w:rPr>
        </w:r>
        <w:r w:rsidR="001D5CBB" w:rsidRPr="009747C4">
          <w:rPr>
            <w:webHidden/>
          </w:rPr>
          <w:fldChar w:fldCharType="separate"/>
        </w:r>
        <w:r w:rsidR="00E00159">
          <w:rPr>
            <w:webHidden/>
          </w:rPr>
          <w:t>57</w:t>
        </w:r>
        <w:r w:rsidR="001D5CBB" w:rsidRPr="009747C4">
          <w:rPr>
            <w:webHidden/>
          </w:rPr>
          <w:fldChar w:fldCharType="end"/>
        </w:r>
      </w:hyperlink>
    </w:p>
    <w:p w14:paraId="7D6A1D91" w14:textId="77777777" w:rsidR="001D5CBB" w:rsidRPr="009747C4" w:rsidRDefault="00271870">
      <w:pPr>
        <w:pStyle w:val="TOC1"/>
        <w:rPr>
          <w:rFonts w:eastAsiaTheme="minorEastAsia"/>
          <w:kern w:val="2"/>
          <w:sz w:val="24"/>
          <w:szCs w:val="24"/>
          <w:lang/>
          <w14:ligatures w14:val="standardContextual"/>
        </w:rPr>
      </w:pPr>
      <w:hyperlink w:anchor="_Toc186054965" w:history="1">
        <w:r w:rsidR="001D5CBB" w:rsidRPr="009747C4">
          <w:rPr>
            <w:rStyle w:val="Hyperlink"/>
            <w:lang w:val="en-US"/>
          </w:rPr>
          <w:t>Hình 4.4 Cài đặt NodeJS #2</w:t>
        </w:r>
        <w:r w:rsidR="001D5CBB" w:rsidRPr="009747C4">
          <w:rPr>
            <w:webHidden/>
          </w:rPr>
          <w:tab/>
        </w:r>
        <w:r w:rsidR="001D5CBB" w:rsidRPr="009747C4">
          <w:rPr>
            <w:webHidden/>
          </w:rPr>
          <w:fldChar w:fldCharType="begin"/>
        </w:r>
        <w:r w:rsidR="001D5CBB" w:rsidRPr="009747C4">
          <w:rPr>
            <w:webHidden/>
          </w:rPr>
          <w:instrText xml:space="preserve"> PAGEREF _Toc186054965 \h </w:instrText>
        </w:r>
        <w:r w:rsidR="001D5CBB" w:rsidRPr="009747C4">
          <w:rPr>
            <w:webHidden/>
          </w:rPr>
        </w:r>
        <w:r w:rsidR="001D5CBB" w:rsidRPr="009747C4">
          <w:rPr>
            <w:webHidden/>
          </w:rPr>
          <w:fldChar w:fldCharType="separate"/>
        </w:r>
        <w:r w:rsidR="00E00159">
          <w:rPr>
            <w:webHidden/>
          </w:rPr>
          <w:t>58</w:t>
        </w:r>
        <w:r w:rsidR="001D5CBB" w:rsidRPr="009747C4">
          <w:rPr>
            <w:webHidden/>
          </w:rPr>
          <w:fldChar w:fldCharType="end"/>
        </w:r>
      </w:hyperlink>
    </w:p>
    <w:p w14:paraId="6AFD5170" w14:textId="77777777" w:rsidR="001D5CBB" w:rsidRPr="009747C4" w:rsidRDefault="00271870">
      <w:pPr>
        <w:pStyle w:val="TOC1"/>
        <w:rPr>
          <w:rFonts w:eastAsiaTheme="minorEastAsia"/>
          <w:kern w:val="2"/>
          <w:sz w:val="24"/>
          <w:szCs w:val="24"/>
          <w:lang/>
          <w14:ligatures w14:val="standardContextual"/>
        </w:rPr>
      </w:pPr>
      <w:hyperlink w:anchor="_Toc186054966" w:history="1">
        <w:r w:rsidR="001D5CBB" w:rsidRPr="009747C4">
          <w:rPr>
            <w:rStyle w:val="Hyperlink"/>
            <w:lang w:val="en-US"/>
          </w:rPr>
          <w:t>Hình 4.5 Cài đặt NodeJS #3</w:t>
        </w:r>
        <w:r w:rsidR="001D5CBB" w:rsidRPr="009747C4">
          <w:rPr>
            <w:webHidden/>
          </w:rPr>
          <w:tab/>
        </w:r>
        <w:r w:rsidR="001D5CBB" w:rsidRPr="009747C4">
          <w:rPr>
            <w:webHidden/>
          </w:rPr>
          <w:fldChar w:fldCharType="begin"/>
        </w:r>
        <w:r w:rsidR="001D5CBB" w:rsidRPr="009747C4">
          <w:rPr>
            <w:webHidden/>
          </w:rPr>
          <w:instrText xml:space="preserve"> PAGEREF _Toc186054966 \h </w:instrText>
        </w:r>
        <w:r w:rsidR="001D5CBB" w:rsidRPr="009747C4">
          <w:rPr>
            <w:webHidden/>
          </w:rPr>
        </w:r>
        <w:r w:rsidR="001D5CBB" w:rsidRPr="009747C4">
          <w:rPr>
            <w:webHidden/>
          </w:rPr>
          <w:fldChar w:fldCharType="separate"/>
        </w:r>
        <w:r w:rsidR="00E00159">
          <w:rPr>
            <w:webHidden/>
          </w:rPr>
          <w:t>59</w:t>
        </w:r>
        <w:r w:rsidR="001D5CBB" w:rsidRPr="009747C4">
          <w:rPr>
            <w:webHidden/>
          </w:rPr>
          <w:fldChar w:fldCharType="end"/>
        </w:r>
      </w:hyperlink>
    </w:p>
    <w:p w14:paraId="132A2901" w14:textId="77777777" w:rsidR="001D5CBB" w:rsidRPr="009747C4" w:rsidRDefault="00271870">
      <w:pPr>
        <w:pStyle w:val="TOC1"/>
        <w:rPr>
          <w:rFonts w:eastAsiaTheme="minorEastAsia"/>
          <w:kern w:val="2"/>
          <w:sz w:val="24"/>
          <w:szCs w:val="24"/>
          <w:lang/>
          <w14:ligatures w14:val="standardContextual"/>
        </w:rPr>
      </w:pPr>
      <w:hyperlink w:anchor="_Toc186054967" w:history="1">
        <w:r w:rsidR="001D5CBB" w:rsidRPr="009747C4">
          <w:rPr>
            <w:rStyle w:val="Hyperlink"/>
            <w:lang w:val="en-US"/>
          </w:rPr>
          <w:t>Hình 4.6 Cài đặt NodeJS #4</w:t>
        </w:r>
        <w:r w:rsidR="001D5CBB" w:rsidRPr="009747C4">
          <w:rPr>
            <w:webHidden/>
          </w:rPr>
          <w:tab/>
        </w:r>
        <w:r w:rsidR="001D5CBB" w:rsidRPr="009747C4">
          <w:rPr>
            <w:webHidden/>
          </w:rPr>
          <w:fldChar w:fldCharType="begin"/>
        </w:r>
        <w:r w:rsidR="001D5CBB" w:rsidRPr="009747C4">
          <w:rPr>
            <w:webHidden/>
          </w:rPr>
          <w:instrText xml:space="preserve"> PAGEREF _Toc186054967 \h </w:instrText>
        </w:r>
        <w:r w:rsidR="001D5CBB" w:rsidRPr="009747C4">
          <w:rPr>
            <w:webHidden/>
          </w:rPr>
        </w:r>
        <w:r w:rsidR="001D5CBB" w:rsidRPr="009747C4">
          <w:rPr>
            <w:webHidden/>
          </w:rPr>
          <w:fldChar w:fldCharType="separate"/>
        </w:r>
        <w:r w:rsidR="00E00159">
          <w:rPr>
            <w:webHidden/>
          </w:rPr>
          <w:t>60</w:t>
        </w:r>
        <w:r w:rsidR="001D5CBB" w:rsidRPr="009747C4">
          <w:rPr>
            <w:webHidden/>
          </w:rPr>
          <w:fldChar w:fldCharType="end"/>
        </w:r>
      </w:hyperlink>
    </w:p>
    <w:p w14:paraId="5373D3D1" w14:textId="77777777" w:rsidR="001D5CBB" w:rsidRPr="009747C4" w:rsidRDefault="00271870">
      <w:pPr>
        <w:pStyle w:val="TOC1"/>
        <w:rPr>
          <w:rFonts w:eastAsiaTheme="minorEastAsia"/>
          <w:kern w:val="2"/>
          <w:sz w:val="24"/>
          <w:szCs w:val="24"/>
          <w:lang/>
          <w14:ligatures w14:val="standardContextual"/>
        </w:rPr>
      </w:pPr>
      <w:hyperlink w:anchor="_Toc186054968" w:history="1">
        <w:r w:rsidR="001D5CBB" w:rsidRPr="009747C4">
          <w:rPr>
            <w:rStyle w:val="Hyperlink"/>
            <w:lang w:val="en-US"/>
          </w:rPr>
          <w:t>Hình 4.8 Cài đặt NodeJS #6</w:t>
        </w:r>
        <w:r w:rsidR="001D5CBB" w:rsidRPr="009747C4">
          <w:rPr>
            <w:webHidden/>
          </w:rPr>
          <w:tab/>
        </w:r>
        <w:r w:rsidR="001D5CBB" w:rsidRPr="009747C4">
          <w:rPr>
            <w:webHidden/>
          </w:rPr>
          <w:fldChar w:fldCharType="begin"/>
        </w:r>
        <w:r w:rsidR="001D5CBB" w:rsidRPr="009747C4">
          <w:rPr>
            <w:webHidden/>
          </w:rPr>
          <w:instrText xml:space="preserve"> PAGEREF _Toc186054968 \h </w:instrText>
        </w:r>
        <w:r w:rsidR="001D5CBB" w:rsidRPr="009747C4">
          <w:rPr>
            <w:webHidden/>
          </w:rPr>
        </w:r>
        <w:r w:rsidR="001D5CBB" w:rsidRPr="009747C4">
          <w:rPr>
            <w:webHidden/>
          </w:rPr>
          <w:fldChar w:fldCharType="separate"/>
        </w:r>
        <w:r w:rsidR="00E00159">
          <w:rPr>
            <w:webHidden/>
          </w:rPr>
          <w:t>62</w:t>
        </w:r>
        <w:r w:rsidR="001D5CBB" w:rsidRPr="009747C4">
          <w:rPr>
            <w:webHidden/>
          </w:rPr>
          <w:fldChar w:fldCharType="end"/>
        </w:r>
      </w:hyperlink>
    </w:p>
    <w:p w14:paraId="1D91EB92" w14:textId="77777777" w:rsidR="001D5CBB" w:rsidRPr="009747C4" w:rsidRDefault="00271870">
      <w:pPr>
        <w:pStyle w:val="TOC1"/>
        <w:rPr>
          <w:rFonts w:eastAsiaTheme="minorEastAsia"/>
          <w:kern w:val="2"/>
          <w:sz w:val="24"/>
          <w:szCs w:val="24"/>
          <w:lang/>
          <w14:ligatures w14:val="standardContextual"/>
        </w:rPr>
      </w:pPr>
      <w:hyperlink w:anchor="_Toc186054969" w:history="1">
        <w:r w:rsidR="001D5CBB" w:rsidRPr="009747C4">
          <w:rPr>
            <w:rStyle w:val="Hyperlink"/>
            <w:lang w:val="en-US"/>
          </w:rPr>
          <w:t>Hình 4.9 Màn hình Visual Studio Code</w:t>
        </w:r>
        <w:r w:rsidR="001D5CBB" w:rsidRPr="009747C4">
          <w:rPr>
            <w:webHidden/>
          </w:rPr>
          <w:tab/>
        </w:r>
        <w:r w:rsidR="001D5CBB" w:rsidRPr="009747C4">
          <w:rPr>
            <w:webHidden/>
          </w:rPr>
          <w:fldChar w:fldCharType="begin"/>
        </w:r>
        <w:r w:rsidR="001D5CBB" w:rsidRPr="009747C4">
          <w:rPr>
            <w:webHidden/>
          </w:rPr>
          <w:instrText xml:space="preserve"> PAGEREF _Toc186054969 \h </w:instrText>
        </w:r>
        <w:r w:rsidR="001D5CBB" w:rsidRPr="009747C4">
          <w:rPr>
            <w:webHidden/>
          </w:rPr>
        </w:r>
        <w:r w:rsidR="001D5CBB" w:rsidRPr="009747C4">
          <w:rPr>
            <w:webHidden/>
          </w:rPr>
          <w:fldChar w:fldCharType="separate"/>
        </w:r>
        <w:r w:rsidR="00E00159">
          <w:rPr>
            <w:webHidden/>
          </w:rPr>
          <w:t>62</w:t>
        </w:r>
        <w:r w:rsidR="001D5CBB" w:rsidRPr="009747C4">
          <w:rPr>
            <w:webHidden/>
          </w:rPr>
          <w:fldChar w:fldCharType="end"/>
        </w:r>
      </w:hyperlink>
    </w:p>
    <w:p w14:paraId="0206F012" w14:textId="77777777" w:rsidR="001D5CBB" w:rsidRPr="009747C4" w:rsidRDefault="00271870">
      <w:pPr>
        <w:pStyle w:val="TOC1"/>
        <w:rPr>
          <w:rFonts w:eastAsiaTheme="minorEastAsia"/>
          <w:kern w:val="2"/>
          <w:sz w:val="24"/>
          <w:szCs w:val="24"/>
          <w:lang/>
          <w14:ligatures w14:val="standardContextual"/>
        </w:rPr>
      </w:pPr>
      <w:hyperlink w:anchor="_Toc186054970" w:history="1">
        <w:r w:rsidR="001D5CBB" w:rsidRPr="009747C4">
          <w:rPr>
            <w:rStyle w:val="Hyperlink"/>
            <w:lang w:val="en-US"/>
          </w:rPr>
          <w:t>Hình 4.10 Chạy câu lệnh npm install -g create-react-app</w:t>
        </w:r>
        <w:r w:rsidR="001D5CBB" w:rsidRPr="009747C4">
          <w:rPr>
            <w:webHidden/>
          </w:rPr>
          <w:tab/>
        </w:r>
        <w:r w:rsidR="001D5CBB" w:rsidRPr="009747C4">
          <w:rPr>
            <w:webHidden/>
          </w:rPr>
          <w:fldChar w:fldCharType="begin"/>
        </w:r>
        <w:r w:rsidR="001D5CBB" w:rsidRPr="009747C4">
          <w:rPr>
            <w:webHidden/>
          </w:rPr>
          <w:instrText xml:space="preserve"> PAGEREF _Toc186054970 \h </w:instrText>
        </w:r>
        <w:r w:rsidR="001D5CBB" w:rsidRPr="009747C4">
          <w:rPr>
            <w:webHidden/>
          </w:rPr>
        </w:r>
        <w:r w:rsidR="001D5CBB" w:rsidRPr="009747C4">
          <w:rPr>
            <w:webHidden/>
          </w:rPr>
          <w:fldChar w:fldCharType="separate"/>
        </w:r>
        <w:r w:rsidR="00E00159">
          <w:rPr>
            <w:webHidden/>
          </w:rPr>
          <w:t>63</w:t>
        </w:r>
        <w:r w:rsidR="001D5CBB" w:rsidRPr="009747C4">
          <w:rPr>
            <w:webHidden/>
          </w:rPr>
          <w:fldChar w:fldCharType="end"/>
        </w:r>
      </w:hyperlink>
    </w:p>
    <w:p w14:paraId="5F34A693" w14:textId="77777777" w:rsidR="001D5CBB" w:rsidRPr="009747C4" w:rsidRDefault="00271870">
      <w:pPr>
        <w:pStyle w:val="TOC1"/>
        <w:rPr>
          <w:rFonts w:eastAsiaTheme="minorEastAsia"/>
          <w:kern w:val="2"/>
          <w:sz w:val="24"/>
          <w:szCs w:val="24"/>
          <w:lang/>
          <w14:ligatures w14:val="standardContextual"/>
        </w:rPr>
      </w:pPr>
      <w:hyperlink w:anchor="_Toc186054971" w:history="1">
        <w:r w:rsidR="001D5CBB" w:rsidRPr="009747C4">
          <w:rPr>
            <w:rStyle w:val="Hyperlink"/>
            <w:lang w:val="en-US"/>
          </w:rPr>
          <w:t>Hình 4.11 Chạy câu lệnh create-react-app my-app</w:t>
        </w:r>
        <w:r w:rsidR="001D5CBB" w:rsidRPr="009747C4">
          <w:rPr>
            <w:webHidden/>
          </w:rPr>
          <w:tab/>
        </w:r>
        <w:r w:rsidR="001D5CBB" w:rsidRPr="009747C4">
          <w:rPr>
            <w:webHidden/>
          </w:rPr>
          <w:fldChar w:fldCharType="begin"/>
        </w:r>
        <w:r w:rsidR="001D5CBB" w:rsidRPr="009747C4">
          <w:rPr>
            <w:webHidden/>
          </w:rPr>
          <w:instrText xml:space="preserve"> PAGEREF _Toc186054971 \h </w:instrText>
        </w:r>
        <w:r w:rsidR="001D5CBB" w:rsidRPr="009747C4">
          <w:rPr>
            <w:webHidden/>
          </w:rPr>
        </w:r>
        <w:r w:rsidR="001D5CBB" w:rsidRPr="009747C4">
          <w:rPr>
            <w:webHidden/>
          </w:rPr>
          <w:fldChar w:fldCharType="separate"/>
        </w:r>
        <w:r w:rsidR="00E00159">
          <w:rPr>
            <w:webHidden/>
          </w:rPr>
          <w:t>63</w:t>
        </w:r>
        <w:r w:rsidR="001D5CBB" w:rsidRPr="009747C4">
          <w:rPr>
            <w:webHidden/>
          </w:rPr>
          <w:fldChar w:fldCharType="end"/>
        </w:r>
      </w:hyperlink>
    </w:p>
    <w:p w14:paraId="01E72C8D" w14:textId="77777777" w:rsidR="001D5CBB" w:rsidRPr="009747C4" w:rsidRDefault="00271870">
      <w:pPr>
        <w:pStyle w:val="TOC1"/>
        <w:rPr>
          <w:rFonts w:eastAsiaTheme="minorEastAsia"/>
          <w:kern w:val="2"/>
          <w:sz w:val="24"/>
          <w:szCs w:val="24"/>
          <w:lang/>
          <w14:ligatures w14:val="standardContextual"/>
        </w:rPr>
      </w:pPr>
      <w:hyperlink w:anchor="_Toc186054972" w:history="1">
        <w:r w:rsidR="001D5CBB" w:rsidRPr="009747C4">
          <w:rPr>
            <w:rStyle w:val="Hyperlink"/>
            <w:lang w:val="en-US"/>
          </w:rPr>
          <w:t>Hình 4.12 Cài đặt Flutter và Dart Plugin cho Android Studio</w:t>
        </w:r>
        <w:r w:rsidR="001D5CBB" w:rsidRPr="009747C4">
          <w:rPr>
            <w:webHidden/>
          </w:rPr>
          <w:tab/>
        </w:r>
        <w:r w:rsidR="001D5CBB" w:rsidRPr="009747C4">
          <w:rPr>
            <w:webHidden/>
          </w:rPr>
          <w:fldChar w:fldCharType="begin"/>
        </w:r>
        <w:r w:rsidR="001D5CBB" w:rsidRPr="009747C4">
          <w:rPr>
            <w:webHidden/>
          </w:rPr>
          <w:instrText xml:space="preserve"> PAGEREF _Toc186054972 \h </w:instrText>
        </w:r>
        <w:r w:rsidR="001D5CBB" w:rsidRPr="009747C4">
          <w:rPr>
            <w:webHidden/>
          </w:rPr>
        </w:r>
        <w:r w:rsidR="001D5CBB" w:rsidRPr="009747C4">
          <w:rPr>
            <w:webHidden/>
          </w:rPr>
          <w:fldChar w:fldCharType="separate"/>
        </w:r>
        <w:r w:rsidR="00E00159">
          <w:rPr>
            <w:webHidden/>
          </w:rPr>
          <w:t>64</w:t>
        </w:r>
        <w:r w:rsidR="001D5CBB" w:rsidRPr="009747C4">
          <w:rPr>
            <w:webHidden/>
          </w:rPr>
          <w:fldChar w:fldCharType="end"/>
        </w:r>
      </w:hyperlink>
    </w:p>
    <w:p w14:paraId="1CA4CADB" w14:textId="77777777" w:rsidR="001D5CBB" w:rsidRPr="009747C4" w:rsidRDefault="00271870">
      <w:pPr>
        <w:pStyle w:val="TOC1"/>
        <w:rPr>
          <w:rFonts w:eastAsiaTheme="minorEastAsia"/>
          <w:kern w:val="2"/>
          <w:sz w:val="24"/>
          <w:szCs w:val="24"/>
          <w:lang/>
          <w14:ligatures w14:val="standardContextual"/>
        </w:rPr>
      </w:pPr>
      <w:hyperlink w:anchor="_Toc186054973" w:history="1">
        <w:r w:rsidR="001D5CBB" w:rsidRPr="009747C4">
          <w:rPr>
            <w:rStyle w:val="Hyperlink"/>
            <w:lang w:val="en-US"/>
          </w:rPr>
          <w:t>Hình 4.13 Tạo Dự án Flutter mới</w:t>
        </w:r>
        <w:r w:rsidR="001D5CBB" w:rsidRPr="009747C4">
          <w:rPr>
            <w:webHidden/>
          </w:rPr>
          <w:tab/>
        </w:r>
        <w:r w:rsidR="001D5CBB" w:rsidRPr="009747C4">
          <w:rPr>
            <w:webHidden/>
          </w:rPr>
          <w:fldChar w:fldCharType="begin"/>
        </w:r>
        <w:r w:rsidR="001D5CBB" w:rsidRPr="009747C4">
          <w:rPr>
            <w:webHidden/>
          </w:rPr>
          <w:instrText xml:space="preserve"> PAGEREF _Toc186054973 \h </w:instrText>
        </w:r>
        <w:r w:rsidR="001D5CBB" w:rsidRPr="009747C4">
          <w:rPr>
            <w:webHidden/>
          </w:rPr>
        </w:r>
        <w:r w:rsidR="001D5CBB" w:rsidRPr="009747C4">
          <w:rPr>
            <w:webHidden/>
          </w:rPr>
          <w:fldChar w:fldCharType="separate"/>
        </w:r>
        <w:r w:rsidR="00E00159">
          <w:rPr>
            <w:webHidden/>
          </w:rPr>
          <w:t>65</w:t>
        </w:r>
        <w:r w:rsidR="001D5CBB" w:rsidRPr="009747C4">
          <w:rPr>
            <w:webHidden/>
          </w:rPr>
          <w:fldChar w:fldCharType="end"/>
        </w:r>
      </w:hyperlink>
    </w:p>
    <w:p w14:paraId="7906FEC9" w14:textId="77777777" w:rsidR="001D5CBB" w:rsidRPr="009747C4" w:rsidRDefault="00271870">
      <w:pPr>
        <w:pStyle w:val="TOC1"/>
        <w:rPr>
          <w:rFonts w:eastAsiaTheme="minorEastAsia"/>
          <w:kern w:val="2"/>
          <w:sz w:val="24"/>
          <w:szCs w:val="24"/>
          <w:lang/>
          <w14:ligatures w14:val="standardContextual"/>
        </w:rPr>
      </w:pPr>
      <w:hyperlink w:anchor="_Toc186054974" w:history="1">
        <w:r w:rsidR="001D5CBB" w:rsidRPr="009747C4">
          <w:rPr>
            <w:rStyle w:val="Hyperlink"/>
            <w:lang w:val="en-US"/>
          </w:rPr>
          <w:t>Hình 4.14 Giao diện Postman</w:t>
        </w:r>
        <w:r w:rsidR="001D5CBB" w:rsidRPr="009747C4">
          <w:rPr>
            <w:webHidden/>
          </w:rPr>
          <w:tab/>
        </w:r>
        <w:r w:rsidR="001D5CBB" w:rsidRPr="009747C4">
          <w:rPr>
            <w:webHidden/>
          </w:rPr>
          <w:fldChar w:fldCharType="begin"/>
        </w:r>
        <w:r w:rsidR="001D5CBB" w:rsidRPr="009747C4">
          <w:rPr>
            <w:webHidden/>
          </w:rPr>
          <w:instrText xml:space="preserve"> PAGEREF _Toc186054974 \h </w:instrText>
        </w:r>
        <w:r w:rsidR="001D5CBB" w:rsidRPr="009747C4">
          <w:rPr>
            <w:webHidden/>
          </w:rPr>
        </w:r>
        <w:r w:rsidR="001D5CBB" w:rsidRPr="009747C4">
          <w:rPr>
            <w:webHidden/>
          </w:rPr>
          <w:fldChar w:fldCharType="separate"/>
        </w:r>
        <w:r w:rsidR="00E00159">
          <w:rPr>
            <w:webHidden/>
          </w:rPr>
          <w:t>68</w:t>
        </w:r>
        <w:r w:rsidR="001D5CBB" w:rsidRPr="009747C4">
          <w:rPr>
            <w:webHidden/>
          </w:rPr>
          <w:fldChar w:fldCharType="end"/>
        </w:r>
      </w:hyperlink>
    </w:p>
    <w:p w14:paraId="1C6963F3" w14:textId="77777777" w:rsidR="001D5CBB" w:rsidRPr="009747C4" w:rsidRDefault="00271870">
      <w:pPr>
        <w:pStyle w:val="TOC1"/>
        <w:rPr>
          <w:rFonts w:eastAsiaTheme="minorEastAsia"/>
          <w:kern w:val="2"/>
          <w:sz w:val="24"/>
          <w:szCs w:val="24"/>
          <w:lang/>
          <w14:ligatures w14:val="standardContextual"/>
        </w:rPr>
      </w:pPr>
      <w:hyperlink w:anchor="_Toc186054975" w:history="1">
        <w:r w:rsidR="001D5CBB" w:rsidRPr="009747C4">
          <w:rPr>
            <w:rStyle w:val="Hyperlink"/>
            <w:lang w:val="en-US"/>
          </w:rPr>
          <w:t>Hình 4.15 Máy ảo Android và IOS</w:t>
        </w:r>
        <w:r w:rsidR="001D5CBB" w:rsidRPr="009747C4">
          <w:rPr>
            <w:webHidden/>
          </w:rPr>
          <w:tab/>
        </w:r>
        <w:r w:rsidR="001D5CBB" w:rsidRPr="009747C4">
          <w:rPr>
            <w:webHidden/>
          </w:rPr>
          <w:fldChar w:fldCharType="begin"/>
        </w:r>
        <w:r w:rsidR="001D5CBB" w:rsidRPr="009747C4">
          <w:rPr>
            <w:webHidden/>
          </w:rPr>
          <w:instrText xml:space="preserve"> PAGEREF _Toc186054975 \h </w:instrText>
        </w:r>
        <w:r w:rsidR="001D5CBB" w:rsidRPr="009747C4">
          <w:rPr>
            <w:webHidden/>
          </w:rPr>
        </w:r>
        <w:r w:rsidR="001D5CBB" w:rsidRPr="009747C4">
          <w:rPr>
            <w:webHidden/>
          </w:rPr>
          <w:fldChar w:fldCharType="separate"/>
        </w:r>
        <w:r w:rsidR="00E00159">
          <w:rPr>
            <w:webHidden/>
          </w:rPr>
          <w:t>68</w:t>
        </w:r>
        <w:r w:rsidR="001D5CBB" w:rsidRPr="009747C4">
          <w:rPr>
            <w:webHidden/>
          </w:rPr>
          <w:fldChar w:fldCharType="end"/>
        </w:r>
      </w:hyperlink>
    </w:p>
    <w:p w14:paraId="122C2FBB" w14:textId="77777777" w:rsidR="001D5CBB" w:rsidRPr="009747C4" w:rsidRDefault="00271870">
      <w:pPr>
        <w:pStyle w:val="TOC1"/>
        <w:rPr>
          <w:rFonts w:eastAsiaTheme="minorEastAsia"/>
          <w:kern w:val="2"/>
          <w:sz w:val="24"/>
          <w:szCs w:val="24"/>
          <w:lang/>
          <w14:ligatures w14:val="standardContextual"/>
        </w:rPr>
      </w:pPr>
      <w:hyperlink w:anchor="_Toc186054976" w:history="1">
        <w:r w:rsidR="001D5CBB" w:rsidRPr="009747C4">
          <w:rPr>
            <w:rStyle w:val="Hyperlink"/>
            <w:lang w:val="en-US"/>
          </w:rPr>
          <w:t>Hình 4.17 Màn hình Quản lý khách hàng</w:t>
        </w:r>
        <w:r w:rsidR="001D5CBB" w:rsidRPr="009747C4">
          <w:rPr>
            <w:webHidden/>
          </w:rPr>
          <w:tab/>
        </w:r>
        <w:r w:rsidR="001D5CBB" w:rsidRPr="009747C4">
          <w:rPr>
            <w:webHidden/>
          </w:rPr>
          <w:fldChar w:fldCharType="begin"/>
        </w:r>
        <w:r w:rsidR="001D5CBB" w:rsidRPr="009747C4">
          <w:rPr>
            <w:webHidden/>
          </w:rPr>
          <w:instrText xml:space="preserve"> PAGEREF _Toc186054976 \h </w:instrText>
        </w:r>
        <w:r w:rsidR="001D5CBB" w:rsidRPr="009747C4">
          <w:rPr>
            <w:webHidden/>
          </w:rPr>
        </w:r>
        <w:r w:rsidR="001D5CBB" w:rsidRPr="009747C4">
          <w:rPr>
            <w:webHidden/>
          </w:rPr>
          <w:fldChar w:fldCharType="separate"/>
        </w:r>
        <w:r w:rsidR="00E00159">
          <w:rPr>
            <w:webHidden/>
          </w:rPr>
          <w:t>74</w:t>
        </w:r>
        <w:r w:rsidR="001D5CBB" w:rsidRPr="009747C4">
          <w:rPr>
            <w:webHidden/>
          </w:rPr>
          <w:fldChar w:fldCharType="end"/>
        </w:r>
      </w:hyperlink>
    </w:p>
    <w:p w14:paraId="442FD33A" w14:textId="77777777" w:rsidR="001D5CBB" w:rsidRPr="009747C4" w:rsidRDefault="00271870">
      <w:pPr>
        <w:pStyle w:val="TOC1"/>
        <w:rPr>
          <w:rFonts w:eastAsiaTheme="minorEastAsia"/>
          <w:kern w:val="2"/>
          <w:sz w:val="24"/>
          <w:szCs w:val="24"/>
          <w:lang/>
          <w14:ligatures w14:val="standardContextual"/>
        </w:rPr>
      </w:pPr>
      <w:hyperlink w:anchor="_Toc186054977" w:history="1">
        <w:r w:rsidR="001D5CBB" w:rsidRPr="009747C4">
          <w:rPr>
            <w:rStyle w:val="Hyperlink"/>
            <w:lang w:val="en-US"/>
          </w:rPr>
          <w:t>Hình 4.18 Màn hình Quản lý vị trí tài xế</w:t>
        </w:r>
        <w:r w:rsidR="001D5CBB" w:rsidRPr="009747C4">
          <w:rPr>
            <w:webHidden/>
          </w:rPr>
          <w:tab/>
        </w:r>
        <w:r w:rsidR="001D5CBB" w:rsidRPr="009747C4">
          <w:rPr>
            <w:webHidden/>
          </w:rPr>
          <w:fldChar w:fldCharType="begin"/>
        </w:r>
        <w:r w:rsidR="001D5CBB" w:rsidRPr="009747C4">
          <w:rPr>
            <w:webHidden/>
          </w:rPr>
          <w:instrText xml:space="preserve"> PAGEREF _Toc186054977 \h </w:instrText>
        </w:r>
        <w:r w:rsidR="001D5CBB" w:rsidRPr="009747C4">
          <w:rPr>
            <w:webHidden/>
          </w:rPr>
        </w:r>
        <w:r w:rsidR="001D5CBB" w:rsidRPr="009747C4">
          <w:rPr>
            <w:webHidden/>
          </w:rPr>
          <w:fldChar w:fldCharType="separate"/>
        </w:r>
        <w:r w:rsidR="00E00159">
          <w:rPr>
            <w:webHidden/>
          </w:rPr>
          <w:t>75</w:t>
        </w:r>
        <w:r w:rsidR="001D5CBB" w:rsidRPr="009747C4">
          <w:rPr>
            <w:webHidden/>
          </w:rPr>
          <w:fldChar w:fldCharType="end"/>
        </w:r>
      </w:hyperlink>
    </w:p>
    <w:p w14:paraId="79C73E0B" w14:textId="77777777" w:rsidR="001D5CBB" w:rsidRPr="009747C4" w:rsidRDefault="00271870">
      <w:pPr>
        <w:pStyle w:val="TOC1"/>
        <w:rPr>
          <w:rFonts w:eastAsiaTheme="minorEastAsia"/>
          <w:kern w:val="2"/>
          <w:sz w:val="24"/>
          <w:szCs w:val="24"/>
          <w:lang/>
          <w14:ligatures w14:val="standardContextual"/>
        </w:rPr>
      </w:pPr>
      <w:hyperlink w:anchor="_Toc186054978" w:history="1">
        <w:r w:rsidR="001D5CBB" w:rsidRPr="009747C4">
          <w:rPr>
            <w:rStyle w:val="Hyperlink"/>
            <w:lang w:val="en-US"/>
          </w:rPr>
          <w:t>Hình 4.19 Màn hình Quản lý giao dịch</w:t>
        </w:r>
        <w:r w:rsidR="001D5CBB" w:rsidRPr="009747C4">
          <w:rPr>
            <w:webHidden/>
          </w:rPr>
          <w:tab/>
        </w:r>
        <w:r w:rsidR="001D5CBB" w:rsidRPr="009747C4">
          <w:rPr>
            <w:webHidden/>
          </w:rPr>
          <w:fldChar w:fldCharType="begin"/>
        </w:r>
        <w:r w:rsidR="001D5CBB" w:rsidRPr="009747C4">
          <w:rPr>
            <w:webHidden/>
          </w:rPr>
          <w:instrText xml:space="preserve"> PAGEREF _Toc186054978 \h </w:instrText>
        </w:r>
        <w:r w:rsidR="001D5CBB" w:rsidRPr="009747C4">
          <w:rPr>
            <w:webHidden/>
          </w:rPr>
        </w:r>
        <w:r w:rsidR="001D5CBB" w:rsidRPr="009747C4">
          <w:rPr>
            <w:webHidden/>
          </w:rPr>
          <w:fldChar w:fldCharType="separate"/>
        </w:r>
        <w:r w:rsidR="00E00159">
          <w:rPr>
            <w:webHidden/>
          </w:rPr>
          <w:t>75</w:t>
        </w:r>
        <w:r w:rsidR="001D5CBB" w:rsidRPr="009747C4">
          <w:rPr>
            <w:webHidden/>
          </w:rPr>
          <w:fldChar w:fldCharType="end"/>
        </w:r>
      </w:hyperlink>
    </w:p>
    <w:p w14:paraId="6BA4345D" w14:textId="77777777" w:rsidR="0070251F" w:rsidRPr="009747C4" w:rsidRDefault="0070251F" w:rsidP="000F669E">
      <w:pPr>
        <w:spacing w:line="360" w:lineRule="auto"/>
        <w:rPr>
          <w:b/>
          <w:i/>
          <w:iCs/>
          <w:sz w:val="26"/>
          <w:szCs w:val="26"/>
          <w:lang w:val="en-US"/>
        </w:rPr>
      </w:pPr>
      <w:r w:rsidRPr="009747C4">
        <w:rPr>
          <w:sz w:val="26"/>
          <w:szCs w:val="26"/>
        </w:rPr>
        <w:fldChar w:fldCharType="end"/>
      </w:r>
      <w:commentRangeEnd w:id="15"/>
      <w:commentRangeEnd w:id="16"/>
      <w:commentRangeEnd w:id="17"/>
      <w:commentRangeEnd w:id="18"/>
      <w:commentRangeEnd w:id="19"/>
      <w:commentRangeEnd w:id="20"/>
      <w:r w:rsidR="007A3BDA">
        <w:rPr>
          <w:rStyle w:val="CommentReference"/>
        </w:rPr>
        <w:commentReference w:id="20"/>
      </w:r>
      <w:r w:rsidR="007A3BDA">
        <w:rPr>
          <w:rStyle w:val="CommentReference"/>
        </w:rPr>
        <w:commentReference w:id="19"/>
      </w:r>
      <w:r w:rsidR="00456709">
        <w:rPr>
          <w:rStyle w:val="CommentReference"/>
        </w:rPr>
        <w:commentReference w:id="18"/>
      </w:r>
      <w:r w:rsidR="00794F2B">
        <w:rPr>
          <w:rStyle w:val="CommentReference"/>
        </w:rPr>
        <w:commentReference w:id="17"/>
      </w:r>
      <w:r w:rsidR="00794F2B">
        <w:rPr>
          <w:rStyle w:val="CommentReference"/>
        </w:rPr>
        <w:commentReference w:id="16"/>
      </w:r>
      <w:r w:rsidR="00942B46">
        <w:rPr>
          <w:rStyle w:val="CommentReference"/>
        </w:rPr>
        <w:commentReference w:id="15"/>
      </w:r>
    </w:p>
    <w:p w14:paraId="1579C41B" w14:textId="77777777" w:rsidR="0070251F" w:rsidRPr="009747C4" w:rsidRDefault="0070251F" w:rsidP="000F669E">
      <w:pPr>
        <w:spacing w:line="360" w:lineRule="auto"/>
        <w:rPr>
          <w:b/>
          <w:sz w:val="26"/>
          <w:szCs w:val="26"/>
        </w:rPr>
      </w:pPr>
      <w:r w:rsidRPr="009747C4">
        <w:rPr>
          <w:sz w:val="26"/>
          <w:szCs w:val="26"/>
        </w:rPr>
        <w:br w:type="page"/>
      </w:r>
    </w:p>
    <w:p w14:paraId="7B64FE12" w14:textId="77777777" w:rsidR="0070251F" w:rsidRPr="009747C4" w:rsidRDefault="0070251F" w:rsidP="000F669E">
      <w:pPr>
        <w:tabs>
          <w:tab w:val="center" w:pos="4537"/>
        </w:tabs>
        <w:spacing w:line="360" w:lineRule="auto"/>
        <w:rPr>
          <w:sz w:val="26"/>
          <w:szCs w:val="26"/>
        </w:rPr>
      </w:pPr>
    </w:p>
    <w:p w14:paraId="6C73F691" w14:textId="77777777" w:rsidR="0070251F" w:rsidRPr="009747C4" w:rsidRDefault="0070251F" w:rsidP="000F669E">
      <w:pPr>
        <w:pStyle w:val="Heading1"/>
        <w:spacing w:before="60" w:after="60" w:line="360" w:lineRule="auto"/>
      </w:pPr>
      <w:bookmarkStart w:id="21" w:name="_Toc122637542"/>
      <w:bookmarkStart w:id="22" w:name="_Toc186054848"/>
      <w:r w:rsidRPr="009747C4">
        <w:t>DANH SÁCH BẢNG</w:t>
      </w:r>
      <w:bookmarkEnd w:id="21"/>
      <w:bookmarkEnd w:id="22"/>
    </w:p>
    <w:commentRangeStart w:id="23"/>
    <w:p w14:paraId="37C70699" w14:textId="77777777" w:rsidR="001D5CBB" w:rsidRPr="009747C4" w:rsidRDefault="0070251F">
      <w:pPr>
        <w:pStyle w:val="TOC1"/>
        <w:rPr>
          <w:rFonts w:eastAsiaTheme="minorEastAsia"/>
          <w:kern w:val="2"/>
          <w:sz w:val="24"/>
          <w:szCs w:val="24"/>
          <w:lang/>
          <w14:ligatures w14:val="standardContextual"/>
        </w:rPr>
      </w:pPr>
      <w:r w:rsidRPr="009747C4">
        <w:fldChar w:fldCharType="begin"/>
      </w:r>
      <w:r w:rsidRPr="009747C4">
        <w:instrText xml:space="preserve"> TOC \h \z \u \t "Heading 8,1" </w:instrText>
      </w:r>
      <w:r w:rsidRPr="009747C4">
        <w:fldChar w:fldCharType="separate"/>
      </w:r>
      <w:hyperlink w:anchor="_Toc186054979" w:history="1">
        <w:r w:rsidR="001D5CBB" w:rsidRPr="009747C4">
          <w:rPr>
            <w:rStyle w:val="Hyperlink"/>
            <w:lang w:val="en-US"/>
          </w:rPr>
          <w:t>Bảng 2.1 Bảng giá cước cơ bản</w:t>
        </w:r>
        <w:r w:rsidR="001D5CBB" w:rsidRPr="009747C4">
          <w:rPr>
            <w:webHidden/>
          </w:rPr>
          <w:tab/>
        </w:r>
        <w:r w:rsidR="001D5CBB" w:rsidRPr="009747C4">
          <w:rPr>
            <w:webHidden/>
          </w:rPr>
          <w:fldChar w:fldCharType="begin"/>
        </w:r>
        <w:r w:rsidR="001D5CBB" w:rsidRPr="009747C4">
          <w:rPr>
            <w:webHidden/>
          </w:rPr>
          <w:instrText xml:space="preserve"> PAGEREF _Toc186054979 \h </w:instrText>
        </w:r>
        <w:r w:rsidR="001D5CBB" w:rsidRPr="009747C4">
          <w:rPr>
            <w:webHidden/>
          </w:rPr>
        </w:r>
        <w:r w:rsidR="001D5CBB" w:rsidRPr="009747C4">
          <w:rPr>
            <w:webHidden/>
          </w:rPr>
          <w:fldChar w:fldCharType="separate"/>
        </w:r>
        <w:r w:rsidR="00E00159">
          <w:rPr>
            <w:webHidden/>
          </w:rPr>
          <w:t>20</w:t>
        </w:r>
        <w:r w:rsidR="001D5CBB" w:rsidRPr="009747C4">
          <w:rPr>
            <w:webHidden/>
          </w:rPr>
          <w:fldChar w:fldCharType="end"/>
        </w:r>
      </w:hyperlink>
    </w:p>
    <w:p w14:paraId="6954E10A" w14:textId="77777777" w:rsidR="001D5CBB" w:rsidRPr="009747C4" w:rsidRDefault="00271870">
      <w:pPr>
        <w:pStyle w:val="TOC1"/>
        <w:rPr>
          <w:rFonts w:eastAsiaTheme="minorEastAsia"/>
          <w:kern w:val="2"/>
          <w:sz w:val="24"/>
          <w:szCs w:val="24"/>
          <w:lang/>
          <w14:ligatures w14:val="standardContextual"/>
        </w:rPr>
      </w:pPr>
      <w:hyperlink w:anchor="_Toc186054980" w:history="1">
        <w:r w:rsidR="001D5CBB" w:rsidRPr="009747C4">
          <w:rPr>
            <w:rStyle w:val="Hyperlink"/>
            <w:lang w:val="en-US"/>
          </w:rPr>
          <w:t>Bảng 2.2 Bảng các loại phụ phí</w:t>
        </w:r>
        <w:r w:rsidR="001D5CBB" w:rsidRPr="009747C4">
          <w:rPr>
            <w:webHidden/>
          </w:rPr>
          <w:tab/>
        </w:r>
        <w:r w:rsidR="001D5CBB" w:rsidRPr="009747C4">
          <w:rPr>
            <w:webHidden/>
          </w:rPr>
          <w:fldChar w:fldCharType="begin"/>
        </w:r>
        <w:r w:rsidR="001D5CBB" w:rsidRPr="009747C4">
          <w:rPr>
            <w:webHidden/>
          </w:rPr>
          <w:instrText xml:space="preserve"> PAGEREF _Toc186054980 \h </w:instrText>
        </w:r>
        <w:r w:rsidR="001D5CBB" w:rsidRPr="009747C4">
          <w:rPr>
            <w:webHidden/>
          </w:rPr>
        </w:r>
        <w:r w:rsidR="001D5CBB" w:rsidRPr="009747C4">
          <w:rPr>
            <w:webHidden/>
          </w:rPr>
          <w:fldChar w:fldCharType="separate"/>
        </w:r>
        <w:r w:rsidR="00E00159">
          <w:rPr>
            <w:webHidden/>
          </w:rPr>
          <w:t>20</w:t>
        </w:r>
        <w:r w:rsidR="001D5CBB" w:rsidRPr="009747C4">
          <w:rPr>
            <w:webHidden/>
          </w:rPr>
          <w:fldChar w:fldCharType="end"/>
        </w:r>
      </w:hyperlink>
    </w:p>
    <w:p w14:paraId="784A2514" w14:textId="77777777" w:rsidR="001D5CBB" w:rsidRPr="009747C4" w:rsidRDefault="00271870">
      <w:pPr>
        <w:pStyle w:val="TOC1"/>
        <w:rPr>
          <w:rFonts w:eastAsiaTheme="minorEastAsia"/>
          <w:kern w:val="2"/>
          <w:sz w:val="24"/>
          <w:szCs w:val="24"/>
          <w:lang/>
          <w14:ligatures w14:val="standardContextual"/>
        </w:rPr>
      </w:pPr>
      <w:hyperlink w:anchor="_Toc186054981" w:history="1">
        <w:r w:rsidR="001D5CBB" w:rsidRPr="009747C4">
          <w:rPr>
            <w:rStyle w:val="Hyperlink"/>
          </w:rPr>
          <w:t xml:space="preserve">Hình </w:t>
        </w:r>
        <w:r w:rsidR="001D5CBB" w:rsidRPr="009747C4">
          <w:rPr>
            <w:rStyle w:val="Hyperlink"/>
            <w:lang w:val="en-US"/>
          </w:rPr>
          <w:t>3.1</w:t>
        </w:r>
        <w:r w:rsidR="001D5CBB" w:rsidRPr="009747C4">
          <w:rPr>
            <w:rStyle w:val="Hyperlink"/>
          </w:rPr>
          <w:t xml:space="preserve"> </w:t>
        </w:r>
        <w:r w:rsidR="001D5CBB" w:rsidRPr="009747C4">
          <w:rPr>
            <w:rStyle w:val="Hyperlink"/>
            <w:lang w:val="en-US"/>
          </w:rPr>
          <w:t>Sơ đồ môi trường hệ thống</w:t>
        </w:r>
        <w:r w:rsidR="001D5CBB" w:rsidRPr="009747C4">
          <w:rPr>
            <w:webHidden/>
          </w:rPr>
          <w:tab/>
        </w:r>
        <w:r w:rsidR="001D5CBB" w:rsidRPr="009747C4">
          <w:rPr>
            <w:webHidden/>
          </w:rPr>
          <w:fldChar w:fldCharType="begin"/>
        </w:r>
        <w:r w:rsidR="001D5CBB" w:rsidRPr="009747C4">
          <w:rPr>
            <w:webHidden/>
          </w:rPr>
          <w:instrText xml:space="preserve"> PAGEREF _Toc186054981 \h </w:instrText>
        </w:r>
        <w:r w:rsidR="001D5CBB" w:rsidRPr="009747C4">
          <w:rPr>
            <w:webHidden/>
          </w:rPr>
        </w:r>
        <w:r w:rsidR="001D5CBB" w:rsidRPr="009747C4">
          <w:rPr>
            <w:webHidden/>
          </w:rPr>
          <w:fldChar w:fldCharType="separate"/>
        </w:r>
        <w:r w:rsidR="00E00159">
          <w:rPr>
            <w:webHidden/>
          </w:rPr>
          <w:t>21</w:t>
        </w:r>
        <w:r w:rsidR="001D5CBB" w:rsidRPr="009747C4">
          <w:rPr>
            <w:webHidden/>
          </w:rPr>
          <w:fldChar w:fldCharType="end"/>
        </w:r>
      </w:hyperlink>
    </w:p>
    <w:p w14:paraId="4F7D7869" w14:textId="77777777" w:rsidR="001D5CBB" w:rsidRPr="009747C4" w:rsidRDefault="00271870">
      <w:pPr>
        <w:pStyle w:val="TOC1"/>
        <w:rPr>
          <w:rFonts w:eastAsiaTheme="minorEastAsia"/>
          <w:kern w:val="2"/>
          <w:sz w:val="24"/>
          <w:szCs w:val="24"/>
          <w:lang/>
          <w14:ligatures w14:val="standardContextual"/>
        </w:rPr>
      </w:pPr>
      <w:hyperlink w:anchor="_Toc186054982" w:history="1">
        <w:r w:rsidR="001D5CBB" w:rsidRPr="009747C4">
          <w:rPr>
            <w:rStyle w:val="Hyperlink"/>
            <w:lang w:val="en-US"/>
          </w:rPr>
          <w:t>Bảng 3.1 Đăng nhập</w:t>
        </w:r>
        <w:r w:rsidR="001D5CBB" w:rsidRPr="009747C4">
          <w:rPr>
            <w:webHidden/>
          </w:rPr>
          <w:tab/>
        </w:r>
        <w:r w:rsidR="001D5CBB" w:rsidRPr="009747C4">
          <w:rPr>
            <w:webHidden/>
          </w:rPr>
          <w:fldChar w:fldCharType="begin"/>
        </w:r>
        <w:r w:rsidR="001D5CBB" w:rsidRPr="009747C4">
          <w:rPr>
            <w:webHidden/>
          </w:rPr>
          <w:instrText xml:space="preserve"> PAGEREF _Toc186054982 \h </w:instrText>
        </w:r>
        <w:r w:rsidR="001D5CBB" w:rsidRPr="009747C4">
          <w:rPr>
            <w:webHidden/>
          </w:rPr>
        </w:r>
        <w:r w:rsidR="001D5CBB" w:rsidRPr="009747C4">
          <w:rPr>
            <w:webHidden/>
          </w:rPr>
          <w:fldChar w:fldCharType="separate"/>
        </w:r>
        <w:r w:rsidR="00E00159">
          <w:rPr>
            <w:webHidden/>
          </w:rPr>
          <w:t>37</w:t>
        </w:r>
        <w:r w:rsidR="001D5CBB" w:rsidRPr="009747C4">
          <w:rPr>
            <w:webHidden/>
          </w:rPr>
          <w:fldChar w:fldCharType="end"/>
        </w:r>
      </w:hyperlink>
    </w:p>
    <w:p w14:paraId="1B812FA2" w14:textId="77777777" w:rsidR="001D5CBB" w:rsidRPr="009747C4" w:rsidRDefault="00271870">
      <w:pPr>
        <w:pStyle w:val="TOC1"/>
        <w:rPr>
          <w:rFonts w:eastAsiaTheme="minorEastAsia"/>
          <w:kern w:val="2"/>
          <w:sz w:val="24"/>
          <w:szCs w:val="24"/>
          <w:lang/>
          <w14:ligatures w14:val="standardContextual"/>
        </w:rPr>
      </w:pPr>
      <w:hyperlink w:anchor="_Toc186054983" w:history="1">
        <w:r w:rsidR="001D5CBB" w:rsidRPr="009747C4">
          <w:rPr>
            <w:rStyle w:val="Hyperlink"/>
            <w:lang w:val="en-US"/>
          </w:rPr>
          <w:t>Bảng 3.2 Đăng ký</w:t>
        </w:r>
        <w:r w:rsidR="001D5CBB" w:rsidRPr="009747C4">
          <w:rPr>
            <w:webHidden/>
          </w:rPr>
          <w:tab/>
        </w:r>
        <w:r w:rsidR="001D5CBB" w:rsidRPr="009747C4">
          <w:rPr>
            <w:webHidden/>
          </w:rPr>
          <w:fldChar w:fldCharType="begin"/>
        </w:r>
        <w:r w:rsidR="001D5CBB" w:rsidRPr="009747C4">
          <w:rPr>
            <w:webHidden/>
          </w:rPr>
          <w:instrText xml:space="preserve"> PAGEREF _Toc186054983 \h </w:instrText>
        </w:r>
        <w:r w:rsidR="001D5CBB" w:rsidRPr="009747C4">
          <w:rPr>
            <w:webHidden/>
          </w:rPr>
        </w:r>
        <w:r w:rsidR="001D5CBB" w:rsidRPr="009747C4">
          <w:rPr>
            <w:webHidden/>
          </w:rPr>
          <w:fldChar w:fldCharType="separate"/>
        </w:r>
        <w:r w:rsidR="00E00159">
          <w:rPr>
            <w:webHidden/>
          </w:rPr>
          <w:t>38</w:t>
        </w:r>
        <w:r w:rsidR="001D5CBB" w:rsidRPr="009747C4">
          <w:rPr>
            <w:webHidden/>
          </w:rPr>
          <w:fldChar w:fldCharType="end"/>
        </w:r>
      </w:hyperlink>
    </w:p>
    <w:p w14:paraId="460D2B60" w14:textId="77777777" w:rsidR="001D5CBB" w:rsidRPr="009747C4" w:rsidRDefault="00271870">
      <w:pPr>
        <w:pStyle w:val="TOC1"/>
        <w:rPr>
          <w:rFonts w:eastAsiaTheme="minorEastAsia"/>
          <w:kern w:val="2"/>
          <w:sz w:val="24"/>
          <w:szCs w:val="24"/>
          <w:lang/>
          <w14:ligatures w14:val="standardContextual"/>
        </w:rPr>
      </w:pPr>
      <w:hyperlink w:anchor="_Toc186054984" w:history="1">
        <w:r w:rsidR="001D5CBB" w:rsidRPr="009747C4">
          <w:rPr>
            <w:rStyle w:val="Hyperlink"/>
            <w:lang w:val="en-US"/>
          </w:rPr>
          <w:t>Bảng 3.3 Đặt xe</w:t>
        </w:r>
        <w:r w:rsidR="001D5CBB" w:rsidRPr="009747C4">
          <w:rPr>
            <w:webHidden/>
          </w:rPr>
          <w:tab/>
        </w:r>
        <w:r w:rsidR="001D5CBB" w:rsidRPr="009747C4">
          <w:rPr>
            <w:webHidden/>
          </w:rPr>
          <w:fldChar w:fldCharType="begin"/>
        </w:r>
        <w:r w:rsidR="001D5CBB" w:rsidRPr="009747C4">
          <w:rPr>
            <w:webHidden/>
          </w:rPr>
          <w:instrText xml:space="preserve"> PAGEREF _Toc186054984 \h </w:instrText>
        </w:r>
        <w:r w:rsidR="001D5CBB" w:rsidRPr="009747C4">
          <w:rPr>
            <w:webHidden/>
          </w:rPr>
        </w:r>
        <w:r w:rsidR="001D5CBB" w:rsidRPr="009747C4">
          <w:rPr>
            <w:webHidden/>
          </w:rPr>
          <w:fldChar w:fldCharType="separate"/>
        </w:r>
        <w:r w:rsidR="00E00159">
          <w:rPr>
            <w:webHidden/>
          </w:rPr>
          <w:t>39</w:t>
        </w:r>
        <w:r w:rsidR="001D5CBB" w:rsidRPr="009747C4">
          <w:rPr>
            <w:webHidden/>
          </w:rPr>
          <w:fldChar w:fldCharType="end"/>
        </w:r>
      </w:hyperlink>
    </w:p>
    <w:p w14:paraId="0245CD55" w14:textId="77777777" w:rsidR="001D5CBB" w:rsidRPr="009747C4" w:rsidRDefault="00271870">
      <w:pPr>
        <w:pStyle w:val="TOC1"/>
        <w:rPr>
          <w:rFonts w:eastAsiaTheme="minorEastAsia"/>
          <w:kern w:val="2"/>
          <w:sz w:val="24"/>
          <w:szCs w:val="24"/>
          <w:lang/>
          <w14:ligatures w14:val="standardContextual"/>
        </w:rPr>
      </w:pPr>
      <w:hyperlink w:anchor="_Toc186054985" w:history="1">
        <w:r w:rsidR="001D5CBB" w:rsidRPr="009747C4">
          <w:rPr>
            <w:rStyle w:val="Hyperlink"/>
            <w:lang w:val="en-US"/>
          </w:rPr>
          <w:t>Bảng 3.4 Tìm kiếm chuyến xe</w:t>
        </w:r>
        <w:r w:rsidR="001D5CBB" w:rsidRPr="009747C4">
          <w:rPr>
            <w:webHidden/>
          </w:rPr>
          <w:tab/>
        </w:r>
        <w:r w:rsidR="001D5CBB" w:rsidRPr="009747C4">
          <w:rPr>
            <w:webHidden/>
          </w:rPr>
          <w:fldChar w:fldCharType="begin"/>
        </w:r>
        <w:r w:rsidR="001D5CBB" w:rsidRPr="009747C4">
          <w:rPr>
            <w:webHidden/>
          </w:rPr>
          <w:instrText xml:space="preserve"> PAGEREF _Toc186054985 \h </w:instrText>
        </w:r>
        <w:r w:rsidR="001D5CBB" w:rsidRPr="009747C4">
          <w:rPr>
            <w:webHidden/>
          </w:rPr>
        </w:r>
        <w:r w:rsidR="001D5CBB" w:rsidRPr="009747C4">
          <w:rPr>
            <w:webHidden/>
          </w:rPr>
          <w:fldChar w:fldCharType="separate"/>
        </w:r>
        <w:r w:rsidR="00E00159">
          <w:rPr>
            <w:webHidden/>
          </w:rPr>
          <w:t>40</w:t>
        </w:r>
        <w:r w:rsidR="001D5CBB" w:rsidRPr="009747C4">
          <w:rPr>
            <w:webHidden/>
          </w:rPr>
          <w:fldChar w:fldCharType="end"/>
        </w:r>
      </w:hyperlink>
    </w:p>
    <w:p w14:paraId="4AE2E5FC" w14:textId="77777777" w:rsidR="001D5CBB" w:rsidRPr="009747C4" w:rsidRDefault="00271870">
      <w:pPr>
        <w:pStyle w:val="TOC1"/>
        <w:rPr>
          <w:rFonts w:eastAsiaTheme="minorEastAsia"/>
          <w:kern w:val="2"/>
          <w:sz w:val="24"/>
          <w:szCs w:val="24"/>
          <w:lang/>
          <w14:ligatures w14:val="standardContextual"/>
        </w:rPr>
      </w:pPr>
      <w:hyperlink w:anchor="_Toc186054986" w:history="1">
        <w:r w:rsidR="001D5CBB" w:rsidRPr="009747C4">
          <w:rPr>
            <w:rStyle w:val="Hyperlink"/>
            <w:lang w:val="en-US"/>
          </w:rPr>
          <w:t>Bảng 3.5 Xem lịch sử chuyến xe</w:t>
        </w:r>
        <w:r w:rsidR="001D5CBB" w:rsidRPr="009747C4">
          <w:rPr>
            <w:webHidden/>
          </w:rPr>
          <w:tab/>
        </w:r>
        <w:r w:rsidR="001D5CBB" w:rsidRPr="009747C4">
          <w:rPr>
            <w:webHidden/>
          </w:rPr>
          <w:fldChar w:fldCharType="begin"/>
        </w:r>
        <w:r w:rsidR="001D5CBB" w:rsidRPr="009747C4">
          <w:rPr>
            <w:webHidden/>
          </w:rPr>
          <w:instrText xml:space="preserve"> PAGEREF _Toc186054986 \h </w:instrText>
        </w:r>
        <w:r w:rsidR="001D5CBB" w:rsidRPr="009747C4">
          <w:rPr>
            <w:webHidden/>
          </w:rPr>
        </w:r>
        <w:r w:rsidR="001D5CBB" w:rsidRPr="009747C4">
          <w:rPr>
            <w:webHidden/>
          </w:rPr>
          <w:fldChar w:fldCharType="separate"/>
        </w:r>
        <w:r w:rsidR="00E00159">
          <w:rPr>
            <w:webHidden/>
          </w:rPr>
          <w:t>40</w:t>
        </w:r>
        <w:r w:rsidR="001D5CBB" w:rsidRPr="009747C4">
          <w:rPr>
            <w:webHidden/>
          </w:rPr>
          <w:fldChar w:fldCharType="end"/>
        </w:r>
      </w:hyperlink>
    </w:p>
    <w:p w14:paraId="7D9DBF8D" w14:textId="77777777" w:rsidR="001D5CBB" w:rsidRPr="009747C4" w:rsidRDefault="00271870">
      <w:pPr>
        <w:pStyle w:val="TOC1"/>
        <w:rPr>
          <w:rFonts w:eastAsiaTheme="minorEastAsia"/>
          <w:kern w:val="2"/>
          <w:sz w:val="24"/>
          <w:szCs w:val="24"/>
          <w:lang/>
          <w14:ligatures w14:val="standardContextual"/>
        </w:rPr>
      </w:pPr>
      <w:hyperlink w:anchor="_Toc186054987" w:history="1">
        <w:r w:rsidR="001D5CBB" w:rsidRPr="009747C4">
          <w:rPr>
            <w:rStyle w:val="Hyperlink"/>
            <w:lang w:val="en-US"/>
          </w:rPr>
          <w:t>Bảng 3.6 Quản lý thông tin cá nhân</w:t>
        </w:r>
        <w:r w:rsidR="001D5CBB" w:rsidRPr="009747C4">
          <w:rPr>
            <w:webHidden/>
          </w:rPr>
          <w:tab/>
        </w:r>
        <w:r w:rsidR="001D5CBB" w:rsidRPr="009747C4">
          <w:rPr>
            <w:webHidden/>
          </w:rPr>
          <w:fldChar w:fldCharType="begin"/>
        </w:r>
        <w:r w:rsidR="001D5CBB" w:rsidRPr="009747C4">
          <w:rPr>
            <w:webHidden/>
          </w:rPr>
          <w:instrText xml:space="preserve"> PAGEREF _Toc186054987 \h </w:instrText>
        </w:r>
        <w:r w:rsidR="001D5CBB" w:rsidRPr="009747C4">
          <w:rPr>
            <w:webHidden/>
          </w:rPr>
        </w:r>
        <w:r w:rsidR="001D5CBB" w:rsidRPr="009747C4">
          <w:rPr>
            <w:webHidden/>
          </w:rPr>
          <w:fldChar w:fldCharType="separate"/>
        </w:r>
        <w:r w:rsidR="00E00159">
          <w:rPr>
            <w:webHidden/>
          </w:rPr>
          <w:t>41</w:t>
        </w:r>
        <w:r w:rsidR="001D5CBB" w:rsidRPr="009747C4">
          <w:rPr>
            <w:webHidden/>
          </w:rPr>
          <w:fldChar w:fldCharType="end"/>
        </w:r>
      </w:hyperlink>
    </w:p>
    <w:p w14:paraId="27CA6E3F" w14:textId="77777777" w:rsidR="001D5CBB" w:rsidRPr="009747C4" w:rsidRDefault="00271870">
      <w:pPr>
        <w:pStyle w:val="TOC1"/>
        <w:rPr>
          <w:rFonts w:eastAsiaTheme="minorEastAsia"/>
          <w:kern w:val="2"/>
          <w:sz w:val="24"/>
          <w:szCs w:val="24"/>
          <w:lang/>
          <w14:ligatures w14:val="standardContextual"/>
        </w:rPr>
      </w:pPr>
      <w:hyperlink w:anchor="_Toc186054988" w:history="1">
        <w:r w:rsidR="001D5CBB" w:rsidRPr="009747C4">
          <w:rPr>
            <w:rStyle w:val="Hyperlink"/>
            <w:lang w:val="en-US"/>
          </w:rPr>
          <w:t>Bảng 3.7 Đánh giá chuyến xe</w:t>
        </w:r>
        <w:r w:rsidR="001D5CBB" w:rsidRPr="009747C4">
          <w:rPr>
            <w:webHidden/>
          </w:rPr>
          <w:tab/>
        </w:r>
        <w:r w:rsidR="001D5CBB" w:rsidRPr="009747C4">
          <w:rPr>
            <w:webHidden/>
          </w:rPr>
          <w:fldChar w:fldCharType="begin"/>
        </w:r>
        <w:r w:rsidR="001D5CBB" w:rsidRPr="009747C4">
          <w:rPr>
            <w:webHidden/>
          </w:rPr>
          <w:instrText xml:space="preserve"> PAGEREF _Toc186054988 \h </w:instrText>
        </w:r>
        <w:r w:rsidR="001D5CBB" w:rsidRPr="009747C4">
          <w:rPr>
            <w:webHidden/>
          </w:rPr>
        </w:r>
        <w:r w:rsidR="001D5CBB" w:rsidRPr="009747C4">
          <w:rPr>
            <w:webHidden/>
          </w:rPr>
          <w:fldChar w:fldCharType="separate"/>
        </w:r>
        <w:r w:rsidR="00E00159">
          <w:rPr>
            <w:webHidden/>
          </w:rPr>
          <w:t>42</w:t>
        </w:r>
        <w:r w:rsidR="001D5CBB" w:rsidRPr="009747C4">
          <w:rPr>
            <w:webHidden/>
          </w:rPr>
          <w:fldChar w:fldCharType="end"/>
        </w:r>
      </w:hyperlink>
    </w:p>
    <w:p w14:paraId="1BF441A1" w14:textId="77777777" w:rsidR="001D5CBB" w:rsidRPr="009747C4" w:rsidRDefault="00271870">
      <w:pPr>
        <w:pStyle w:val="TOC1"/>
        <w:rPr>
          <w:rFonts w:eastAsiaTheme="minorEastAsia"/>
          <w:kern w:val="2"/>
          <w:sz w:val="24"/>
          <w:szCs w:val="24"/>
          <w:lang/>
          <w14:ligatures w14:val="standardContextual"/>
        </w:rPr>
      </w:pPr>
      <w:hyperlink w:anchor="_Toc186054989" w:history="1">
        <w:r w:rsidR="001D5CBB" w:rsidRPr="009747C4">
          <w:rPr>
            <w:rStyle w:val="Hyperlink"/>
            <w:lang w:val="en-US"/>
          </w:rPr>
          <w:t>Bảng 3.8 Huỷ chuyến xe</w:t>
        </w:r>
        <w:r w:rsidR="001D5CBB" w:rsidRPr="009747C4">
          <w:rPr>
            <w:webHidden/>
          </w:rPr>
          <w:tab/>
        </w:r>
        <w:r w:rsidR="001D5CBB" w:rsidRPr="009747C4">
          <w:rPr>
            <w:webHidden/>
          </w:rPr>
          <w:fldChar w:fldCharType="begin"/>
        </w:r>
        <w:r w:rsidR="001D5CBB" w:rsidRPr="009747C4">
          <w:rPr>
            <w:webHidden/>
          </w:rPr>
          <w:instrText xml:space="preserve"> PAGEREF _Toc186054989 \h </w:instrText>
        </w:r>
        <w:r w:rsidR="001D5CBB" w:rsidRPr="009747C4">
          <w:rPr>
            <w:webHidden/>
          </w:rPr>
        </w:r>
        <w:r w:rsidR="001D5CBB" w:rsidRPr="009747C4">
          <w:rPr>
            <w:webHidden/>
          </w:rPr>
          <w:fldChar w:fldCharType="separate"/>
        </w:r>
        <w:r w:rsidR="00E00159">
          <w:rPr>
            <w:webHidden/>
          </w:rPr>
          <w:t>42</w:t>
        </w:r>
        <w:r w:rsidR="001D5CBB" w:rsidRPr="009747C4">
          <w:rPr>
            <w:webHidden/>
          </w:rPr>
          <w:fldChar w:fldCharType="end"/>
        </w:r>
      </w:hyperlink>
    </w:p>
    <w:p w14:paraId="04866FB2" w14:textId="77777777" w:rsidR="001D5CBB" w:rsidRPr="009747C4" w:rsidRDefault="00271870">
      <w:pPr>
        <w:pStyle w:val="TOC1"/>
        <w:rPr>
          <w:rFonts w:eastAsiaTheme="minorEastAsia"/>
          <w:kern w:val="2"/>
          <w:sz w:val="24"/>
          <w:szCs w:val="24"/>
          <w:lang/>
          <w14:ligatures w14:val="standardContextual"/>
        </w:rPr>
      </w:pPr>
      <w:hyperlink w:anchor="_Toc186054990" w:history="1">
        <w:r w:rsidR="001D5CBB" w:rsidRPr="009747C4">
          <w:rPr>
            <w:rStyle w:val="Hyperlink"/>
            <w:lang w:val="en-US"/>
          </w:rPr>
          <w:t>Bảng 3.9 Thanh toán</w:t>
        </w:r>
        <w:r w:rsidR="001D5CBB" w:rsidRPr="009747C4">
          <w:rPr>
            <w:webHidden/>
          </w:rPr>
          <w:tab/>
        </w:r>
        <w:r w:rsidR="001D5CBB" w:rsidRPr="009747C4">
          <w:rPr>
            <w:webHidden/>
          </w:rPr>
          <w:fldChar w:fldCharType="begin"/>
        </w:r>
        <w:r w:rsidR="001D5CBB" w:rsidRPr="009747C4">
          <w:rPr>
            <w:webHidden/>
          </w:rPr>
          <w:instrText xml:space="preserve"> PAGEREF _Toc186054990 \h </w:instrText>
        </w:r>
        <w:r w:rsidR="001D5CBB" w:rsidRPr="009747C4">
          <w:rPr>
            <w:webHidden/>
          </w:rPr>
        </w:r>
        <w:r w:rsidR="001D5CBB" w:rsidRPr="009747C4">
          <w:rPr>
            <w:webHidden/>
          </w:rPr>
          <w:fldChar w:fldCharType="separate"/>
        </w:r>
        <w:r w:rsidR="00E00159">
          <w:rPr>
            <w:webHidden/>
          </w:rPr>
          <w:t>43</w:t>
        </w:r>
        <w:r w:rsidR="001D5CBB" w:rsidRPr="009747C4">
          <w:rPr>
            <w:webHidden/>
          </w:rPr>
          <w:fldChar w:fldCharType="end"/>
        </w:r>
      </w:hyperlink>
    </w:p>
    <w:p w14:paraId="3477A79A" w14:textId="77777777" w:rsidR="001D5CBB" w:rsidRPr="009747C4" w:rsidRDefault="00271870">
      <w:pPr>
        <w:pStyle w:val="TOC1"/>
        <w:rPr>
          <w:rFonts w:eastAsiaTheme="minorEastAsia"/>
          <w:kern w:val="2"/>
          <w:sz w:val="24"/>
          <w:szCs w:val="24"/>
          <w:lang/>
          <w14:ligatures w14:val="standardContextual"/>
        </w:rPr>
      </w:pPr>
      <w:hyperlink w:anchor="_Toc186054991" w:history="1">
        <w:r w:rsidR="001D5CBB" w:rsidRPr="009747C4">
          <w:rPr>
            <w:rStyle w:val="Hyperlink"/>
            <w:lang w:val="en-US"/>
          </w:rPr>
          <w:t>Bảng 3.10 Nạp tiền vào tài khoản ví</w:t>
        </w:r>
        <w:r w:rsidR="001D5CBB" w:rsidRPr="009747C4">
          <w:rPr>
            <w:webHidden/>
          </w:rPr>
          <w:tab/>
        </w:r>
        <w:r w:rsidR="001D5CBB" w:rsidRPr="009747C4">
          <w:rPr>
            <w:webHidden/>
          </w:rPr>
          <w:fldChar w:fldCharType="begin"/>
        </w:r>
        <w:r w:rsidR="001D5CBB" w:rsidRPr="009747C4">
          <w:rPr>
            <w:webHidden/>
          </w:rPr>
          <w:instrText xml:space="preserve"> PAGEREF _Toc186054991 \h </w:instrText>
        </w:r>
        <w:r w:rsidR="001D5CBB" w:rsidRPr="009747C4">
          <w:rPr>
            <w:webHidden/>
          </w:rPr>
        </w:r>
        <w:r w:rsidR="001D5CBB" w:rsidRPr="009747C4">
          <w:rPr>
            <w:webHidden/>
          </w:rPr>
          <w:fldChar w:fldCharType="separate"/>
        </w:r>
        <w:r w:rsidR="00E00159">
          <w:rPr>
            <w:webHidden/>
          </w:rPr>
          <w:t>44</w:t>
        </w:r>
        <w:r w:rsidR="001D5CBB" w:rsidRPr="009747C4">
          <w:rPr>
            <w:webHidden/>
          </w:rPr>
          <w:fldChar w:fldCharType="end"/>
        </w:r>
      </w:hyperlink>
    </w:p>
    <w:p w14:paraId="6D6591AA" w14:textId="77777777" w:rsidR="001D5CBB" w:rsidRPr="009747C4" w:rsidRDefault="00271870">
      <w:pPr>
        <w:pStyle w:val="TOC1"/>
        <w:rPr>
          <w:rFonts w:eastAsiaTheme="minorEastAsia"/>
          <w:kern w:val="2"/>
          <w:sz w:val="24"/>
          <w:szCs w:val="24"/>
          <w:lang/>
          <w14:ligatures w14:val="standardContextual"/>
        </w:rPr>
      </w:pPr>
      <w:hyperlink w:anchor="_Toc186054992" w:history="1">
        <w:r w:rsidR="001D5CBB" w:rsidRPr="009747C4">
          <w:rPr>
            <w:rStyle w:val="Hyperlink"/>
            <w:lang w:val="en-US"/>
          </w:rPr>
          <w:t>Bảng 3.11 Thực hiện chuyến xe</w:t>
        </w:r>
        <w:r w:rsidR="001D5CBB" w:rsidRPr="009747C4">
          <w:rPr>
            <w:webHidden/>
          </w:rPr>
          <w:tab/>
        </w:r>
        <w:r w:rsidR="001D5CBB" w:rsidRPr="009747C4">
          <w:rPr>
            <w:webHidden/>
          </w:rPr>
          <w:fldChar w:fldCharType="begin"/>
        </w:r>
        <w:r w:rsidR="001D5CBB" w:rsidRPr="009747C4">
          <w:rPr>
            <w:webHidden/>
          </w:rPr>
          <w:instrText xml:space="preserve"> PAGEREF _Toc186054992 \h </w:instrText>
        </w:r>
        <w:r w:rsidR="001D5CBB" w:rsidRPr="009747C4">
          <w:rPr>
            <w:webHidden/>
          </w:rPr>
        </w:r>
        <w:r w:rsidR="001D5CBB" w:rsidRPr="009747C4">
          <w:rPr>
            <w:webHidden/>
          </w:rPr>
          <w:fldChar w:fldCharType="separate"/>
        </w:r>
        <w:r w:rsidR="00E00159">
          <w:rPr>
            <w:webHidden/>
          </w:rPr>
          <w:t>45</w:t>
        </w:r>
        <w:r w:rsidR="001D5CBB" w:rsidRPr="009747C4">
          <w:rPr>
            <w:webHidden/>
          </w:rPr>
          <w:fldChar w:fldCharType="end"/>
        </w:r>
      </w:hyperlink>
    </w:p>
    <w:p w14:paraId="6C9214FA" w14:textId="77777777" w:rsidR="001D5CBB" w:rsidRPr="009747C4" w:rsidRDefault="00271870">
      <w:pPr>
        <w:pStyle w:val="TOC1"/>
        <w:rPr>
          <w:rFonts w:eastAsiaTheme="minorEastAsia"/>
          <w:kern w:val="2"/>
          <w:sz w:val="24"/>
          <w:szCs w:val="24"/>
          <w:lang/>
          <w14:ligatures w14:val="standardContextual"/>
        </w:rPr>
      </w:pPr>
      <w:hyperlink w:anchor="_Toc186054993" w:history="1">
        <w:r w:rsidR="001D5CBB" w:rsidRPr="009747C4">
          <w:rPr>
            <w:rStyle w:val="Hyperlink"/>
            <w:lang w:val="en-US"/>
          </w:rPr>
          <w:t>Bảng 3.12 Tạo yêu cầu rút tiền</w:t>
        </w:r>
        <w:r w:rsidR="001D5CBB" w:rsidRPr="009747C4">
          <w:rPr>
            <w:webHidden/>
          </w:rPr>
          <w:tab/>
        </w:r>
        <w:r w:rsidR="001D5CBB" w:rsidRPr="009747C4">
          <w:rPr>
            <w:webHidden/>
          </w:rPr>
          <w:fldChar w:fldCharType="begin"/>
        </w:r>
        <w:r w:rsidR="001D5CBB" w:rsidRPr="009747C4">
          <w:rPr>
            <w:webHidden/>
          </w:rPr>
          <w:instrText xml:space="preserve"> PAGEREF _Toc186054993 \h </w:instrText>
        </w:r>
        <w:r w:rsidR="001D5CBB" w:rsidRPr="009747C4">
          <w:rPr>
            <w:webHidden/>
          </w:rPr>
        </w:r>
        <w:r w:rsidR="001D5CBB" w:rsidRPr="009747C4">
          <w:rPr>
            <w:webHidden/>
          </w:rPr>
          <w:fldChar w:fldCharType="separate"/>
        </w:r>
        <w:r w:rsidR="00E00159">
          <w:rPr>
            <w:webHidden/>
          </w:rPr>
          <w:t>45</w:t>
        </w:r>
        <w:r w:rsidR="001D5CBB" w:rsidRPr="009747C4">
          <w:rPr>
            <w:webHidden/>
          </w:rPr>
          <w:fldChar w:fldCharType="end"/>
        </w:r>
      </w:hyperlink>
    </w:p>
    <w:p w14:paraId="3B3B9C27" w14:textId="77777777" w:rsidR="001D5CBB" w:rsidRPr="009747C4" w:rsidRDefault="00271870">
      <w:pPr>
        <w:pStyle w:val="TOC1"/>
        <w:rPr>
          <w:rFonts w:eastAsiaTheme="minorEastAsia"/>
          <w:kern w:val="2"/>
          <w:sz w:val="24"/>
          <w:szCs w:val="24"/>
          <w:lang/>
          <w14:ligatures w14:val="standardContextual"/>
        </w:rPr>
      </w:pPr>
      <w:hyperlink w:anchor="_Toc186054994" w:history="1">
        <w:r w:rsidR="001D5CBB" w:rsidRPr="009747C4">
          <w:rPr>
            <w:rStyle w:val="Hyperlink"/>
            <w:lang w:val="en-US"/>
          </w:rPr>
          <w:t>Bảng 3.13 Quản lý khách hàng (tài xế)</w:t>
        </w:r>
        <w:r w:rsidR="001D5CBB" w:rsidRPr="009747C4">
          <w:rPr>
            <w:webHidden/>
          </w:rPr>
          <w:tab/>
        </w:r>
        <w:r w:rsidR="001D5CBB" w:rsidRPr="009747C4">
          <w:rPr>
            <w:webHidden/>
          </w:rPr>
          <w:fldChar w:fldCharType="begin"/>
        </w:r>
        <w:r w:rsidR="001D5CBB" w:rsidRPr="009747C4">
          <w:rPr>
            <w:webHidden/>
          </w:rPr>
          <w:instrText xml:space="preserve"> PAGEREF _Toc186054994 \h </w:instrText>
        </w:r>
        <w:r w:rsidR="001D5CBB" w:rsidRPr="009747C4">
          <w:rPr>
            <w:webHidden/>
          </w:rPr>
        </w:r>
        <w:r w:rsidR="001D5CBB" w:rsidRPr="009747C4">
          <w:rPr>
            <w:webHidden/>
          </w:rPr>
          <w:fldChar w:fldCharType="separate"/>
        </w:r>
        <w:r w:rsidR="00E00159">
          <w:rPr>
            <w:webHidden/>
          </w:rPr>
          <w:t>46</w:t>
        </w:r>
        <w:r w:rsidR="001D5CBB" w:rsidRPr="009747C4">
          <w:rPr>
            <w:webHidden/>
          </w:rPr>
          <w:fldChar w:fldCharType="end"/>
        </w:r>
      </w:hyperlink>
    </w:p>
    <w:p w14:paraId="78E25C35" w14:textId="77777777" w:rsidR="001D5CBB" w:rsidRPr="009747C4" w:rsidRDefault="00271870">
      <w:pPr>
        <w:pStyle w:val="TOC1"/>
        <w:rPr>
          <w:rFonts w:eastAsiaTheme="minorEastAsia"/>
          <w:kern w:val="2"/>
          <w:sz w:val="24"/>
          <w:szCs w:val="24"/>
          <w:lang/>
          <w14:ligatures w14:val="standardContextual"/>
        </w:rPr>
      </w:pPr>
      <w:hyperlink w:anchor="_Toc186054995" w:history="1">
        <w:r w:rsidR="001D5CBB" w:rsidRPr="009747C4">
          <w:rPr>
            <w:rStyle w:val="Hyperlink"/>
            <w:lang w:val="en-US"/>
          </w:rPr>
          <w:t>Bảng 3.14 Thống kê</w:t>
        </w:r>
        <w:r w:rsidR="001D5CBB" w:rsidRPr="009747C4">
          <w:rPr>
            <w:webHidden/>
          </w:rPr>
          <w:tab/>
        </w:r>
        <w:r w:rsidR="001D5CBB" w:rsidRPr="009747C4">
          <w:rPr>
            <w:webHidden/>
          </w:rPr>
          <w:fldChar w:fldCharType="begin"/>
        </w:r>
        <w:r w:rsidR="001D5CBB" w:rsidRPr="009747C4">
          <w:rPr>
            <w:webHidden/>
          </w:rPr>
          <w:instrText xml:space="preserve"> PAGEREF _Toc186054995 \h </w:instrText>
        </w:r>
        <w:r w:rsidR="001D5CBB" w:rsidRPr="009747C4">
          <w:rPr>
            <w:webHidden/>
          </w:rPr>
        </w:r>
        <w:r w:rsidR="001D5CBB" w:rsidRPr="009747C4">
          <w:rPr>
            <w:webHidden/>
          </w:rPr>
          <w:fldChar w:fldCharType="separate"/>
        </w:r>
        <w:r w:rsidR="00E00159">
          <w:rPr>
            <w:webHidden/>
          </w:rPr>
          <w:t>47</w:t>
        </w:r>
        <w:r w:rsidR="001D5CBB" w:rsidRPr="009747C4">
          <w:rPr>
            <w:webHidden/>
          </w:rPr>
          <w:fldChar w:fldCharType="end"/>
        </w:r>
      </w:hyperlink>
    </w:p>
    <w:p w14:paraId="1EF84781" w14:textId="77777777" w:rsidR="001D5CBB" w:rsidRPr="009747C4" w:rsidRDefault="00271870">
      <w:pPr>
        <w:pStyle w:val="TOC1"/>
        <w:rPr>
          <w:rFonts w:eastAsiaTheme="minorEastAsia"/>
          <w:kern w:val="2"/>
          <w:sz w:val="24"/>
          <w:szCs w:val="24"/>
          <w:lang/>
          <w14:ligatures w14:val="standardContextual"/>
        </w:rPr>
      </w:pPr>
      <w:hyperlink w:anchor="_Toc186054996" w:history="1">
        <w:r w:rsidR="001D5CBB" w:rsidRPr="009747C4">
          <w:rPr>
            <w:rStyle w:val="Hyperlink"/>
            <w:lang w:val="en-US"/>
          </w:rPr>
          <w:t>Bảng 3.15 Bảng customer</w:t>
        </w:r>
        <w:r w:rsidR="001D5CBB" w:rsidRPr="009747C4">
          <w:rPr>
            <w:webHidden/>
          </w:rPr>
          <w:tab/>
        </w:r>
        <w:r w:rsidR="001D5CBB" w:rsidRPr="009747C4">
          <w:rPr>
            <w:webHidden/>
          </w:rPr>
          <w:fldChar w:fldCharType="begin"/>
        </w:r>
        <w:r w:rsidR="001D5CBB" w:rsidRPr="009747C4">
          <w:rPr>
            <w:webHidden/>
          </w:rPr>
          <w:instrText xml:space="preserve"> PAGEREF _Toc186054996 \h </w:instrText>
        </w:r>
        <w:r w:rsidR="001D5CBB" w:rsidRPr="009747C4">
          <w:rPr>
            <w:webHidden/>
          </w:rPr>
        </w:r>
        <w:r w:rsidR="001D5CBB" w:rsidRPr="009747C4">
          <w:rPr>
            <w:webHidden/>
          </w:rPr>
          <w:fldChar w:fldCharType="separate"/>
        </w:r>
        <w:r w:rsidR="00E00159">
          <w:rPr>
            <w:webHidden/>
          </w:rPr>
          <w:t>47</w:t>
        </w:r>
        <w:r w:rsidR="001D5CBB" w:rsidRPr="009747C4">
          <w:rPr>
            <w:webHidden/>
          </w:rPr>
          <w:fldChar w:fldCharType="end"/>
        </w:r>
      </w:hyperlink>
    </w:p>
    <w:p w14:paraId="35DBE938" w14:textId="77777777" w:rsidR="001D5CBB" w:rsidRPr="009747C4" w:rsidRDefault="00271870">
      <w:pPr>
        <w:pStyle w:val="TOC1"/>
        <w:rPr>
          <w:rFonts w:eastAsiaTheme="minorEastAsia"/>
          <w:kern w:val="2"/>
          <w:sz w:val="24"/>
          <w:szCs w:val="24"/>
          <w:lang/>
          <w14:ligatures w14:val="standardContextual"/>
        </w:rPr>
      </w:pPr>
      <w:hyperlink w:anchor="_Toc186054997" w:history="1">
        <w:r w:rsidR="001D5CBB" w:rsidRPr="009747C4">
          <w:rPr>
            <w:rStyle w:val="Hyperlink"/>
            <w:lang w:val="en-US"/>
          </w:rPr>
          <w:t>Bảng 3.16 Bảng driver</w:t>
        </w:r>
        <w:r w:rsidR="001D5CBB" w:rsidRPr="009747C4">
          <w:rPr>
            <w:webHidden/>
          </w:rPr>
          <w:tab/>
        </w:r>
        <w:r w:rsidR="001D5CBB" w:rsidRPr="009747C4">
          <w:rPr>
            <w:webHidden/>
          </w:rPr>
          <w:fldChar w:fldCharType="begin"/>
        </w:r>
        <w:r w:rsidR="001D5CBB" w:rsidRPr="009747C4">
          <w:rPr>
            <w:webHidden/>
          </w:rPr>
          <w:instrText xml:space="preserve"> PAGEREF _Toc186054997 \h </w:instrText>
        </w:r>
        <w:r w:rsidR="001D5CBB" w:rsidRPr="009747C4">
          <w:rPr>
            <w:webHidden/>
          </w:rPr>
        </w:r>
        <w:r w:rsidR="001D5CBB" w:rsidRPr="009747C4">
          <w:rPr>
            <w:webHidden/>
          </w:rPr>
          <w:fldChar w:fldCharType="separate"/>
        </w:r>
        <w:r w:rsidR="00E00159">
          <w:rPr>
            <w:webHidden/>
          </w:rPr>
          <w:t>48</w:t>
        </w:r>
        <w:r w:rsidR="001D5CBB" w:rsidRPr="009747C4">
          <w:rPr>
            <w:webHidden/>
          </w:rPr>
          <w:fldChar w:fldCharType="end"/>
        </w:r>
      </w:hyperlink>
    </w:p>
    <w:p w14:paraId="508EDC83" w14:textId="77777777" w:rsidR="001D5CBB" w:rsidRPr="009747C4" w:rsidRDefault="00271870">
      <w:pPr>
        <w:pStyle w:val="TOC1"/>
        <w:rPr>
          <w:rFonts w:eastAsiaTheme="minorEastAsia"/>
          <w:kern w:val="2"/>
          <w:sz w:val="24"/>
          <w:szCs w:val="24"/>
          <w:lang/>
          <w14:ligatures w14:val="standardContextual"/>
        </w:rPr>
      </w:pPr>
      <w:hyperlink w:anchor="_Toc186054998" w:history="1">
        <w:r w:rsidR="001D5CBB" w:rsidRPr="009747C4">
          <w:rPr>
            <w:rStyle w:val="Hyperlink"/>
            <w:lang w:val="en-US"/>
          </w:rPr>
          <w:t>Bảng 3.17 Bảng admin</w:t>
        </w:r>
        <w:r w:rsidR="001D5CBB" w:rsidRPr="009747C4">
          <w:rPr>
            <w:webHidden/>
          </w:rPr>
          <w:tab/>
        </w:r>
        <w:r w:rsidR="001D5CBB" w:rsidRPr="009747C4">
          <w:rPr>
            <w:webHidden/>
          </w:rPr>
          <w:fldChar w:fldCharType="begin"/>
        </w:r>
        <w:r w:rsidR="001D5CBB" w:rsidRPr="009747C4">
          <w:rPr>
            <w:webHidden/>
          </w:rPr>
          <w:instrText xml:space="preserve"> PAGEREF _Toc186054998 \h </w:instrText>
        </w:r>
        <w:r w:rsidR="001D5CBB" w:rsidRPr="009747C4">
          <w:rPr>
            <w:webHidden/>
          </w:rPr>
        </w:r>
        <w:r w:rsidR="001D5CBB" w:rsidRPr="009747C4">
          <w:rPr>
            <w:webHidden/>
          </w:rPr>
          <w:fldChar w:fldCharType="separate"/>
        </w:r>
        <w:r w:rsidR="00E00159">
          <w:rPr>
            <w:webHidden/>
          </w:rPr>
          <w:t>48</w:t>
        </w:r>
        <w:r w:rsidR="001D5CBB" w:rsidRPr="009747C4">
          <w:rPr>
            <w:webHidden/>
          </w:rPr>
          <w:fldChar w:fldCharType="end"/>
        </w:r>
      </w:hyperlink>
    </w:p>
    <w:p w14:paraId="13AE7F42" w14:textId="77777777" w:rsidR="001D5CBB" w:rsidRPr="009747C4" w:rsidRDefault="00271870">
      <w:pPr>
        <w:pStyle w:val="TOC1"/>
        <w:rPr>
          <w:rFonts w:eastAsiaTheme="minorEastAsia"/>
          <w:kern w:val="2"/>
          <w:sz w:val="24"/>
          <w:szCs w:val="24"/>
          <w:lang/>
          <w14:ligatures w14:val="standardContextual"/>
        </w:rPr>
      </w:pPr>
      <w:hyperlink w:anchor="_Toc186054999" w:history="1">
        <w:r w:rsidR="001D5CBB" w:rsidRPr="009747C4">
          <w:rPr>
            <w:rStyle w:val="Hyperlink"/>
            <w:lang w:val="en-US"/>
          </w:rPr>
          <w:t>Bảng 3.18 Bảng ride</w:t>
        </w:r>
        <w:r w:rsidR="001D5CBB" w:rsidRPr="009747C4">
          <w:rPr>
            <w:webHidden/>
          </w:rPr>
          <w:tab/>
        </w:r>
        <w:r w:rsidR="001D5CBB" w:rsidRPr="009747C4">
          <w:rPr>
            <w:webHidden/>
          </w:rPr>
          <w:fldChar w:fldCharType="begin"/>
        </w:r>
        <w:r w:rsidR="001D5CBB" w:rsidRPr="009747C4">
          <w:rPr>
            <w:webHidden/>
          </w:rPr>
          <w:instrText xml:space="preserve"> PAGEREF _Toc186054999 \h </w:instrText>
        </w:r>
        <w:r w:rsidR="001D5CBB" w:rsidRPr="009747C4">
          <w:rPr>
            <w:webHidden/>
          </w:rPr>
        </w:r>
        <w:r w:rsidR="001D5CBB" w:rsidRPr="009747C4">
          <w:rPr>
            <w:webHidden/>
          </w:rPr>
          <w:fldChar w:fldCharType="separate"/>
        </w:r>
        <w:r w:rsidR="00E00159">
          <w:rPr>
            <w:webHidden/>
          </w:rPr>
          <w:t>49</w:t>
        </w:r>
        <w:r w:rsidR="001D5CBB" w:rsidRPr="009747C4">
          <w:rPr>
            <w:webHidden/>
          </w:rPr>
          <w:fldChar w:fldCharType="end"/>
        </w:r>
      </w:hyperlink>
    </w:p>
    <w:p w14:paraId="2854CF82" w14:textId="77777777" w:rsidR="001D5CBB" w:rsidRPr="009747C4" w:rsidRDefault="00271870">
      <w:pPr>
        <w:pStyle w:val="TOC1"/>
        <w:rPr>
          <w:rFonts w:eastAsiaTheme="minorEastAsia"/>
          <w:kern w:val="2"/>
          <w:sz w:val="24"/>
          <w:szCs w:val="24"/>
          <w:lang/>
          <w14:ligatures w14:val="standardContextual"/>
        </w:rPr>
      </w:pPr>
      <w:hyperlink w:anchor="_Toc186055000" w:history="1">
        <w:r w:rsidR="001D5CBB" w:rsidRPr="009747C4">
          <w:rPr>
            <w:rStyle w:val="Hyperlink"/>
            <w:lang w:val="en-US"/>
          </w:rPr>
          <w:t>Bảng 3.19 Bảng transaction</w:t>
        </w:r>
        <w:r w:rsidR="001D5CBB" w:rsidRPr="009747C4">
          <w:rPr>
            <w:webHidden/>
          </w:rPr>
          <w:tab/>
        </w:r>
        <w:r w:rsidR="001D5CBB" w:rsidRPr="009747C4">
          <w:rPr>
            <w:webHidden/>
          </w:rPr>
          <w:fldChar w:fldCharType="begin"/>
        </w:r>
        <w:r w:rsidR="001D5CBB" w:rsidRPr="009747C4">
          <w:rPr>
            <w:webHidden/>
          </w:rPr>
          <w:instrText xml:space="preserve"> PAGEREF _Toc186055000 \h </w:instrText>
        </w:r>
        <w:r w:rsidR="001D5CBB" w:rsidRPr="009747C4">
          <w:rPr>
            <w:webHidden/>
          </w:rPr>
        </w:r>
        <w:r w:rsidR="001D5CBB" w:rsidRPr="009747C4">
          <w:rPr>
            <w:webHidden/>
          </w:rPr>
          <w:fldChar w:fldCharType="separate"/>
        </w:r>
        <w:r w:rsidR="00E00159">
          <w:rPr>
            <w:webHidden/>
          </w:rPr>
          <w:t>49</w:t>
        </w:r>
        <w:r w:rsidR="001D5CBB" w:rsidRPr="009747C4">
          <w:rPr>
            <w:webHidden/>
          </w:rPr>
          <w:fldChar w:fldCharType="end"/>
        </w:r>
      </w:hyperlink>
    </w:p>
    <w:p w14:paraId="58A98179" w14:textId="77777777" w:rsidR="001D5CBB" w:rsidRPr="009747C4" w:rsidRDefault="00271870">
      <w:pPr>
        <w:pStyle w:val="TOC1"/>
        <w:rPr>
          <w:rFonts w:eastAsiaTheme="minorEastAsia"/>
          <w:kern w:val="2"/>
          <w:sz w:val="24"/>
          <w:szCs w:val="24"/>
          <w:lang/>
          <w14:ligatures w14:val="standardContextual"/>
        </w:rPr>
      </w:pPr>
      <w:hyperlink w:anchor="_Toc186055001" w:history="1">
        <w:r w:rsidR="001D5CBB" w:rsidRPr="009747C4">
          <w:rPr>
            <w:rStyle w:val="Hyperlink"/>
            <w:lang w:val="en-US"/>
          </w:rPr>
          <w:t>Bảng 3.20 Bảng customer_transaction</w:t>
        </w:r>
        <w:r w:rsidR="001D5CBB" w:rsidRPr="009747C4">
          <w:rPr>
            <w:webHidden/>
          </w:rPr>
          <w:tab/>
        </w:r>
        <w:r w:rsidR="001D5CBB" w:rsidRPr="009747C4">
          <w:rPr>
            <w:webHidden/>
          </w:rPr>
          <w:fldChar w:fldCharType="begin"/>
        </w:r>
        <w:r w:rsidR="001D5CBB" w:rsidRPr="009747C4">
          <w:rPr>
            <w:webHidden/>
          </w:rPr>
          <w:instrText xml:space="preserve"> PAGEREF _Toc186055001 \h </w:instrText>
        </w:r>
        <w:r w:rsidR="001D5CBB" w:rsidRPr="009747C4">
          <w:rPr>
            <w:webHidden/>
          </w:rPr>
        </w:r>
        <w:r w:rsidR="001D5CBB" w:rsidRPr="009747C4">
          <w:rPr>
            <w:webHidden/>
          </w:rPr>
          <w:fldChar w:fldCharType="separate"/>
        </w:r>
        <w:r w:rsidR="00E00159">
          <w:rPr>
            <w:webHidden/>
          </w:rPr>
          <w:t>50</w:t>
        </w:r>
        <w:r w:rsidR="001D5CBB" w:rsidRPr="009747C4">
          <w:rPr>
            <w:webHidden/>
          </w:rPr>
          <w:fldChar w:fldCharType="end"/>
        </w:r>
      </w:hyperlink>
    </w:p>
    <w:p w14:paraId="79D8D13A" w14:textId="77777777" w:rsidR="001D5CBB" w:rsidRPr="009747C4" w:rsidRDefault="00271870">
      <w:pPr>
        <w:pStyle w:val="TOC1"/>
        <w:rPr>
          <w:rFonts w:eastAsiaTheme="minorEastAsia"/>
          <w:kern w:val="2"/>
          <w:sz w:val="24"/>
          <w:szCs w:val="24"/>
          <w:lang/>
          <w14:ligatures w14:val="standardContextual"/>
        </w:rPr>
      </w:pPr>
      <w:hyperlink w:anchor="_Toc186055002" w:history="1">
        <w:r w:rsidR="001D5CBB" w:rsidRPr="009747C4">
          <w:rPr>
            <w:rStyle w:val="Hyperlink"/>
            <w:lang w:val="en-US"/>
          </w:rPr>
          <w:t>Bảng 3.21 Bảng driver_transaction</w:t>
        </w:r>
        <w:r w:rsidR="001D5CBB" w:rsidRPr="009747C4">
          <w:rPr>
            <w:webHidden/>
          </w:rPr>
          <w:tab/>
        </w:r>
        <w:r w:rsidR="001D5CBB" w:rsidRPr="009747C4">
          <w:rPr>
            <w:webHidden/>
          </w:rPr>
          <w:fldChar w:fldCharType="begin"/>
        </w:r>
        <w:r w:rsidR="001D5CBB" w:rsidRPr="009747C4">
          <w:rPr>
            <w:webHidden/>
          </w:rPr>
          <w:instrText xml:space="preserve"> PAGEREF _Toc186055002 \h </w:instrText>
        </w:r>
        <w:r w:rsidR="001D5CBB" w:rsidRPr="009747C4">
          <w:rPr>
            <w:webHidden/>
          </w:rPr>
        </w:r>
        <w:r w:rsidR="001D5CBB" w:rsidRPr="009747C4">
          <w:rPr>
            <w:webHidden/>
          </w:rPr>
          <w:fldChar w:fldCharType="separate"/>
        </w:r>
        <w:r w:rsidR="00E00159">
          <w:rPr>
            <w:webHidden/>
          </w:rPr>
          <w:t>50</w:t>
        </w:r>
        <w:r w:rsidR="001D5CBB" w:rsidRPr="009747C4">
          <w:rPr>
            <w:webHidden/>
          </w:rPr>
          <w:fldChar w:fldCharType="end"/>
        </w:r>
      </w:hyperlink>
    </w:p>
    <w:p w14:paraId="0DDF88D9" w14:textId="77777777" w:rsidR="001D5CBB" w:rsidRPr="009747C4" w:rsidRDefault="00271870">
      <w:pPr>
        <w:pStyle w:val="TOC1"/>
        <w:rPr>
          <w:rFonts w:eastAsiaTheme="minorEastAsia"/>
          <w:kern w:val="2"/>
          <w:sz w:val="24"/>
          <w:szCs w:val="24"/>
          <w:lang/>
          <w14:ligatures w14:val="standardContextual"/>
        </w:rPr>
      </w:pPr>
      <w:hyperlink w:anchor="_Toc186055003" w:history="1">
        <w:r w:rsidR="001D5CBB" w:rsidRPr="009747C4">
          <w:rPr>
            <w:rStyle w:val="Hyperlink"/>
            <w:lang w:val="en-US"/>
          </w:rPr>
          <w:t>Bảng 3.22 Bảng payment</w:t>
        </w:r>
        <w:r w:rsidR="001D5CBB" w:rsidRPr="009747C4">
          <w:rPr>
            <w:webHidden/>
          </w:rPr>
          <w:tab/>
        </w:r>
        <w:r w:rsidR="001D5CBB" w:rsidRPr="009747C4">
          <w:rPr>
            <w:webHidden/>
          </w:rPr>
          <w:fldChar w:fldCharType="begin"/>
        </w:r>
        <w:r w:rsidR="001D5CBB" w:rsidRPr="009747C4">
          <w:rPr>
            <w:webHidden/>
          </w:rPr>
          <w:instrText xml:space="preserve"> PAGEREF _Toc186055003 \h </w:instrText>
        </w:r>
        <w:r w:rsidR="001D5CBB" w:rsidRPr="009747C4">
          <w:rPr>
            <w:webHidden/>
          </w:rPr>
        </w:r>
        <w:r w:rsidR="001D5CBB" w:rsidRPr="009747C4">
          <w:rPr>
            <w:webHidden/>
          </w:rPr>
          <w:fldChar w:fldCharType="separate"/>
        </w:r>
        <w:r w:rsidR="00E00159">
          <w:rPr>
            <w:webHidden/>
          </w:rPr>
          <w:t>50</w:t>
        </w:r>
        <w:r w:rsidR="001D5CBB" w:rsidRPr="009747C4">
          <w:rPr>
            <w:webHidden/>
          </w:rPr>
          <w:fldChar w:fldCharType="end"/>
        </w:r>
      </w:hyperlink>
    </w:p>
    <w:p w14:paraId="53919A2A" w14:textId="77777777" w:rsidR="001D5CBB" w:rsidRPr="009747C4" w:rsidRDefault="00271870">
      <w:pPr>
        <w:pStyle w:val="TOC1"/>
        <w:rPr>
          <w:rFonts w:eastAsiaTheme="minorEastAsia"/>
          <w:kern w:val="2"/>
          <w:sz w:val="24"/>
          <w:szCs w:val="24"/>
          <w:lang/>
          <w14:ligatures w14:val="standardContextual"/>
        </w:rPr>
      </w:pPr>
      <w:hyperlink w:anchor="_Toc186055004" w:history="1">
        <w:r w:rsidR="001D5CBB" w:rsidRPr="009747C4">
          <w:rPr>
            <w:rStyle w:val="Hyperlink"/>
            <w:lang w:val="en-US"/>
          </w:rPr>
          <w:t>Bảng 3.23 Bảng promotion</w:t>
        </w:r>
        <w:r w:rsidR="001D5CBB" w:rsidRPr="009747C4">
          <w:rPr>
            <w:webHidden/>
          </w:rPr>
          <w:tab/>
        </w:r>
        <w:r w:rsidR="001D5CBB" w:rsidRPr="009747C4">
          <w:rPr>
            <w:webHidden/>
          </w:rPr>
          <w:fldChar w:fldCharType="begin"/>
        </w:r>
        <w:r w:rsidR="001D5CBB" w:rsidRPr="009747C4">
          <w:rPr>
            <w:webHidden/>
          </w:rPr>
          <w:instrText xml:space="preserve"> PAGEREF _Toc186055004 \h </w:instrText>
        </w:r>
        <w:r w:rsidR="001D5CBB" w:rsidRPr="009747C4">
          <w:rPr>
            <w:webHidden/>
          </w:rPr>
        </w:r>
        <w:r w:rsidR="001D5CBB" w:rsidRPr="009747C4">
          <w:rPr>
            <w:webHidden/>
          </w:rPr>
          <w:fldChar w:fldCharType="separate"/>
        </w:r>
        <w:r w:rsidR="00E00159">
          <w:rPr>
            <w:webHidden/>
          </w:rPr>
          <w:t>51</w:t>
        </w:r>
        <w:r w:rsidR="001D5CBB" w:rsidRPr="009747C4">
          <w:rPr>
            <w:webHidden/>
          </w:rPr>
          <w:fldChar w:fldCharType="end"/>
        </w:r>
      </w:hyperlink>
    </w:p>
    <w:p w14:paraId="13D412FB" w14:textId="77777777" w:rsidR="001D5CBB" w:rsidRPr="009747C4" w:rsidRDefault="00271870">
      <w:pPr>
        <w:pStyle w:val="TOC1"/>
        <w:rPr>
          <w:rFonts w:eastAsiaTheme="minorEastAsia"/>
          <w:kern w:val="2"/>
          <w:sz w:val="24"/>
          <w:szCs w:val="24"/>
          <w:lang/>
          <w14:ligatures w14:val="standardContextual"/>
        </w:rPr>
      </w:pPr>
      <w:hyperlink w:anchor="_Toc186055005" w:history="1">
        <w:r w:rsidR="001D5CBB" w:rsidRPr="009747C4">
          <w:rPr>
            <w:rStyle w:val="Hyperlink"/>
            <w:lang w:val="en-US"/>
          </w:rPr>
          <w:t>Bảng 3.24 Bảng request_ride</w:t>
        </w:r>
        <w:r w:rsidR="001D5CBB" w:rsidRPr="009747C4">
          <w:rPr>
            <w:webHidden/>
          </w:rPr>
          <w:tab/>
        </w:r>
        <w:r w:rsidR="001D5CBB" w:rsidRPr="009747C4">
          <w:rPr>
            <w:webHidden/>
          </w:rPr>
          <w:fldChar w:fldCharType="begin"/>
        </w:r>
        <w:r w:rsidR="001D5CBB" w:rsidRPr="009747C4">
          <w:rPr>
            <w:webHidden/>
          </w:rPr>
          <w:instrText xml:space="preserve"> PAGEREF _Toc186055005 \h </w:instrText>
        </w:r>
        <w:r w:rsidR="001D5CBB" w:rsidRPr="009747C4">
          <w:rPr>
            <w:webHidden/>
          </w:rPr>
        </w:r>
        <w:r w:rsidR="001D5CBB" w:rsidRPr="009747C4">
          <w:rPr>
            <w:webHidden/>
          </w:rPr>
          <w:fldChar w:fldCharType="separate"/>
        </w:r>
        <w:r w:rsidR="00E00159">
          <w:rPr>
            <w:webHidden/>
          </w:rPr>
          <w:t>52</w:t>
        </w:r>
        <w:r w:rsidR="001D5CBB" w:rsidRPr="009747C4">
          <w:rPr>
            <w:webHidden/>
          </w:rPr>
          <w:fldChar w:fldCharType="end"/>
        </w:r>
      </w:hyperlink>
    </w:p>
    <w:p w14:paraId="49E8D2DE" w14:textId="77777777" w:rsidR="001D5CBB" w:rsidRPr="009747C4" w:rsidRDefault="00271870">
      <w:pPr>
        <w:pStyle w:val="TOC1"/>
        <w:rPr>
          <w:rFonts w:eastAsiaTheme="minorEastAsia"/>
          <w:kern w:val="2"/>
          <w:sz w:val="24"/>
          <w:szCs w:val="24"/>
          <w:lang/>
          <w14:ligatures w14:val="standardContextual"/>
        </w:rPr>
      </w:pPr>
      <w:hyperlink w:anchor="_Toc186055006" w:history="1">
        <w:r w:rsidR="001D5CBB" w:rsidRPr="009747C4">
          <w:rPr>
            <w:rStyle w:val="Hyperlink"/>
            <w:lang w:val="en-US"/>
          </w:rPr>
          <w:t>Bảng 3.25 Bảng review</w:t>
        </w:r>
        <w:r w:rsidR="001D5CBB" w:rsidRPr="009747C4">
          <w:rPr>
            <w:webHidden/>
          </w:rPr>
          <w:tab/>
        </w:r>
        <w:r w:rsidR="001D5CBB" w:rsidRPr="009747C4">
          <w:rPr>
            <w:webHidden/>
          </w:rPr>
          <w:fldChar w:fldCharType="begin"/>
        </w:r>
        <w:r w:rsidR="001D5CBB" w:rsidRPr="009747C4">
          <w:rPr>
            <w:webHidden/>
          </w:rPr>
          <w:instrText xml:space="preserve"> PAGEREF _Toc186055006 \h </w:instrText>
        </w:r>
        <w:r w:rsidR="001D5CBB" w:rsidRPr="009747C4">
          <w:rPr>
            <w:webHidden/>
          </w:rPr>
        </w:r>
        <w:r w:rsidR="001D5CBB" w:rsidRPr="009747C4">
          <w:rPr>
            <w:webHidden/>
          </w:rPr>
          <w:fldChar w:fldCharType="separate"/>
        </w:r>
        <w:r w:rsidR="00E00159">
          <w:rPr>
            <w:webHidden/>
          </w:rPr>
          <w:t>52</w:t>
        </w:r>
        <w:r w:rsidR="001D5CBB" w:rsidRPr="009747C4">
          <w:rPr>
            <w:webHidden/>
          </w:rPr>
          <w:fldChar w:fldCharType="end"/>
        </w:r>
      </w:hyperlink>
    </w:p>
    <w:p w14:paraId="03EE6485" w14:textId="77777777" w:rsidR="001D5CBB" w:rsidRPr="009747C4" w:rsidRDefault="00271870">
      <w:pPr>
        <w:pStyle w:val="TOC1"/>
        <w:rPr>
          <w:rFonts w:eastAsiaTheme="minorEastAsia"/>
          <w:kern w:val="2"/>
          <w:sz w:val="24"/>
          <w:szCs w:val="24"/>
          <w:lang/>
          <w14:ligatures w14:val="standardContextual"/>
        </w:rPr>
      </w:pPr>
      <w:hyperlink w:anchor="_Toc186055007" w:history="1">
        <w:r w:rsidR="001D5CBB" w:rsidRPr="009747C4">
          <w:rPr>
            <w:rStyle w:val="Hyperlink"/>
            <w:lang w:val="en-US"/>
          </w:rPr>
          <w:t>Bảng 3.26 Bảng vehicle</w:t>
        </w:r>
        <w:r w:rsidR="001D5CBB" w:rsidRPr="009747C4">
          <w:rPr>
            <w:webHidden/>
          </w:rPr>
          <w:tab/>
        </w:r>
        <w:r w:rsidR="001D5CBB" w:rsidRPr="009747C4">
          <w:rPr>
            <w:webHidden/>
          </w:rPr>
          <w:fldChar w:fldCharType="begin"/>
        </w:r>
        <w:r w:rsidR="001D5CBB" w:rsidRPr="009747C4">
          <w:rPr>
            <w:webHidden/>
          </w:rPr>
          <w:instrText xml:space="preserve"> PAGEREF _Toc186055007 \h </w:instrText>
        </w:r>
        <w:r w:rsidR="001D5CBB" w:rsidRPr="009747C4">
          <w:rPr>
            <w:webHidden/>
          </w:rPr>
        </w:r>
        <w:r w:rsidR="001D5CBB" w:rsidRPr="009747C4">
          <w:rPr>
            <w:webHidden/>
          </w:rPr>
          <w:fldChar w:fldCharType="separate"/>
        </w:r>
        <w:r w:rsidR="00E00159">
          <w:rPr>
            <w:webHidden/>
          </w:rPr>
          <w:t>52</w:t>
        </w:r>
        <w:r w:rsidR="001D5CBB" w:rsidRPr="009747C4">
          <w:rPr>
            <w:webHidden/>
          </w:rPr>
          <w:fldChar w:fldCharType="end"/>
        </w:r>
      </w:hyperlink>
    </w:p>
    <w:p w14:paraId="6B92FBEF" w14:textId="77777777" w:rsidR="001D5CBB" w:rsidRPr="009747C4" w:rsidRDefault="00271870">
      <w:pPr>
        <w:pStyle w:val="TOC1"/>
        <w:rPr>
          <w:rFonts w:eastAsiaTheme="minorEastAsia"/>
          <w:kern w:val="2"/>
          <w:sz w:val="24"/>
          <w:szCs w:val="24"/>
          <w:lang/>
          <w14:ligatures w14:val="standardContextual"/>
        </w:rPr>
      </w:pPr>
      <w:hyperlink w:anchor="_Toc186055008" w:history="1">
        <w:r w:rsidR="001D5CBB" w:rsidRPr="009747C4">
          <w:rPr>
            <w:rStyle w:val="Hyperlink"/>
            <w:lang w:val="en-US"/>
          </w:rPr>
          <w:t>Bảng 3.27 Bảng vehicle_type</w:t>
        </w:r>
        <w:r w:rsidR="001D5CBB" w:rsidRPr="009747C4">
          <w:rPr>
            <w:webHidden/>
          </w:rPr>
          <w:tab/>
        </w:r>
        <w:r w:rsidR="001D5CBB" w:rsidRPr="009747C4">
          <w:rPr>
            <w:webHidden/>
          </w:rPr>
          <w:fldChar w:fldCharType="begin"/>
        </w:r>
        <w:r w:rsidR="001D5CBB" w:rsidRPr="009747C4">
          <w:rPr>
            <w:webHidden/>
          </w:rPr>
          <w:instrText xml:space="preserve"> PAGEREF _Toc186055008 \h </w:instrText>
        </w:r>
        <w:r w:rsidR="001D5CBB" w:rsidRPr="009747C4">
          <w:rPr>
            <w:webHidden/>
          </w:rPr>
        </w:r>
        <w:r w:rsidR="001D5CBB" w:rsidRPr="009747C4">
          <w:rPr>
            <w:webHidden/>
          </w:rPr>
          <w:fldChar w:fldCharType="separate"/>
        </w:r>
        <w:r w:rsidR="00E00159">
          <w:rPr>
            <w:webHidden/>
          </w:rPr>
          <w:t>53</w:t>
        </w:r>
        <w:r w:rsidR="001D5CBB" w:rsidRPr="009747C4">
          <w:rPr>
            <w:webHidden/>
          </w:rPr>
          <w:fldChar w:fldCharType="end"/>
        </w:r>
      </w:hyperlink>
    </w:p>
    <w:p w14:paraId="00D7F3D1" w14:textId="77777777" w:rsidR="001D5CBB" w:rsidRPr="009747C4" w:rsidRDefault="00271870">
      <w:pPr>
        <w:pStyle w:val="TOC1"/>
        <w:rPr>
          <w:rFonts w:eastAsiaTheme="minorEastAsia"/>
          <w:kern w:val="2"/>
          <w:sz w:val="24"/>
          <w:szCs w:val="24"/>
          <w:lang/>
          <w14:ligatures w14:val="standardContextual"/>
        </w:rPr>
      </w:pPr>
      <w:hyperlink w:anchor="_Toc186055009" w:history="1">
        <w:r w:rsidR="001D5CBB" w:rsidRPr="009747C4">
          <w:rPr>
            <w:rStyle w:val="Hyperlink"/>
            <w:lang w:val="en-US"/>
          </w:rPr>
          <w:t>Bảng 3.28 Bảng notification</w:t>
        </w:r>
        <w:r w:rsidR="001D5CBB" w:rsidRPr="009747C4">
          <w:rPr>
            <w:webHidden/>
          </w:rPr>
          <w:tab/>
        </w:r>
        <w:r w:rsidR="001D5CBB" w:rsidRPr="009747C4">
          <w:rPr>
            <w:webHidden/>
          </w:rPr>
          <w:fldChar w:fldCharType="begin"/>
        </w:r>
        <w:r w:rsidR="001D5CBB" w:rsidRPr="009747C4">
          <w:rPr>
            <w:webHidden/>
          </w:rPr>
          <w:instrText xml:space="preserve"> PAGEREF _Toc186055009 \h </w:instrText>
        </w:r>
        <w:r w:rsidR="001D5CBB" w:rsidRPr="009747C4">
          <w:rPr>
            <w:webHidden/>
          </w:rPr>
        </w:r>
        <w:r w:rsidR="001D5CBB" w:rsidRPr="009747C4">
          <w:rPr>
            <w:webHidden/>
          </w:rPr>
          <w:fldChar w:fldCharType="separate"/>
        </w:r>
        <w:r w:rsidR="00E00159">
          <w:rPr>
            <w:webHidden/>
          </w:rPr>
          <w:t>53</w:t>
        </w:r>
        <w:r w:rsidR="001D5CBB" w:rsidRPr="009747C4">
          <w:rPr>
            <w:webHidden/>
          </w:rPr>
          <w:fldChar w:fldCharType="end"/>
        </w:r>
      </w:hyperlink>
    </w:p>
    <w:p w14:paraId="77B1534B" w14:textId="77777777" w:rsidR="001D5CBB" w:rsidRPr="009747C4" w:rsidRDefault="00271870">
      <w:pPr>
        <w:pStyle w:val="TOC1"/>
        <w:rPr>
          <w:rFonts w:eastAsiaTheme="minorEastAsia"/>
          <w:kern w:val="2"/>
          <w:sz w:val="24"/>
          <w:szCs w:val="24"/>
          <w:lang/>
          <w14:ligatures w14:val="standardContextual"/>
        </w:rPr>
      </w:pPr>
      <w:hyperlink w:anchor="_Toc186055010" w:history="1">
        <w:r w:rsidR="001D5CBB" w:rsidRPr="009747C4">
          <w:rPr>
            <w:rStyle w:val="Hyperlink"/>
            <w:lang w:val="en-US"/>
          </w:rPr>
          <w:t>Bảng 3.29 Bảng customer_notification</w:t>
        </w:r>
        <w:r w:rsidR="001D5CBB" w:rsidRPr="009747C4">
          <w:rPr>
            <w:webHidden/>
          </w:rPr>
          <w:tab/>
        </w:r>
        <w:r w:rsidR="001D5CBB" w:rsidRPr="009747C4">
          <w:rPr>
            <w:webHidden/>
          </w:rPr>
          <w:fldChar w:fldCharType="begin"/>
        </w:r>
        <w:r w:rsidR="001D5CBB" w:rsidRPr="009747C4">
          <w:rPr>
            <w:webHidden/>
          </w:rPr>
          <w:instrText xml:space="preserve"> PAGEREF _Toc186055010 \h </w:instrText>
        </w:r>
        <w:r w:rsidR="001D5CBB" w:rsidRPr="009747C4">
          <w:rPr>
            <w:webHidden/>
          </w:rPr>
        </w:r>
        <w:r w:rsidR="001D5CBB" w:rsidRPr="009747C4">
          <w:rPr>
            <w:webHidden/>
          </w:rPr>
          <w:fldChar w:fldCharType="separate"/>
        </w:r>
        <w:r w:rsidR="00E00159">
          <w:rPr>
            <w:webHidden/>
          </w:rPr>
          <w:t>53</w:t>
        </w:r>
        <w:r w:rsidR="001D5CBB" w:rsidRPr="009747C4">
          <w:rPr>
            <w:webHidden/>
          </w:rPr>
          <w:fldChar w:fldCharType="end"/>
        </w:r>
      </w:hyperlink>
    </w:p>
    <w:p w14:paraId="68D55131" w14:textId="77777777" w:rsidR="001D5CBB" w:rsidRPr="009747C4" w:rsidRDefault="00271870">
      <w:pPr>
        <w:pStyle w:val="TOC1"/>
        <w:rPr>
          <w:rFonts w:eastAsiaTheme="minorEastAsia"/>
          <w:kern w:val="2"/>
          <w:sz w:val="24"/>
          <w:szCs w:val="24"/>
          <w:lang/>
          <w14:ligatures w14:val="standardContextual"/>
        </w:rPr>
      </w:pPr>
      <w:hyperlink w:anchor="_Toc186055011" w:history="1">
        <w:r w:rsidR="001D5CBB" w:rsidRPr="009747C4">
          <w:rPr>
            <w:rStyle w:val="Hyperlink"/>
            <w:lang w:val="en-US"/>
          </w:rPr>
          <w:t>Bảng 3.30 Bảng driver_notification</w:t>
        </w:r>
        <w:r w:rsidR="001D5CBB" w:rsidRPr="009747C4">
          <w:rPr>
            <w:webHidden/>
          </w:rPr>
          <w:tab/>
        </w:r>
        <w:r w:rsidR="001D5CBB" w:rsidRPr="009747C4">
          <w:rPr>
            <w:webHidden/>
          </w:rPr>
          <w:fldChar w:fldCharType="begin"/>
        </w:r>
        <w:r w:rsidR="001D5CBB" w:rsidRPr="009747C4">
          <w:rPr>
            <w:webHidden/>
          </w:rPr>
          <w:instrText xml:space="preserve"> PAGEREF _Toc186055011 \h </w:instrText>
        </w:r>
        <w:r w:rsidR="001D5CBB" w:rsidRPr="009747C4">
          <w:rPr>
            <w:webHidden/>
          </w:rPr>
        </w:r>
        <w:r w:rsidR="001D5CBB" w:rsidRPr="009747C4">
          <w:rPr>
            <w:webHidden/>
          </w:rPr>
          <w:fldChar w:fldCharType="separate"/>
        </w:r>
        <w:r w:rsidR="00E00159">
          <w:rPr>
            <w:webHidden/>
          </w:rPr>
          <w:t>54</w:t>
        </w:r>
        <w:r w:rsidR="001D5CBB" w:rsidRPr="009747C4">
          <w:rPr>
            <w:webHidden/>
          </w:rPr>
          <w:fldChar w:fldCharType="end"/>
        </w:r>
      </w:hyperlink>
    </w:p>
    <w:p w14:paraId="5A98AE39" w14:textId="77777777" w:rsidR="001D5CBB" w:rsidRPr="009747C4" w:rsidRDefault="00271870">
      <w:pPr>
        <w:pStyle w:val="TOC1"/>
        <w:rPr>
          <w:rFonts w:eastAsiaTheme="minorEastAsia"/>
          <w:kern w:val="2"/>
          <w:sz w:val="24"/>
          <w:szCs w:val="24"/>
          <w:lang/>
          <w14:ligatures w14:val="standardContextual"/>
        </w:rPr>
      </w:pPr>
      <w:hyperlink w:anchor="_Toc186055012" w:history="1">
        <w:r w:rsidR="001D5CBB" w:rsidRPr="009747C4">
          <w:rPr>
            <w:rStyle w:val="Hyperlink"/>
            <w:lang w:val="en-US"/>
          </w:rPr>
          <w:t>Bảng 4.1 Kịch bản Test Case</w:t>
        </w:r>
        <w:r w:rsidR="001D5CBB" w:rsidRPr="009747C4">
          <w:rPr>
            <w:webHidden/>
          </w:rPr>
          <w:tab/>
        </w:r>
        <w:r w:rsidR="001D5CBB" w:rsidRPr="009747C4">
          <w:rPr>
            <w:webHidden/>
          </w:rPr>
          <w:fldChar w:fldCharType="begin"/>
        </w:r>
        <w:r w:rsidR="001D5CBB" w:rsidRPr="009747C4">
          <w:rPr>
            <w:webHidden/>
          </w:rPr>
          <w:instrText xml:space="preserve"> PAGEREF _Toc186055012 \h </w:instrText>
        </w:r>
        <w:r w:rsidR="001D5CBB" w:rsidRPr="009747C4">
          <w:rPr>
            <w:webHidden/>
          </w:rPr>
        </w:r>
        <w:r w:rsidR="001D5CBB" w:rsidRPr="009747C4">
          <w:rPr>
            <w:webHidden/>
          </w:rPr>
          <w:fldChar w:fldCharType="separate"/>
        </w:r>
        <w:r w:rsidR="00E00159">
          <w:rPr>
            <w:webHidden/>
          </w:rPr>
          <w:t>67</w:t>
        </w:r>
        <w:r w:rsidR="001D5CBB" w:rsidRPr="009747C4">
          <w:rPr>
            <w:webHidden/>
          </w:rPr>
          <w:fldChar w:fldCharType="end"/>
        </w:r>
      </w:hyperlink>
    </w:p>
    <w:p w14:paraId="2E60B05A" w14:textId="77777777" w:rsidR="001D5CBB" w:rsidRPr="009747C4" w:rsidRDefault="00271870">
      <w:pPr>
        <w:pStyle w:val="TOC1"/>
        <w:rPr>
          <w:rFonts w:eastAsiaTheme="minorEastAsia"/>
          <w:kern w:val="2"/>
          <w:sz w:val="24"/>
          <w:szCs w:val="24"/>
          <w:lang/>
          <w14:ligatures w14:val="standardContextual"/>
        </w:rPr>
      </w:pPr>
      <w:hyperlink w:anchor="_Toc186055013" w:history="1">
        <w:r w:rsidR="001D5CBB" w:rsidRPr="009747C4">
          <w:rPr>
            <w:rStyle w:val="Hyperlink"/>
            <w:lang w:val="en-US"/>
          </w:rPr>
          <w:t>Bảng 4.2 Màn hình ứng dụng</w:t>
        </w:r>
        <w:r w:rsidR="001D5CBB" w:rsidRPr="009747C4">
          <w:rPr>
            <w:webHidden/>
          </w:rPr>
          <w:tab/>
        </w:r>
        <w:r w:rsidR="001D5CBB" w:rsidRPr="009747C4">
          <w:rPr>
            <w:webHidden/>
          </w:rPr>
          <w:fldChar w:fldCharType="begin"/>
        </w:r>
        <w:r w:rsidR="001D5CBB" w:rsidRPr="009747C4">
          <w:rPr>
            <w:webHidden/>
          </w:rPr>
          <w:instrText xml:space="preserve"> PAGEREF _Toc186055013 \h </w:instrText>
        </w:r>
        <w:r w:rsidR="001D5CBB" w:rsidRPr="009747C4">
          <w:rPr>
            <w:webHidden/>
          </w:rPr>
        </w:r>
        <w:r w:rsidR="001D5CBB" w:rsidRPr="009747C4">
          <w:rPr>
            <w:webHidden/>
          </w:rPr>
          <w:fldChar w:fldCharType="separate"/>
        </w:r>
        <w:r w:rsidR="00E00159">
          <w:rPr>
            <w:webHidden/>
          </w:rPr>
          <w:t>74</w:t>
        </w:r>
        <w:r w:rsidR="001D5CBB" w:rsidRPr="009747C4">
          <w:rPr>
            <w:webHidden/>
          </w:rPr>
          <w:fldChar w:fldCharType="end"/>
        </w:r>
      </w:hyperlink>
    </w:p>
    <w:p w14:paraId="4E5A38E6" w14:textId="77777777" w:rsidR="0070251F" w:rsidRPr="009747C4" w:rsidRDefault="0070251F" w:rsidP="000F669E">
      <w:pPr>
        <w:spacing w:line="360" w:lineRule="auto"/>
        <w:rPr>
          <w:sz w:val="26"/>
          <w:szCs w:val="26"/>
        </w:rPr>
      </w:pPr>
      <w:r w:rsidRPr="009747C4">
        <w:rPr>
          <w:sz w:val="26"/>
          <w:szCs w:val="26"/>
        </w:rPr>
        <w:fldChar w:fldCharType="end"/>
      </w:r>
      <w:commentRangeEnd w:id="23"/>
      <w:r w:rsidR="007A3A88">
        <w:rPr>
          <w:rStyle w:val="CommentReference"/>
        </w:rPr>
        <w:commentReference w:id="23"/>
      </w:r>
    </w:p>
    <w:p w14:paraId="76459EFA" w14:textId="77777777" w:rsidR="0070251F" w:rsidRPr="009747C4" w:rsidRDefault="0070251F" w:rsidP="000F669E">
      <w:pPr>
        <w:tabs>
          <w:tab w:val="center" w:pos="4537"/>
        </w:tabs>
        <w:spacing w:line="360" w:lineRule="auto"/>
        <w:sectPr w:rsidR="0070251F" w:rsidRPr="009747C4" w:rsidSect="000230F0">
          <w:headerReference w:type="default" r:id="rId15"/>
          <w:footerReference w:type="default" r:id="rId16"/>
          <w:pgSz w:w="11909" w:h="16834"/>
          <w:pgMar w:top="1134" w:right="1134" w:bottom="1134" w:left="1701" w:header="720" w:footer="720" w:gutter="0"/>
          <w:pgNumType w:fmt="lowerRoman" w:start="1"/>
          <w:cols w:space="720"/>
          <w:docGrid w:linePitch="299"/>
        </w:sectPr>
      </w:pPr>
    </w:p>
    <w:p w14:paraId="67F0CB56" w14:textId="77777777" w:rsidR="00CA471C" w:rsidRPr="009747C4" w:rsidRDefault="005E422C" w:rsidP="000F669E">
      <w:pPr>
        <w:pStyle w:val="Heading1"/>
        <w:spacing w:before="60" w:after="60" w:line="360" w:lineRule="auto"/>
        <w:rPr>
          <w:sz w:val="30"/>
        </w:rPr>
      </w:pPr>
      <w:bookmarkStart w:id="24" w:name="_Toc186054849"/>
      <w:bookmarkStart w:id="25" w:name="OLE_LINK50"/>
      <w:bookmarkStart w:id="26" w:name="OLE_LINK51"/>
      <w:r w:rsidRPr="009747C4">
        <w:rPr>
          <w:sz w:val="30"/>
        </w:rPr>
        <w:lastRenderedPageBreak/>
        <w:t>MỞ ĐẦU</w:t>
      </w:r>
      <w:bookmarkEnd w:id="24"/>
    </w:p>
    <w:p w14:paraId="1BB59F73" w14:textId="77777777" w:rsidR="00BB6B1B" w:rsidRPr="009747C4" w:rsidRDefault="003F3855" w:rsidP="000F669E">
      <w:pPr>
        <w:spacing w:before="60" w:after="60" w:line="360" w:lineRule="auto"/>
        <w:ind w:left="360" w:firstLine="360"/>
        <w:jc w:val="both"/>
        <w:rPr>
          <w:bCs/>
          <w:iCs/>
          <w:sz w:val="26"/>
          <w:szCs w:val="26"/>
          <w:lang w:val="en-AU"/>
        </w:rPr>
      </w:pPr>
      <w:r w:rsidRPr="009747C4">
        <w:rPr>
          <w:bCs/>
          <w:iCs/>
          <w:sz w:val="26"/>
          <w:szCs w:val="26"/>
        </w:rPr>
        <w:t>Trong bối cảnh xã hội hiện đại, nhu cầu di chuyển ngày càng tăng cao và đòi hỏi sự tiện lợi, an toàn và hiệu quả. Các hệ thống đặt xe trực tuyến đã trở thành một phần không thể thiếu trong cuộc sống hàng ngày của người dân, đặc biệt là ở các đô thị lớn. Tuy nhiên, nhiều hệ thống</w:t>
      </w:r>
      <w:r w:rsidRPr="009747C4">
        <w:rPr>
          <w:bCs/>
          <w:iCs/>
          <w:sz w:val="26"/>
          <w:szCs w:val="26"/>
          <w:lang w:val="en-AU"/>
        </w:rPr>
        <w:t xml:space="preserve"> đặt xe</w:t>
      </w:r>
      <w:r w:rsidRPr="009747C4">
        <w:rPr>
          <w:bCs/>
          <w:iCs/>
          <w:sz w:val="26"/>
          <w:szCs w:val="26"/>
        </w:rPr>
        <w:t xml:space="preserve"> hiện nay vẫn gặp phải những hạn chế về tính năng và khả năng đáp ứng nhu cầu người dùng. Việc tích hợp thanh toán tự động và định vị GPS thời gian thực vào hệ thống đặt xe trực tuyến không chỉ nâng cao trải nghiệm người dùng mà còn tăng cường hiệu quả hoạt động cho các nhà cung cấp dịch vụ vận tải.</w:t>
      </w:r>
      <w:r w:rsidRPr="009747C4">
        <w:rPr>
          <w:bCs/>
          <w:iCs/>
          <w:sz w:val="26"/>
          <w:szCs w:val="26"/>
          <w:lang w:val="en-AU"/>
        </w:rPr>
        <w:t xml:space="preserve"> Ngoài ra, việc tính toán giá thành hợp lý một cách minh bạch cung là một vấn đề cần được giải quyết.</w:t>
      </w:r>
    </w:p>
    <w:p w14:paraId="21B2C643" w14:textId="77777777" w:rsidR="003F3855" w:rsidRPr="009747C4" w:rsidRDefault="003F3855" w:rsidP="000F669E">
      <w:pPr>
        <w:spacing w:before="60" w:after="60" w:line="360" w:lineRule="auto"/>
        <w:ind w:left="360" w:firstLine="360"/>
        <w:jc w:val="both"/>
        <w:rPr>
          <w:bCs/>
          <w:iCs/>
          <w:sz w:val="26"/>
          <w:szCs w:val="26"/>
          <w:lang w:val="en-AU"/>
        </w:rPr>
      </w:pPr>
      <w:r w:rsidRPr="009747C4">
        <w:rPr>
          <w:sz w:val="26"/>
          <w:szCs w:val="26"/>
        </w:rPr>
        <w:t>Với mong muốn đóng góp, học tập và cải thiện một số điểm trên, đề tài “Hệ thống đặt xe trực tuyến tích hợp thanh toán tự động và định vị GPS thời gian thực cho ứng dụng di động” đã được lựa chọn để nghiên cứu và phát triển. Đề tài này không chỉ mang tính ứng dụng cao mà còn mở ra nhiều cơ hội phát triển và mở rộng trong tương lai.</w:t>
      </w:r>
    </w:p>
    <w:p w14:paraId="626CB6C1" w14:textId="77777777" w:rsidR="00CA471C" w:rsidRPr="009747C4" w:rsidRDefault="005E422C" w:rsidP="006050CE">
      <w:pPr>
        <w:spacing w:before="60" w:after="60" w:line="360" w:lineRule="auto"/>
        <w:ind w:left="284" w:firstLine="436"/>
        <w:jc w:val="both"/>
        <w:rPr>
          <w:sz w:val="26"/>
          <w:szCs w:val="26"/>
        </w:rPr>
      </w:pPr>
      <w:r w:rsidRPr="009747C4">
        <w:rPr>
          <w:sz w:val="26"/>
          <w:szCs w:val="26"/>
        </w:rPr>
        <w:t xml:space="preserve">Nội dung của đồ án </w:t>
      </w:r>
      <w:r w:rsidR="00FE41A9" w:rsidRPr="009747C4">
        <w:rPr>
          <w:sz w:val="26"/>
          <w:szCs w:val="26"/>
          <w:lang w:val="en-AU"/>
        </w:rPr>
        <w:t>“</w:t>
      </w:r>
      <w:r w:rsidR="00FE41A9" w:rsidRPr="009747C4">
        <w:rPr>
          <w:sz w:val="26"/>
          <w:szCs w:val="26"/>
          <w:lang w:val="en-US"/>
        </w:rPr>
        <w:t>Phát triển hệ thống đặt xe trực tuyến tích hợp thanh toán điện tử và theo dõi GPS thời gian thực trên ứng dụng di động”</w:t>
      </w:r>
      <w:r w:rsidRPr="009747C4">
        <w:rPr>
          <w:sz w:val="26"/>
          <w:szCs w:val="26"/>
        </w:rPr>
        <w:t xml:space="preserve"> bao gồm các phần sau:</w:t>
      </w:r>
    </w:p>
    <w:p w14:paraId="7FABEFB6" w14:textId="77777777" w:rsidR="00CA471C" w:rsidRPr="009747C4" w:rsidRDefault="005E422C" w:rsidP="000F669E">
      <w:pPr>
        <w:spacing w:before="60" w:after="60" w:line="360" w:lineRule="auto"/>
        <w:ind w:firstLine="720"/>
        <w:jc w:val="both"/>
        <w:rPr>
          <w:b/>
          <w:sz w:val="26"/>
          <w:szCs w:val="26"/>
          <w:lang w:val="en-US"/>
        </w:rPr>
      </w:pPr>
      <w:commentRangeStart w:id="27"/>
      <w:r w:rsidRPr="009747C4">
        <w:rPr>
          <w:b/>
          <w:sz w:val="26"/>
          <w:szCs w:val="26"/>
        </w:rPr>
        <w:t xml:space="preserve">Chương I: </w:t>
      </w:r>
      <w:r w:rsidR="00FE41A9" w:rsidRPr="009747C4">
        <w:rPr>
          <w:b/>
          <w:sz w:val="26"/>
          <w:szCs w:val="26"/>
          <w:lang w:val="en-US"/>
        </w:rPr>
        <w:t>GIỚI THIỆU</w:t>
      </w:r>
      <w:commentRangeEnd w:id="27"/>
      <w:r w:rsidR="004C115A">
        <w:rPr>
          <w:rStyle w:val="CommentReference"/>
        </w:rPr>
        <w:commentReference w:id="27"/>
      </w:r>
    </w:p>
    <w:p w14:paraId="02182503" w14:textId="77777777" w:rsidR="006602D1" w:rsidRPr="009747C4" w:rsidRDefault="006602D1" w:rsidP="001D5CBB">
      <w:pPr>
        <w:spacing w:before="60" w:after="60" w:line="360" w:lineRule="auto"/>
        <w:ind w:left="284" w:firstLine="720"/>
        <w:jc w:val="both"/>
        <w:rPr>
          <w:sz w:val="26"/>
          <w:szCs w:val="26"/>
        </w:rPr>
      </w:pPr>
      <w:r w:rsidRPr="009747C4">
        <w:rPr>
          <w:sz w:val="26"/>
          <w:szCs w:val="26"/>
        </w:rPr>
        <w:t>Chương I giới thiệu lý do chọn đề tài, mục tiêu, phạm vi nghiên cứu và tính cấp thiết của việc phát triển hệ thống đặt xe trực tuyến. Mục tiêu chính là xây dựng ứng dụng di động cho phép đặt xe, tích hợp thanh toán điện tử và theo dõi GPS thời gian thực. Phạm vi nghiên cứu bao gồm phát triển cho iOS và Android, sử dụng công nghệ GPS và tích hợp các phương thức thanh toán phổ biến. Hệ thống này đáp ứng nhu cầu hiện đại và nâng cao chất lượng dịch vụ di chuyển.</w:t>
      </w:r>
      <w:r w:rsidR="005E422C" w:rsidRPr="009747C4">
        <w:rPr>
          <w:sz w:val="26"/>
          <w:szCs w:val="26"/>
        </w:rPr>
        <w:t xml:space="preserve"> </w:t>
      </w:r>
    </w:p>
    <w:p w14:paraId="73509C5C" w14:textId="77777777" w:rsidR="00CA471C" w:rsidRPr="009747C4" w:rsidRDefault="005E422C" w:rsidP="001D5CBB">
      <w:pPr>
        <w:spacing w:before="60" w:after="60" w:line="360" w:lineRule="auto"/>
        <w:ind w:left="284" w:firstLine="720"/>
        <w:jc w:val="both"/>
        <w:rPr>
          <w:b/>
          <w:sz w:val="26"/>
          <w:szCs w:val="26"/>
          <w:lang w:val="en-AU"/>
        </w:rPr>
      </w:pPr>
      <w:r w:rsidRPr="009747C4">
        <w:rPr>
          <w:b/>
          <w:sz w:val="26"/>
          <w:szCs w:val="26"/>
        </w:rPr>
        <w:t>Chương II:</w:t>
      </w:r>
      <w:r w:rsidR="00FE41A9" w:rsidRPr="009747C4">
        <w:rPr>
          <w:b/>
          <w:sz w:val="26"/>
          <w:szCs w:val="26"/>
          <w:lang w:val="en-AU"/>
        </w:rPr>
        <w:t xml:space="preserve"> </w:t>
      </w:r>
      <w:bookmarkStart w:id="28" w:name="OLE_LINK111"/>
      <w:bookmarkStart w:id="29" w:name="OLE_LINK112"/>
      <w:r w:rsidR="00E232B9" w:rsidRPr="009747C4">
        <w:rPr>
          <w:b/>
          <w:sz w:val="26"/>
          <w:szCs w:val="26"/>
          <w:lang w:val="en-AU"/>
        </w:rPr>
        <w:t>PHƯƠNG PHÁP VÀ CÔNG NGHỆ SỬ DỤNG</w:t>
      </w:r>
      <w:bookmarkEnd w:id="28"/>
      <w:bookmarkEnd w:id="29"/>
    </w:p>
    <w:p w14:paraId="768B5F12" w14:textId="77777777" w:rsidR="00BB6B1B" w:rsidRPr="009747C4" w:rsidRDefault="00BB6B1B" w:rsidP="001D5CBB">
      <w:pPr>
        <w:spacing w:before="60" w:after="60" w:line="360" w:lineRule="auto"/>
        <w:ind w:left="284" w:firstLine="720"/>
        <w:jc w:val="both"/>
        <w:rPr>
          <w:lang w:val="en-AU"/>
        </w:rPr>
      </w:pPr>
      <w:bookmarkStart w:id="30" w:name="OLE_LINK10"/>
      <w:bookmarkStart w:id="31" w:name="OLE_LINK11"/>
      <w:r w:rsidRPr="009747C4">
        <w:t xml:space="preserve">Chương II bao </w:t>
      </w:r>
      <w:r w:rsidR="001D5CBB" w:rsidRPr="009747C4">
        <w:rPr>
          <w:lang w:val="en-AU"/>
        </w:rPr>
        <w:t xml:space="preserve">trình bày về phương pháp phát triển phần mềm với mô hình Waterfall, tiến hành các giai đoạn phát triển 1 cách chặt chẽ và xuyên suốt. Thêm vào đó, chương II còn trình bày cụ thể các công nghệ sử dụng trong hệ thống một cách khá chi tiết và những phần mở rộng sử dụng trong hệ thống. </w:t>
      </w:r>
    </w:p>
    <w:p w14:paraId="5BCB2ACD" w14:textId="77777777" w:rsidR="00CA471C" w:rsidRPr="009747C4" w:rsidRDefault="006B3527" w:rsidP="001D5CBB">
      <w:pPr>
        <w:spacing w:before="60" w:after="60" w:line="360" w:lineRule="auto"/>
        <w:ind w:left="284" w:firstLine="720"/>
        <w:jc w:val="both"/>
        <w:rPr>
          <w:b/>
          <w:sz w:val="26"/>
          <w:szCs w:val="26"/>
          <w:lang w:val="en-US"/>
        </w:rPr>
      </w:pPr>
      <w:r w:rsidRPr="009747C4">
        <w:rPr>
          <w:b/>
          <w:sz w:val="26"/>
          <w:szCs w:val="26"/>
        </w:rPr>
        <w:t>Chương I</w:t>
      </w:r>
      <w:r w:rsidRPr="009747C4">
        <w:rPr>
          <w:b/>
          <w:sz w:val="26"/>
          <w:szCs w:val="26"/>
          <w:lang w:val="en-US"/>
        </w:rPr>
        <w:t>II</w:t>
      </w:r>
      <w:r w:rsidR="005E422C" w:rsidRPr="009747C4">
        <w:rPr>
          <w:b/>
          <w:sz w:val="26"/>
          <w:szCs w:val="26"/>
        </w:rPr>
        <w:t xml:space="preserve">: </w:t>
      </w:r>
      <w:r w:rsidR="00CF1A5F" w:rsidRPr="009747C4">
        <w:rPr>
          <w:b/>
          <w:sz w:val="26"/>
          <w:szCs w:val="26"/>
          <w:lang w:val="en-AU"/>
        </w:rPr>
        <w:t xml:space="preserve">PHÂN TÍCH &amp; </w:t>
      </w:r>
      <w:r w:rsidR="00FE41A9" w:rsidRPr="009747C4">
        <w:rPr>
          <w:b/>
          <w:sz w:val="26"/>
          <w:szCs w:val="26"/>
          <w:lang w:val="en-US"/>
        </w:rPr>
        <w:t>THIẾT KẾ HỆ THỐNG</w:t>
      </w:r>
      <w:bookmarkEnd w:id="30"/>
      <w:bookmarkEnd w:id="31"/>
    </w:p>
    <w:p w14:paraId="1C35DEA7" w14:textId="77777777" w:rsidR="00BB6B1B" w:rsidRPr="009747C4" w:rsidRDefault="00BB6B1B" w:rsidP="001D5CBB">
      <w:pPr>
        <w:spacing w:before="60" w:after="60" w:line="360" w:lineRule="auto"/>
        <w:ind w:left="284" w:firstLine="720"/>
        <w:rPr>
          <w:sz w:val="26"/>
          <w:szCs w:val="26"/>
          <w:lang w:val="en-AU"/>
        </w:rPr>
      </w:pPr>
      <w:r w:rsidRPr="009747C4">
        <w:rPr>
          <w:sz w:val="26"/>
          <w:szCs w:val="26"/>
        </w:rPr>
        <w:lastRenderedPageBreak/>
        <w:t xml:space="preserve">Chương </w:t>
      </w:r>
      <w:r w:rsidR="003B3FE6" w:rsidRPr="009747C4">
        <w:rPr>
          <w:sz w:val="26"/>
          <w:szCs w:val="26"/>
          <w:lang w:val="en-US"/>
        </w:rPr>
        <w:t>III</w:t>
      </w:r>
      <w:r w:rsidRPr="009747C4">
        <w:rPr>
          <w:sz w:val="26"/>
          <w:szCs w:val="26"/>
        </w:rPr>
        <w:t xml:space="preserve"> trình bày nội dung bao gồm tập trung phân tích dựa trên các yêu cầu đã nêu ra như xây dụng usecase tổng quan, chi tiết, các kịch bản chính của hệ thống</w:t>
      </w:r>
      <w:r w:rsidR="006264B8" w:rsidRPr="009747C4">
        <w:rPr>
          <w:sz w:val="26"/>
          <w:szCs w:val="26"/>
          <w:lang w:val="en-AU"/>
        </w:rPr>
        <w:t>, đồng thời thiết kế cơ sở dữ liệu cho hệ thống</w:t>
      </w:r>
    </w:p>
    <w:p w14:paraId="59AB80E3" w14:textId="77777777" w:rsidR="00FE41A9" w:rsidRPr="009747C4" w:rsidRDefault="00FE41A9" w:rsidP="001D5CBB">
      <w:pPr>
        <w:spacing w:before="60" w:after="60" w:line="360" w:lineRule="auto"/>
        <w:ind w:left="284" w:firstLine="720"/>
        <w:rPr>
          <w:b/>
          <w:sz w:val="26"/>
          <w:szCs w:val="26"/>
          <w:lang w:val="en-US"/>
        </w:rPr>
      </w:pPr>
      <w:bookmarkStart w:id="32" w:name="OLE_LINK44"/>
      <w:bookmarkStart w:id="33" w:name="OLE_LINK45"/>
      <w:r w:rsidRPr="009747C4">
        <w:rPr>
          <w:b/>
          <w:sz w:val="26"/>
          <w:szCs w:val="26"/>
        </w:rPr>
        <w:t xml:space="preserve">Chương </w:t>
      </w:r>
      <w:r w:rsidR="006264B8" w:rsidRPr="009747C4">
        <w:rPr>
          <w:b/>
          <w:sz w:val="26"/>
          <w:szCs w:val="26"/>
          <w:lang w:val="en-AU"/>
        </w:rPr>
        <w:t>I</w:t>
      </w:r>
      <w:r w:rsidRPr="009747C4">
        <w:rPr>
          <w:b/>
          <w:sz w:val="26"/>
          <w:szCs w:val="26"/>
          <w:lang w:val="en-AU"/>
        </w:rPr>
        <w:t>V</w:t>
      </w:r>
      <w:r w:rsidRPr="009747C4">
        <w:rPr>
          <w:b/>
          <w:sz w:val="26"/>
          <w:szCs w:val="26"/>
        </w:rPr>
        <w:t xml:space="preserve">: </w:t>
      </w:r>
      <w:r w:rsidR="0072716E" w:rsidRPr="009747C4">
        <w:rPr>
          <w:b/>
          <w:sz w:val="26"/>
          <w:szCs w:val="26"/>
          <w:lang w:val="en-US"/>
        </w:rPr>
        <w:t>CÀI ĐẶT HỆ THỐNG</w:t>
      </w:r>
    </w:p>
    <w:p w14:paraId="237C649A" w14:textId="77777777" w:rsidR="006D62B7" w:rsidRPr="009747C4" w:rsidRDefault="006D62B7" w:rsidP="001D5CBB">
      <w:pPr>
        <w:spacing w:before="60" w:after="60" w:line="360" w:lineRule="auto"/>
        <w:ind w:left="284" w:firstLine="720"/>
        <w:rPr>
          <w:bCs/>
          <w:sz w:val="26"/>
          <w:szCs w:val="26"/>
          <w:lang w:val="en-US"/>
        </w:rPr>
      </w:pPr>
      <w:commentRangeStart w:id="34"/>
      <w:r w:rsidRPr="009747C4">
        <w:rPr>
          <w:bCs/>
          <w:sz w:val="26"/>
          <w:szCs w:val="26"/>
          <w:lang w:val="en-US"/>
        </w:rPr>
        <w:t xml:space="preserve">Chương IV </w:t>
      </w:r>
      <w:r w:rsidR="001D5CBB" w:rsidRPr="009747C4">
        <w:rPr>
          <w:bCs/>
          <w:sz w:val="26"/>
          <w:szCs w:val="26"/>
          <w:lang w:val="en-US"/>
        </w:rPr>
        <w:t>trình bày về cách thức cài đặt hệ thống, cài đặt môi trường để phát triển hệ thống. Thêm vào đó, Chương IV còn trình bày phần kiểm thử hệ thống, đưa ra kết luận về những ưu điểm cũng như tồn tại của hệ thống sau kiểm thử. Và cuối cùng, chương này đưa ra các màn hình hiển thị để có một cái nhìn chi tiết nhất về hệ thống cũng như cách vận hành của hệ thống.</w:t>
      </w:r>
      <w:commentRangeEnd w:id="34"/>
      <w:r w:rsidR="00F640E8">
        <w:rPr>
          <w:rStyle w:val="CommentReference"/>
        </w:rPr>
        <w:commentReference w:id="34"/>
      </w:r>
    </w:p>
    <w:p w14:paraId="762C1D24" w14:textId="77777777" w:rsidR="006D62B7" w:rsidRPr="009747C4" w:rsidRDefault="006D62B7" w:rsidP="001D5CBB">
      <w:pPr>
        <w:spacing w:before="60" w:after="60" w:line="360" w:lineRule="auto"/>
        <w:ind w:left="284" w:firstLine="720"/>
        <w:rPr>
          <w:b/>
          <w:sz w:val="26"/>
          <w:szCs w:val="26"/>
          <w:lang w:val="en-US"/>
        </w:rPr>
      </w:pPr>
      <w:r w:rsidRPr="009747C4">
        <w:rPr>
          <w:b/>
          <w:sz w:val="26"/>
          <w:szCs w:val="26"/>
          <w:lang w:val="en-US"/>
        </w:rPr>
        <w:t>TỔNG KẾT</w:t>
      </w:r>
    </w:p>
    <w:bookmarkEnd w:id="32"/>
    <w:bookmarkEnd w:id="33"/>
    <w:p w14:paraId="1566ECEF" w14:textId="77777777" w:rsidR="00B8259D" w:rsidRPr="009747C4" w:rsidRDefault="005E422C" w:rsidP="001D5CBB">
      <w:pPr>
        <w:spacing w:before="60" w:after="60" w:line="360" w:lineRule="auto"/>
        <w:ind w:left="993"/>
        <w:rPr>
          <w:b/>
          <w:sz w:val="26"/>
          <w:szCs w:val="26"/>
        </w:rPr>
      </w:pPr>
      <w:r w:rsidRPr="009747C4">
        <w:rPr>
          <w:b/>
          <w:sz w:val="26"/>
          <w:szCs w:val="26"/>
        </w:rPr>
        <w:t>Kết luận</w:t>
      </w:r>
      <w:bookmarkEnd w:id="25"/>
      <w:bookmarkEnd w:id="26"/>
    </w:p>
    <w:p w14:paraId="289C543C" w14:textId="77777777" w:rsidR="00B8259D" w:rsidRPr="009747C4" w:rsidRDefault="00B8259D" w:rsidP="001D5CBB">
      <w:pPr>
        <w:spacing w:before="60" w:after="60" w:line="360" w:lineRule="auto"/>
        <w:ind w:left="284" w:firstLine="720"/>
        <w:rPr>
          <w:b/>
          <w:sz w:val="26"/>
          <w:szCs w:val="26"/>
        </w:rPr>
      </w:pPr>
      <w:commentRangeStart w:id="35"/>
      <w:r w:rsidRPr="009747C4">
        <w:t>Đề tài "Hệ thống đặt xe trực tuyến tích hợp thanh toán điện tử và theo dõi GPS thời gian thực trên ứng dụng di động" đã hoàn thành các mục tiêu đề ra, đáp ứng nhu cầu di chuyển cơ bản với các tính năng đặt xe, thanh toán tự động và theo dõi GPS thời gian thực. Hệ thống cải thiện trải nghiệm người dùng với giao diện thân thiện, minh bạch giá cả và tích hợp công nghệ tiên tiến. Mặc dù đạt được nhiều kết quả tích cực, hệ thống vẫn còn một số hạn chế, như thiếu tính năng phân phối xe tự động, hạn chế về công nghệ hoặc phân tích dữ liệu nâng cao. Đây sẽ là định hướng cho các nghiên cứu và phát triển tiếp theo. Nhìn chung, đồ án đã chứng minh tính khả thi và ý nghĩa thực tiễn, mở ra tiềm năng ứng dụng rộng rãi và phát triển các dịch vụ vận tải thông minh trong tương lai.</w:t>
      </w:r>
      <w:commentRangeEnd w:id="35"/>
      <w:r w:rsidR="00F640E8">
        <w:rPr>
          <w:rStyle w:val="CommentReference"/>
        </w:rPr>
        <w:commentReference w:id="35"/>
      </w:r>
    </w:p>
    <w:p w14:paraId="1058393F" w14:textId="77777777" w:rsidR="00CA471C" w:rsidRPr="009747C4" w:rsidRDefault="00CA471C" w:rsidP="00B8259D">
      <w:pPr>
        <w:spacing w:before="60" w:after="60" w:line="360" w:lineRule="auto"/>
        <w:rPr>
          <w:sz w:val="26"/>
          <w:szCs w:val="26"/>
        </w:rPr>
      </w:pPr>
    </w:p>
    <w:p w14:paraId="2398E940" w14:textId="77777777" w:rsidR="005854F0" w:rsidRPr="009747C4" w:rsidRDefault="005E422C" w:rsidP="000F669E">
      <w:pPr>
        <w:pStyle w:val="Heading1"/>
        <w:spacing w:before="60" w:after="60" w:line="360" w:lineRule="auto"/>
        <w:sectPr w:rsidR="005854F0" w:rsidRPr="009747C4" w:rsidSect="0061698C">
          <w:footerReference w:type="default" r:id="rId17"/>
          <w:pgSz w:w="11909" w:h="16834"/>
          <w:pgMar w:top="1138" w:right="1138" w:bottom="1138" w:left="1699" w:header="720" w:footer="720" w:gutter="0"/>
          <w:pgNumType w:start="1"/>
          <w:cols w:space="720"/>
          <w:docGrid w:linePitch="299"/>
        </w:sectPr>
      </w:pPr>
      <w:r w:rsidRPr="009747C4">
        <w:br w:type="page"/>
      </w:r>
    </w:p>
    <w:p w14:paraId="3C38FB0A" w14:textId="77777777" w:rsidR="00CA471C" w:rsidRPr="009747C4" w:rsidRDefault="005E422C" w:rsidP="000F669E">
      <w:pPr>
        <w:pStyle w:val="Heading1"/>
        <w:spacing w:before="60" w:after="60" w:line="360" w:lineRule="auto"/>
        <w:rPr>
          <w:sz w:val="30"/>
          <w:lang w:val="en-US"/>
        </w:rPr>
      </w:pPr>
      <w:bookmarkStart w:id="36" w:name="_l8do43lurwxa" w:colFirst="0" w:colLast="0"/>
      <w:bookmarkStart w:id="37" w:name="_w4f1haqqt7g4" w:colFirst="0" w:colLast="0"/>
      <w:bookmarkStart w:id="38" w:name="_Toc186054850"/>
      <w:bookmarkEnd w:id="36"/>
      <w:bookmarkEnd w:id="37"/>
      <w:r w:rsidRPr="009747C4">
        <w:rPr>
          <w:sz w:val="30"/>
        </w:rPr>
        <w:lastRenderedPageBreak/>
        <w:t xml:space="preserve">CHƯƠNG I. </w:t>
      </w:r>
      <w:r w:rsidR="0086753E" w:rsidRPr="009747C4">
        <w:rPr>
          <w:sz w:val="30"/>
          <w:lang w:val="en-US"/>
        </w:rPr>
        <w:t>GIỚI THIỆU</w:t>
      </w:r>
      <w:bookmarkEnd w:id="38"/>
    </w:p>
    <w:p w14:paraId="710390B6" w14:textId="77777777" w:rsidR="0086753E" w:rsidRPr="009747C4" w:rsidRDefault="0086753E" w:rsidP="000F669E">
      <w:pPr>
        <w:spacing w:before="60" w:after="60" w:line="360" w:lineRule="auto"/>
        <w:ind w:firstLine="720"/>
        <w:jc w:val="both"/>
        <w:rPr>
          <w:lang w:val="en-US"/>
        </w:rPr>
      </w:pPr>
      <w:r w:rsidRPr="009747C4">
        <w:rPr>
          <w:lang w:val="en-US"/>
        </w:rPr>
        <w:t>Chương này sẽ trình bày</w:t>
      </w:r>
      <w:r w:rsidR="00D92121" w:rsidRPr="009747C4">
        <w:rPr>
          <w:lang w:val="en-US"/>
        </w:rPr>
        <w:t xml:space="preserve"> tổng quan về dịch vụ đặt xe trực tuyến,</w:t>
      </w:r>
      <w:r w:rsidRPr="009747C4">
        <w:rPr>
          <w:lang w:val="en-US"/>
        </w:rPr>
        <w:t xml:space="preserve"> lý do chọn đề tài, mục tiêu nghiên cứu, phạm vi nghiên cứu và cấu trúc tổng thể của báo cáo. Các phần tiếp theo của báo cáo sẽ đi sâu vào chi tiết từng khía cạnh của hệ thống, từ phân tích yêu cầu, thiết kế, triển khai đến kiểm thử và đánh giá.</w:t>
      </w:r>
    </w:p>
    <w:p w14:paraId="30D38D67" w14:textId="77777777" w:rsidR="00760C04" w:rsidRPr="009747C4" w:rsidRDefault="00760C04" w:rsidP="000F669E">
      <w:pPr>
        <w:pStyle w:val="Heading2"/>
        <w:spacing w:before="60" w:after="60" w:line="360" w:lineRule="auto"/>
        <w:rPr>
          <w:sz w:val="28"/>
          <w:lang w:val="en-US"/>
        </w:rPr>
      </w:pPr>
      <w:bookmarkStart w:id="39" w:name="_Toc186054851"/>
      <w:r w:rsidRPr="009747C4">
        <w:rPr>
          <w:sz w:val="28"/>
          <w:lang w:val="en-US"/>
        </w:rPr>
        <w:t>1.1</w:t>
      </w:r>
      <w:r w:rsidRPr="009747C4">
        <w:rPr>
          <w:sz w:val="28"/>
        </w:rPr>
        <w:t xml:space="preserve"> </w:t>
      </w:r>
      <w:r w:rsidRPr="009747C4">
        <w:rPr>
          <w:sz w:val="28"/>
          <w:lang w:val="en-US"/>
        </w:rPr>
        <w:t>Tổng quan về dịch vụ đặt xe trực tuyến</w:t>
      </w:r>
      <w:bookmarkEnd w:id="39"/>
    </w:p>
    <w:p w14:paraId="3EE488DA" w14:textId="77777777" w:rsidR="00760C04" w:rsidRPr="009747C4" w:rsidRDefault="00760C04" w:rsidP="000F669E">
      <w:pPr>
        <w:pStyle w:val="Heading3"/>
        <w:spacing w:before="60" w:after="60" w:line="360" w:lineRule="auto"/>
        <w:rPr>
          <w:lang w:val="en-US"/>
        </w:rPr>
      </w:pPr>
      <w:bookmarkStart w:id="40" w:name="_Toc186054852"/>
      <w:r w:rsidRPr="009747C4">
        <w:rPr>
          <w:lang w:val="en-US"/>
        </w:rPr>
        <w:t>1.1</w:t>
      </w:r>
      <w:r w:rsidRPr="009747C4">
        <w:t xml:space="preserve">.1 </w:t>
      </w:r>
      <w:r w:rsidRPr="009747C4">
        <w:rPr>
          <w:lang w:val="en-US"/>
        </w:rPr>
        <w:t>Lịch sử phát triển của dịch vụ đặt xe nói chung</w:t>
      </w:r>
      <w:bookmarkEnd w:id="40"/>
    </w:p>
    <w:p w14:paraId="6062E444" w14:textId="77777777" w:rsidR="00760C04" w:rsidRPr="009747C4" w:rsidRDefault="00760C04" w:rsidP="000F669E">
      <w:pPr>
        <w:spacing w:line="360" w:lineRule="auto"/>
        <w:ind w:left="283" w:firstLine="435"/>
        <w:jc w:val="both"/>
        <w:rPr>
          <w:sz w:val="26"/>
          <w:szCs w:val="26"/>
          <w:lang w:val="en-US"/>
        </w:rPr>
      </w:pPr>
      <w:commentRangeStart w:id="41"/>
      <w:r w:rsidRPr="009747C4">
        <w:rPr>
          <w:sz w:val="26"/>
          <w:szCs w:val="26"/>
          <w:lang w:val="en-US"/>
        </w:rPr>
        <w:t>Từ xa xưa, nhu cầu di chuyển đã là một trong những nhu cầu thiết yếu trong cuộc sống. Từ những thế kỷ 10-11, những dịch vụ di chuyển sơ khai như xe kéo, xe thồ đã phát triển và là một phần không thể thiếu được trong cuộc sống người dân lúc bấy giờ. Dần dần, công nghệ kỹ thuật phát triển, phương tiện di chuyển cũng phát triển dẫn tới dịch vụ vận chuyển cũng phát triển theo.</w:t>
      </w:r>
      <w:commentRangeEnd w:id="41"/>
      <w:r w:rsidR="0077028B">
        <w:rPr>
          <w:rStyle w:val="CommentReference"/>
        </w:rPr>
        <w:commentReference w:id="41"/>
      </w:r>
    </w:p>
    <w:p w14:paraId="4CDBF312"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Dịch vụ taxi truyền thống xuất hiện từ cuối thế kỷ 19 và đầu thế kỷ 20, đáp ứng nhu cầu di chuyển cá nhân của người dân trong các thành phố lớn. Những chiếc xe đầu tiên được sử dụng làm taxi là xe ngựa và sau đó là ô tô. Việc gọi taxi truyền thống thường diễn ra qua điện thoại hoặc trực tiếp tại các bãi đậu xe, nơi các xe taxi chờ đợi khách hàng. Tuy nhiên, dịch vụ này có nhiều hạn chế về thời gian chờ đợi, tính tiện lợi, và an toàn.</w:t>
      </w:r>
    </w:p>
    <w:p w14:paraId="2D08E8BC" w14:textId="77777777" w:rsidR="00760C04" w:rsidRPr="009747C4" w:rsidRDefault="00760C04" w:rsidP="000F669E">
      <w:pPr>
        <w:spacing w:line="360" w:lineRule="auto"/>
        <w:ind w:left="283" w:firstLine="435"/>
        <w:jc w:val="both"/>
        <w:rPr>
          <w:lang w:val="en-US"/>
        </w:rPr>
      </w:pPr>
      <w:r w:rsidRPr="009747C4">
        <w:rPr>
          <w:sz w:val="26"/>
          <w:szCs w:val="26"/>
          <w:lang w:val="en-US"/>
        </w:rPr>
        <w:t xml:space="preserve">Vào đầu những năm 2000, với sự phát triển nhanh chóng của công nghệ di động và internet, các ứng dụng đặt xe trực tuyến bắt đầu xuất hiện. Các ứng dụng này tận dụng công nghệ GPS, bản đồ số và các phương thức thanh toán đa dạng để cung cấp dịch vụ đặt xe nhanh chóng, tiện lợi và an toàn hơn so với dịch vụ taxi truyền thống.  </w:t>
      </w:r>
    </w:p>
    <w:p w14:paraId="49D53D0D" w14:textId="77777777" w:rsidR="00760C04" w:rsidRPr="009747C4" w:rsidRDefault="00760C04" w:rsidP="000F669E">
      <w:pPr>
        <w:pStyle w:val="Heading3"/>
        <w:spacing w:before="60" w:after="60" w:line="360" w:lineRule="auto"/>
        <w:rPr>
          <w:lang w:val="en-US"/>
        </w:rPr>
      </w:pPr>
      <w:bookmarkStart w:id="42" w:name="_Toc186054853"/>
      <w:r w:rsidRPr="009747C4">
        <w:rPr>
          <w:lang w:val="en-US"/>
        </w:rPr>
        <w:t>1.1</w:t>
      </w:r>
      <w:r w:rsidRPr="009747C4">
        <w:t>.</w:t>
      </w:r>
      <w:r w:rsidRPr="009747C4">
        <w:rPr>
          <w:lang w:val="en-US"/>
        </w:rPr>
        <w:t>2</w:t>
      </w:r>
      <w:r w:rsidRPr="009747C4">
        <w:t xml:space="preserve"> </w:t>
      </w:r>
      <w:r w:rsidRPr="009747C4">
        <w:rPr>
          <w:lang w:val="en-US"/>
        </w:rPr>
        <w:t>Những hệ thống đặt xe trực tuyến phổ biến tại Việt Nam</w:t>
      </w:r>
      <w:bookmarkEnd w:id="42"/>
    </w:p>
    <w:p w14:paraId="149403E0"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Grab: Là một sản phẩm của công ty Grab Holdings Inc, ra đời từ năm 2012, và hiện đang là hệ thống đặt xe trực tuyến có thị phần cao nhất tại Việt Nam.</w:t>
      </w:r>
    </w:p>
    <w:p w14:paraId="0D656E49"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Gojex là sản phẩm của PT Aplikasi Karya Anak Bangsa (Indonesia), được ra mắt vào năm 2010, tuy dấn thân vào thị trường Việt Nam sau nhưng được đánh giá là một trong những đối thủ nặng ký của Grab tại thị trường Việt Nam. Tuy nhiên, vào ngày 16/09/2024, Gojex công bố rút lui khỏi Việt Nam.</w:t>
      </w:r>
    </w:p>
    <w:p w14:paraId="0744AC0F" w14:textId="77777777" w:rsidR="00760C04" w:rsidRPr="009747C4" w:rsidRDefault="00760C04" w:rsidP="000F669E">
      <w:pPr>
        <w:spacing w:line="360" w:lineRule="auto"/>
        <w:ind w:left="283" w:firstLine="435"/>
        <w:jc w:val="both"/>
        <w:rPr>
          <w:sz w:val="26"/>
          <w:szCs w:val="26"/>
          <w:lang w:val="en-US"/>
        </w:rPr>
      </w:pPr>
      <w:r w:rsidRPr="009747C4">
        <w:rPr>
          <w:sz w:val="26"/>
          <w:szCs w:val="26"/>
          <w:lang w:val="en-US"/>
        </w:rPr>
        <w:t xml:space="preserve">Be của công ty Cổ phần BE GROUP, là một ứng dụng đặt xe được phát triển bởi công ty Việt Nam. Ứng dụng này cung cấp các dịch vụ như beBike (xe ôm), beCar </w:t>
      </w:r>
      <w:r w:rsidRPr="009747C4">
        <w:rPr>
          <w:sz w:val="26"/>
          <w:szCs w:val="26"/>
          <w:lang w:val="en-US"/>
        </w:rPr>
        <w:lastRenderedPageBreak/>
        <w:t>(xe ô tô), beDelivery (giao hàng), và beFinancial (dịch vụ tài chính). Be nhanh chóng trở thành một đối thủ cạnh tranh mạnh mẽ trên thị trường nhờ vào sự hiểu biết sâu sắc về nhu cầu và thói quen của người tiêu dùng Việt Nam.</w:t>
      </w:r>
    </w:p>
    <w:p w14:paraId="70895E23" w14:textId="77777777" w:rsidR="00760C04" w:rsidRPr="009747C4" w:rsidRDefault="001D5CBB" w:rsidP="000F669E">
      <w:pPr>
        <w:spacing w:line="360" w:lineRule="auto"/>
        <w:ind w:left="283" w:firstLine="435"/>
        <w:jc w:val="both"/>
        <w:rPr>
          <w:sz w:val="26"/>
          <w:szCs w:val="26"/>
          <w:lang w:val="en-US"/>
        </w:rPr>
      </w:pPr>
      <w:r w:rsidRPr="009747C4">
        <w:rPr>
          <w:noProof/>
          <w:sz w:val="26"/>
          <w:szCs w:val="26"/>
          <w:lang w:val="en-US"/>
        </w:rPr>
        <w:drawing>
          <wp:anchor distT="0" distB="0" distL="114300" distR="114300" simplePos="0" relativeHeight="251642880" behindDoc="0" locked="0" layoutInCell="1" allowOverlap="1" wp14:anchorId="78B452DA" wp14:editId="38DB5FF8">
            <wp:simplePos x="0" y="0"/>
            <wp:positionH relativeFrom="column">
              <wp:posOffset>22225</wp:posOffset>
            </wp:positionH>
            <wp:positionV relativeFrom="paragraph">
              <wp:posOffset>1065530</wp:posOffset>
            </wp:positionV>
            <wp:extent cx="5762625" cy="23952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2395220"/>
                    </a:xfrm>
                    <a:prstGeom prst="rect">
                      <a:avLst/>
                    </a:prstGeom>
                    <a:noFill/>
                  </pic:spPr>
                </pic:pic>
              </a:graphicData>
            </a:graphic>
            <wp14:sizeRelH relativeFrom="page">
              <wp14:pctWidth>0</wp14:pctWidth>
            </wp14:sizeRelH>
            <wp14:sizeRelV relativeFrom="page">
              <wp14:pctHeight>0</wp14:pctHeight>
            </wp14:sizeRelV>
          </wp:anchor>
        </w:drawing>
      </w:r>
      <w:r w:rsidR="00760C04" w:rsidRPr="009747C4">
        <w:rPr>
          <w:sz w:val="26"/>
          <w:szCs w:val="26"/>
          <w:lang w:val="en-US"/>
        </w:rPr>
        <w:t>Xanh SM, chú ngựa ô trong thị trường đặt xe trực tuyến ở Việt Nam, tuy nhiên với lợi thế “chủ nhà”, Xanh SM cũng nhanh chóng nhập cuộc và cũng trở thành thương hiệu khá quen thuộc với người dân Việt Nam.</w:t>
      </w:r>
    </w:p>
    <w:p w14:paraId="60ED68BD" w14:textId="77777777" w:rsidR="00760C04" w:rsidRPr="009747C4" w:rsidRDefault="00760C04" w:rsidP="000F669E">
      <w:pPr>
        <w:spacing w:line="360" w:lineRule="auto"/>
        <w:jc w:val="both"/>
        <w:rPr>
          <w:bCs/>
          <w:sz w:val="26"/>
          <w:szCs w:val="26"/>
        </w:rPr>
      </w:pPr>
      <w:bookmarkStart w:id="43" w:name="OLE_LINK3"/>
      <w:bookmarkStart w:id="44" w:name="OLE_LINK4"/>
    </w:p>
    <w:p w14:paraId="0ED7F69A" w14:textId="77777777" w:rsidR="00760C04" w:rsidRPr="009747C4" w:rsidRDefault="00760C04" w:rsidP="000F669E">
      <w:pPr>
        <w:pStyle w:val="Heading7"/>
        <w:spacing w:line="360" w:lineRule="auto"/>
        <w:rPr>
          <w:rFonts w:eastAsia="Times New Roman" w:cs="Times New Roman"/>
          <w:lang w:val="en-US"/>
        </w:rPr>
      </w:pPr>
      <w:bookmarkStart w:id="45" w:name="_Toc186054935"/>
      <w:bookmarkStart w:id="46" w:name="OLE_LINK5"/>
      <w:bookmarkStart w:id="47" w:name="OLE_LINK6"/>
      <w:r w:rsidRPr="009747C4">
        <w:rPr>
          <w:rFonts w:eastAsia="Times New Roman" w:cs="Times New Roman"/>
        </w:rPr>
        <w:t xml:space="preserve">Hình </w:t>
      </w:r>
      <w:r w:rsidRPr="009747C4">
        <w:rPr>
          <w:rFonts w:eastAsia="Times New Roman" w:cs="Times New Roman"/>
          <w:lang w:val="en-AU"/>
        </w:rPr>
        <w:t>1</w:t>
      </w:r>
      <w:r w:rsidRPr="009747C4">
        <w:rPr>
          <w:rFonts w:eastAsia="Times New Roman" w:cs="Times New Roman"/>
        </w:rPr>
        <w:t xml:space="preserve">.1 </w:t>
      </w:r>
      <w:r w:rsidRPr="009747C4">
        <w:rPr>
          <w:rFonts w:eastAsia="Times New Roman" w:cs="Times New Roman"/>
          <w:lang w:val="en-US"/>
        </w:rPr>
        <w:t>Mức độ phổ biến các thương hiệu gọi xe tại Việt Nam</w:t>
      </w:r>
      <w:r w:rsidRPr="009747C4">
        <w:rPr>
          <w:rFonts w:eastAsia="Times New Roman" w:cs="Times New Roman"/>
          <w:lang w:val="en-US"/>
        </w:rPr>
        <w:br/>
        <w:t>Tham khảo Q&amp;M</w:t>
      </w:r>
      <w:bookmarkEnd w:id="45"/>
    </w:p>
    <w:p w14:paraId="0E1C208E" w14:textId="77777777" w:rsidR="00760C04" w:rsidRPr="009747C4" w:rsidRDefault="00760C04" w:rsidP="000F669E">
      <w:pPr>
        <w:pStyle w:val="Heading2"/>
        <w:spacing w:before="60" w:after="60" w:line="360" w:lineRule="auto"/>
        <w:rPr>
          <w:sz w:val="28"/>
          <w:lang w:val="en-US"/>
        </w:rPr>
      </w:pPr>
      <w:bookmarkStart w:id="48" w:name="_Toc186054854"/>
      <w:bookmarkEnd w:id="43"/>
      <w:bookmarkEnd w:id="44"/>
      <w:bookmarkEnd w:id="46"/>
      <w:bookmarkEnd w:id="47"/>
      <w:r w:rsidRPr="009747C4">
        <w:rPr>
          <w:sz w:val="28"/>
          <w:lang w:val="en-US"/>
        </w:rPr>
        <w:t>1.2</w:t>
      </w:r>
      <w:r w:rsidRPr="009747C4">
        <w:rPr>
          <w:sz w:val="28"/>
        </w:rPr>
        <w:t xml:space="preserve"> </w:t>
      </w:r>
      <w:r w:rsidRPr="009747C4">
        <w:rPr>
          <w:sz w:val="28"/>
          <w:lang w:val="en-US"/>
        </w:rPr>
        <w:t>Hệ thống thanh toán điện tử</w:t>
      </w:r>
      <w:bookmarkEnd w:id="48"/>
    </w:p>
    <w:p w14:paraId="68199A4F" w14:textId="77777777" w:rsidR="00760C04" w:rsidRPr="009747C4" w:rsidRDefault="00760C04" w:rsidP="000F669E">
      <w:pPr>
        <w:pStyle w:val="Heading3"/>
        <w:spacing w:before="60" w:after="60" w:line="360" w:lineRule="auto"/>
        <w:rPr>
          <w:lang w:val="en-US"/>
        </w:rPr>
      </w:pPr>
      <w:bookmarkStart w:id="49" w:name="_Toc122637562"/>
      <w:bookmarkStart w:id="50" w:name="_Toc186054855"/>
      <w:r w:rsidRPr="009747C4">
        <w:rPr>
          <w:lang w:val="en-US"/>
        </w:rPr>
        <w:t>1.2</w:t>
      </w:r>
      <w:r w:rsidRPr="009747C4">
        <w:t xml:space="preserve">.1 </w:t>
      </w:r>
      <w:bookmarkEnd w:id="49"/>
      <w:r w:rsidRPr="009747C4">
        <w:rPr>
          <w:lang w:val="en-US"/>
        </w:rPr>
        <w:t>Hệ thống thanh toán điện tử</w:t>
      </w:r>
      <w:bookmarkEnd w:id="50"/>
    </w:p>
    <w:p w14:paraId="3941C7C7" w14:textId="77777777" w:rsidR="00760C04" w:rsidRPr="009747C4" w:rsidRDefault="00760C04" w:rsidP="000F669E">
      <w:pPr>
        <w:spacing w:line="360" w:lineRule="auto"/>
        <w:ind w:left="283" w:firstLine="435"/>
        <w:jc w:val="both"/>
        <w:rPr>
          <w:lang w:val="en-US"/>
        </w:rPr>
      </w:pPr>
      <w:r w:rsidRPr="009747C4">
        <w:rPr>
          <w:sz w:val="26"/>
          <w:szCs w:val="26"/>
          <w:lang w:val="en-US"/>
        </w:rPr>
        <w:t>Hệ thống thanh toán điện tử (Electronic Payment System - EPS) là một phương thức cho phép người tiêu dùng thực hiện các giao dịch tài chính qua mạng Internet mà không cần sử dụng tiền mặt. Các giao dịch này có thể bao gồm thanh toán hóa đơn, mua sắm trực tuyến, chuyển tiền, và nhiều dịch vụ tài chính khác....</w:t>
      </w:r>
    </w:p>
    <w:p w14:paraId="2B99F988" w14:textId="77777777" w:rsidR="00760C04" w:rsidRPr="009747C4" w:rsidRDefault="00760C04" w:rsidP="000F669E">
      <w:pPr>
        <w:pStyle w:val="Heading3"/>
        <w:spacing w:before="60" w:after="60" w:line="360" w:lineRule="auto"/>
        <w:rPr>
          <w:lang w:val="en-US"/>
        </w:rPr>
      </w:pPr>
      <w:bookmarkStart w:id="51" w:name="_Toc122637563"/>
      <w:bookmarkStart w:id="52" w:name="_Toc186054856"/>
      <w:r w:rsidRPr="009747C4">
        <w:rPr>
          <w:lang w:val="en-US"/>
        </w:rPr>
        <w:t>1.2</w:t>
      </w:r>
      <w:r w:rsidRPr="009747C4">
        <w:t xml:space="preserve">.2 </w:t>
      </w:r>
      <w:bookmarkEnd w:id="51"/>
      <w:r w:rsidRPr="009747C4">
        <w:rPr>
          <w:lang w:val="en-US"/>
        </w:rPr>
        <w:t>Các thành phần của hệ thống thanh toán điện tử</w:t>
      </w:r>
      <w:bookmarkEnd w:id="52"/>
    </w:p>
    <w:p w14:paraId="4D06A0E2" w14:textId="77777777" w:rsidR="00760C04" w:rsidRPr="009747C4" w:rsidRDefault="00760C04" w:rsidP="000F669E">
      <w:pPr>
        <w:spacing w:line="360" w:lineRule="auto"/>
        <w:ind w:firstLine="720"/>
        <w:jc w:val="both"/>
        <w:rPr>
          <w:sz w:val="26"/>
          <w:szCs w:val="26"/>
          <w:lang w:val="en-US"/>
        </w:rPr>
      </w:pPr>
      <w:commentRangeStart w:id="53"/>
      <w:r w:rsidRPr="009747C4">
        <w:rPr>
          <w:b/>
          <w:i/>
          <w:sz w:val="26"/>
          <w:szCs w:val="26"/>
          <w:lang w:val="en-US"/>
        </w:rPr>
        <w:t>Người dùng:</w:t>
      </w:r>
      <w:r w:rsidRPr="009747C4">
        <w:rPr>
          <w:sz w:val="26"/>
          <w:szCs w:val="26"/>
          <w:lang w:val="en-US"/>
        </w:rPr>
        <w:t xml:space="preserve"> Là cá nhân hoặc tổ chức thực hiện giao dịch thanh toán</w:t>
      </w:r>
    </w:p>
    <w:p w14:paraId="1256ED13"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Ngân hàng hoặc tổ chức tài chính</w:t>
      </w:r>
      <w:r w:rsidRPr="009747C4">
        <w:rPr>
          <w:sz w:val="26"/>
          <w:szCs w:val="26"/>
          <w:lang w:val="en-US"/>
        </w:rPr>
        <w:t xml:space="preserve">: Cung cấp dịch vụ tài khoản và hỗ trợ các giao dịch thanh toán. </w:t>
      </w:r>
    </w:p>
    <w:p w14:paraId="2BD1A5C1"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Nhà cung cấp dịch vụ thanh toán:</w:t>
      </w:r>
      <w:r w:rsidRPr="009747C4">
        <w:rPr>
          <w:sz w:val="26"/>
          <w:szCs w:val="26"/>
          <w:lang w:val="en-US"/>
        </w:rPr>
        <w:t xml:space="preserve"> Là các công ty trung gian, như PayPal, Stripe, hoặc các cổng thanh toán điện tử khác, giúp xử lý và thực hiện giao dịch giữa người mua và người bán.</w:t>
      </w:r>
      <w:commentRangeEnd w:id="53"/>
      <w:r w:rsidR="003D5B38">
        <w:rPr>
          <w:rStyle w:val="CommentReference"/>
        </w:rPr>
        <w:commentReference w:id="53"/>
      </w:r>
    </w:p>
    <w:p w14:paraId="24D0AB44"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lastRenderedPageBreak/>
        <w:t>Cổng thanh toán:</w:t>
      </w:r>
      <w:r w:rsidRPr="009747C4">
        <w:rPr>
          <w:sz w:val="26"/>
          <w:szCs w:val="26"/>
          <w:lang w:val="en-US"/>
        </w:rPr>
        <w:t xml:space="preserve"> Là phần mềm cho phép chuyển đổi thông tin thanh toán giữa người dùng và ngân hàng. Cổng thanh toán giúp bảo mật thông tin và mã hóa dữ liệu trong quá trình giao dịch.</w:t>
      </w:r>
    </w:p>
    <w:p w14:paraId="7447147C" w14:textId="77777777" w:rsidR="00760C04" w:rsidRPr="009747C4" w:rsidRDefault="00760C04" w:rsidP="000F669E">
      <w:pPr>
        <w:spacing w:before="60" w:after="60" w:line="360" w:lineRule="auto"/>
        <w:ind w:left="284" w:firstLine="436"/>
        <w:rPr>
          <w:sz w:val="26"/>
          <w:szCs w:val="26"/>
          <w:lang w:val="en-US"/>
        </w:rPr>
      </w:pPr>
      <w:r w:rsidRPr="009747C4">
        <w:rPr>
          <w:b/>
          <w:i/>
          <w:sz w:val="26"/>
          <w:szCs w:val="26"/>
          <w:lang w:val="en-US"/>
        </w:rPr>
        <w:t>Hệ thống bảo mật:</w:t>
      </w:r>
      <w:r w:rsidRPr="009747C4">
        <w:rPr>
          <w:sz w:val="26"/>
          <w:szCs w:val="26"/>
          <w:lang w:val="en-US"/>
        </w:rPr>
        <w:t xml:space="preserve"> Đảm bảo tính an toàn cho các giao dịch thông qua các phương thức mã hóa, xác thực người dùng, và giám sát gian lận.</w:t>
      </w:r>
    </w:p>
    <w:p w14:paraId="65E9CF82" w14:textId="77777777" w:rsidR="00760C04" w:rsidRPr="009747C4" w:rsidRDefault="00760C04" w:rsidP="000F669E">
      <w:pPr>
        <w:pStyle w:val="Heading3"/>
        <w:spacing w:before="60" w:after="60" w:line="360" w:lineRule="auto"/>
        <w:rPr>
          <w:lang w:val="en-US"/>
        </w:rPr>
      </w:pPr>
      <w:bookmarkStart w:id="54" w:name="_Toc186054857"/>
      <w:r w:rsidRPr="009747C4">
        <w:rPr>
          <w:lang w:val="en-US"/>
        </w:rPr>
        <w:t>1.2</w:t>
      </w:r>
      <w:r w:rsidRPr="009747C4">
        <w:t>.</w:t>
      </w:r>
      <w:r w:rsidRPr="009747C4">
        <w:rPr>
          <w:lang w:val="en-US"/>
        </w:rPr>
        <w:t>3</w:t>
      </w:r>
      <w:r w:rsidRPr="009747C4">
        <w:t xml:space="preserve"> </w:t>
      </w:r>
      <w:r w:rsidRPr="009747C4">
        <w:rPr>
          <w:lang w:val="en-US"/>
        </w:rPr>
        <w:t>Các phương thức thanh toán điện tử</w:t>
      </w:r>
      <w:del w:id="55" w:author="admin" w:date="2024-12-27T17:19:00Z">
        <w:r w:rsidRPr="009747C4" w:rsidDel="00FF166C">
          <w:rPr>
            <w:lang w:val="en-US"/>
          </w:rPr>
          <w:delText>:</w:delText>
        </w:r>
      </w:del>
      <w:bookmarkEnd w:id="54"/>
    </w:p>
    <w:p w14:paraId="55CA8ECF"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Thẻ tín dụng và thẻ ghi nợ:</w:t>
      </w:r>
      <w:r w:rsidRPr="009747C4">
        <w:rPr>
          <w:sz w:val="26"/>
          <w:szCs w:val="26"/>
          <w:lang w:val="en-US"/>
        </w:rPr>
        <w:t xml:space="preserve"> Là phương thức phổ biến cho thanh toán trực tuyến. Người dùng có thể nhập thông tin thẻ để thực hiện giao dịch.</w:t>
      </w:r>
    </w:p>
    <w:p w14:paraId="56D57A35"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Ví điện tử (E-wallet):</w:t>
      </w:r>
      <w:r w:rsidRPr="009747C4">
        <w:rPr>
          <w:sz w:val="26"/>
          <w:szCs w:val="26"/>
          <w:lang w:val="en-US"/>
        </w:rPr>
        <w:t xml:space="preserve"> Là ứng dụng cho phép người dùng lưu trữ tiền điện tử và thực hiện thanh toán nhanh chóng. Các ví điện tử phổ biến như MoMo, ZaloPay, và GrabPay, hoặc có thể là bất cứ ví nào trong các ứng dụng di động.</w:t>
      </w:r>
    </w:p>
    <w:p w14:paraId="56BE2961"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Chuyển khoản ngân hàng trực tuyến:</w:t>
      </w:r>
      <w:r w:rsidRPr="009747C4">
        <w:rPr>
          <w:sz w:val="26"/>
          <w:szCs w:val="26"/>
          <w:lang w:val="en-US"/>
        </w:rPr>
        <w:t xml:space="preserve"> Người dùng có thể chuyển tiền từ tài khoản ngân hàng của mình đến tài khoản ngân hàng của người nhận thông qua Internet. Đây hiện tại vẫn đang là phương pháp thanh toán phổ biển nhất.</w:t>
      </w:r>
    </w:p>
    <w:p w14:paraId="58465E2E"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qua mã QR:</w:t>
      </w:r>
      <w:r w:rsidRPr="009747C4">
        <w:rPr>
          <w:sz w:val="26"/>
          <w:szCs w:val="26"/>
          <w:lang w:val="en-US"/>
        </w:rPr>
        <w:t xml:space="preserve"> Người dùng quét mã QR để thực hiện thanh toán, thường được sử dụng trong các giao dịch bán lẻ.</w:t>
      </w:r>
    </w:p>
    <w:p w14:paraId="1E97F2CA" w14:textId="77777777" w:rsidR="00760C04" w:rsidRPr="009747C4" w:rsidRDefault="00760C04" w:rsidP="000F669E">
      <w:pPr>
        <w:spacing w:before="60" w:after="60" w:line="360" w:lineRule="auto"/>
        <w:ind w:firstLine="720"/>
        <w:jc w:val="both"/>
        <w:rPr>
          <w:sz w:val="26"/>
          <w:szCs w:val="26"/>
          <w:lang w:val="en-US"/>
        </w:rPr>
      </w:pPr>
      <w:r w:rsidRPr="009747C4">
        <w:rPr>
          <w:b/>
          <w:i/>
          <w:sz w:val="26"/>
          <w:szCs w:val="26"/>
          <w:lang w:val="en-US"/>
        </w:rPr>
        <w:t>Thanh toán di động:</w:t>
      </w:r>
      <w:r w:rsidRPr="009747C4">
        <w:rPr>
          <w:sz w:val="26"/>
          <w:szCs w:val="26"/>
          <w:lang w:val="en-US"/>
        </w:rPr>
        <w:t xml:space="preserve"> Sử dụng các ứng dụng trên điện thoại di động để thực hiện giao dịch, chẳng hạn như Apple Pay hoặc Google Pay. Phương pháp này thường được sử dụng cho những ứng dụng trả tiền trên AppStore hay Google Play.</w:t>
      </w:r>
    </w:p>
    <w:p w14:paraId="4649EE53" w14:textId="77777777" w:rsidR="00760C04" w:rsidRPr="009747C4" w:rsidRDefault="00760C04" w:rsidP="000F669E">
      <w:pPr>
        <w:pStyle w:val="Heading2"/>
        <w:spacing w:before="60" w:after="60" w:line="360" w:lineRule="auto"/>
        <w:rPr>
          <w:sz w:val="28"/>
          <w:lang w:val="en-US"/>
        </w:rPr>
      </w:pPr>
      <w:bookmarkStart w:id="56" w:name="_Toc186054858"/>
      <w:r w:rsidRPr="009747C4">
        <w:rPr>
          <w:sz w:val="28"/>
          <w:lang w:val="en-US"/>
        </w:rPr>
        <w:t>1.3</w:t>
      </w:r>
      <w:r w:rsidRPr="009747C4">
        <w:rPr>
          <w:sz w:val="28"/>
        </w:rPr>
        <w:t xml:space="preserve"> </w:t>
      </w:r>
      <w:r w:rsidRPr="009747C4">
        <w:rPr>
          <w:sz w:val="28"/>
          <w:lang w:val="en-US"/>
        </w:rPr>
        <w:t>GPS (Global Positioning System)</w:t>
      </w:r>
      <w:del w:id="57" w:author="admin" w:date="2024-12-27T16:26:00Z">
        <w:r w:rsidRPr="009747C4" w:rsidDel="00727A4B">
          <w:rPr>
            <w:sz w:val="28"/>
            <w:lang w:val="en-US"/>
          </w:rPr>
          <w:delText>:</w:delText>
        </w:r>
      </w:del>
      <w:bookmarkEnd w:id="56"/>
    </w:p>
    <w:p w14:paraId="1D48AFCF" w14:textId="77777777" w:rsidR="00760C04" w:rsidRPr="009747C4" w:rsidRDefault="00760C04" w:rsidP="000F669E">
      <w:pPr>
        <w:spacing w:line="360" w:lineRule="auto"/>
        <w:ind w:firstLine="720"/>
        <w:rPr>
          <w:sz w:val="26"/>
          <w:szCs w:val="26"/>
          <w:lang w:val="en-US"/>
        </w:rPr>
      </w:pPr>
      <w:r w:rsidRPr="009747C4">
        <w:rPr>
          <w:sz w:val="26"/>
          <w:szCs w:val="26"/>
          <w:lang w:val="en-US"/>
        </w:rPr>
        <w:t>GPS (Global Positioning System) là một hệ thống định vị toàn cầu sử dụng vệ tinh để xác định vị trí chính xác của một thiết bị bất kỳ trên mặt đất. Hệ thống này được phát triển bởi Bộ Quốc phòng Hoa Kỳ và hiện nay đã trở thành một công nghệ phổ biến được sử dụng rộng rãi trong nhiều lĩnh vực, bao gồm vận tải, logistics, du lịch và các ứng dụng di động.</w:t>
      </w:r>
    </w:p>
    <w:p w14:paraId="088D60E2" w14:textId="77777777" w:rsidR="00760C04" w:rsidRPr="009747C4" w:rsidRDefault="00760C04" w:rsidP="000F669E">
      <w:pPr>
        <w:pStyle w:val="Heading3"/>
        <w:spacing w:before="60" w:after="60" w:line="360" w:lineRule="auto"/>
        <w:rPr>
          <w:lang w:val="en-US"/>
        </w:rPr>
      </w:pPr>
      <w:bookmarkStart w:id="58" w:name="_Toc186054859"/>
      <w:r w:rsidRPr="009747C4">
        <w:rPr>
          <w:lang w:val="en-US"/>
        </w:rPr>
        <w:t>1.3</w:t>
      </w:r>
      <w:r w:rsidRPr="009747C4">
        <w:t>.</w:t>
      </w:r>
      <w:r w:rsidRPr="009747C4">
        <w:rPr>
          <w:lang w:val="en-US"/>
        </w:rPr>
        <w:t>1</w:t>
      </w:r>
      <w:r w:rsidRPr="009747C4">
        <w:t xml:space="preserve"> </w:t>
      </w:r>
      <w:r w:rsidRPr="009747C4">
        <w:rPr>
          <w:lang w:val="en-US"/>
        </w:rPr>
        <w:t>Nguyên lý hoạt động của GPS</w:t>
      </w:r>
      <w:bookmarkEnd w:id="58"/>
    </w:p>
    <w:p w14:paraId="32CA78EC" w14:textId="77777777" w:rsidR="00760C04" w:rsidRPr="009747C4" w:rsidRDefault="00760C04" w:rsidP="000F669E">
      <w:pPr>
        <w:spacing w:line="360" w:lineRule="auto"/>
        <w:ind w:firstLine="720"/>
        <w:rPr>
          <w:sz w:val="26"/>
          <w:szCs w:val="26"/>
          <w:lang w:val="en-US"/>
        </w:rPr>
      </w:pPr>
      <w:r w:rsidRPr="009747C4">
        <w:rPr>
          <w:sz w:val="26"/>
          <w:szCs w:val="26"/>
          <w:lang w:val="en-US"/>
        </w:rPr>
        <w:t>Vệ tinh GPS: Hệ thống bao gồm khoảng 24 vệ tinh hoạt động trong quỹ đạo quanh trái đất. Các vệ tinh này phát sóng tín hiệu định vị đến các thiết bị nhận GPS.</w:t>
      </w:r>
    </w:p>
    <w:p w14:paraId="1C8DBFC4" w14:textId="77777777" w:rsidR="00760C04" w:rsidRPr="009747C4" w:rsidRDefault="00760C04" w:rsidP="000F669E">
      <w:pPr>
        <w:spacing w:line="360" w:lineRule="auto"/>
        <w:ind w:firstLine="720"/>
        <w:rPr>
          <w:sz w:val="26"/>
          <w:szCs w:val="26"/>
          <w:lang w:val="en-US"/>
        </w:rPr>
      </w:pPr>
      <w:r w:rsidRPr="009747C4">
        <w:rPr>
          <w:sz w:val="26"/>
          <w:szCs w:val="26"/>
          <w:lang w:val="en-US"/>
        </w:rPr>
        <w:t>Thiết bị nhận GPS: Thiết bị này (chẳng hạn như điện thoại di động, máy định vị hoặc ô tô) nhận tín hiệu từ ít nhất 4 vệ tinh để xác định vị trí chính xác của nó trên bề mặt trái đất thông qua phép tính khoảng cách.</w:t>
      </w:r>
    </w:p>
    <w:p w14:paraId="0502875E" w14:textId="77777777" w:rsidR="00760C04" w:rsidRPr="009747C4" w:rsidRDefault="00760C04" w:rsidP="000F669E">
      <w:pPr>
        <w:spacing w:line="360" w:lineRule="auto"/>
        <w:ind w:firstLine="720"/>
        <w:rPr>
          <w:sz w:val="26"/>
          <w:szCs w:val="26"/>
          <w:lang w:val="en-US"/>
        </w:rPr>
      </w:pPr>
      <w:r w:rsidRPr="009747C4">
        <w:rPr>
          <w:sz w:val="26"/>
          <w:szCs w:val="26"/>
          <w:lang w:val="en-US"/>
        </w:rPr>
        <w:lastRenderedPageBreak/>
        <w:t>Tính toán vị trí: Khi thiết bị nhận được tín hiệu từ vệ tinh, nó tính toán khoảng cách đến từng vệ tinh dựa trên thời gian tín hiệu được phát ra và thời gian tín hiệu được nhận. Từ đó, thiết bị có thể xác định vị trí 2D (tọa độ) hoặc 3D (tọa độ + độ cao).</w:t>
      </w:r>
    </w:p>
    <w:p w14:paraId="4D0FC75D" w14:textId="77777777" w:rsidR="00760C04" w:rsidRPr="009747C4" w:rsidRDefault="00760C04" w:rsidP="000F669E">
      <w:pPr>
        <w:pStyle w:val="Heading3"/>
        <w:spacing w:before="60" w:after="60" w:line="360" w:lineRule="auto"/>
        <w:rPr>
          <w:lang w:val="en-US"/>
        </w:rPr>
      </w:pPr>
      <w:bookmarkStart w:id="59" w:name="_Toc186054860"/>
      <w:r w:rsidRPr="009747C4">
        <w:rPr>
          <w:lang w:val="en-US"/>
        </w:rPr>
        <w:t>1.3</w:t>
      </w:r>
      <w:r w:rsidRPr="009747C4">
        <w:t>.</w:t>
      </w:r>
      <w:r w:rsidRPr="009747C4">
        <w:rPr>
          <w:lang w:val="en-US"/>
        </w:rPr>
        <w:t>2</w:t>
      </w:r>
      <w:r w:rsidRPr="009747C4">
        <w:t xml:space="preserve"> </w:t>
      </w:r>
      <w:r w:rsidRPr="009747C4">
        <w:rPr>
          <w:lang w:val="en-US"/>
        </w:rPr>
        <w:t>Sự chính xác của GPS</w:t>
      </w:r>
      <w:bookmarkEnd w:id="59"/>
    </w:p>
    <w:p w14:paraId="716006AF" w14:textId="77777777" w:rsidR="00760C04" w:rsidRPr="009747C4" w:rsidRDefault="00760C04" w:rsidP="000F669E">
      <w:pPr>
        <w:spacing w:line="360" w:lineRule="auto"/>
        <w:ind w:firstLine="720"/>
        <w:rPr>
          <w:sz w:val="26"/>
          <w:szCs w:val="26"/>
          <w:lang w:val="en-US"/>
        </w:rPr>
      </w:pPr>
      <w:r w:rsidRPr="009747C4">
        <w:rPr>
          <w:sz w:val="26"/>
          <w:szCs w:val="26"/>
          <w:lang w:val="en-US"/>
        </w:rPr>
        <w:t>Các máy thu GPS ngày nay cực kì chính xác, nhờ vào thiết kế nhiều kênh hoạt động song song của chúng. Các máy thu 12 kênh song song (của Garmin) nhanh chóng khóa vào các quả vệ tinh khi mới bật lên và chúng duy trì kết nối bền vững, thậm chí trong tán lá rậm rạp hoặc thành phố với các toà nhà cao tầng. Trạng thái của khí quyển và các nguồn gây sai số khác có thể ảnh hưởng tới độ chính xác của máy thu GPS. Các máy thu GPS có độ chính xác trung bình trong vòng 15 mét.</w:t>
      </w:r>
    </w:p>
    <w:p w14:paraId="0BED67DB" w14:textId="64479D79" w:rsidR="00760C04" w:rsidRPr="009747C4" w:rsidRDefault="00760C04" w:rsidP="000F669E">
      <w:pPr>
        <w:spacing w:line="360" w:lineRule="auto"/>
        <w:ind w:firstLine="720"/>
        <w:rPr>
          <w:sz w:val="26"/>
          <w:szCs w:val="26"/>
          <w:lang w:val="en-US"/>
        </w:rPr>
      </w:pPr>
      <w:r w:rsidRPr="009747C4">
        <w:rPr>
          <w:sz w:val="26"/>
          <w:szCs w:val="26"/>
          <w:lang w:val="en-US"/>
        </w:rPr>
        <w:t>Các máy thu mới hơn với khả năng WAAS (Wide Area Augmentation System) có thể tăng độ chính xác trung bình tới dưới 3 mét. Không cần thêm thiết bị hay mất phí để có được lợi điểm của WAAS. Người dùng cũng có thể có độ chính xác tốt hơn với GPS vi sai (Differential GPS,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w:t>
      </w:r>
      <w:ins w:id="60" w:author="admin" w:date="2024-12-27T16:26:00Z">
        <w:r w:rsidR="005500A2">
          <w:rPr>
            <w:sz w:val="26"/>
            <w:szCs w:val="26"/>
            <w:lang w:val="en-US"/>
          </w:rPr>
          <w:t>g</w:t>
        </w:r>
      </w:ins>
      <w:r w:rsidRPr="009747C4">
        <w:rPr>
          <w:sz w:val="26"/>
          <w:szCs w:val="26"/>
          <w:lang w:val="en-US"/>
        </w:rPr>
        <w:t>-ten để dùng với máy thu GPS của họ.</w:t>
      </w:r>
    </w:p>
    <w:p w14:paraId="2DB5EED6" w14:textId="77777777" w:rsidR="00CA471C" w:rsidRPr="009747C4" w:rsidRDefault="00760C04" w:rsidP="000F669E">
      <w:pPr>
        <w:pStyle w:val="Heading2"/>
        <w:spacing w:before="60" w:after="60" w:line="360" w:lineRule="auto"/>
        <w:rPr>
          <w:sz w:val="28"/>
          <w:lang w:val="en-US"/>
        </w:rPr>
      </w:pPr>
      <w:bookmarkStart w:id="61" w:name="_Toc186054861"/>
      <w:bookmarkStart w:id="62" w:name="OLE_LINK29"/>
      <w:bookmarkStart w:id="63" w:name="OLE_LINK30"/>
      <w:r w:rsidRPr="009747C4">
        <w:rPr>
          <w:sz w:val="28"/>
          <w:lang w:val="en-US"/>
        </w:rPr>
        <w:t xml:space="preserve">1.4 </w:t>
      </w:r>
      <w:r w:rsidR="001F6B33" w:rsidRPr="009747C4">
        <w:rPr>
          <w:sz w:val="28"/>
          <w:lang w:val="en-US"/>
        </w:rPr>
        <w:t>Mục tiêu nghiên cứu</w:t>
      </w:r>
      <w:del w:id="64" w:author="admin" w:date="2024-12-27T16:26:00Z">
        <w:r w:rsidR="001F6B33" w:rsidRPr="009747C4" w:rsidDel="005500A2">
          <w:rPr>
            <w:sz w:val="28"/>
            <w:lang w:val="en-US"/>
          </w:rPr>
          <w:delText>:</w:delText>
        </w:r>
      </w:del>
      <w:bookmarkEnd w:id="61"/>
    </w:p>
    <w:bookmarkEnd w:id="62"/>
    <w:bookmarkEnd w:id="63"/>
    <w:p w14:paraId="37985D03" w14:textId="77777777" w:rsidR="001F6B33" w:rsidRPr="009747C4" w:rsidRDefault="001F6B33" w:rsidP="000F669E">
      <w:pPr>
        <w:pStyle w:val="NormalWeb"/>
        <w:spacing w:before="0" w:beforeAutospacing="0" w:after="0" w:afterAutospacing="0" w:line="360" w:lineRule="auto"/>
        <w:ind w:firstLine="643"/>
        <w:textAlignment w:val="baseline"/>
        <w:rPr>
          <w:color w:val="000000"/>
          <w:sz w:val="26"/>
          <w:szCs w:val="26"/>
        </w:rPr>
      </w:pPr>
      <w:r w:rsidRPr="009747C4">
        <w:rPr>
          <w:color w:val="000000"/>
          <w:sz w:val="26"/>
          <w:szCs w:val="26"/>
        </w:rPr>
        <w:t>Phát triển hệ thống đặt xe trực tuyến: Mục tiêu chính của đồ án là xây dựng một ứng dụng di động cho phép khách hàng dễ dàng đặt xe, tài xế dễ dàng nhận chuyến xe. Hệ thống phải đảm bảo tính ổn định, nhanh chóng, và bảo mật trong quá trình xử lý các yêu cầu đặt xe.</w:t>
      </w:r>
    </w:p>
    <w:p w14:paraId="6B350AB0"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Tích hợp tính năng thanh toán điện tử: Hệ thống sẽ cung cấp các phương thức thanh toán điện tử linh hoạt, giúp người dùng có thể thanh toán nhanh chóng và an toàn mà không cần dùng tiền mặt. Điều này sẽ giúp tăng tính tiện lợi và giảm các rủi ro liên quan đến giao dịch trực tiếp.</w:t>
      </w:r>
    </w:p>
    <w:p w14:paraId="6CE7F087"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t>Theo dõi hành trình xe theo thời gian thực: Ứng dụng sẽ tích hợp tính năng GPS để người dùng có thể theo dõi vị trí của xe theo thời gian thực, giúp họ biết được xe đang ở đâu và có thể xem được thời gian xe tới đón. Điều này không chỉ cải thiện trải nghiệm người dùng mà còn hỗ trợ các nhà quản lý dịch vụ điều phối và giám sát phương tiện hiệu quả hơn.</w:t>
      </w:r>
    </w:p>
    <w:p w14:paraId="19036F25" w14:textId="77777777" w:rsidR="00BB7E6E"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Hệ thống quản lý: Hệ thống quản lý ra đời với mục đích giúp người quản lý có thể dễ dàng quản lý không chỉ thông tin người dùng và tài xế, mà thêm vào đó là thông tin vị trí và trạng thái của các xe thông qua hệ thống định vị GPS.</w:t>
      </w:r>
    </w:p>
    <w:p w14:paraId="33CB9AE9" w14:textId="77777777" w:rsidR="00BB7E6E" w:rsidRPr="009747C4" w:rsidRDefault="00BB7E6E" w:rsidP="000F669E">
      <w:pPr>
        <w:pStyle w:val="Heading2"/>
        <w:spacing w:before="60" w:after="60" w:line="360" w:lineRule="auto"/>
        <w:rPr>
          <w:sz w:val="28"/>
          <w:lang w:val="en-US"/>
        </w:rPr>
      </w:pPr>
      <w:bookmarkStart w:id="65" w:name="_Toc186054862"/>
      <w:bookmarkStart w:id="66" w:name="OLE_LINK31"/>
      <w:bookmarkStart w:id="67" w:name="OLE_LINK32"/>
      <w:r w:rsidRPr="009747C4">
        <w:rPr>
          <w:sz w:val="28"/>
          <w:lang w:val="en-US"/>
        </w:rPr>
        <w:t>1.5 Phạm vi nghiên cứu</w:t>
      </w:r>
      <w:del w:id="68" w:author="admin" w:date="2024-12-27T16:26:00Z">
        <w:r w:rsidRPr="009747C4" w:rsidDel="005500A2">
          <w:rPr>
            <w:sz w:val="28"/>
            <w:lang w:val="en-US"/>
          </w:rPr>
          <w:delText>:</w:delText>
        </w:r>
      </w:del>
      <w:bookmarkEnd w:id="65"/>
    </w:p>
    <w:p w14:paraId="2502A687" w14:textId="77777777" w:rsidR="001F6B33" w:rsidRPr="009747C4" w:rsidRDefault="001F6B33" w:rsidP="000F669E">
      <w:pPr>
        <w:pStyle w:val="NormalWeb"/>
        <w:spacing w:line="360" w:lineRule="auto"/>
        <w:textAlignment w:val="baseline"/>
        <w:rPr>
          <w:color w:val="000000"/>
          <w:sz w:val="26"/>
          <w:szCs w:val="26"/>
        </w:rPr>
      </w:pPr>
      <w:bookmarkStart w:id="69" w:name="OLE_LINK25"/>
      <w:bookmarkStart w:id="70" w:name="OLE_LINK26"/>
      <w:bookmarkEnd w:id="66"/>
      <w:bookmarkEnd w:id="67"/>
      <w:r w:rsidRPr="009747C4">
        <w:rPr>
          <w:color w:val="000000"/>
          <w:sz w:val="26"/>
          <w:szCs w:val="26"/>
        </w:rPr>
        <w:t>Phát triển ứng dụng di động cho hệ thống đặt xe trực tuyến: Đề tài tập trung vào việc xây dựng một ứng dụng di động cho nền tảng iOS và Android, nơi người dùng có thể thực hiện các thao tác đặt xe, theo dõi vị trí xe và thanh toán điện tử. Các tính năng chính sẽ bao gồm đặt xe, theo dõi vị trí của xe, thanh toán, quản lý thông tin cá nhân, đánh giá…</w:t>
      </w:r>
    </w:p>
    <w:p w14:paraId="71BB4043" w14:textId="77777777" w:rsidR="00BB6B1B" w:rsidRPr="009747C4" w:rsidRDefault="001F6B33" w:rsidP="000F669E">
      <w:pPr>
        <w:pStyle w:val="NormalWeb"/>
        <w:spacing w:line="360" w:lineRule="auto"/>
        <w:ind w:firstLine="720"/>
        <w:textAlignment w:val="baseline"/>
        <w:rPr>
          <w:color w:val="000000"/>
          <w:sz w:val="26"/>
          <w:szCs w:val="26"/>
        </w:rPr>
      </w:pPr>
      <w:r w:rsidRPr="009747C4">
        <w:rPr>
          <w:color w:val="000000"/>
          <w:sz w:val="26"/>
          <w:szCs w:val="26"/>
        </w:rPr>
        <w:t>Tích hợp hệ thống thanh toán điện tử: Ứng dụng sẽ hỗ trợ các phương thức thanh toán trực tuyến phổ biến như ví điện tử và các dịch vụ chuyển khoản trực tuyến. Đề tài sẽ không đi sâu vào phát triển các cổng thanh toán mà sẽ tích hợp các giải pháp thanh toán hiện có.</w:t>
      </w:r>
    </w:p>
    <w:p w14:paraId="379D4586" w14:textId="77777777" w:rsidR="00BB6B1B"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Theo dõi GPS thời gian thực: Hệ thống sẽ tích hợp công nghệ định vị GPS để cung cấp cho người dùng khả năng theo dõi vị trí của xe trong suốt hành trình. Điều này yêu cầu sự liên kết giữa ứng dụng di động và máy chủ.</w:t>
      </w:r>
    </w:p>
    <w:p w14:paraId="2780F0D6" w14:textId="77777777" w:rsidR="001F6B33" w:rsidRPr="009747C4" w:rsidRDefault="001F6B33" w:rsidP="00D92121">
      <w:pPr>
        <w:pStyle w:val="NormalWeb"/>
        <w:spacing w:line="360" w:lineRule="auto"/>
        <w:ind w:firstLine="720"/>
        <w:textAlignment w:val="baseline"/>
        <w:rPr>
          <w:color w:val="000000"/>
          <w:sz w:val="26"/>
          <w:szCs w:val="26"/>
        </w:rPr>
      </w:pPr>
      <w:r w:rsidRPr="009747C4">
        <w:rPr>
          <w:color w:val="000000"/>
          <w:sz w:val="26"/>
          <w:szCs w:val="26"/>
        </w:rPr>
        <w:t xml:space="preserve">Giới hạn của đề tài: </w:t>
      </w:r>
    </w:p>
    <w:p w14:paraId="18A3FC57" w14:textId="77777777"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Đề tài chỉ tập trung phát triển hệ thống trong khu vực, không bao gồm giải pháp Quốc Tế</w:t>
      </w:r>
      <w:r w:rsidR="00850157" w:rsidRPr="009747C4">
        <w:rPr>
          <w:color w:val="000000"/>
          <w:sz w:val="26"/>
          <w:szCs w:val="26"/>
        </w:rPr>
        <w:t>.</w:t>
      </w:r>
    </w:p>
    <w:p w14:paraId="66144ABA" w14:textId="77777777" w:rsidR="001F6B33" w:rsidRPr="009747C4" w:rsidRDefault="001F6B33" w:rsidP="00D92121">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bản đồ: Sử dụng API bản đồ của Google Map, nhiều thứ sẽ bị hạn chế như: số lượt tìm kiếm, các địa điểm, template của bản đồ sẽ không được làm một cách đầy đủ</w:t>
      </w:r>
      <w:r w:rsidR="00850157" w:rsidRPr="009747C4">
        <w:rPr>
          <w:color w:val="000000"/>
          <w:sz w:val="26"/>
          <w:szCs w:val="26"/>
        </w:rPr>
        <w:t>.</w:t>
      </w:r>
    </w:p>
    <w:p w14:paraId="3383B975" w14:textId="77777777"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Cloud: Sử dụng cloud của Firebase sẽ có hạn chế về chi phí và tốc độ xử lý</w:t>
      </w:r>
      <w:r w:rsidR="00850157" w:rsidRPr="009747C4">
        <w:rPr>
          <w:color w:val="000000"/>
          <w:sz w:val="26"/>
          <w:szCs w:val="26"/>
        </w:rPr>
        <w:t>.</w:t>
      </w:r>
    </w:p>
    <w:p w14:paraId="5F6E88F5" w14:textId="77777777" w:rsidR="001F6B33" w:rsidRPr="009747C4" w:rsidRDefault="001F6B33"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phần cứng: Chưa phát triển được thiết bị kiểm soát GPS cho phương tiện của tài xế, vì vậy việc kiểm soát GPS hiện tại chỉ kiểm soát thông qua thiết bị di động</w:t>
      </w:r>
      <w:r w:rsidR="001D5CBB" w:rsidRPr="009747C4">
        <w:rPr>
          <w:color w:val="000000"/>
          <w:sz w:val="26"/>
          <w:szCs w:val="26"/>
        </w:rPr>
        <w:t>.</w:t>
      </w:r>
    </w:p>
    <w:p w14:paraId="2E88F579" w14:textId="77777777" w:rsidR="001D5CBB" w:rsidRPr="009747C4" w:rsidRDefault="001D5CBB" w:rsidP="000F669E">
      <w:pPr>
        <w:pStyle w:val="NormalWeb"/>
        <w:numPr>
          <w:ilvl w:val="0"/>
          <w:numId w:val="1"/>
        </w:numPr>
        <w:spacing w:line="360" w:lineRule="auto"/>
        <w:ind w:left="0" w:firstLine="426"/>
        <w:textAlignment w:val="baseline"/>
        <w:rPr>
          <w:color w:val="000000"/>
          <w:sz w:val="26"/>
          <w:szCs w:val="26"/>
        </w:rPr>
      </w:pPr>
      <w:r w:rsidRPr="009747C4">
        <w:rPr>
          <w:color w:val="000000"/>
          <w:sz w:val="26"/>
          <w:szCs w:val="26"/>
        </w:rPr>
        <w:t>Hạn chế về chức năng thanh toán: chưa thể thanh toán tự động hoặc nhúng các phần mềm ví điện tử để thanh toán vì chưa có đăng ký doanh nghiệp.</w:t>
      </w:r>
    </w:p>
    <w:p w14:paraId="573DEDF6" w14:textId="77777777" w:rsidR="001F6B33" w:rsidRPr="009747C4" w:rsidRDefault="001F6B33" w:rsidP="000F669E">
      <w:pPr>
        <w:pStyle w:val="NormalWeb"/>
        <w:spacing w:before="0" w:beforeAutospacing="0" w:after="0" w:afterAutospacing="0" w:line="360" w:lineRule="auto"/>
        <w:ind w:firstLine="720"/>
        <w:textAlignment w:val="baseline"/>
        <w:rPr>
          <w:color w:val="000000"/>
          <w:sz w:val="26"/>
          <w:szCs w:val="26"/>
        </w:rPr>
      </w:pPr>
      <w:r w:rsidRPr="009747C4">
        <w:rPr>
          <w:color w:val="000000"/>
          <w:sz w:val="26"/>
          <w:szCs w:val="26"/>
        </w:rPr>
        <w:lastRenderedPageBreak/>
        <w:t>Các chức năng nâng cao như phân tích mật độ khách hàng, thông tin khách hàng, điều phối xe thông minh sẽ nằm ngoài phạm vi dự án</w:t>
      </w:r>
      <w:r w:rsidR="001D5CBB" w:rsidRPr="009747C4">
        <w:rPr>
          <w:color w:val="000000"/>
          <w:sz w:val="26"/>
          <w:szCs w:val="26"/>
        </w:rPr>
        <w:t>.</w:t>
      </w:r>
    </w:p>
    <w:p w14:paraId="7DDEC962" w14:textId="77777777" w:rsidR="00BB7E6E" w:rsidRPr="009747C4" w:rsidRDefault="00BB7E6E" w:rsidP="000F669E">
      <w:pPr>
        <w:pStyle w:val="Heading2"/>
        <w:spacing w:before="60" w:after="60" w:line="360" w:lineRule="auto"/>
        <w:rPr>
          <w:sz w:val="28"/>
          <w:lang w:val="en-US"/>
        </w:rPr>
      </w:pPr>
      <w:bookmarkStart w:id="71" w:name="_Toc186054863"/>
      <w:bookmarkEnd w:id="69"/>
      <w:bookmarkEnd w:id="70"/>
      <w:r w:rsidRPr="009747C4">
        <w:rPr>
          <w:sz w:val="28"/>
          <w:lang w:val="en-US"/>
        </w:rPr>
        <w:t>1.6 Tính cấp thiết của đề tài</w:t>
      </w:r>
      <w:bookmarkEnd w:id="71"/>
    </w:p>
    <w:p w14:paraId="66E0BEB1" w14:textId="77777777" w:rsidR="001F6B33" w:rsidRPr="009747C4" w:rsidRDefault="001F6B33" w:rsidP="000F669E">
      <w:pPr>
        <w:spacing w:line="360" w:lineRule="auto"/>
        <w:ind w:firstLine="420"/>
        <w:rPr>
          <w:sz w:val="26"/>
          <w:szCs w:val="26"/>
          <w:lang w:val="en-US"/>
        </w:rPr>
      </w:pPr>
      <w:r w:rsidRPr="009747C4">
        <w:rPr>
          <w:sz w:val="26"/>
          <w:szCs w:val="26"/>
          <w:lang w:val="en-US"/>
        </w:rPr>
        <w:t>Thời đại công nghệ phát triển, mọi dịch vụ đều chuyển hướng sang trực tuyến, và dịch vụ di chuyển cũng không ngoại lệ. Hàng loạt dịch vụ đặt xe trực tuyến được ra đời nhằm mang đến sự tiện lợi và nhanh chóng cho người dùng, đặc biệt là ở các đô thị lớn.</w:t>
      </w:r>
    </w:p>
    <w:p w14:paraId="57008383"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truyền thống thường sẽ sử dụng tiền mặt để thanh toán, hoặc chuyển khoản qua tài khoản ngân hàng của tài xế để thanh toán, gây bất cập nếu khách hàng không mang tiền mặt hay tài xế không có tiền trả lại. Vì vậy, hệ thống ra đời tích hợp thanh toán trực tuyến giúp thuận tiện hơn trong việc thanh toán.</w:t>
      </w:r>
    </w:p>
    <w:p w14:paraId="49C2120E" w14:textId="77777777" w:rsidR="001F6B33" w:rsidRPr="009747C4" w:rsidRDefault="001F6B33" w:rsidP="000F669E">
      <w:pPr>
        <w:spacing w:line="360" w:lineRule="auto"/>
        <w:ind w:firstLine="420"/>
        <w:rPr>
          <w:sz w:val="26"/>
          <w:szCs w:val="26"/>
          <w:lang w:val="en-US"/>
        </w:rPr>
      </w:pPr>
      <w:r w:rsidRPr="009747C4">
        <w:rPr>
          <w:sz w:val="26"/>
          <w:szCs w:val="26"/>
          <w:lang w:val="en-US"/>
        </w:rPr>
        <w:t>Các dịch vụ đặt xe trực tuyến thường sẽ nhận cuộc gọi từ khách hàng, sau đó người quản lý sẽ khoanh vùng các tài xế hoạt động trong khu vực của khách hàng và báo đàm tới xe của các tài xế đó, sau đó tài xế sẽ báo lại qua đàm để nhận chuyến xe. Điều này vẫn làm một cách thủ công và không khoa học, cùng như khách hàng sẽ không thể theo dõi vị trí của xe. Vì vậy, hệ thống đưa ra công nghệ định vị GPS thời gian thực để giải quyết những vấn đề trên, vừa giúp người quản lý dễ dàng quản lý, vừa giúp khách hàng dễ dàng theo dõi chuyến xe của mình.</w:t>
      </w:r>
    </w:p>
    <w:p w14:paraId="353B7848" w14:textId="77777777" w:rsidR="001F6B33" w:rsidRPr="009747C4" w:rsidRDefault="001F6B33" w:rsidP="000F669E">
      <w:pPr>
        <w:spacing w:line="360" w:lineRule="auto"/>
        <w:ind w:firstLine="283"/>
        <w:rPr>
          <w:sz w:val="26"/>
          <w:szCs w:val="26"/>
          <w:lang w:val="en-US"/>
        </w:rPr>
      </w:pPr>
      <w:r w:rsidRPr="009747C4">
        <w:rPr>
          <w:sz w:val="26"/>
          <w:szCs w:val="26"/>
          <w:lang w:val="en-US"/>
        </w:rPr>
        <w:t>Hệ thống cung cấp thêm hệ thống quản lý cho phép người quản lý có thể theo dõi vị trí và trạng thái của các tài xế theo thời gian thực, giúp tăng sự chặt chẽ trong việc vận hành của hệ thống, giúp nâng cao chất lượng dịch vụ cũng như xử lý kịp thời nếu có vấn đề xảy ra.</w:t>
      </w:r>
    </w:p>
    <w:p w14:paraId="458229CA" w14:textId="77777777" w:rsidR="00CA471C" w:rsidRPr="009747C4" w:rsidRDefault="005B226D" w:rsidP="000F669E">
      <w:pPr>
        <w:pStyle w:val="Heading2"/>
        <w:spacing w:before="60" w:after="60" w:line="360" w:lineRule="auto"/>
        <w:jc w:val="both"/>
        <w:rPr>
          <w:sz w:val="28"/>
          <w:lang w:val="en-US"/>
        </w:rPr>
      </w:pPr>
      <w:bookmarkStart w:id="72" w:name="_Toc186054864"/>
      <w:r w:rsidRPr="009747C4">
        <w:rPr>
          <w:sz w:val="28"/>
          <w:lang w:val="en-US"/>
        </w:rPr>
        <w:t>1.</w:t>
      </w:r>
      <w:r w:rsidR="00BB7E6E" w:rsidRPr="009747C4">
        <w:rPr>
          <w:sz w:val="28"/>
          <w:lang w:val="en-US"/>
        </w:rPr>
        <w:t>7</w:t>
      </w:r>
      <w:r w:rsidR="005E422C" w:rsidRPr="009747C4">
        <w:rPr>
          <w:sz w:val="28"/>
        </w:rPr>
        <w:t xml:space="preserve"> Kết</w:t>
      </w:r>
      <w:r w:rsidR="00F10A4E" w:rsidRPr="009747C4">
        <w:rPr>
          <w:sz w:val="28"/>
          <w:lang w:val="en-US"/>
        </w:rPr>
        <w:t xml:space="preserve"> luận</w:t>
      </w:r>
      <w:r w:rsidR="005E422C" w:rsidRPr="009747C4">
        <w:rPr>
          <w:sz w:val="28"/>
        </w:rPr>
        <w:t xml:space="preserve"> </w:t>
      </w:r>
      <w:r w:rsidR="009618F7" w:rsidRPr="009747C4">
        <w:rPr>
          <w:sz w:val="28"/>
          <w:lang w:val="en-US"/>
        </w:rPr>
        <w:t>C</w:t>
      </w:r>
      <w:r w:rsidR="005E422C" w:rsidRPr="009747C4">
        <w:rPr>
          <w:sz w:val="28"/>
        </w:rPr>
        <w:t>hương</w:t>
      </w:r>
      <w:r w:rsidR="00F10A4E" w:rsidRPr="009747C4">
        <w:rPr>
          <w:sz w:val="28"/>
          <w:lang w:val="en-US"/>
        </w:rPr>
        <w:t xml:space="preserve"> I</w:t>
      </w:r>
      <w:bookmarkEnd w:id="72"/>
    </w:p>
    <w:p w14:paraId="2D89F6BC" w14:textId="77777777" w:rsidR="0042297D" w:rsidRPr="009747C4" w:rsidRDefault="0042297D" w:rsidP="00B8259D">
      <w:pPr>
        <w:spacing w:before="60" w:after="60" w:line="360" w:lineRule="auto"/>
        <w:rPr>
          <w:sz w:val="26"/>
          <w:szCs w:val="26"/>
          <w:lang w:val="en-US"/>
        </w:rPr>
        <w:sectPr w:rsidR="0042297D" w:rsidRPr="009747C4" w:rsidSect="00825F1E">
          <w:headerReference w:type="default" r:id="rId19"/>
          <w:pgSz w:w="11909" w:h="16834"/>
          <w:pgMar w:top="1134" w:right="1134" w:bottom="1134" w:left="1701" w:header="720" w:footer="720" w:gutter="0"/>
          <w:cols w:space="720"/>
          <w:docGrid w:linePitch="299"/>
        </w:sectPr>
      </w:pPr>
      <w:bookmarkStart w:id="73" w:name="_1joftgfkd3kh" w:colFirst="0" w:colLast="0"/>
      <w:bookmarkEnd w:id="73"/>
      <w:r w:rsidRPr="009747C4">
        <w:rPr>
          <w:sz w:val="26"/>
          <w:szCs w:val="26"/>
        </w:rPr>
        <w:tab/>
      </w:r>
      <w:r w:rsidRPr="009747C4">
        <w:rPr>
          <w:sz w:val="26"/>
          <w:szCs w:val="26"/>
          <w:lang w:val="en-US"/>
        </w:rPr>
        <w:t xml:space="preserve">Trong chương </w:t>
      </w:r>
      <w:r w:rsidR="001D5CBB" w:rsidRPr="009747C4">
        <w:rPr>
          <w:sz w:val="26"/>
          <w:szCs w:val="26"/>
          <w:lang w:val="en-US"/>
        </w:rPr>
        <w:t>I</w:t>
      </w:r>
      <w:r w:rsidRPr="009747C4">
        <w:rPr>
          <w:sz w:val="26"/>
          <w:szCs w:val="26"/>
          <w:lang w:val="en-US"/>
        </w:rPr>
        <w:t xml:space="preserve">, đồ án đã nêu ra Mục tiêu, phạm vi nghiên cứu cũng như tính cấp thiết của đề tài “Phát triển hệ thống đặt xe trực tuyến tích hợp thanh toán điện tử và theo dõi GPS thời gian thực cho ứng dụng di động”. Với phạm vi phát triển ứng dụng di động cho nền tảng iOS và Android, tích hợp hệ thống thanh toán điện tử, và công nghệ định vị GPS thời gian thực, hệ thống đặt xe trực tuyến sẽ đáp ứng được hầu hết các nhu cầu cơ bản của một hệ thống đặt xe trực tuyến. Tuy có những giới hạn nhưng đây vẫn là đề tài mang tính cấp thiết và ứng dụng cao cho đời sống. Những phần tiếp theo của tài liệu sẽ đi sâu vào chi tiết các yêu cầu kỹ thuật và chức năng cụ </w:t>
      </w:r>
      <w:r w:rsidRPr="009747C4">
        <w:rPr>
          <w:sz w:val="26"/>
          <w:szCs w:val="26"/>
          <w:lang w:val="en-US"/>
        </w:rPr>
        <w:lastRenderedPageBreak/>
        <w:t>thể của hệ thống, nhằm cung cấp một cái nhìn toàn diện và rõ ràng hơn cho các bên liên quan và các nhà phát triển.</w:t>
      </w:r>
    </w:p>
    <w:p w14:paraId="20CB67A9" w14:textId="77777777" w:rsidR="00CA471C" w:rsidRPr="009747C4" w:rsidRDefault="005E422C" w:rsidP="000F669E">
      <w:pPr>
        <w:pStyle w:val="Heading1"/>
        <w:spacing w:before="60" w:after="60" w:line="360" w:lineRule="auto"/>
        <w:rPr>
          <w:sz w:val="30"/>
          <w:lang w:val="en-US"/>
        </w:rPr>
      </w:pPr>
      <w:bookmarkStart w:id="74" w:name="_Toc186054865"/>
      <w:r w:rsidRPr="009747C4">
        <w:rPr>
          <w:sz w:val="30"/>
        </w:rPr>
        <w:lastRenderedPageBreak/>
        <w:t xml:space="preserve">CHƯƠNG II. </w:t>
      </w:r>
      <w:r w:rsidR="00F500B5" w:rsidRPr="009747C4">
        <w:rPr>
          <w:sz w:val="30"/>
          <w:lang w:val="en-US"/>
        </w:rPr>
        <w:t>PHƯƠNG PHÁP VÀ CÔNG NGHỆ SỬ DỤNG</w:t>
      </w:r>
      <w:bookmarkEnd w:id="74"/>
    </w:p>
    <w:p w14:paraId="36547E4F" w14:textId="77777777" w:rsidR="008E23C8" w:rsidRPr="009747C4" w:rsidRDefault="0042297D" w:rsidP="000F669E">
      <w:pPr>
        <w:spacing w:before="60" w:after="60" w:line="360" w:lineRule="auto"/>
        <w:ind w:firstLine="720"/>
        <w:jc w:val="both"/>
        <w:rPr>
          <w:sz w:val="26"/>
          <w:szCs w:val="26"/>
          <w:lang w:val="en-US"/>
        </w:rPr>
      </w:pPr>
      <w:r w:rsidRPr="009747C4">
        <w:rPr>
          <w:sz w:val="26"/>
          <w:szCs w:val="26"/>
          <w:lang w:val="en-US"/>
        </w:rPr>
        <w:t>Chương II sẽ đưa ra</w:t>
      </w:r>
      <w:r w:rsidR="00693C39" w:rsidRPr="009747C4">
        <w:rPr>
          <w:sz w:val="26"/>
          <w:szCs w:val="26"/>
          <w:lang w:val="en-US"/>
        </w:rPr>
        <w:t xml:space="preserve"> tổng quan về</w:t>
      </w:r>
      <w:r w:rsidR="00F500B5" w:rsidRPr="009747C4">
        <w:rPr>
          <w:sz w:val="26"/>
          <w:szCs w:val="26"/>
          <w:lang w:val="en-US"/>
        </w:rPr>
        <w:t xml:space="preserve"> phương pháp và</w:t>
      </w:r>
      <w:r w:rsidR="00693C39" w:rsidRPr="009747C4">
        <w:rPr>
          <w:sz w:val="26"/>
          <w:szCs w:val="26"/>
          <w:lang w:val="en-US"/>
        </w:rPr>
        <w:t xml:space="preserve"> các công nghệ được sử dụng trong đề tài cũng như thiết kế tổng quát của hệ thống</w:t>
      </w:r>
      <w:r w:rsidR="00125D3E" w:rsidRPr="009747C4">
        <w:rPr>
          <w:sz w:val="26"/>
          <w:szCs w:val="26"/>
          <w:lang w:val="en-US"/>
        </w:rPr>
        <w:t>.</w:t>
      </w:r>
    </w:p>
    <w:p w14:paraId="627E7437" w14:textId="77777777" w:rsidR="001D5CBB" w:rsidRPr="009747C4" w:rsidRDefault="001D5CBB" w:rsidP="001D5CBB">
      <w:pPr>
        <w:pStyle w:val="Heading2"/>
        <w:spacing w:before="60" w:after="60" w:line="360" w:lineRule="auto"/>
        <w:rPr>
          <w:sz w:val="28"/>
          <w:lang w:val="en-US"/>
        </w:rPr>
      </w:pPr>
      <w:bookmarkStart w:id="75" w:name="_Toc186054866"/>
      <w:r w:rsidRPr="009747C4">
        <w:rPr>
          <w:sz w:val="28"/>
          <w:lang w:val="en-US"/>
        </w:rPr>
        <w:t xml:space="preserve">2.1 </w:t>
      </w:r>
      <w:r w:rsidRPr="009747C4">
        <w:rPr>
          <w:lang w:val="en-US"/>
        </w:rPr>
        <w:t xml:space="preserve">Phương pháp phát triển: </w:t>
      </w:r>
      <w:r w:rsidRPr="009747C4">
        <w:rPr>
          <w:bCs/>
          <w:i/>
          <w:iCs/>
          <w:lang w:val="en-US"/>
        </w:rPr>
        <w:t>Mô hình Waterfall</w:t>
      </w:r>
      <w:bookmarkEnd w:id="75"/>
    </w:p>
    <w:p w14:paraId="283D41D1" w14:textId="77777777" w:rsidR="001D5CBB" w:rsidRPr="009747C4" w:rsidRDefault="001D5CBB" w:rsidP="001D5CBB">
      <w:pPr>
        <w:spacing w:line="360" w:lineRule="auto"/>
        <w:rPr>
          <w:bCs/>
          <w:sz w:val="26"/>
          <w:szCs w:val="26"/>
          <w:lang w:val="en-US"/>
        </w:rPr>
      </w:pPr>
      <w:r w:rsidRPr="009747C4">
        <w:rPr>
          <w:b/>
          <w:sz w:val="26"/>
          <w:szCs w:val="26"/>
          <w:lang w:val="en-US"/>
        </w:rPr>
        <w:tab/>
      </w:r>
      <w:r w:rsidRPr="009747C4">
        <w:rPr>
          <w:bCs/>
          <w:sz w:val="26"/>
          <w:szCs w:val="26"/>
          <w:lang w:val="en-US"/>
        </w:rPr>
        <w:t xml:space="preserve">Mô hình Waterfall (Mô hình thác nước) là một phương pháp phát triền phầm mềm quản lý dựa trên quy trình thiết kế tuần tự và liên tiếp. Trong mô hình waterfall, các giai đoạn nối tiếp nhau, mỗi giai đoạn được bắt đầu khi giai đoạn trước của nó kết thúc. </w:t>
      </w:r>
    </w:p>
    <w:p w14:paraId="5112AE9D" w14:textId="77777777" w:rsidR="001D5CBB" w:rsidRPr="009747C4" w:rsidRDefault="001D5CBB" w:rsidP="001D5CBB">
      <w:pPr>
        <w:spacing w:line="360" w:lineRule="auto"/>
        <w:rPr>
          <w:bCs/>
          <w:sz w:val="26"/>
          <w:szCs w:val="26"/>
          <w:lang w:val="en-US"/>
        </w:rPr>
      </w:pPr>
      <w:bookmarkStart w:id="76" w:name="OLE_LINK23"/>
      <w:bookmarkStart w:id="77" w:name="OLE_LINK24"/>
      <w:r w:rsidRPr="009747C4">
        <w:rPr>
          <w:bCs/>
          <w:sz w:val="26"/>
          <w:szCs w:val="26"/>
          <w:lang w:val="en-US"/>
        </w:rPr>
        <w:t>Mô hình Waterfall gồm 6 giai đoạn:</w:t>
      </w:r>
    </w:p>
    <w:bookmarkEnd w:id="76"/>
    <w:bookmarkEnd w:id="77"/>
    <w:p w14:paraId="54C1A602"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yêu cầu (Requirement Analysis)</w:t>
      </w:r>
      <w:del w:id="78" w:author="admin" w:date="2024-12-27T16:27:00Z">
        <w:r w:rsidRPr="009747C4" w:rsidDel="005500A2">
          <w:rPr>
            <w:rFonts w:eastAsia="Times New Roman" w:cs="Times New Roman"/>
            <w:bCs/>
            <w:szCs w:val="26"/>
            <w:lang w:val="en-US"/>
          </w:rPr>
          <w:delText xml:space="preserve">: </w:delText>
        </w:r>
        <w:r w:rsidRPr="009747C4" w:rsidDel="005500A2">
          <w:rPr>
            <w:rFonts w:eastAsia="Times New Roman" w:cs="Times New Roman"/>
            <w:b w:val="0"/>
            <w:szCs w:val="26"/>
            <w:lang w:val="en-US"/>
          </w:rPr>
          <w:delText xml:space="preserve"> </w:delText>
        </w:r>
      </w:del>
    </w:p>
    <w:p w14:paraId="240A86ED"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yêu cầu là giai đoạn nhóm thực hiện sẽ thực hiện việc tìm kiếm yêu cầu của các bên liên quan phù hợp với dự án để hiểu rõ ràng về những thứ cần xây dựng cũng như những chức năng của hệ thống.</w:t>
      </w:r>
    </w:p>
    <w:p w14:paraId="42E6F0AA"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t>Giai đoạn này nhóm sẽ đi tìm hiểu các vấn đề như nhu cầu kinh doanh cần giải quyết, yêu cầu của người dùng đối với hệ thống hay các ràng buộc và rủi ro đi kèm... nhằm mục đích cuối cùng là hiểu rõ mục tiêu và yêu cầu của dự án.</w:t>
      </w:r>
    </w:p>
    <w:p w14:paraId="30AB76EF"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thiết kế (Design)</w:t>
      </w:r>
      <w:del w:id="79" w:author="admin" w:date="2024-12-27T16:27:00Z">
        <w:r w:rsidRPr="009747C4" w:rsidDel="005500A2">
          <w:rPr>
            <w:rFonts w:eastAsia="Times New Roman" w:cs="Times New Roman"/>
            <w:bCs/>
            <w:szCs w:val="26"/>
            <w:lang w:val="en-US"/>
          </w:rPr>
          <w:delText>:</w:delText>
        </w:r>
      </w:del>
    </w:p>
    <w:p w14:paraId="3CFE8C1C" w14:textId="77777777" w:rsidR="001D5CBB" w:rsidRPr="009747C4" w:rsidRDefault="001D5CBB" w:rsidP="001D5CBB">
      <w:pPr>
        <w:spacing w:line="360" w:lineRule="auto"/>
        <w:ind w:left="567" w:hanging="425"/>
        <w:rPr>
          <w:bCs/>
          <w:sz w:val="26"/>
          <w:szCs w:val="26"/>
          <w:lang w:val="en-US"/>
        </w:rPr>
      </w:pPr>
      <w:r w:rsidRPr="009747C4">
        <w:rPr>
          <w:bCs/>
          <w:szCs w:val="26"/>
          <w:lang w:val="en-US"/>
        </w:rPr>
        <w:tab/>
      </w:r>
      <w:r w:rsidRPr="009747C4">
        <w:rPr>
          <w:bCs/>
          <w:szCs w:val="26"/>
          <w:lang w:val="en-US"/>
        </w:rPr>
        <w:tab/>
      </w:r>
      <w:bookmarkStart w:id="80" w:name="OLE_LINK7"/>
      <w:bookmarkStart w:id="81" w:name="OLE_LINK12"/>
      <w:r w:rsidRPr="009747C4">
        <w:rPr>
          <w:bCs/>
          <w:sz w:val="26"/>
          <w:szCs w:val="26"/>
          <w:lang w:val="en-US"/>
        </w:rPr>
        <w:t>Đây là giai đoạn sau khi đã xác định yêu cầu một cách tường minh, đội ngũ phát triển bắt đầu thiết kế kiến trúc hệ thống. Bản thiết kế này gồm giao diện người dùng, các module sử phần mềm, kiến trúc cơ sở dữ liệu hay môi trường làm việc. Chính nó sẽ mô tả chi tiết logic của hệ thống sẽ được thực thi thế nào.</w:t>
      </w:r>
      <w:bookmarkEnd w:id="80"/>
      <w:bookmarkEnd w:id="81"/>
    </w:p>
    <w:p w14:paraId="0C51ED7C" w14:textId="77777777" w:rsidR="001D5CBB" w:rsidRPr="009747C4" w:rsidRDefault="001D5CBB" w:rsidP="001D5CBB">
      <w:pPr>
        <w:pStyle w:val="ListParagraph"/>
        <w:numPr>
          <w:ilvl w:val="0"/>
          <w:numId w:val="3"/>
        </w:numPr>
        <w:spacing w:line="360" w:lineRule="auto"/>
        <w:ind w:left="567" w:hanging="425"/>
        <w:jc w:val="left"/>
        <w:rPr>
          <w:rFonts w:eastAsia="Times New Roman" w:cs="Times New Roman"/>
          <w:bCs/>
          <w:szCs w:val="26"/>
          <w:lang w:val="en-US"/>
        </w:rPr>
      </w:pPr>
      <w:r w:rsidRPr="009747C4">
        <w:rPr>
          <w:rFonts w:eastAsia="Times New Roman" w:cs="Times New Roman"/>
          <w:bCs/>
          <w:szCs w:val="26"/>
          <w:lang w:val="en-US"/>
        </w:rPr>
        <w:t>Giai đoạn phát triển (Development)</w:t>
      </w:r>
      <w:del w:id="82" w:author="admin" w:date="2024-12-27T16:27:00Z">
        <w:r w:rsidRPr="009747C4" w:rsidDel="005500A2">
          <w:rPr>
            <w:rFonts w:eastAsia="Times New Roman" w:cs="Times New Roman"/>
            <w:bCs/>
            <w:szCs w:val="26"/>
            <w:lang w:val="en-US"/>
          </w:rPr>
          <w:delText>:</w:delText>
        </w:r>
      </w:del>
    </w:p>
    <w:p w14:paraId="3E106352" w14:textId="77777777" w:rsidR="001D5CBB" w:rsidRPr="009747C4" w:rsidRDefault="001D5CBB" w:rsidP="001D5CBB">
      <w:pPr>
        <w:spacing w:line="360" w:lineRule="auto"/>
        <w:ind w:left="567" w:hanging="425"/>
        <w:rPr>
          <w:bCs/>
          <w:sz w:val="26"/>
          <w:szCs w:val="26"/>
          <w:lang w:val="en-US"/>
        </w:rPr>
      </w:pPr>
      <w:r w:rsidRPr="009747C4">
        <w:rPr>
          <w:bCs/>
          <w:sz w:val="26"/>
          <w:szCs w:val="26"/>
          <w:lang w:val="en-US"/>
        </w:rPr>
        <w:tab/>
      </w:r>
      <w:r w:rsidRPr="009747C4">
        <w:rPr>
          <w:bCs/>
          <w:sz w:val="26"/>
          <w:szCs w:val="26"/>
          <w:lang w:val="en-US"/>
        </w:rPr>
        <w:tab/>
      </w:r>
      <w:bookmarkStart w:id="83" w:name="OLE_LINK16"/>
      <w:bookmarkStart w:id="84" w:name="OLE_LINK17"/>
      <w:bookmarkStart w:id="85" w:name="OLE_LINK18"/>
      <w:bookmarkStart w:id="86" w:name="OLE_LINK13"/>
      <w:bookmarkStart w:id="87" w:name="OLE_LINK14"/>
      <w:bookmarkStart w:id="88" w:name="OLE_LINK15"/>
      <w:r w:rsidRPr="009747C4">
        <w:rPr>
          <w:bCs/>
          <w:sz w:val="26"/>
          <w:szCs w:val="26"/>
          <w:lang w:val="en-US"/>
        </w:rPr>
        <w:t>Giai đoạn phát triển là giai đoạn các thiết kế ở giai đoạn trên được làm một cách chi tiết và thực tế hơn, các thuật toán, cấu trúc dữ liệu cũng như giao diện sẽ được xác định rõ ràng và kết nối liên kết một cách liên mạch với nhau đảm bảo những bước hoạt động chính của hệ thống.</w:t>
      </w:r>
      <w:bookmarkEnd w:id="83"/>
      <w:bookmarkEnd w:id="84"/>
      <w:bookmarkEnd w:id="85"/>
    </w:p>
    <w:p w14:paraId="15BF2040"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bookmarkStart w:id="89" w:name="OLE_LINK21"/>
      <w:bookmarkStart w:id="90" w:name="OLE_LINK22"/>
      <w:bookmarkStart w:id="91" w:name="OLE_LINK19"/>
      <w:bookmarkStart w:id="92" w:name="OLE_LINK20"/>
      <w:bookmarkEnd w:id="86"/>
      <w:bookmarkEnd w:id="87"/>
      <w:bookmarkEnd w:id="88"/>
      <w:r w:rsidRPr="009747C4">
        <w:rPr>
          <w:rFonts w:eastAsia="Times New Roman" w:cs="Times New Roman"/>
          <w:bCs/>
          <w:szCs w:val="26"/>
          <w:lang w:val="en-US"/>
        </w:rPr>
        <w:t>Giai đoạn kiểm thử (Testing)</w:t>
      </w:r>
      <w:del w:id="93" w:author="admin" w:date="2024-12-27T17:18:00Z">
        <w:r w:rsidRPr="009747C4" w:rsidDel="00FF166C">
          <w:rPr>
            <w:rFonts w:eastAsia="Times New Roman" w:cs="Times New Roman"/>
            <w:bCs/>
            <w:szCs w:val="26"/>
            <w:lang w:val="en-US"/>
          </w:rPr>
          <w:delText>:</w:delText>
        </w:r>
      </w:del>
    </w:p>
    <w:bookmarkEnd w:id="89"/>
    <w:bookmarkEnd w:id="90"/>
    <w:p w14:paraId="6044FA76" w14:textId="77777777" w:rsidR="001D5CBB" w:rsidRPr="009747C4" w:rsidRDefault="001D5CBB" w:rsidP="001D5CBB">
      <w:pPr>
        <w:spacing w:before="60" w:after="60" w:line="360" w:lineRule="auto"/>
        <w:ind w:left="567" w:hanging="425"/>
        <w:rPr>
          <w:sz w:val="26"/>
          <w:szCs w:val="26"/>
          <w:lang w:val="en-US"/>
        </w:rPr>
      </w:pPr>
      <w:r w:rsidRPr="009747C4">
        <w:rPr>
          <w:lang w:val="en-US"/>
        </w:rPr>
        <w:tab/>
      </w:r>
      <w:r w:rsidRPr="009747C4">
        <w:rPr>
          <w:lang w:val="en-US"/>
        </w:rPr>
        <w:tab/>
      </w:r>
      <w:r w:rsidRPr="009747C4">
        <w:rPr>
          <w:sz w:val="26"/>
          <w:szCs w:val="26"/>
          <w:lang w:val="en-US"/>
        </w:rPr>
        <w:t xml:space="preserve">Sau khi giai đoạn phát triển thực hiện xong, đội ngũ phát triển sẽ phải tiếp tục tiến hành hoạt động phát hiện và sửa các lỗi trong phần mềm. Các loại kiểm thử như Kiểm thử đơn vị (Unit testing), Kiểm thử tích hợp (Integration testing) và </w:t>
      </w:r>
      <w:r w:rsidRPr="009747C4">
        <w:rPr>
          <w:sz w:val="26"/>
          <w:szCs w:val="26"/>
          <w:lang w:val="en-US"/>
        </w:rPr>
        <w:lastRenderedPageBreak/>
        <w:t>kiểm thử hệ thống (System testing) sẽ được thực hiện để đảm bảo chất lượng sản phẩm.</w:t>
      </w:r>
    </w:p>
    <w:p w14:paraId="51495815"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lang w:val="en-US"/>
        </w:rPr>
      </w:pPr>
      <w:r w:rsidRPr="009747C4">
        <w:rPr>
          <w:rFonts w:eastAsia="Times New Roman" w:cs="Times New Roman"/>
          <w:bCs/>
          <w:szCs w:val="26"/>
          <w:lang w:val="en-US"/>
        </w:rPr>
        <w:t>Giai đoạn triển khai (Deployment)</w:t>
      </w:r>
      <w:del w:id="94" w:author="admin" w:date="2024-12-27T16:27:00Z">
        <w:r w:rsidRPr="009747C4" w:rsidDel="005500A2">
          <w:rPr>
            <w:rFonts w:eastAsia="Times New Roman" w:cs="Times New Roman"/>
            <w:bCs/>
            <w:szCs w:val="26"/>
            <w:lang w:val="en-US"/>
          </w:rPr>
          <w:delText>:</w:delText>
        </w:r>
      </w:del>
    </w:p>
    <w:p w14:paraId="05C507F5" w14:textId="77777777" w:rsidR="001D5CBB" w:rsidRPr="009747C4" w:rsidRDefault="001D5CBB" w:rsidP="001D5CBB">
      <w:pPr>
        <w:spacing w:before="60" w:after="60" w:line="360" w:lineRule="auto"/>
        <w:ind w:left="567" w:hanging="425"/>
        <w:rPr>
          <w:sz w:val="26"/>
          <w:szCs w:val="26"/>
          <w:lang w:val="en-US"/>
        </w:rPr>
      </w:pPr>
      <w:r w:rsidRPr="009747C4">
        <w:rPr>
          <w:sz w:val="26"/>
          <w:szCs w:val="26"/>
          <w:lang w:val="en-US"/>
        </w:rPr>
        <w:tab/>
      </w:r>
      <w:r w:rsidRPr="009747C4">
        <w:rPr>
          <w:sz w:val="26"/>
          <w:szCs w:val="26"/>
          <w:lang w:val="en-US"/>
        </w:rPr>
        <w:tab/>
        <w:t>Sau khi đã kiểm thử và đảm bảo tính ổn định của hệ thống, đội ngũ tiến hành triển khai hệ thống vào môi trường thực - môi trường người dùng để bắt đầu sử dụng.</w:t>
      </w:r>
    </w:p>
    <w:p w14:paraId="72CEEBD0" w14:textId="77777777" w:rsidR="001D5CBB" w:rsidRPr="009747C4" w:rsidRDefault="001D5CBB" w:rsidP="001D5CBB">
      <w:pPr>
        <w:pStyle w:val="ListParagraph"/>
        <w:numPr>
          <w:ilvl w:val="0"/>
          <w:numId w:val="3"/>
        </w:numPr>
        <w:spacing w:before="60" w:after="60" w:line="360" w:lineRule="auto"/>
        <w:ind w:left="567" w:hanging="425"/>
        <w:jc w:val="left"/>
        <w:rPr>
          <w:rFonts w:cs="Times New Roman"/>
          <w:szCs w:val="26"/>
          <w:lang w:val="en-US"/>
        </w:rPr>
      </w:pPr>
      <w:r w:rsidRPr="009747C4">
        <w:rPr>
          <w:rFonts w:cs="Times New Roman"/>
          <w:szCs w:val="26"/>
          <w:lang w:val="en-US"/>
        </w:rPr>
        <w:t>Giai đoạn bảo trì (Maintenance)</w:t>
      </w:r>
      <w:del w:id="95" w:author="admin" w:date="2024-12-27T16:27:00Z">
        <w:r w:rsidRPr="009747C4" w:rsidDel="005500A2">
          <w:rPr>
            <w:rFonts w:cs="Times New Roman"/>
            <w:szCs w:val="26"/>
            <w:lang w:val="en-US"/>
          </w:rPr>
          <w:delText>:</w:delText>
        </w:r>
      </w:del>
    </w:p>
    <w:p w14:paraId="0739720B" w14:textId="77777777" w:rsidR="001D5CBB" w:rsidRPr="009747C4" w:rsidRDefault="001D5CBB" w:rsidP="001D5CBB">
      <w:pPr>
        <w:spacing w:before="60" w:after="60" w:line="360" w:lineRule="auto"/>
        <w:ind w:left="567" w:hanging="425"/>
        <w:rPr>
          <w:sz w:val="26"/>
          <w:szCs w:val="26"/>
          <w:lang w:val="en-AU"/>
        </w:rPr>
      </w:pPr>
      <w:r w:rsidRPr="009747C4">
        <w:rPr>
          <w:sz w:val="26"/>
          <w:szCs w:val="26"/>
        </w:rPr>
        <w:tab/>
        <w:t>Giai đoạn bảo trì bao gồm việc sửa chữa các lỗi phát sinh sau khi phần mềm đã được phát hành, cũng như cập nhật và nâng cấp phần mềm khi cần thiết.</w:t>
      </w:r>
      <w:r w:rsidRPr="009747C4">
        <w:rPr>
          <w:sz w:val="26"/>
          <w:szCs w:val="26"/>
          <w:lang w:val="en-AU"/>
        </w:rPr>
        <w:t xml:space="preserve"> Giai đoạn này trong các hệ thống phần mềm là một giai đoạn kéo dài, có thể là tới lúc hệ thống không còn được sử dụng và hoạt động nữa, nhằm đảm bảo hệ thống hoạt động trơn tru và hành động kịp thời với bất cứ tình huống nào xảy ra với hệ thống.</w:t>
      </w:r>
    </w:p>
    <w:bookmarkEnd w:id="91"/>
    <w:bookmarkEnd w:id="92"/>
    <w:p w14:paraId="41D8BDA1" w14:textId="77777777" w:rsidR="001D5CBB" w:rsidRPr="009747C4" w:rsidRDefault="001D5CBB" w:rsidP="001D5CBB">
      <w:pPr>
        <w:spacing w:before="60" w:after="60" w:line="360" w:lineRule="auto"/>
        <w:rPr>
          <w:lang w:val="en-US"/>
        </w:rPr>
      </w:pPr>
      <w:r w:rsidRPr="009747C4">
        <w:rPr>
          <w:noProof/>
          <w:lang w:val="en-US"/>
        </w:rPr>
        <w:drawing>
          <wp:inline distT="0" distB="0" distL="0" distR="0" wp14:anchorId="52FD80CA" wp14:editId="62429B19">
            <wp:extent cx="5761990" cy="4321810"/>
            <wp:effectExtent l="0" t="0" r="3810" b="0"/>
            <wp:docPr id="7724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7675" name="Picture 772477675"/>
                    <pic:cNvPicPr/>
                  </pic:nvPicPr>
                  <pic:blipFill>
                    <a:blip r:embed="rId20">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2EF94B8" w14:textId="77777777" w:rsidR="001D5CBB" w:rsidRPr="009747C4" w:rsidRDefault="001D5CBB" w:rsidP="001D5CBB">
      <w:pPr>
        <w:pStyle w:val="Heading7"/>
        <w:spacing w:line="360" w:lineRule="auto"/>
        <w:rPr>
          <w:rFonts w:eastAsia="Times New Roman" w:cs="Times New Roman"/>
          <w:lang w:val="en-US"/>
        </w:rPr>
      </w:pPr>
      <w:bookmarkStart w:id="96" w:name="OLE_LINK35"/>
      <w:bookmarkStart w:id="97" w:name="OLE_LINK36"/>
      <w:bookmarkStart w:id="98" w:name="_Toc186054936"/>
      <w:r w:rsidRPr="009747C4">
        <w:rPr>
          <w:rFonts w:eastAsia="Times New Roman" w:cs="Times New Roman"/>
        </w:rPr>
        <w:t>Hình 2.</w:t>
      </w:r>
      <w:r w:rsidRPr="009747C4">
        <w:rPr>
          <w:rFonts w:eastAsia="Times New Roman" w:cs="Times New Roman"/>
          <w:lang w:val="en-AU"/>
        </w:rPr>
        <w:t>1</w:t>
      </w:r>
      <w:r w:rsidRPr="009747C4">
        <w:rPr>
          <w:rFonts w:eastAsia="Times New Roman" w:cs="Times New Roman"/>
        </w:rPr>
        <w:t xml:space="preserve"> </w:t>
      </w:r>
      <w:r w:rsidRPr="009747C4">
        <w:rPr>
          <w:rFonts w:eastAsia="Times New Roman" w:cs="Times New Roman"/>
          <w:lang w:val="en-US"/>
        </w:rPr>
        <w:t>Mô hình Waterfall</w:t>
      </w:r>
      <w:bookmarkStart w:id="99" w:name="OLE_LINK27"/>
      <w:bookmarkStart w:id="100" w:name="OLE_LINK28"/>
      <w:bookmarkEnd w:id="96"/>
      <w:bookmarkEnd w:id="97"/>
      <w:bookmarkEnd w:id="98"/>
    </w:p>
    <w:p w14:paraId="2C291868" w14:textId="77777777" w:rsidR="001D5CBB" w:rsidRPr="009747C4" w:rsidRDefault="001D5CBB" w:rsidP="001D5CBB">
      <w:pPr>
        <w:rPr>
          <w:lang w:val="en-US"/>
        </w:rPr>
      </w:pPr>
    </w:p>
    <w:p w14:paraId="3F9A2526" w14:textId="77777777" w:rsidR="001D5CBB" w:rsidRPr="009747C4" w:rsidRDefault="001D5CBB" w:rsidP="001D5CBB">
      <w:pPr>
        <w:spacing w:line="360" w:lineRule="auto"/>
        <w:rPr>
          <w:bCs/>
          <w:sz w:val="26"/>
          <w:szCs w:val="26"/>
          <w:lang w:val="en-US"/>
        </w:rPr>
      </w:pPr>
      <w:r w:rsidRPr="009747C4">
        <w:rPr>
          <w:szCs w:val="26"/>
          <w:lang w:val="en-US"/>
        </w:rPr>
        <w:tab/>
      </w:r>
      <w:r w:rsidRPr="009747C4">
        <w:rPr>
          <w:bCs/>
          <w:sz w:val="26"/>
          <w:szCs w:val="26"/>
          <w:lang w:val="en-US"/>
        </w:rPr>
        <w:t>Ưu điểm của mô hình Waterfall:</w:t>
      </w:r>
    </w:p>
    <w:bookmarkEnd w:id="99"/>
    <w:bookmarkEnd w:id="100"/>
    <w:p w14:paraId="178FF4B4"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lastRenderedPageBreak/>
        <w:t>Đơn giản và dễ sử dụng: Là mô hình có logic dễ hiểu, phù hợp với đội ngũ vừa và nhỏ, dễ dàng quản lý và theo dõi tiến độ của dự án</w:t>
      </w:r>
    </w:p>
    <w:p w14:paraId="08AB6553"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Tính rõ ràng: Đây là 1 trong những yếu tố nổi bật của mô hình này, công việc diễn ra theo tuần tự từng giai đoạn nên các thao tác sẽ không bị chồng chéo, không bị quá tải cho bộ máy hệ thống</w:t>
      </w:r>
    </w:p>
    <w:p w14:paraId="325AE304" w14:textId="77777777" w:rsidR="001D5CBB" w:rsidRPr="009747C4" w:rsidRDefault="001D5CBB" w:rsidP="001D5CBB">
      <w:pPr>
        <w:pStyle w:val="ListParagraph"/>
        <w:numPr>
          <w:ilvl w:val="0"/>
          <w:numId w:val="4"/>
        </w:numPr>
        <w:spacing w:line="360" w:lineRule="auto"/>
        <w:ind w:left="1134"/>
        <w:jc w:val="left"/>
        <w:rPr>
          <w:rFonts w:eastAsia="Times New Roman" w:cs="Times New Roman"/>
          <w:b w:val="0"/>
          <w:i w:val="0"/>
          <w:iCs/>
          <w:szCs w:val="26"/>
          <w:lang w:val="en-US"/>
        </w:rPr>
      </w:pPr>
      <w:r w:rsidRPr="009747C4">
        <w:rPr>
          <w:rFonts w:eastAsia="Times New Roman" w:cs="Times New Roman"/>
          <w:b w:val="0"/>
          <w:i w:val="0"/>
          <w:iCs/>
          <w:szCs w:val="26"/>
          <w:lang w:val="en-US"/>
        </w:rPr>
        <w:t xml:space="preserve">Quản lý dễ dàng: </w:t>
      </w:r>
      <w:r w:rsidRPr="009747C4">
        <w:rPr>
          <w:rFonts w:cs="Times New Roman"/>
          <w:b w:val="0"/>
          <w:bCs/>
          <w:i w:val="0"/>
          <w:iCs/>
        </w:rPr>
        <w:t>Mỗi giai đoạn có một kết quả cụ thể và được hoàn thành trước khi chuyển sang giai đoạn tiếp theo</w:t>
      </w:r>
      <w:r w:rsidRPr="009747C4">
        <w:rPr>
          <w:rFonts w:cs="Times New Roman"/>
          <w:b w:val="0"/>
          <w:bCs/>
          <w:i w:val="0"/>
          <w:iCs/>
          <w:lang w:val="en-AU"/>
        </w:rPr>
        <w:t>. Vì vậy, việc quản lý sẽ trở nên dễ dàng hơn ở tất cả các giai đoạn</w:t>
      </w:r>
    </w:p>
    <w:p w14:paraId="63C3DD54" w14:textId="77777777" w:rsidR="001D5CBB" w:rsidRPr="009747C4" w:rsidRDefault="001D5CBB" w:rsidP="001D5CBB">
      <w:pPr>
        <w:spacing w:line="360" w:lineRule="auto"/>
        <w:ind w:left="725"/>
        <w:rPr>
          <w:bCs/>
          <w:sz w:val="26"/>
          <w:szCs w:val="26"/>
          <w:lang w:val="en-US"/>
        </w:rPr>
      </w:pPr>
      <w:r w:rsidRPr="009747C4">
        <w:rPr>
          <w:bCs/>
          <w:sz w:val="26"/>
          <w:szCs w:val="26"/>
          <w:lang w:val="en-US"/>
        </w:rPr>
        <w:t>Nhược điểm của mô hình Waterfall:</w:t>
      </w:r>
    </w:p>
    <w:p w14:paraId="6C0EC74A" w14:textId="77777777" w:rsidR="001D5CBB" w:rsidRPr="009747C4" w:rsidRDefault="001D5CBB" w:rsidP="001D5CBB">
      <w:pPr>
        <w:pStyle w:val="ListParagraph"/>
        <w:numPr>
          <w:ilvl w:val="0"/>
          <w:numId w:val="7"/>
        </w:numPr>
        <w:spacing w:line="360" w:lineRule="auto"/>
        <w:jc w:val="left"/>
        <w:rPr>
          <w:rFonts w:cs="Times New Roman"/>
          <w:b w:val="0"/>
          <w:bCs/>
          <w:i w:val="0"/>
          <w:iCs/>
        </w:rPr>
      </w:pPr>
      <w:r w:rsidRPr="009747C4">
        <w:rPr>
          <w:rStyle w:val="Strong"/>
          <w:rFonts w:cs="Times New Roman"/>
          <w:i w:val="0"/>
          <w:iCs/>
        </w:rPr>
        <w:t>Thiếu linh hoạt:</w:t>
      </w:r>
      <w:r w:rsidRPr="009747C4">
        <w:rPr>
          <w:rFonts w:cs="Times New Roman"/>
          <w:b w:val="0"/>
          <w:bCs/>
          <w:i w:val="0"/>
          <w:iCs/>
        </w:rPr>
        <w:t xml:space="preserve"> Một khi dự án đã chuyển sang giai đoạn sau, rất khó để</w:t>
      </w:r>
      <w:r w:rsidRPr="009747C4">
        <w:rPr>
          <w:rFonts w:cs="Times New Roman"/>
          <w:b w:val="0"/>
          <w:bCs/>
          <w:i w:val="0"/>
          <w:iCs/>
          <w:lang w:val="en-AU"/>
        </w:rPr>
        <w:t xml:space="preserve"> </w:t>
      </w:r>
      <w:r w:rsidRPr="009747C4">
        <w:rPr>
          <w:rFonts w:cs="Times New Roman"/>
          <w:b w:val="0"/>
          <w:bCs/>
          <w:i w:val="0"/>
          <w:iCs/>
        </w:rPr>
        <w:t>quay lại và thay đổi yêu cầu hoặc thiết kế ban đầu.</w:t>
      </w:r>
    </w:p>
    <w:p w14:paraId="0E0051AE" w14:textId="77777777" w:rsidR="001D5CBB" w:rsidRPr="009747C4" w:rsidRDefault="001D5CBB" w:rsidP="001D5CBB">
      <w:pPr>
        <w:pStyle w:val="ListParagraph"/>
        <w:numPr>
          <w:ilvl w:val="0"/>
          <w:numId w:val="6"/>
        </w:numPr>
        <w:spacing w:line="360" w:lineRule="auto"/>
        <w:jc w:val="left"/>
        <w:rPr>
          <w:rFonts w:cs="Times New Roman"/>
          <w:b w:val="0"/>
          <w:bCs/>
          <w:i w:val="0"/>
          <w:iCs/>
        </w:rPr>
      </w:pPr>
      <w:r w:rsidRPr="009747C4">
        <w:rPr>
          <w:rStyle w:val="Strong"/>
          <w:rFonts w:cs="Times New Roman"/>
          <w:i w:val="0"/>
          <w:iCs/>
        </w:rPr>
        <w:t>Khó khăn trong việc phản ứng với thay đổi:</w:t>
      </w:r>
      <w:r w:rsidRPr="009747C4">
        <w:rPr>
          <w:rFonts w:cs="Times New Roman"/>
          <w:b w:val="0"/>
          <w:bCs/>
          <w:i w:val="0"/>
          <w:iCs/>
        </w:rPr>
        <w:t xml:space="preserve"> Nếu có sự thay đổi về yêu cầu hoặc điều kiện thị trường, mô hình này không thể đáp ứng kịp thời.</w:t>
      </w:r>
    </w:p>
    <w:p w14:paraId="3D4A33FD" w14:textId="77777777" w:rsidR="001D5CBB" w:rsidRPr="009747C4" w:rsidRDefault="001D5CBB" w:rsidP="001D5CBB">
      <w:pPr>
        <w:pStyle w:val="ListParagraph"/>
        <w:numPr>
          <w:ilvl w:val="0"/>
          <w:numId w:val="5"/>
        </w:numPr>
        <w:spacing w:line="360" w:lineRule="auto"/>
        <w:jc w:val="left"/>
        <w:rPr>
          <w:rFonts w:eastAsia="Times New Roman" w:cs="Times New Roman"/>
          <w:b w:val="0"/>
          <w:bCs/>
          <w:i w:val="0"/>
          <w:iCs/>
          <w:sz w:val="24"/>
          <w:szCs w:val="24"/>
        </w:rPr>
      </w:pPr>
      <w:r w:rsidRPr="009747C4">
        <w:rPr>
          <w:rStyle w:val="Strong"/>
          <w:rFonts w:cs="Times New Roman"/>
          <w:i w:val="0"/>
          <w:iCs/>
        </w:rPr>
        <w:t>Rủi ro cao:</w:t>
      </w:r>
      <w:r w:rsidRPr="009747C4">
        <w:rPr>
          <w:rFonts w:cs="Times New Roman"/>
          <w:b w:val="0"/>
          <w:bCs/>
          <w:i w:val="0"/>
          <w:iCs/>
        </w:rPr>
        <w:t xml:space="preserve"> Do toàn bộ sản phẩm chỉ được kiểm thử sau khi hoàn thành, nếu phát hiện lỗi ở giai đoạn sau, việc sửa chữa sẽ rất tốn kém và mất thời gian.</w:t>
      </w:r>
    </w:p>
    <w:p w14:paraId="62B93817" w14:textId="77777777" w:rsidR="006E468C" w:rsidRPr="009747C4" w:rsidRDefault="006E468C" w:rsidP="000F669E">
      <w:pPr>
        <w:pStyle w:val="Heading2"/>
        <w:spacing w:before="60" w:after="60" w:line="360" w:lineRule="auto"/>
        <w:rPr>
          <w:sz w:val="28"/>
          <w:lang w:val="en-US"/>
        </w:rPr>
      </w:pPr>
      <w:bookmarkStart w:id="101" w:name="_Toc186054867"/>
      <w:bookmarkStart w:id="102" w:name="OLE_LINK63"/>
      <w:bookmarkStart w:id="103" w:name="OLE_LINK64"/>
      <w:r w:rsidRPr="009747C4">
        <w:rPr>
          <w:sz w:val="28"/>
          <w:lang w:val="en-US"/>
        </w:rPr>
        <w:t>2.</w:t>
      </w:r>
      <w:r w:rsidR="001D5CBB" w:rsidRPr="009747C4">
        <w:rPr>
          <w:sz w:val="28"/>
          <w:lang w:val="en-US"/>
        </w:rPr>
        <w:t>2</w:t>
      </w:r>
      <w:r w:rsidRPr="009747C4">
        <w:rPr>
          <w:sz w:val="28"/>
          <w:lang w:val="en-US"/>
        </w:rPr>
        <w:t xml:space="preserve"> Công nghệ sử dụng</w:t>
      </w:r>
      <w:del w:id="104" w:author="admin" w:date="2024-12-27T16:27:00Z">
        <w:r w:rsidR="00B95BC5" w:rsidRPr="009747C4" w:rsidDel="005500A2">
          <w:rPr>
            <w:sz w:val="28"/>
            <w:lang w:val="en-US"/>
          </w:rPr>
          <w:delText>:</w:delText>
        </w:r>
      </w:del>
      <w:bookmarkEnd w:id="101"/>
    </w:p>
    <w:p w14:paraId="76A9B99F" w14:textId="77777777" w:rsidR="00B95BC5" w:rsidRPr="009747C4" w:rsidRDefault="00B95BC5" w:rsidP="000F669E">
      <w:pPr>
        <w:pStyle w:val="Heading3"/>
        <w:spacing w:before="60" w:after="60" w:line="360" w:lineRule="auto"/>
        <w:rPr>
          <w:lang w:val="en-US"/>
        </w:rPr>
      </w:pPr>
      <w:bookmarkStart w:id="105" w:name="_Toc186054868"/>
      <w:bookmarkEnd w:id="102"/>
      <w:bookmarkEnd w:id="103"/>
      <w:r w:rsidRPr="009747C4">
        <w:rPr>
          <w:lang w:val="en-US"/>
        </w:rPr>
        <w:t>2.</w:t>
      </w:r>
      <w:r w:rsidR="001D5CBB" w:rsidRPr="009747C4">
        <w:rPr>
          <w:lang w:val="en-US"/>
        </w:rPr>
        <w:t>2</w:t>
      </w:r>
      <w:r w:rsidRPr="009747C4">
        <w:t>.</w:t>
      </w:r>
      <w:r w:rsidRPr="009747C4">
        <w:rPr>
          <w:lang w:val="en-US"/>
        </w:rPr>
        <w:t>1</w:t>
      </w:r>
      <w:r w:rsidRPr="009747C4">
        <w:t xml:space="preserve"> </w:t>
      </w:r>
      <w:r w:rsidRPr="009747C4">
        <w:rPr>
          <w:lang w:val="en-US"/>
        </w:rPr>
        <w:t>Flutter</w:t>
      </w:r>
      <w:del w:id="106" w:author="admin" w:date="2024-12-27T16:27:00Z">
        <w:r w:rsidRPr="009747C4" w:rsidDel="005500A2">
          <w:rPr>
            <w:lang w:val="en-US"/>
          </w:rPr>
          <w:delText>:</w:delText>
        </w:r>
      </w:del>
      <w:bookmarkEnd w:id="105"/>
    </w:p>
    <w:p w14:paraId="6842FED9" w14:textId="77777777" w:rsidR="00B95BC5" w:rsidRPr="009747C4" w:rsidRDefault="007D54E1" w:rsidP="000F669E">
      <w:pPr>
        <w:spacing w:line="360" w:lineRule="auto"/>
        <w:ind w:firstLine="720"/>
        <w:rPr>
          <w:sz w:val="26"/>
          <w:szCs w:val="26"/>
          <w:lang w:val="en-US"/>
        </w:rPr>
      </w:pPr>
      <w:r w:rsidRPr="009747C4">
        <w:rPr>
          <w:sz w:val="26"/>
          <w:szCs w:val="26"/>
          <w:lang w:val="en-US"/>
        </w:rPr>
        <w:t>Flutter là một framework phát triển ứng dụng di động mã nguồn mở được phát triển bởi Google. Thư viện này cho phép các nhà phát triển xây dựng các ứng dụng di động cho cả hệ điều hành IOS và Android với duy nhất một mã nguồn.</w:t>
      </w:r>
    </w:p>
    <w:p w14:paraId="6D37AEDC" w14:textId="77777777" w:rsidR="007D54E1" w:rsidRPr="009747C4" w:rsidRDefault="007D54E1" w:rsidP="000F669E">
      <w:pPr>
        <w:spacing w:line="360" w:lineRule="auto"/>
        <w:ind w:firstLine="720"/>
        <w:rPr>
          <w:sz w:val="26"/>
          <w:szCs w:val="26"/>
          <w:lang w:val="en-US"/>
        </w:rPr>
      </w:pPr>
      <w:r w:rsidRPr="009747C4">
        <w:rPr>
          <w:sz w:val="26"/>
          <w:szCs w:val="26"/>
          <w:lang w:val="en-US"/>
        </w:rPr>
        <w:t>Flutter sử dụng ngôn ngữ lập trình Dart – một ngôn ngữ cũng được phát triển bởi Google. Flutter cung cấp một loạt các công cụ, thư viện và hỗ trợ phong phú, giúp nhà phát triển xây dựng các ứng dụng phức tạp và tùy chỉnh một cách dễ dàng. Đối với ứng dụng di động, Flutter cung cấp Hot Reload, cho phép nhà phát triển ngay lập tức thấy được sự thay đổi trong ứng dụng mà không cần phải khởi động lại toàn bộ ứng dụng. Điều này giúp tăng tốc quá trình phát triển và thử nghiệm.</w:t>
      </w:r>
    </w:p>
    <w:p w14:paraId="0C3C1A92" w14:textId="77777777" w:rsidR="007D54E1" w:rsidRPr="009747C4" w:rsidRDefault="007D54E1" w:rsidP="000F669E">
      <w:pPr>
        <w:spacing w:line="360" w:lineRule="auto"/>
        <w:ind w:firstLine="720"/>
        <w:rPr>
          <w:sz w:val="26"/>
          <w:szCs w:val="26"/>
          <w:lang w:val="en-US"/>
        </w:rPr>
      </w:pPr>
      <w:r w:rsidRPr="009747C4">
        <w:rPr>
          <w:sz w:val="26"/>
          <w:szCs w:val="26"/>
          <w:lang w:val="en-US"/>
        </w:rPr>
        <w:t>Nhờ sự tiện lợi và dễ sử dụng, Flutter trở nên rất phổ biến, có hơn 30.000 sao trên trang Github của mình. Khi Flutter được giới thiệu, đã có 1 lượng lớn các lập trình viên cũng như những nhà phát triển Flutter nói riêng đưa ra sự quan tâm về nó. Vì vậy, cộng đồng phát triển của Flutter vô cùng lớn và tiềm năng.</w:t>
      </w:r>
    </w:p>
    <w:p w14:paraId="78D41533" w14:textId="77777777" w:rsidR="007D54E1" w:rsidRPr="009747C4" w:rsidRDefault="00446F05" w:rsidP="000F669E">
      <w:pPr>
        <w:spacing w:line="360" w:lineRule="auto"/>
        <w:ind w:firstLine="720"/>
        <w:rPr>
          <w:sz w:val="26"/>
          <w:szCs w:val="26"/>
          <w:lang w:val="en-US"/>
        </w:rPr>
      </w:pPr>
      <w:r w:rsidRPr="009747C4">
        <w:rPr>
          <w:sz w:val="26"/>
          <w:szCs w:val="26"/>
          <w:lang w:val="en-US"/>
        </w:rPr>
        <w:t xml:space="preserve">Tóm lại, Flutter là một framework khá toàn diện, linh hoạt và mang tính hiệu quả cao trong việc phát triển ứng dụng di động đa nền tảng. Với sự hỗ trợ từ Google </w:t>
      </w:r>
      <w:r w:rsidRPr="009747C4">
        <w:rPr>
          <w:sz w:val="26"/>
          <w:szCs w:val="26"/>
          <w:lang w:val="en-US"/>
        </w:rPr>
        <w:lastRenderedPageBreak/>
        <w:t>nói riêng và cộng đồng ủng hộ Flutter nói chung, các lập trình viên có thể tự tin xây dựng những ứng dụng chất lượng, đáp ứng nhu cầu ngày càng cao của người dùng.</w:t>
      </w:r>
    </w:p>
    <w:p w14:paraId="7B3E2E46" w14:textId="77777777" w:rsidR="00446F05" w:rsidRPr="009747C4" w:rsidRDefault="00446F05" w:rsidP="000F669E">
      <w:pPr>
        <w:pStyle w:val="Heading3"/>
        <w:spacing w:before="60" w:after="60" w:line="360" w:lineRule="auto"/>
        <w:rPr>
          <w:lang w:val="en-US"/>
        </w:rPr>
      </w:pPr>
      <w:bookmarkStart w:id="107" w:name="_Toc186054869"/>
      <w:r w:rsidRPr="009747C4">
        <w:rPr>
          <w:lang w:val="en-US"/>
        </w:rPr>
        <w:t>2.</w:t>
      </w:r>
      <w:r w:rsidR="001D5CBB" w:rsidRPr="009747C4">
        <w:rPr>
          <w:lang w:val="en-US"/>
        </w:rPr>
        <w:t>2</w:t>
      </w:r>
      <w:r w:rsidRPr="009747C4">
        <w:t>.</w:t>
      </w:r>
      <w:r w:rsidR="0088174E" w:rsidRPr="009747C4">
        <w:rPr>
          <w:lang w:val="en-US"/>
        </w:rPr>
        <w:t>2</w:t>
      </w:r>
      <w:r w:rsidRPr="009747C4">
        <w:t xml:space="preserve"> </w:t>
      </w:r>
      <w:r w:rsidRPr="009747C4">
        <w:rPr>
          <w:lang w:val="en-US"/>
        </w:rPr>
        <w:t>Nodejs</w:t>
      </w:r>
      <w:del w:id="108" w:author="admin" w:date="2024-12-27T17:18:00Z">
        <w:r w:rsidRPr="009747C4" w:rsidDel="00FF166C">
          <w:rPr>
            <w:lang w:val="en-US"/>
          </w:rPr>
          <w:delText>:</w:delText>
        </w:r>
      </w:del>
      <w:bookmarkEnd w:id="107"/>
    </w:p>
    <w:p w14:paraId="1B82313D" w14:textId="77777777" w:rsidR="0088174E" w:rsidRPr="009747C4" w:rsidRDefault="0088174E" w:rsidP="000F669E">
      <w:pPr>
        <w:spacing w:line="360" w:lineRule="auto"/>
        <w:ind w:firstLine="720"/>
        <w:rPr>
          <w:sz w:val="26"/>
          <w:szCs w:val="26"/>
          <w:lang w:val="en-US"/>
        </w:rPr>
      </w:pPr>
      <w:r w:rsidRPr="009747C4">
        <w:rPr>
          <w:sz w:val="26"/>
          <w:szCs w:val="26"/>
          <w:lang w:val="en-US"/>
        </w:rPr>
        <w:t xml:space="preserve">Node.js là một môi trường thực thi mã nguồn mở mạnh mẽ, được xây dựng trên JavaScript runtime của Chrome, V8. Với khả năng chạy mã JavaScript ở phía máy chủ, Node.js mang đến sự linh hoạt vượt trội trong việc phát triển các ứng dụng mạng và API đa dạng. Một trong những lý do quan trọng </w:t>
      </w:r>
      <w:r w:rsidR="00693C39" w:rsidRPr="009747C4">
        <w:rPr>
          <w:sz w:val="26"/>
          <w:szCs w:val="26"/>
          <w:lang w:val="en-US"/>
        </w:rPr>
        <w:t>để</w:t>
      </w:r>
      <w:r w:rsidRPr="009747C4">
        <w:rPr>
          <w:sz w:val="26"/>
          <w:szCs w:val="26"/>
          <w:lang w:val="en-US"/>
        </w:rPr>
        <w:t xml:space="preserve"> chọn Node.js để phát triển Back-end cho ứng dụng di động là khả năng xử lý nhanh chóng và hiệu quả, nhờ vào mô hình làm việc không đồng bộ và sự kiện.</w:t>
      </w:r>
    </w:p>
    <w:p w14:paraId="6CA7A3BC" w14:textId="77777777" w:rsidR="0088174E" w:rsidRPr="009747C4" w:rsidRDefault="0088174E" w:rsidP="000F669E">
      <w:pPr>
        <w:spacing w:line="360" w:lineRule="auto"/>
        <w:ind w:firstLine="720"/>
        <w:rPr>
          <w:sz w:val="26"/>
          <w:szCs w:val="26"/>
          <w:lang w:val="en-US"/>
        </w:rPr>
      </w:pPr>
      <w:r w:rsidRPr="009747C4">
        <w:rPr>
          <w:sz w:val="26"/>
          <w:szCs w:val="26"/>
          <w:lang w:val="en-US"/>
        </w:rPr>
        <w:t>Node.js hoạt động trên mô hình single-threaded, nhưng với non-blocking I/O, nó có thể xử lý nhiều yêu cầu I/O một cách hiệu quả mà không làm chậm quá trình thực thi. Điều này đặc biệt quan trọng đối với các ứng dụng thời gian thực và các dự án đòi hỏi hiệu suất cao. Khả năng xử lý nhiều kết nối đồng thời mà không gây ra tình trạng tắc nghẽn là một điểm mạnh nổi bật của Node.js, khiến nó trở thành lựa chọn lý tưởng cho việc phát triển backend của các ứng dụng di động, nơi mà hiệu suất và khả năng đáp ứng nhanh chóng là yếu tố then chốt.</w:t>
      </w:r>
    </w:p>
    <w:p w14:paraId="76415470" w14:textId="77777777" w:rsidR="0088174E" w:rsidRPr="009747C4" w:rsidRDefault="0088174E" w:rsidP="000F669E">
      <w:pPr>
        <w:spacing w:line="360" w:lineRule="auto"/>
        <w:ind w:firstLine="720"/>
        <w:rPr>
          <w:sz w:val="26"/>
          <w:szCs w:val="26"/>
          <w:lang w:val="en-US"/>
        </w:rPr>
      </w:pPr>
      <w:r w:rsidRPr="009747C4">
        <w:rPr>
          <w:sz w:val="26"/>
          <w:szCs w:val="26"/>
          <w:lang w:val="en-US"/>
        </w:rPr>
        <w:t>Ngoài ra, Node.js còn có một cộng đồng mạnh mẽ và tích cực. Cộng đồng này không chỉ cung cấp nền tảng để phát triển ứng dụng nhanh chóng mà còn hỗ trợ tích hợp dễ dàng với nhiều thư viện và module mở rộng. Điều này giúp tiết kiệm thời gian và công sức của nhà phát triển, cho phép tập trung vào việc xây dựng các tính năng quan trọng và cải thiện trải nghiệm người dùng.</w:t>
      </w:r>
    </w:p>
    <w:p w14:paraId="43513151" w14:textId="77777777" w:rsidR="0088174E" w:rsidRPr="009747C4" w:rsidRDefault="0088174E" w:rsidP="000F669E">
      <w:pPr>
        <w:spacing w:line="360" w:lineRule="auto"/>
        <w:ind w:firstLine="720"/>
        <w:rPr>
          <w:sz w:val="26"/>
          <w:szCs w:val="26"/>
          <w:lang w:val="en-US"/>
        </w:rPr>
      </w:pPr>
      <w:r w:rsidRPr="009747C4">
        <w:rPr>
          <w:sz w:val="26"/>
          <w:szCs w:val="26"/>
          <w:lang w:val="en-US"/>
        </w:rPr>
        <w:t>Node.js thường được sử dụng để xây dựng các ứng dụng mạng, API, và dịch vụ Back-end, nhờ vào khả năng mở rộng và hiệu suất cao. Sự linh hoạt của Node.js còn nằm ở việc dễ dàng tích hợp với các công nghệ khác, cho phép tạo ra các giải pháp phức tạp và mạnh mẽ. Việc sử dụng Node.js cho backend của ứng dụng điện thoại không chỉ giúp đảm bảo hiệu suất cao mà còn mang lại khả năng mở rộng dễ dàng, đáp ứng tốt nhu cầu phát triển trong tương lai.</w:t>
      </w:r>
    </w:p>
    <w:p w14:paraId="1CDDC82B" w14:textId="77777777" w:rsidR="0088174E" w:rsidRPr="009747C4" w:rsidRDefault="0088174E" w:rsidP="000F669E">
      <w:pPr>
        <w:spacing w:line="360" w:lineRule="auto"/>
        <w:ind w:firstLine="720"/>
        <w:rPr>
          <w:sz w:val="26"/>
          <w:szCs w:val="26"/>
          <w:lang w:val="en-US"/>
        </w:rPr>
      </w:pPr>
      <w:r w:rsidRPr="009747C4">
        <w:rPr>
          <w:sz w:val="26"/>
          <w:szCs w:val="26"/>
          <w:lang w:val="en-US"/>
        </w:rPr>
        <w:t>Với tất cả những lợi ích này, Node.js là một lựa chọn hoàn hảo cho việc phát triển backend của ứng dụng điện thoại, giúp tối ưu hóa hiệu suất và đảm bảo trải nghiệm người dùng mượt mà. Sự hỗ trợ mạnh mẽ từ cộng đồng và khả năng tích hợp linh hoạt cũng là những yếu tố quan trọng giúp tôi tin tưởng vào lựa chọn này.</w:t>
      </w:r>
    </w:p>
    <w:p w14:paraId="0354E800" w14:textId="77777777" w:rsidR="0088174E" w:rsidRPr="009747C4" w:rsidRDefault="0088174E" w:rsidP="000F669E">
      <w:pPr>
        <w:pStyle w:val="Heading3"/>
        <w:spacing w:before="60" w:after="60" w:line="360" w:lineRule="auto"/>
        <w:rPr>
          <w:lang w:val="en-US"/>
        </w:rPr>
      </w:pPr>
      <w:bookmarkStart w:id="109" w:name="_Toc186054870"/>
      <w:bookmarkStart w:id="110" w:name="OLE_LINK1"/>
      <w:bookmarkStart w:id="111" w:name="OLE_LINK2"/>
      <w:r w:rsidRPr="009747C4">
        <w:rPr>
          <w:lang w:val="en-US"/>
        </w:rPr>
        <w:lastRenderedPageBreak/>
        <w:t>2.</w:t>
      </w:r>
      <w:r w:rsidR="001D5CBB" w:rsidRPr="009747C4">
        <w:rPr>
          <w:lang w:val="en-US"/>
        </w:rPr>
        <w:t>2</w:t>
      </w:r>
      <w:r w:rsidRPr="009747C4">
        <w:t>.</w:t>
      </w:r>
      <w:r w:rsidRPr="009747C4">
        <w:rPr>
          <w:lang w:val="en-US"/>
        </w:rPr>
        <w:t>3</w:t>
      </w:r>
      <w:r w:rsidRPr="009747C4">
        <w:t xml:space="preserve"> </w:t>
      </w:r>
      <w:r w:rsidRPr="009747C4">
        <w:rPr>
          <w:lang w:val="en-US"/>
        </w:rPr>
        <w:t>PostgreSQL</w:t>
      </w:r>
      <w:del w:id="112" w:author="admin" w:date="2024-12-27T16:27:00Z">
        <w:r w:rsidRPr="009747C4" w:rsidDel="005500A2">
          <w:rPr>
            <w:lang w:val="en-US"/>
          </w:rPr>
          <w:delText>:</w:delText>
        </w:r>
      </w:del>
      <w:bookmarkEnd w:id="109"/>
    </w:p>
    <w:bookmarkEnd w:id="110"/>
    <w:bookmarkEnd w:id="111"/>
    <w:p w14:paraId="6B54FB53" w14:textId="77777777" w:rsidR="0088174E" w:rsidRPr="009747C4" w:rsidRDefault="0088174E" w:rsidP="000F669E">
      <w:pPr>
        <w:spacing w:line="360" w:lineRule="auto"/>
        <w:ind w:firstLine="720"/>
        <w:rPr>
          <w:sz w:val="26"/>
          <w:szCs w:val="26"/>
          <w:lang w:val="en-US"/>
        </w:rPr>
      </w:pPr>
      <w:r w:rsidRPr="009747C4">
        <w:rPr>
          <w:sz w:val="26"/>
          <w:szCs w:val="26"/>
          <w:lang w:val="en-US"/>
        </w:rPr>
        <w:t>PostgreSQL là một hệ thống quản trị cơ sở dữ liệu quan hệ-đối tượng (object-relational database management system) có mục đích chung, hệ thống cơ sở dữ liệu mã nguồn mở tiên tiến nhất hiện nay.</w:t>
      </w:r>
    </w:p>
    <w:p w14:paraId="363A8941" w14:textId="77777777" w:rsidR="00402EA8" w:rsidRPr="009747C4" w:rsidRDefault="00402EA8" w:rsidP="000F669E">
      <w:pPr>
        <w:spacing w:line="360" w:lineRule="auto"/>
        <w:ind w:firstLine="720"/>
        <w:rPr>
          <w:sz w:val="26"/>
          <w:szCs w:val="26"/>
          <w:lang w:val="en-US"/>
        </w:rPr>
      </w:pPr>
      <w:r w:rsidRPr="009747C4">
        <w:rPr>
          <w:sz w:val="26"/>
          <w:szCs w:val="26"/>
          <w:lang w:val="en-US"/>
        </w:rPr>
        <w:t xml:space="preserve">PostgreSQL sở hữu một hệ tính năng đa dạng giúp hỗ trợ các nhà phát triển xây dựng app, các nhà quản trị bảo vệ toàn vẹn dữ liệu, và tạo ra một môi trường chịu lỗi </w:t>
      </w:r>
      <w:r w:rsidR="001D5CBB" w:rsidRPr="009747C4">
        <w:rPr>
          <w:sz w:val="26"/>
          <w:szCs w:val="26"/>
          <w:lang w:val="en-US"/>
        </w:rPr>
        <w:t>(</w:t>
      </w:r>
      <w:r w:rsidRPr="009747C4">
        <w:rPr>
          <w:sz w:val="26"/>
          <w:szCs w:val="26"/>
          <w:lang w:val="en-US"/>
        </w:rPr>
        <w:t>fault-tolerant</w:t>
      </w:r>
      <w:r w:rsidR="001D5CBB" w:rsidRPr="009747C4">
        <w:rPr>
          <w:sz w:val="26"/>
          <w:szCs w:val="26"/>
          <w:lang w:val="en-US"/>
        </w:rPr>
        <w:t>)</w:t>
      </w:r>
      <w:r w:rsidRPr="009747C4">
        <w:rPr>
          <w:sz w:val="26"/>
          <w:szCs w:val="26"/>
          <w:lang w:val="en-US"/>
        </w:rPr>
        <w:t xml:space="preserve"> giúp quản lý dữ liệu bất kể tập dữ liệu lớn hay nhỏ. Bên cạnh hệ thống nguồn mở và miễn phí, PostgreSQL cũng có khả năng mở rộng tuyệt vời. Chúng ta có thể định nghĩa các kiểu dữ liệu riêng, xây dựng các hàm tùy chỉnh, hay viết mã từ các ngôn ngữ lập trình khác nhau mà không cần biên dịch lại cơ sở dữ liệu.</w:t>
      </w:r>
    </w:p>
    <w:p w14:paraId="7EB054F5" w14:textId="77777777" w:rsidR="00402EA8" w:rsidRPr="009747C4" w:rsidRDefault="00402EA8" w:rsidP="000F669E">
      <w:pPr>
        <w:spacing w:line="360" w:lineRule="auto"/>
        <w:ind w:firstLine="720"/>
        <w:rPr>
          <w:sz w:val="26"/>
          <w:szCs w:val="26"/>
          <w:lang w:val="en-US"/>
        </w:rPr>
      </w:pPr>
      <w:r w:rsidRPr="009747C4">
        <w:rPr>
          <w:sz w:val="26"/>
          <w:szCs w:val="26"/>
          <w:lang w:val="en-US"/>
        </w:rPr>
        <w:t>Một số điểm nổi bật của PostgreSQL:</w:t>
      </w:r>
    </w:p>
    <w:p w14:paraId="4DB82CBF" w14:textId="77777777"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Bảo mật: Xác thực: GSSAPI, SSPI, LDAP, SCRAM-SHA-256, Certificate và các hình thức khác</w:t>
      </w:r>
    </w:p>
    <w:p w14:paraId="2D996B09" w14:textId="77777777"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Hiệu suất cao: Có thể xử lý được tập dữ liệu lớn và đa dạng, đồng thời cung cấp các tính năng như phân vùng bảng, lập danh mục nâng cao và truy vấn đọc song song giúp tăng hiệu suất truy vấn.</w:t>
      </w:r>
    </w:p>
    <w:p w14:paraId="71AC1554" w14:textId="77777777"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Tính linh hoạt: 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71BB2848" w14:textId="77777777" w:rsidR="00402EA8"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Hỗ trợ trên nhiều hệ điều hành</w:t>
      </w:r>
    </w:p>
    <w:p w14:paraId="34053A3C" w14:textId="77777777" w:rsidR="00850157" w:rsidRPr="009747C4" w:rsidRDefault="00402EA8" w:rsidP="000F669E">
      <w:pPr>
        <w:pStyle w:val="ListParagraph"/>
        <w:numPr>
          <w:ilvl w:val="0"/>
          <w:numId w:val="1"/>
        </w:numPr>
        <w:spacing w:line="360" w:lineRule="auto"/>
        <w:jc w:val="left"/>
        <w:rPr>
          <w:rFonts w:cs="Times New Roman"/>
          <w:b w:val="0"/>
          <w:i w:val="0"/>
          <w:szCs w:val="26"/>
          <w:lang w:val="en-US"/>
        </w:rPr>
      </w:pPr>
      <w:r w:rsidRPr="009747C4">
        <w:rPr>
          <w:rFonts w:cs="Times New Roman"/>
          <w:b w:val="0"/>
          <w:i w:val="0"/>
          <w:szCs w:val="26"/>
          <w:lang w:val="en-US"/>
        </w:rPr>
        <w:t>Cập nhật thường xuyên: Được phát triển và cập nhật thường xuyên, với các phiên bản mới được phát hành để cải thiện tính năng, tăng hiệu suất và sửa các lỗi bảo mật.</w:t>
      </w:r>
    </w:p>
    <w:p w14:paraId="4797CED0" w14:textId="77777777" w:rsidR="00850157" w:rsidRPr="009747C4" w:rsidRDefault="00850157" w:rsidP="000F669E">
      <w:pPr>
        <w:pStyle w:val="Heading3"/>
        <w:spacing w:before="60" w:after="60" w:line="360" w:lineRule="auto"/>
        <w:rPr>
          <w:lang w:val="en-US"/>
        </w:rPr>
      </w:pPr>
      <w:bookmarkStart w:id="113" w:name="_Toc186054871"/>
      <w:r w:rsidRPr="009747C4">
        <w:rPr>
          <w:lang w:val="en-US"/>
        </w:rPr>
        <w:t>2.</w:t>
      </w:r>
      <w:r w:rsidR="001D5CBB" w:rsidRPr="009747C4">
        <w:rPr>
          <w:lang w:val="en-US"/>
        </w:rPr>
        <w:t>2</w:t>
      </w:r>
      <w:r w:rsidRPr="009747C4">
        <w:t>.</w:t>
      </w:r>
      <w:r w:rsidRPr="009747C4">
        <w:rPr>
          <w:lang w:val="en-US"/>
        </w:rPr>
        <w:t>4</w:t>
      </w:r>
      <w:r w:rsidRPr="009747C4">
        <w:t xml:space="preserve"> </w:t>
      </w:r>
      <w:r w:rsidRPr="009747C4">
        <w:rPr>
          <w:lang w:val="en-US"/>
        </w:rPr>
        <w:t>MQTT Protocol (</w:t>
      </w:r>
      <w:r w:rsidRPr="009747C4">
        <w:t>Message Queuing Telemetry Transport</w:t>
      </w:r>
      <w:r w:rsidRPr="009747C4">
        <w:rPr>
          <w:lang w:val="en-US"/>
        </w:rPr>
        <w:t>)</w:t>
      </w:r>
      <w:del w:id="114" w:author="admin" w:date="2024-12-27T16:27:00Z">
        <w:r w:rsidRPr="009747C4" w:rsidDel="005500A2">
          <w:rPr>
            <w:lang w:val="en-US"/>
          </w:rPr>
          <w:delText>:</w:delText>
        </w:r>
      </w:del>
      <w:bookmarkEnd w:id="113"/>
    </w:p>
    <w:p w14:paraId="25E5D230" w14:textId="77777777" w:rsidR="005259E3" w:rsidRPr="009747C4" w:rsidRDefault="00146A9E" w:rsidP="001D5CBB">
      <w:pPr>
        <w:spacing w:line="360" w:lineRule="auto"/>
        <w:rPr>
          <w:sz w:val="26"/>
          <w:szCs w:val="26"/>
          <w:lang w:val="en-US"/>
        </w:rPr>
      </w:pPr>
      <w:r w:rsidRPr="009747C4">
        <w:rPr>
          <w:szCs w:val="26"/>
          <w:lang w:val="en-US"/>
        </w:rPr>
        <w:tab/>
      </w:r>
      <w:r w:rsidR="005259E3" w:rsidRPr="009747C4">
        <w:rPr>
          <w:sz w:val="26"/>
          <w:szCs w:val="26"/>
          <w:lang w:val="en-US"/>
        </w:rPr>
        <w:t>MQTT là một phương thức truyền tin tiêu chuẩn hay một bộ các tiêu chuẩn sử dụng cho việc giao tiếp giữa các máy với nhau. Các thiết bị thông minh, các thiết bị IoT (Internet of Things) thường cần phải gửi và nhận thông tin với một lượng thông tin và băng thông nhỏ, vì vậy cần phải dùng MQTT để đảm bảo sự dễ dàng trong việc triển khai cũng như sự hiệu quả trong việc truyền tin. Đây cũng chính là một phương thức truyền tin thời gian thực đang được sử dụng rộng rãi hỗ trợ truyền tin từ các thiết bị tới đám mây (Cloud) và từ đám mây tới các thiết bị.</w:t>
      </w:r>
    </w:p>
    <w:p w14:paraId="7CBD3FFE" w14:textId="77777777" w:rsidR="005259E3" w:rsidRPr="009747C4" w:rsidRDefault="00146A9E" w:rsidP="001D5CBB">
      <w:pPr>
        <w:spacing w:line="360" w:lineRule="auto"/>
        <w:rPr>
          <w:sz w:val="26"/>
          <w:szCs w:val="26"/>
          <w:lang w:val="en-US"/>
        </w:rPr>
      </w:pPr>
      <w:r w:rsidRPr="009747C4">
        <w:rPr>
          <w:sz w:val="26"/>
          <w:szCs w:val="26"/>
          <w:lang w:val="en-US"/>
        </w:rPr>
        <w:lastRenderedPageBreak/>
        <w:tab/>
      </w:r>
      <w:r w:rsidR="005259E3" w:rsidRPr="009747C4">
        <w:rPr>
          <w:sz w:val="26"/>
          <w:szCs w:val="26"/>
          <w:lang w:val="en-US"/>
        </w:rPr>
        <w:t xml:space="preserve">Nguyên tắc hoạt động của MQTT: </w:t>
      </w:r>
      <w:r w:rsidR="00EC6191" w:rsidRPr="009747C4">
        <w:rPr>
          <w:bCs/>
          <w:iCs/>
          <w:sz w:val="26"/>
          <w:szCs w:val="26"/>
        </w:rPr>
        <w:t>Giao thức MQTT hoạt động dựa trên nguyên tắc mô hình publish/subscribe (xuất bản/đăng ký). Trong giao tiếp mạng truyền thống, client và server giao tiếp trực tiếp với nhau. Client</w:t>
      </w:r>
      <w:r w:rsidR="00EC6191" w:rsidRPr="009747C4">
        <w:rPr>
          <w:bCs/>
          <w:iCs/>
          <w:sz w:val="26"/>
          <w:szCs w:val="26"/>
          <w:lang w:val="en-AU"/>
        </w:rPr>
        <w:t xml:space="preserve"> (người dùng)</w:t>
      </w:r>
      <w:r w:rsidR="00EC6191" w:rsidRPr="009747C4">
        <w:rPr>
          <w:bCs/>
          <w:iCs/>
          <w:sz w:val="26"/>
          <w:szCs w:val="26"/>
        </w:rPr>
        <w:t xml:space="preserve"> yêu cầu tài nguyên hoặc dữ liệu từ server</w:t>
      </w:r>
      <w:r w:rsidR="00EC6191" w:rsidRPr="009747C4">
        <w:rPr>
          <w:bCs/>
          <w:iCs/>
          <w:sz w:val="26"/>
          <w:szCs w:val="26"/>
          <w:lang w:val="en-AU"/>
        </w:rPr>
        <w:t xml:space="preserve"> (máy chủ)</w:t>
      </w:r>
      <w:r w:rsidR="00EC6191" w:rsidRPr="009747C4">
        <w:rPr>
          <w:bCs/>
          <w:iCs/>
          <w:sz w:val="26"/>
          <w:szCs w:val="26"/>
        </w:rPr>
        <w:t xml:space="preserve">, sau đó server xử lý và gửi lại phản hồi. Tuy nhiên, MQTT sử dụng mô hình publish/subscribe để tách rời </w:t>
      </w:r>
      <w:r w:rsidR="00EC6191" w:rsidRPr="009747C4">
        <w:rPr>
          <w:bCs/>
          <w:iCs/>
          <w:sz w:val="26"/>
          <w:szCs w:val="26"/>
          <w:lang w:val="en-AU"/>
        </w:rPr>
        <w:t>bên</w:t>
      </w:r>
      <w:r w:rsidR="00EC6191" w:rsidRPr="009747C4">
        <w:rPr>
          <w:bCs/>
          <w:iCs/>
          <w:sz w:val="26"/>
          <w:szCs w:val="26"/>
        </w:rPr>
        <w:t xml:space="preserve"> gửi thông điệp (nơi thông điệp được gửi) </w:t>
      </w:r>
      <w:r w:rsidR="00EC6191" w:rsidRPr="009747C4">
        <w:rPr>
          <w:bCs/>
          <w:iCs/>
          <w:sz w:val="26"/>
          <w:szCs w:val="26"/>
          <w:lang w:val="en-AU"/>
        </w:rPr>
        <w:t>với</w:t>
      </w:r>
      <w:r w:rsidR="00EC6191" w:rsidRPr="009747C4">
        <w:rPr>
          <w:bCs/>
          <w:iCs/>
          <w:sz w:val="26"/>
          <w:szCs w:val="26"/>
        </w:rPr>
        <w:t xml:space="preserve"> </w:t>
      </w:r>
      <w:r w:rsidR="00EC6191" w:rsidRPr="009747C4">
        <w:rPr>
          <w:bCs/>
          <w:iCs/>
          <w:sz w:val="26"/>
          <w:szCs w:val="26"/>
          <w:lang w:val="en-AU"/>
        </w:rPr>
        <w:t>bên</w:t>
      </w:r>
      <w:r w:rsidR="00EC6191" w:rsidRPr="009747C4">
        <w:rPr>
          <w:bCs/>
          <w:iCs/>
          <w:sz w:val="26"/>
          <w:szCs w:val="26"/>
        </w:rPr>
        <w:t xml:space="preserve"> nhận thông điệp (nơi thông điệp được nhận). Thay vào đó, một thành phần thứ ba gọi là message broker (</w:t>
      </w:r>
      <w:r w:rsidR="00EC6191" w:rsidRPr="009747C4">
        <w:rPr>
          <w:bCs/>
          <w:iCs/>
          <w:sz w:val="26"/>
          <w:szCs w:val="26"/>
          <w:lang w:val="en-AU"/>
        </w:rPr>
        <w:t>bên</w:t>
      </w:r>
      <w:r w:rsidR="00EC6191" w:rsidRPr="009747C4">
        <w:rPr>
          <w:bCs/>
          <w:iCs/>
          <w:sz w:val="26"/>
          <w:szCs w:val="26"/>
        </w:rPr>
        <w:t xml:space="preserve"> </w:t>
      </w:r>
      <w:r w:rsidR="00EC6191" w:rsidRPr="009747C4">
        <w:rPr>
          <w:bCs/>
          <w:iCs/>
          <w:sz w:val="26"/>
          <w:szCs w:val="26"/>
          <w:lang w:val="en-AU"/>
        </w:rPr>
        <w:t>trung gian trung chuyển</w:t>
      </w:r>
      <w:r w:rsidR="00EC6191" w:rsidRPr="009747C4">
        <w:rPr>
          <w:bCs/>
          <w:iCs/>
          <w:sz w:val="26"/>
          <w:szCs w:val="26"/>
        </w:rPr>
        <w:t xml:space="preserve"> thông điệp) xử lý việc giao tiếp giữa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 Nhiệm vụ của broker là lọc tất cả các thông điệp đến từ </w:t>
      </w:r>
      <w:r w:rsidR="00EC6191" w:rsidRPr="009747C4">
        <w:rPr>
          <w:bCs/>
          <w:iCs/>
          <w:sz w:val="26"/>
          <w:szCs w:val="26"/>
          <w:lang w:val="en-AU"/>
        </w:rPr>
        <w:t>bên</w:t>
      </w:r>
      <w:r w:rsidR="00EC6191" w:rsidRPr="009747C4">
        <w:rPr>
          <w:bCs/>
          <w:iCs/>
          <w:sz w:val="26"/>
          <w:szCs w:val="26"/>
        </w:rPr>
        <w:t xml:space="preserve"> gửi và chuyển chúng đúng cách đến </w:t>
      </w:r>
      <w:r w:rsidR="00EC6191" w:rsidRPr="009747C4">
        <w:rPr>
          <w:bCs/>
          <w:iCs/>
          <w:sz w:val="26"/>
          <w:szCs w:val="26"/>
          <w:lang w:val="en-AU"/>
        </w:rPr>
        <w:t>bên</w:t>
      </w:r>
      <w:r w:rsidR="00EC6191" w:rsidRPr="009747C4">
        <w:rPr>
          <w:bCs/>
          <w:iCs/>
          <w:sz w:val="26"/>
          <w:szCs w:val="26"/>
        </w:rPr>
        <w:t xml:space="preserve"> nhận thông điệp. Broker tách rời </w:t>
      </w:r>
      <w:r w:rsidR="00EC6191" w:rsidRPr="009747C4">
        <w:rPr>
          <w:bCs/>
          <w:iCs/>
          <w:sz w:val="26"/>
          <w:szCs w:val="26"/>
          <w:lang w:val="en-AU"/>
        </w:rPr>
        <w:t>bên</w:t>
      </w:r>
      <w:r w:rsidR="00EC6191" w:rsidRPr="009747C4">
        <w:rPr>
          <w:bCs/>
          <w:iCs/>
          <w:sz w:val="26"/>
          <w:szCs w:val="26"/>
        </w:rPr>
        <w:t xml:space="preserve"> gửi và </w:t>
      </w:r>
      <w:r w:rsidR="00EC6191" w:rsidRPr="009747C4">
        <w:rPr>
          <w:bCs/>
          <w:iCs/>
          <w:sz w:val="26"/>
          <w:szCs w:val="26"/>
          <w:lang w:val="en-AU"/>
        </w:rPr>
        <w:t>bên</w:t>
      </w:r>
      <w:r w:rsidR="00EC6191" w:rsidRPr="009747C4">
        <w:rPr>
          <w:bCs/>
          <w:iCs/>
          <w:sz w:val="26"/>
          <w:szCs w:val="26"/>
        </w:rPr>
        <w:t xml:space="preserve"> nhận thông điệp</w:t>
      </w:r>
      <w:r w:rsidR="00EC6191" w:rsidRPr="009747C4">
        <w:rPr>
          <w:bCs/>
          <w:iCs/>
          <w:sz w:val="26"/>
          <w:szCs w:val="26"/>
          <w:lang w:val="en-AU"/>
        </w:rPr>
        <w:t>.</w:t>
      </w:r>
    </w:p>
    <w:p w14:paraId="034CFB33" w14:textId="77777777" w:rsidR="00181143" w:rsidRPr="009747C4" w:rsidRDefault="00EC6191" w:rsidP="001D5CBB">
      <w:pPr>
        <w:spacing w:line="360" w:lineRule="auto"/>
        <w:rPr>
          <w:sz w:val="26"/>
          <w:szCs w:val="26"/>
          <w:lang w:val="en-US"/>
        </w:rPr>
      </w:pPr>
      <w:r w:rsidRPr="009747C4">
        <w:rPr>
          <w:bCs/>
          <w:iCs/>
          <w:sz w:val="26"/>
          <w:szCs w:val="26"/>
          <w:lang w:val="en-AU"/>
        </w:rPr>
        <w:t>Các thành phần của MQTT:</w:t>
      </w:r>
      <w:r w:rsidR="00181143" w:rsidRPr="009747C4">
        <w:rPr>
          <w:bCs/>
          <w:iCs/>
          <w:sz w:val="26"/>
          <w:szCs w:val="26"/>
          <w:lang w:val="en-AU"/>
        </w:rPr>
        <w:t xml:space="preserve"> </w:t>
      </w:r>
    </w:p>
    <w:p w14:paraId="3B4D73D2" w14:textId="77777777"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Client: là bất kỳ thiết bị nào chạy thư viện MQTT, có thể gửi hoặc nhận thông điệp</w:t>
      </w:r>
    </w:p>
    <w:p w14:paraId="25612426" w14:textId="77777777"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Broker: là hệ thống xử lý việc giao tiếp giữa các client, nhận, lọc và chuyển tiếp thông điệp đến các client đã đăng ký nhận thông điệp</w:t>
      </w:r>
    </w:p>
    <w:p w14:paraId="1AB47CA8" w14:textId="77777777" w:rsidR="00181143" w:rsidRPr="009747C4" w:rsidRDefault="00181143" w:rsidP="001D5CBB">
      <w:pPr>
        <w:pStyle w:val="ListParagraph"/>
        <w:numPr>
          <w:ilvl w:val="0"/>
          <w:numId w:val="35"/>
        </w:numPr>
        <w:spacing w:line="360" w:lineRule="auto"/>
        <w:ind w:left="426"/>
        <w:jc w:val="left"/>
        <w:rPr>
          <w:rFonts w:cs="Times New Roman"/>
          <w:b w:val="0"/>
          <w:i w:val="0"/>
          <w:szCs w:val="26"/>
          <w:lang w:val="en-US"/>
        </w:rPr>
      </w:pPr>
      <w:r w:rsidRPr="009747C4">
        <w:rPr>
          <w:rFonts w:cs="Times New Roman"/>
          <w:b w:val="0"/>
          <w:bCs/>
          <w:i w:val="0"/>
          <w:iCs/>
          <w:szCs w:val="26"/>
          <w:lang w:val="en-AU"/>
        </w:rPr>
        <w:t>MQTT Connection: là kết nối của client và broker qua giao thức TCP/IP.</w:t>
      </w:r>
    </w:p>
    <w:p w14:paraId="191EEB03" w14:textId="77777777" w:rsidR="003B3FE6" w:rsidRPr="009747C4" w:rsidRDefault="00181143" w:rsidP="001D5CBB">
      <w:pPr>
        <w:spacing w:line="360" w:lineRule="auto"/>
        <w:ind w:left="426"/>
        <w:rPr>
          <w:sz w:val="26"/>
          <w:szCs w:val="26"/>
          <w:lang w:val="en-US"/>
        </w:rPr>
      </w:pPr>
      <w:r w:rsidRPr="009747C4">
        <w:rPr>
          <w:sz w:val="26"/>
          <w:szCs w:val="26"/>
          <w:lang w:val="en-US"/>
        </w:rPr>
        <w:t>Hoạt động của MQTT</w:t>
      </w:r>
      <w:r w:rsidR="00146A9E" w:rsidRPr="009747C4">
        <w:rPr>
          <w:sz w:val="26"/>
          <w:szCs w:val="26"/>
          <w:lang w:val="en-US"/>
        </w:rPr>
        <w:t>:</w:t>
      </w:r>
    </w:p>
    <w:p w14:paraId="522A8B7C" w14:textId="7777777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MQTT Topic: đề cập đến các từ khoá được sử dụng để lọc thông điệp cho các MQTT Client. Các topic được tổ chức theo thứ bậc, tương tự như đường dẫn đến tệp hoặc thư mục.</w:t>
      </w:r>
    </w:p>
    <w:p w14:paraId="4535F322" w14:textId="7777777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xuất bản bản tin qua MQTT: các MQTT client sẽ xuất bản thông điệp qua các topic dưới dạng byte. Dữ liệu này có thể được định dạng là văn bản, nhị phân, tệp XML hoặc JSON</w:t>
      </w:r>
    </w:p>
    <w:p w14:paraId="41BD2616" w14:textId="77777777" w:rsidR="00181143" w:rsidRPr="009747C4" w:rsidRDefault="00181143" w:rsidP="001D5CBB">
      <w:pPr>
        <w:pStyle w:val="ListParagraph"/>
        <w:numPr>
          <w:ilvl w:val="0"/>
          <w:numId w:val="36"/>
        </w:numPr>
        <w:spacing w:line="360" w:lineRule="auto"/>
        <w:ind w:left="426"/>
        <w:jc w:val="left"/>
        <w:rPr>
          <w:rFonts w:cs="Times New Roman"/>
          <w:b w:val="0"/>
          <w:i w:val="0"/>
          <w:szCs w:val="26"/>
          <w:lang w:val="en-US"/>
        </w:rPr>
      </w:pPr>
      <w:r w:rsidRPr="009747C4">
        <w:rPr>
          <w:rFonts w:cs="Times New Roman"/>
          <w:b w:val="0"/>
          <w:i w:val="0"/>
          <w:szCs w:val="26"/>
          <w:lang w:val="en-US"/>
        </w:rPr>
        <w:t>Quá trình đăng ký MQTT: các MQTT Client sẽ đăng ký các topic để có thể nhận được các thông điệp được xuất bản từ các Client qua thông điệp đó. Khi một Client gửi thông điệp thì tất cả Client (kể cả chính nó) đăng ký nhận thông điệp của topic tương ứng sẽ nhận được thông điệp mà Client đó đã gửi đi.</w:t>
      </w:r>
    </w:p>
    <w:p w14:paraId="106ADF74" w14:textId="77777777" w:rsidR="005259E3" w:rsidRPr="009747C4" w:rsidRDefault="00181143" w:rsidP="001D5CBB">
      <w:pPr>
        <w:pStyle w:val="ListParagraph"/>
        <w:numPr>
          <w:ilvl w:val="0"/>
          <w:numId w:val="20"/>
        </w:numPr>
        <w:spacing w:line="360" w:lineRule="auto"/>
        <w:ind w:left="426"/>
        <w:jc w:val="left"/>
        <w:rPr>
          <w:rFonts w:cs="Times New Roman"/>
          <w:b w:val="0"/>
          <w:i w:val="0"/>
          <w:szCs w:val="26"/>
          <w:lang w:val="en-US"/>
        </w:rPr>
      </w:pPr>
      <w:r w:rsidRPr="009747C4">
        <w:rPr>
          <w:rFonts w:cs="Times New Roman"/>
          <w:b w:val="0"/>
          <w:i w:val="0"/>
          <w:szCs w:val="26"/>
          <w:lang w:val="en-US"/>
        </w:rPr>
        <w:t xml:space="preserve">Như vậy, MQTT Protocol là một giao thức tuyền tin tin cậy và </w:t>
      </w:r>
      <w:r w:rsidR="00711CDB" w:rsidRPr="009747C4">
        <w:rPr>
          <w:rFonts w:cs="Times New Roman"/>
          <w:b w:val="0"/>
          <w:i w:val="0"/>
          <w:szCs w:val="26"/>
          <w:lang w:val="en-US"/>
        </w:rPr>
        <w:t>hiệu quả trong việc truyền thông điệp cho các thiết bị, đặc biệt là thiết bị IoT. Vì vậy, việc sử dụng MQTT cho đồ án là hoàn toàn hợp lý và có cơ hội phát triền trong tương lai.</w:t>
      </w:r>
    </w:p>
    <w:p w14:paraId="6F0B273A" w14:textId="77777777" w:rsidR="00392691" w:rsidRPr="009747C4" w:rsidRDefault="00392691" w:rsidP="000F669E">
      <w:pPr>
        <w:pStyle w:val="Heading2"/>
        <w:spacing w:before="60" w:after="60" w:line="360" w:lineRule="auto"/>
        <w:rPr>
          <w:sz w:val="28"/>
          <w:lang w:val="en-US"/>
        </w:rPr>
      </w:pPr>
      <w:bookmarkStart w:id="115" w:name="_Toc186054872"/>
      <w:r w:rsidRPr="009747C4">
        <w:rPr>
          <w:sz w:val="28"/>
          <w:lang w:val="en-US"/>
        </w:rPr>
        <w:lastRenderedPageBreak/>
        <w:t>2.</w:t>
      </w:r>
      <w:r w:rsidR="001D5CBB" w:rsidRPr="009747C4">
        <w:rPr>
          <w:sz w:val="28"/>
          <w:lang w:val="en-US"/>
        </w:rPr>
        <w:t>3</w:t>
      </w:r>
      <w:r w:rsidRPr="009747C4">
        <w:rPr>
          <w:sz w:val="28"/>
          <w:lang w:val="en-US"/>
        </w:rPr>
        <w:t xml:space="preserve"> </w:t>
      </w:r>
      <w:r w:rsidR="001D5CBB" w:rsidRPr="009747C4">
        <w:rPr>
          <w:sz w:val="28"/>
          <w:lang w:val="en-US"/>
        </w:rPr>
        <w:t xml:space="preserve">Tổng quan </w:t>
      </w:r>
      <w:r w:rsidRPr="009747C4">
        <w:rPr>
          <w:sz w:val="28"/>
          <w:lang w:val="en-US"/>
        </w:rPr>
        <w:t>hệ thống</w:t>
      </w:r>
      <w:del w:id="116" w:author="admin" w:date="2024-12-27T16:27:00Z">
        <w:r w:rsidRPr="009747C4" w:rsidDel="005500A2">
          <w:rPr>
            <w:sz w:val="28"/>
            <w:lang w:val="en-US"/>
          </w:rPr>
          <w:delText>:</w:delText>
        </w:r>
      </w:del>
      <w:bookmarkEnd w:id="115"/>
    </w:p>
    <w:p w14:paraId="0CADA7B3" w14:textId="77777777" w:rsidR="005500A2" w:rsidRDefault="00392691" w:rsidP="000F669E">
      <w:pPr>
        <w:pStyle w:val="Heading3"/>
        <w:spacing w:before="60" w:after="60" w:line="360" w:lineRule="auto"/>
        <w:rPr>
          <w:ins w:id="117" w:author="admin" w:date="2024-12-27T16:27:00Z"/>
          <w:lang w:val="en-US"/>
        </w:rPr>
      </w:pPr>
      <w:bookmarkStart w:id="118" w:name="_Toc186054873"/>
      <w:r w:rsidRPr="009747C4">
        <w:rPr>
          <w:lang w:val="en-US"/>
        </w:rPr>
        <w:t>2.</w:t>
      </w:r>
      <w:r w:rsidR="001D5CBB" w:rsidRPr="009747C4">
        <w:rPr>
          <w:lang w:val="en-US"/>
        </w:rPr>
        <w:t>3</w:t>
      </w:r>
      <w:r w:rsidRPr="009747C4">
        <w:rPr>
          <w:lang w:val="en-US"/>
        </w:rPr>
        <w:t>.1</w:t>
      </w:r>
      <w:r w:rsidRPr="009747C4">
        <w:t xml:space="preserve"> </w:t>
      </w:r>
      <w:r w:rsidRPr="009747C4">
        <w:rPr>
          <w:lang w:val="en-US"/>
        </w:rPr>
        <w:t>Kiến trúc hệ thống tổng quan</w:t>
      </w:r>
      <w:del w:id="119" w:author="admin" w:date="2024-12-27T16:28:00Z">
        <w:r w:rsidRPr="009747C4" w:rsidDel="005500A2">
          <w:rPr>
            <w:lang w:val="en-US"/>
          </w:rPr>
          <w:delText>:</w:delText>
        </w:r>
      </w:del>
      <w:del w:id="120" w:author="admin" w:date="2024-12-27T16:27:00Z">
        <w:r w:rsidRPr="009747C4" w:rsidDel="005500A2">
          <w:rPr>
            <w:lang w:val="en-US"/>
          </w:rPr>
          <w:delText xml:space="preserve"> </w:delText>
        </w:r>
      </w:del>
    </w:p>
    <w:p w14:paraId="19ECBDDB" w14:textId="51B44AFD" w:rsidR="00392691" w:rsidRPr="009747C4" w:rsidRDefault="00392691" w:rsidP="000F669E">
      <w:pPr>
        <w:pStyle w:val="Heading3"/>
        <w:spacing w:before="60" w:after="60" w:line="360" w:lineRule="auto"/>
        <w:rPr>
          <w:b w:val="0"/>
          <w:bCs/>
          <w:lang w:val="en-US"/>
        </w:rPr>
      </w:pPr>
      <w:r w:rsidRPr="009747C4">
        <w:rPr>
          <w:b w:val="0"/>
          <w:bCs/>
          <w:lang w:val="en-US"/>
        </w:rPr>
        <w:t>Hệ thống gồm các thành phần chính:</w:t>
      </w:r>
      <w:bookmarkEnd w:id="118"/>
    </w:p>
    <w:p w14:paraId="2A3C2FAF"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Frontent: Xây dựng bằng Flutter cho IOS và Androi dành cho tài xế và khách hàng, xây dựng ReactJS cho Web dành cho người quản trị</w:t>
      </w:r>
    </w:p>
    <w:p w14:paraId="61FE1E18"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Backend: Sử dụng Nodejs xử lý logic hệ thống và giao tiếp với cơ sở dữ liệu</w:t>
      </w:r>
    </w:p>
    <w:p w14:paraId="6CD57088"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Database: Sử dụng PostgreSQL lưu trữ toàn bộ dữ liệu hệ thống</w:t>
      </w:r>
    </w:p>
    <w:p w14:paraId="534B0E3C" w14:textId="77777777" w:rsidR="00392691" w:rsidRPr="009747C4" w:rsidRDefault="00392691" w:rsidP="001D5CBB">
      <w:pPr>
        <w:pStyle w:val="ListParagraph"/>
        <w:numPr>
          <w:ilvl w:val="0"/>
          <w:numId w:val="5"/>
        </w:numPr>
        <w:spacing w:line="360" w:lineRule="auto"/>
        <w:ind w:left="426" w:hanging="284"/>
        <w:jc w:val="left"/>
        <w:rPr>
          <w:rStyle w:val="Strong"/>
          <w:rFonts w:cs="Times New Roman"/>
          <w:b/>
          <w:bCs w:val="0"/>
          <w:lang w:val="en-US"/>
        </w:rPr>
      </w:pPr>
      <w:r w:rsidRPr="009747C4">
        <w:rPr>
          <w:rStyle w:val="Strong"/>
          <w:rFonts w:cs="Times New Roman"/>
          <w:i w:val="0"/>
          <w:iCs/>
          <w:lang w:val="en-AU"/>
        </w:rPr>
        <w:t xml:space="preserve">Real-time </w:t>
      </w:r>
      <w:r w:rsidR="006602D1" w:rsidRPr="009747C4">
        <w:rPr>
          <w:rStyle w:val="Strong"/>
          <w:rFonts w:cs="Times New Roman"/>
          <w:i w:val="0"/>
          <w:iCs/>
          <w:lang w:val="en-AU"/>
        </w:rPr>
        <w:t>Communication</w:t>
      </w:r>
      <w:r w:rsidR="00146A9E" w:rsidRPr="009747C4">
        <w:rPr>
          <w:rStyle w:val="Strong"/>
          <w:rFonts w:cs="Times New Roman"/>
          <w:i w:val="0"/>
          <w:iCs/>
          <w:lang w:val="en-AU"/>
        </w:rPr>
        <w:t xml:space="preserve"> </w:t>
      </w:r>
      <w:r w:rsidR="006C4E88" w:rsidRPr="009747C4">
        <w:rPr>
          <w:rStyle w:val="Strong"/>
          <w:rFonts w:cs="Times New Roman"/>
          <w:i w:val="0"/>
          <w:iCs/>
          <w:lang w:val="en-AU"/>
        </w:rPr>
        <w:t>(Giao tiếp thời gian thực)</w:t>
      </w:r>
      <w:r w:rsidRPr="009747C4">
        <w:rPr>
          <w:rStyle w:val="Strong"/>
          <w:rFonts w:cs="Times New Roman"/>
          <w:i w:val="0"/>
          <w:iCs/>
          <w:lang w:val="en-AU"/>
        </w:rPr>
        <w:t>: Dùng MQTT để hỗ trợ truyền tin thời gian thực cho việc cập nhật vị trí GPS và thông báo</w:t>
      </w:r>
    </w:p>
    <w:p w14:paraId="016E0551" w14:textId="77777777" w:rsidR="00392691" w:rsidRPr="009747C4" w:rsidRDefault="005107A7" w:rsidP="000F669E">
      <w:pPr>
        <w:pStyle w:val="Heading3"/>
        <w:spacing w:before="60" w:after="60" w:line="360" w:lineRule="auto"/>
        <w:rPr>
          <w:b w:val="0"/>
          <w:bCs/>
          <w:lang w:val="en-US"/>
        </w:rPr>
      </w:pPr>
      <w:bookmarkStart w:id="121" w:name="_Toc186054874"/>
      <w:r w:rsidRPr="009747C4">
        <w:rPr>
          <w:lang w:val="en-US"/>
        </w:rPr>
        <w:t>2.</w:t>
      </w:r>
      <w:r w:rsidR="001D5CBB" w:rsidRPr="009747C4">
        <w:rPr>
          <w:lang w:val="en-US"/>
        </w:rPr>
        <w:t>3</w:t>
      </w:r>
      <w:r w:rsidRPr="009747C4">
        <w:rPr>
          <w:lang w:val="en-US"/>
        </w:rPr>
        <w:t>.2</w:t>
      </w:r>
      <w:r w:rsidRPr="009747C4">
        <w:t xml:space="preserve"> </w:t>
      </w:r>
      <w:r w:rsidRPr="009747C4">
        <w:rPr>
          <w:lang w:val="en-US"/>
        </w:rPr>
        <w:t>Sơ đồ kiến trúc hệ thống</w:t>
      </w:r>
      <w:del w:id="122" w:author="admin" w:date="2024-12-27T16:28:00Z">
        <w:r w:rsidRPr="009747C4" w:rsidDel="005500A2">
          <w:rPr>
            <w:b w:val="0"/>
            <w:bCs/>
            <w:lang w:val="en-US"/>
          </w:rPr>
          <w:delText>:</w:delText>
        </w:r>
      </w:del>
      <w:bookmarkEnd w:id="121"/>
    </w:p>
    <w:p w14:paraId="74CEAF04" w14:textId="77777777" w:rsidR="00523326" w:rsidRPr="009747C4" w:rsidRDefault="00523326" w:rsidP="000F669E">
      <w:pPr>
        <w:spacing w:line="360" w:lineRule="auto"/>
        <w:rPr>
          <w:lang w:val="en-US"/>
        </w:rPr>
      </w:pPr>
      <w:r w:rsidRPr="009747C4">
        <w:rPr>
          <w:noProof/>
          <w:lang w:val="en-US"/>
        </w:rPr>
        <w:drawing>
          <wp:inline distT="0" distB="0" distL="0" distR="0" wp14:anchorId="3045067E" wp14:editId="6316E5A4">
            <wp:extent cx="576199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430270"/>
                    </a:xfrm>
                    <a:prstGeom prst="rect">
                      <a:avLst/>
                    </a:prstGeom>
                  </pic:spPr>
                </pic:pic>
              </a:graphicData>
            </a:graphic>
          </wp:inline>
        </w:drawing>
      </w:r>
    </w:p>
    <w:p w14:paraId="381D2E4E" w14:textId="77777777" w:rsidR="000067DC" w:rsidRPr="009747C4" w:rsidRDefault="000067DC" w:rsidP="000F669E">
      <w:pPr>
        <w:pStyle w:val="Heading7"/>
        <w:spacing w:line="360" w:lineRule="auto"/>
        <w:rPr>
          <w:rFonts w:eastAsia="Times New Roman" w:cs="Times New Roman"/>
          <w:lang w:val="en-US"/>
        </w:rPr>
      </w:pPr>
      <w:bookmarkStart w:id="123" w:name="_Toc186054937"/>
      <w:bookmarkStart w:id="124" w:name="OLE_LINK37"/>
      <w:bookmarkStart w:id="125" w:name="OLE_LINK38"/>
      <w:r w:rsidRPr="009747C4">
        <w:rPr>
          <w:rFonts w:eastAsia="Times New Roman" w:cs="Times New Roman"/>
        </w:rPr>
        <w:t>Hình 2.</w:t>
      </w:r>
      <w:r w:rsidRPr="009747C4">
        <w:rPr>
          <w:rFonts w:eastAsia="Times New Roman" w:cs="Times New Roman"/>
          <w:lang w:val="en-AU"/>
        </w:rPr>
        <w:t>2</w:t>
      </w:r>
      <w:r w:rsidRPr="009747C4">
        <w:rPr>
          <w:rFonts w:eastAsia="Times New Roman" w:cs="Times New Roman"/>
        </w:rPr>
        <w:t xml:space="preserve"> </w:t>
      </w:r>
      <w:r w:rsidRPr="009747C4">
        <w:rPr>
          <w:rFonts w:eastAsia="Times New Roman" w:cs="Times New Roman"/>
          <w:lang w:val="en-US"/>
        </w:rPr>
        <w:t>Sơ đồ kiến trúc hệ thống</w:t>
      </w:r>
      <w:bookmarkEnd w:id="123"/>
    </w:p>
    <w:p w14:paraId="52864379" w14:textId="77777777" w:rsidR="00A016A8" w:rsidRPr="009747C4" w:rsidRDefault="00A016A8" w:rsidP="000F669E">
      <w:pPr>
        <w:pStyle w:val="Heading3"/>
        <w:spacing w:before="60" w:after="60" w:line="360" w:lineRule="auto"/>
        <w:rPr>
          <w:b w:val="0"/>
          <w:bCs/>
          <w:lang w:val="en-US"/>
        </w:rPr>
      </w:pPr>
      <w:bookmarkStart w:id="126" w:name="_Toc186054875"/>
      <w:bookmarkEnd w:id="124"/>
      <w:bookmarkEnd w:id="125"/>
      <w:r w:rsidRPr="009747C4">
        <w:rPr>
          <w:lang w:val="en-US"/>
        </w:rPr>
        <w:t>2.</w:t>
      </w:r>
      <w:r w:rsidR="001D5CBB" w:rsidRPr="009747C4">
        <w:rPr>
          <w:lang w:val="en-US"/>
        </w:rPr>
        <w:t>3</w:t>
      </w:r>
      <w:r w:rsidRPr="009747C4">
        <w:rPr>
          <w:lang w:val="en-US"/>
        </w:rPr>
        <w:t>.3</w:t>
      </w:r>
      <w:r w:rsidRPr="009747C4">
        <w:t xml:space="preserve"> </w:t>
      </w:r>
      <w:r w:rsidRPr="009747C4">
        <w:rPr>
          <w:lang w:val="en-US"/>
        </w:rPr>
        <w:t>Các công nghệ hỗ trợ và tích hợp</w:t>
      </w:r>
      <w:del w:id="127" w:author="admin" w:date="2024-12-27T16:28:00Z">
        <w:r w:rsidRPr="009747C4" w:rsidDel="005500A2">
          <w:rPr>
            <w:b w:val="0"/>
            <w:bCs/>
            <w:lang w:val="en-US"/>
          </w:rPr>
          <w:delText>:</w:delText>
        </w:r>
      </w:del>
      <w:bookmarkEnd w:id="126"/>
    </w:p>
    <w:p w14:paraId="03D74A55" w14:textId="77777777" w:rsidR="00A016A8" w:rsidRPr="009747C4" w:rsidRDefault="00A016A8" w:rsidP="000F669E">
      <w:pPr>
        <w:spacing w:line="360" w:lineRule="auto"/>
        <w:rPr>
          <w:b/>
          <w:bCs/>
          <w:i/>
          <w:iCs/>
          <w:sz w:val="26"/>
          <w:szCs w:val="26"/>
          <w:lang w:val="en-US"/>
        </w:rPr>
      </w:pPr>
      <w:bookmarkStart w:id="128" w:name="OLE_LINK33"/>
      <w:bookmarkStart w:id="129" w:name="OLE_LINK34"/>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.3.1 </w:t>
      </w:r>
      <w:r w:rsidRPr="009747C4">
        <w:rPr>
          <w:b/>
          <w:bCs/>
          <w:i/>
          <w:iCs/>
          <w:sz w:val="26"/>
          <w:szCs w:val="26"/>
          <w:lang w:val="en-US"/>
        </w:rPr>
        <w:t>Google Maps API</w:t>
      </w:r>
      <w:del w:id="130" w:author="admin" w:date="2024-12-27T16:28:00Z">
        <w:r w:rsidRPr="009747C4" w:rsidDel="005500A2">
          <w:rPr>
            <w:b/>
            <w:bCs/>
            <w:i/>
            <w:iCs/>
            <w:sz w:val="26"/>
            <w:szCs w:val="26"/>
            <w:lang w:val="en-US"/>
          </w:rPr>
          <w:delText>:</w:delText>
        </w:r>
      </w:del>
    </w:p>
    <w:bookmarkEnd w:id="128"/>
    <w:bookmarkEnd w:id="129"/>
    <w:p w14:paraId="754B5C64" w14:textId="77777777"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Cách thức sử dụng: Tạo một tài khoản Google Cloud, sau đó tạo 1 Dự án. Tiếp đến sẽ tạo API Key bằng cách vào phần "Credentials" để tạo theo hướng dẫn. Sau đó sẽ sử dụng API Key này để gọi tới các API tương ứng cho các dịch vụ của Google.</w:t>
      </w:r>
    </w:p>
    <w:p w14:paraId="67246D66" w14:textId="77777777" w:rsidR="00A016A8" w:rsidRPr="009747C4" w:rsidRDefault="00A016A8"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AU"/>
        </w:rPr>
        <w:t>Các dịch vụ sử dụng:</w:t>
      </w:r>
    </w:p>
    <w:p w14:paraId="7B85D2AB" w14:textId="77777777" w:rsidR="00A016A8" w:rsidRPr="009747C4" w:rsidRDefault="00A016A8"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lastRenderedPageBreak/>
        <w:t xml:space="preserve">Maps API: </w:t>
      </w:r>
      <w:r w:rsidRPr="009747C4">
        <w:rPr>
          <w:rStyle w:val="Strong"/>
          <w:rFonts w:cs="Times New Roman"/>
          <w:i w:val="0"/>
          <w:iCs/>
          <w:szCs w:val="26"/>
          <w:lang w:val="en-US"/>
        </w:rPr>
        <w:t xml:space="preserve">Đây là dịch vụ của Google sử dụng để hiển thị bản đồ cho các thiết bị, và trong hệ thống sử dụng </w:t>
      </w:r>
      <w:r w:rsidR="00B378FD" w:rsidRPr="009747C4">
        <w:rPr>
          <w:rStyle w:val="Strong"/>
          <w:rFonts w:cs="Times New Roman"/>
          <w:b/>
          <w:bCs w:val="0"/>
          <w:i w:val="0"/>
          <w:iCs/>
          <w:szCs w:val="26"/>
          <w:lang w:val="en-US"/>
        </w:rPr>
        <w:t>Maps SDK for IOS</w:t>
      </w:r>
      <w:r w:rsidR="00B378FD" w:rsidRPr="009747C4">
        <w:rPr>
          <w:rStyle w:val="Strong"/>
          <w:rFonts w:cs="Times New Roman"/>
          <w:i w:val="0"/>
          <w:iCs/>
          <w:szCs w:val="26"/>
          <w:lang w:val="en-US"/>
        </w:rPr>
        <w:t xml:space="preserve"> để hiển thị bản đồ cho thiết bị IOS và </w:t>
      </w:r>
      <w:r w:rsidR="00B378FD" w:rsidRPr="009747C4">
        <w:rPr>
          <w:rStyle w:val="Strong"/>
          <w:rFonts w:cs="Times New Roman"/>
          <w:b/>
          <w:bCs w:val="0"/>
          <w:i w:val="0"/>
          <w:iCs/>
          <w:szCs w:val="26"/>
          <w:lang w:val="en-US"/>
        </w:rPr>
        <w:t xml:space="preserve">Maps SDK for Android </w:t>
      </w:r>
      <w:r w:rsidR="00B378FD" w:rsidRPr="009747C4">
        <w:rPr>
          <w:rStyle w:val="Strong"/>
          <w:rFonts w:cs="Times New Roman"/>
          <w:i w:val="0"/>
          <w:iCs/>
          <w:szCs w:val="26"/>
          <w:lang w:val="en-US"/>
        </w:rPr>
        <w:t xml:space="preserve">để hiển thị bản đồ cho thiết bị Android cũng như </w:t>
      </w:r>
      <w:r w:rsidR="00B378FD" w:rsidRPr="009747C4">
        <w:rPr>
          <w:rStyle w:val="Strong"/>
          <w:rFonts w:cs="Times New Roman"/>
          <w:b/>
          <w:bCs w:val="0"/>
          <w:i w:val="0"/>
          <w:iCs/>
          <w:szCs w:val="26"/>
          <w:lang w:val="en-US"/>
        </w:rPr>
        <w:t>Maps Javascript API</w:t>
      </w:r>
      <w:r w:rsidR="00B378FD" w:rsidRPr="009747C4">
        <w:rPr>
          <w:rStyle w:val="Strong"/>
          <w:rFonts w:cs="Times New Roman"/>
          <w:i w:val="0"/>
          <w:iCs/>
          <w:szCs w:val="26"/>
          <w:lang w:val="en-US"/>
        </w:rPr>
        <w:t xml:space="preserve"> để hiển thị bản đồ cho web</w:t>
      </w:r>
    </w:p>
    <w:p w14:paraId="57EFEA8C" w14:textId="77777777" w:rsidR="00111FCF" w:rsidRPr="009747C4" w:rsidRDefault="00B378FD" w:rsidP="000F669E">
      <w:pPr>
        <w:pStyle w:val="ListParagraph"/>
        <w:numPr>
          <w:ilvl w:val="0"/>
          <w:numId w:val="23"/>
        </w:numPr>
        <w:spacing w:line="360" w:lineRule="auto"/>
        <w:ind w:left="1134" w:hanging="425"/>
        <w:jc w:val="left"/>
        <w:rPr>
          <w:rStyle w:val="Strong"/>
          <w:rFonts w:cs="Times New Roman"/>
          <w:b/>
          <w:bCs w:val="0"/>
          <w:szCs w:val="26"/>
          <w:lang w:val="en-US"/>
        </w:rPr>
      </w:pPr>
      <w:r w:rsidRPr="009747C4">
        <w:rPr>
          <w:rStyle w:val="Strong"/>
          <w:rFonts w:cs="Times New Roman"/>
          <w:b/>
          <w:bCs w:val="0"/>
          <w:szCs w:val="26"/>
          <w:lang w:val="en-US"/>
        </w:rPr>
        <w:t xml:space="preserve">Routes API: </w:t>
      </w:r>
      <w:r w:rsidRPr="009747C4">
        <w:rPr>
          <w:rStyle w:val="Strong"/>
          <w:rFonts w:cs="Times New Roman"/>
          <w:i w:val="0"/>
          <w:iCs/>
          <w:szCs w:val="26"/>
          <w:lang w:val="en-US"/>
        </w:rPr>
        <w:t>Đây là dịch vụ chỉ đường của Goolge, sử dụng địa chỉ dưới dạng toạ độ của 2 địa điểm để tìm ra đường đi tối ưu nhất giữa 2 địa điểm đó. Đồng thời, dịch vụ này cũng cung cấp thời gian ước tính, khoảng cách cũng như chỉ dẫn đi đường cho tuyến đường được chọn.</w:t>
      </w:r>
      <w:r w:rsidR="00DD7485" w:rsidRPr="009747C4">
        <w:rPr>
          <w:rStyle w:val="Strong"/>
          <w:rFonts w:cs="Times New Roman"/>
          <w:i w:val="0"/>
          <w:iCs/>
          <w:szCs w:val="26"/>
          <w:lang w:val="en-US"/>
        </w:rPr>
        <w:t xml:space="preserve"> </w:t>
      </w:r>
      <w:r w:rsidR="00111FCF" w:rsidRPr="009747C4">
        <w:rPr>
          <w:rStyle w:val="Strong"/>
          <w:rFonts w:cs="Times New Roman"/>
          <w:i w:val="0"/>
          <w:iCs/>
          <w:szCs w:val="26"/>
          <w:lang w:val="en-US"/>
        </w:rPr>
        <w:t>Các thành phần của dịch vụ</w:t>
      </w:r>
    </w:p>
    <w:p w14:paraId="2A05E396" w14:textId="77777777" w:rsidR="00111FCF" w:rsidRPr="009747C4" w:rsidRDefault="00111FCF" w:rsidP="000F669E">
      <w:pPr>
        <w:spacing w:line="360" w:lineRule="auto"/>
        <w:ind w:left="720"/>
        <w:rPr>
          <w:rStyle w:val="Strong"/>
          <w:b w:val="0"/>
          <w:iCs/>
          <w:sz w:val="26"/>
          <w:szCs w:val="26"/>
          <w:lang w:val="en-US"/>
        </w:rPr>
      </w:pPr>
      <w:r w:rsidRPr="009747C4">
        <w:rPr>
          <w:rStyle w:val="Strong"/>
          <w:bCs w:val="0"/>
          <w:i/>
          <w:sz w:val="26"/>
          <w:szCs w:val="26"/>
          <w:lang w:val="en-US"/>
        </w:rPr>
        <w:tab/>
      </w:r>
      <w:r w:rsidR="00DD7485" w:rsidRPr="009747C4">
        <w:rPr>
          <w:rStyle w:val="Strong"/>
          <w:b w:val="0"/>
          <w:bCs w:val="0"/>
          <w:sz w:val="26"/>
          <w:szCs w:val="26"/>
          <w:lang w:val="en-US"/>
        </w:rPr>
        <w:t>1.</w:t>
      </w:r>
      <w:r w:rsidR="00DD7485" w:rsidRPr="009747C4">
        <w:rPr>
          <w:rStyle w:val="Strong"/>
          <w:bCs w:val="0"/>
          <w:i/>
          <w:sz w:val="26"/>
          <w:szCs w:val="26"/>
          <w:lang w:val="en-US"/>
        </w:rPr>
        <w:t xml:space="preserve"> </w:t>
      </w:r>
      <w:r w:rsidRPr="009747C4">
        <w:rPr>
          <w:rStyle w:val="Strong"/>
          <w:b w:val="0"/>
          <w:iCs/>
          <w:sz w:val="26"/>
          <w:szCs w:val="26"/>
          <w:lang w:val="en-US"/>
        </w:rPr>
        <w:t>Vị trí điểm xuất phát</w:t>
      </w:r>
    </w:p>
    <w:p w14:paraId="3EF8CC75"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2. </w:t>
      </w:r>
      <w:r w:rsidRPr="009747C4">
        <w:rPr>
          <w:rStyle w:val="Strong"/>
          <w:b w:val="0"/>
          <w:iCs/>
          <w:sz w:val="26"/>
          <w:szCs w:val="26"/>
          <w:lang w:val="en-US"/>
        </w:rPr>
        <w:t>Vị trí điểm đích</w:t>
      </w:r>
    </w:p>
    <w:p w14:paraId="69C86B9C"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3. </w:t>
      </w:r>
      <w:r w:rsidRPr="009747C4">
        <w:rPr>
          <w:rStyle w:val="Strong"/>
          <w:b w:val="0"/>
          <w:iCs/>
          <w:sz w:val="26"/>
          <w:szCs w:val="26"/>
          <w:lang w:val="en-US"/>
        </w:rPr>
        <w:t>Phương thức di chuyển (DRIVE, BICYCLE, WALK, TRANSIT)</w:t>
      </w:r>
    </w:p>
    <w:p w14:paraId="48D527F9"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4. </w:t>
      </w:r>
      <w:r w:rsidRPr="009747C4">
        <w:rPr>
          <w:rStyle w:val="Strong"/>
          <w:b w:val="0"/>
          <w:iCs/>
          <w:sz w:val="26"/>
          <w:szCs w:val="26"/>
          <w:lang w:val="en-US"/>
        </w:rPr>
        <w:t>Ưu tiên lộ trình (nếu có):</w:t>
      </w:r>
    </w:p>
    <w:p w14:paraId="346B4F4E" w14:textId="77777777" w:rsidR="00111FCF" w:rsidRPr="009747C4" w:rsidRDefault="00111FCF" w:rsidP="000F669E">
      <w:pPr>
        <w:spacing w:line="360" w:lineRule="auto"/>
        <w:ind w:left="720"/>
        <w:rPr>
          <w:sz w:val="26"/>
          <w:szCs w:val="26"/>
          <w:lang w:val="en-AU"/>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sz w:val="26"/>
          <w:szCs w:val="26"/>
        </w:rPr>
        <w:t>TRAFFIC_AWARE</w:t>
      </w:r>
      <w:r w:rsidRPr="009747C4">
        <w:rPr>
          <w:sz w:val="26"/>
          <w:szCs w:val="26"/>
          <w:lang w:val="en-AU"/>
        </w:rPr>
        <w:t>: Lộ trình tối ưu dựa trên tình trạng giao thông thời gian thực</w:t>
      </w:r>
    </w:p>
    <w:p w14:paraId="13CE20A1" w14:textId="77777777" w:rsidR="00111FCF" w:rsidRPr="009747C4" w:rsidRDefault="00111FCF" w:rsidP="000F669E">
      <w:pPr>
        <w:spacing w:line="360" w:lineRule="auto"/>
        <w:ind w:left="720"/>
        <w:rPr>
          <w:sz w:val="26"/>
          <w:szCs w:val="26"/>
          <w:lang w:val="en-AU"/>
        </w:rPr>
      </w:pPr>
      <w:r w:rsidRPr="009747C4">
        <w:rPr>
          <w:sz w:val="26"/>
          <w:szCs w:val="26"/>
          <w:lang w:val="en-AU"/>
        </w:rPr>
        <w:tab/>
      </w:r>
      <w:r w:rsidR="00DD7485" w:rsidRPr="009747C4">
        <w:rPr>
          <w:sz w:val="26"/>
          <w:szCs w:val="26"/>
          <w:lang w:val="en-AU"/>
        </w:rPr>
        <w:t>-</w:t>
      </w:r>
      <w:r w:rsidRPr="009747C4">
        <w:rPr>
          <w:sz w:val="26"/>
          <w:szCs w:val="26"/>
        </w:rPr>
        <w:t>TRAFFIC_AWARE_OPTIMAL</w:t>
      </w:r>
      <w:r w:rsidRPr="009747C4">
        <w:rPr>
          <w:sz w:val="26"/>
          <w:szCs w:val="26"/>
          <w:lang w:val="en-AU"/>
        </w:rPr>
        <w:t>: Lộ trình tối ưu nhất dựa trên giao thông và thời gian</w:t>
      </w:r>
    </w:p>
    <w:p w14:paraId="65C68A4A" w14:textId="77777777" w:rsidR="00111FCF" w:rsidRPr="009747C4" w:rsidRDefault="00111FCF" w:rsidP="000F669E">
      <w:pPr>
        <w:spacing w:line="360" w:lineRule="auto"/>
        <w:ind w:left="720"/>
        <w:rPr>
          <w:rStyle w:val="Strong"/>
          <w:b w:val="0"/>
          <w:iCs/>
          <w:sz w:val="26"/>
          <w:szCs w:val="26"/>
          <w:lang w:val="en-AU"/>
        </w:rPr>
      </w:pPr>
      <w:r w:rsidRPr="009747C4">
        <w:rPr>
          <w:sz w:val="26"/>
          <w:szCs w:val="26"/>
        </w:rPr>
        <w:tab/>
      </w:r>
      <w:r w:rsidR="00DD7485" w:rsidRPr="009747C4">
        <w:rPr>
          <w:sz w:val="26"/>
          <w:szCs w:val="26"/>
          <w:lang w:val="en-US"/>
        </w:rPr>
        <w:t xml:space="preserve">- </w:t>
      </w:r>
      <w:r w:rsidRPr="009747C4">
        <w:rPr>
          <w:sz w:val="26"/>
          <w:szCs w:val="26"/>
        </w:rPr>
        <w:t>UNSPECIFIED</w:t>
      </w:r>
      <w:r w:rsidRPr="009747C4">
        <w:rPr>
          <w:sz w:val="26"/>
          <w:szCs w:val="26"/>
          <w:lang w:val="en-AU"/>
        </w:rPr>
        <w:t>: không phụ thuộc vào giao thông</w:t>
      </w:r>
    </w:p>
    <w:p w14:paraId="0CB435DE"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5. </w:t>
      </w:r>
      <w:r w:rsidRPr="009747C4">
        <w:rPr>
          <w:rStyle w:val="Strong"/>
          <w:b w:val="0"/>
          <w:iCs/>
          <w:sz w:val="26"/>
          <w:szCs w:val="26"/>
          <w:lang w:val="en-US"/>
        </w:rPr>
        <w:t>Các yếu tố khác:</w:t>
      </w:r>
    </w:p>
    <w:p w14:paraId="78833839"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avoidTolls: Tránh các tuyến đường có thu phí</w:t>
      </w:r>
    </w:p>
    <w:p w14:paraId="5D10D3D9"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avoidHighways: Tránh các tuyến đường cao tốc</w:t>
      </w:r>
    </w:p>
    <w:p w14:paraId="699C1075" w14:textId="77777777" w:rsidR="00111FCF" w:rsidRPr="009747C4" w:rsidRDefault="00111FCF" w:rsidP="000F669E">
      <w:pPr>
        <w:spacing w:line="360" w:lineRule="auto"/>
        <w:ind w:left="720"/>
        <w:rPr>
          <w:rStyle w:val="Strong"/>
          <w:b w:val="0"/>
          <w:iCs/>
          <w:sz w:val="26"/>
          <w:szCs w:val="26"/>
          <w:lang w:val="en-US"/>
        </w:rPr>
      </w:pPr>
      <w:r w:rsidRPr="009747C4">
        <w:rPr>
          <w:rStyle w:val="Strong"/>
          <w:b w:val="0"/>
          <w:iCs/>
          <w:sz w:val="26"/>
          <w:szCs w:val="26"/>
          <w:lang w:val="en-US"/>
        </w:rPr>
        <w:tab/>
      </w:r>
      <w:r w:rsidR="00DD7485" w:rsidRPr="009747C4">
        <w:rPr>
          <w:rStyle w:val="Strong"/>
          <w:b w:val="0"/>
          <w:iCs/>
          <w:sz w:val="26"/>
          <w:szCs w:val="26"/>
          <w:lang w:val="en-US"/>
        </w:rPr>
        <w:t xml:space="preserve">- </w:t>
      </w:r>
      <w:r w:rsidRPr="009747C4">
        <w:rPr>
          <w:rStyle w:val="Strong"/>
          <w:b w:val="0"/>
          <w:iCs/>
          <w:sz w:val="26"/>
          <w:szCs w:val="26"/>
          <w:lang w:val="en-US"/>
        </w:rPr>
        <w:t>avoidFerries: Tránh các tuyến đường có phà</w:t>
      </w:r>
    </w:p>
    <w:p w14:paraId="23305689" w14:textId="77777777" w:rsidR="00B378FD" w:rsidRPr="009747C4" w:rsidRDefault="00DD7485" w:rsidP="000F669E">
      <w:pPr>
        <w:pStyle w:val="ListParagraph"/>
        <w:spacing w:line="360" w:lineRule="auto"/>
        <w:ind w:left="1080" w:firstLine="338"/>
        <w:jc w:val="left"/>
        <w:rPr>
          <w:rStyle w:val="Strong"/>
          <w:rFonts w:cs="Times New Roman"/>
          <w:b/>
          <w:bCs w:val="0"/>
          <w:szCs w:val="26"/>
          <w:lang w:val="en-US"/>
        </w:rPr>
      </w:pPr>
      <w:r w:rsidRPr="009747C4">
        <w:rPr>
          <w:rStyle w:val="Strong"/>
          <w:rFonts w:cs="Times New Roman"/>
          <w:i w:val="0"/>
          <w:iCs/>
          <w:szCs w:val="26"/>
          <w:lang w:val="en-US"/>
        </w:rPr>
        <w:t xml:space="preserve">6. </w:t>
      </w:r>
      <w:r w:rsidR="00B378FD" w:rsidRPr="009747C4">
        <w:rPr>
          <w:rStyle w:val="Strong"/>
          <w:rFonts w:cs="Times New Roman"/>
          <w:i w:val="0"/>
          <w:iCs/>
          <w:szCs w:val="26"/>
          <w:lang w:val="en-US"/>
        </w:rPr>
        <w:t xml:space="preserve">Các tiêu chí chỉ đường của Routes API để đưa ra tuyến đường hiệu quả nhất: </w:t>
      </w:r>
    </w:p>
    <w:p w14:paraId="10748D2E" w14:textId="77777777"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Thời gian di chuyển (yếu tố chính)</w:t>
      </w:r>
    </w:p>
    <w:p w14:paraId="6258D528" w14:textId="77777777"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 xml:space="preserve">Khoảng cách </w:t>
      </w:r>
    </w:p>
    <w:p w14:paraId="04F64942" w14:textId="77777777" w:rsidR="00111FCF" w:rsidRPr="009747C4" w:rsidRDefault="00111FCF" w:rsidP="000F669E">
      <w:pPr>
        <w:pStyle w:val="ListParagraph"/>
        <w:numPr>
          <w:ilvl w:val="0"/>
          <w:numId w:val="21"/>
        </w:numPr>
        <w:spacing w:line="360" w:lineRule="auto"/>
        <w:ind w:left="1843" w:hanging="425"/>
        <w:jc w:val="left"/>
        <w:rPr>
          <w:rStyle w:val="Strong"/>
          <w:rFonts w:cs="Times New Roman"/>
          <w:b/>
          <w:bCs w:val="0"/>
          <w:szCs w:val="26"/>
          <w:lang w:val="en-US"/>
        </w:rPr>
      </w:pPr>
      <w:r w:rsidRPr="009747C4">
        <w:rPr>
          <w:rStyle w:val="Strong"/>
          <w:rFonts w:cs="Times New Roman"/>
          <w:i w:val="0"/>
          <w:iCs/>
          <w:szCs w:val="26"/>
          <w:lang w:val="en-US"/>
        </w:rPr>
        <w:t>Số vòng di chuyển</w:t>
      </w:r>
    </w:p>
    <w:p w14:paraId="776527C3" w14:textId="77777777" w:rsidR="00B462BF" w:rsidRPr="009747C4" w:rsidRDefault="00B462BF" w:rsidP="000F669E">
      <w:pPr>
        <w:pStyle w:val="ListParagraph"/>
        <w:numPr>
          <w:ilvl w:val="0"/>
          <w:numId w:val="24"/>
        </w:numPr>
        <w:spacing w:line="360" w:lineRule="auto"/>
        <w:ind w:left="1276" w:hanging="426"/>
        <w:jc w:val="left"/>
        <w:rPr>
          <w:rStyle w:val="Strong"/>
          <w:rFonts w:cs="Times New Roman"/>
          <w:b/>
          <w:bCs w:val="0"/>
          <w:szCs w:val="26"/>
          <w:lang w:val="en-US"/>
        </w:rPr>
      </w:pPr>
      <w:r w:rsidRPr="009747C4">
        <w:rPr>
          <w:rStyle w:val="Strong"/>
          <w:rFonts w:cs="Times New Roman"/>
          <w:b/>
          <w:bCs w:val="0"/>
          <w:szCs w:val="26"/>
          <w:lang w:val="en-US"/>
        </w:rPr>
        <w:t xml:space="preserve">Places API: </w:t>
      </w:r>
      <w:r w:rsidRPr="009747C4">
        <w:rPr>
          <w:rStyle w:val="Strong"/>
          <w:rFonts w:cs="Times New Roman"/>
          <w:i w:val="0"/>
          <w:iCs/>
          <w:szCs w:val="26"/>
          <w:lang w:val="en-US"/>
        </w:rPr>
        <w:t>Dịch vụ này cho phép truy cập vào hơn 100 triệu địa điểm trên thế giới, và trong hệ thống nó còn được sử dụng để tìm kiếm địa điểm.</w:t>
      </w:r>
    </w:p>
    <w:p w14:paraId="7EB36C48" w14:textId="77777777" w:rsidR="00B462BF" w:rsidRPr="009747C4" w:rsidRDefault="00B462BF" w:rsidP="000F669E">
      <w:pPr>
        <w:spacing w:line="360" w:lineRule="auto"/>
        <w:ind w:left="720"/>
        <w:rPr>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.3.2 </w:t>
      </w:r>
      <w:r w:rsidRPr="009747C4">
        <w:rPr>
          <w:b/>
          <w:bCs/>
          <w:iCs/>
          <w:sz w:val="26"/>
          <w:szCs w:val="26"/>
          <w:lang w:val="en-US"/>
        </w:rPr>
        <w:t>Dịch vụ định vị GPS</w:t>
      </w:r>
    </w:p>
    <w:p w14:paraId="444DFD84" w14:textId="77777777"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lastRenderedPageBreak/>
        <w:t>Sử dụng dịch vụ Geolocator của Flutter để định vị được ví trí của Thiết bị đang sử dụng. Dịch vụ này được sử dụng khi:</w:t>
      </w:r>
    </w:p>
    <w:p w14:paraId="7F03986D" w14:textId="77777777"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t>Tài xế bật trạng thái hoạt động, dữ liệu về vị trí sẽ được gửi lên Hệ thống</w:t>
      </w:r>
    </w:p>
    <w:p w14:paraId="47FB87E1" w14:textId="77777777" w:rsidR="00B462BF" w:rsidRPr="009747C4" w:rsidRDefault="00B462BF" w:rsidP="000F669E">
      <w:pPr>
        <w:pStyle w:val="ListParagraph"/>
        <w:numPr>
          <w:ilvl w:val="0"/>
          <w:numId w:val="24"/>
        </w:numPr>
        <w:spacing w:line="360" w:lineRule="auto"/>
        <w:ind w:left="1276" w:hanging="283"/>
        <w:jc w:val="left"/>
        <w:rPr>
          <w:rStyle w:val="Strong"/>
          <w:rFonts w:cs="Times New Roman"/>
          <w:b/>
          <w:bCs w:val="0"/>
          <w:szCs w:val="26"/>
          <w:lang w:val="en-US"/>
        </w:rPr>
      </w:pPr>
      <w:r w:rsidRPr="009747C4">
        <w:rPr>
          <w:rStyle w:val="Strong"/>
          <w:rFonts w:cs="Times New Roman"/>
          <w:i w:val="0"/>
          <w:iCs/>
          <w:szCs w:val="26"/>
          <w:lang w:val="en-US"/>
        </w:rPr>
        <w:t>Trong chuyến xe, dữ liệu vị trí cũng như tuyến đường dự kiến của tài xế sẽ được gửi cho khách hàng</w:t>
      </w:r>
    </w:p>
    <w:p w14:paraId="1798AD5D" w14:textId="77777777" w:rsidR="00B462BF" w:rsidRPr="009747C4" w:rsidRDefault="00B462BF" w:rsidP="000F669E">
      <w:pPr>
        <w:pStyle w:val="ListParagraph"/>
        <w:numPr>
          <w:ilvl w:val="0"/>
          <w:numId w:val="5"/>
        </w:numPr>
        <w:spacing w:line="360" w:lineRule="auto"/>
        <w:jc w:val="left"/>
        <w:rPr>
          <w:rStyle w:val="Strong"/>
          <w:rFonts w:cs="Times New Roman"/>
          <w:b/>
          <w:bCs w:val="0"/>
          <w:szCs w:val="26"/>
          <w:lang w:val="en-US"/>
        </w:rPr>
      </w:pPr>
      <w:r w:rsidRPr="009747C4">
        <w:rPr>
          <w:rStyle w:val="Strong"/>
          <w:rFonts w:cs="Times New Roman"/>
          <w:i w:val="0"/>
          <w:iCs/>
          <w:szCs w:val="26"/>
          <w:lang w:val="en-US"/>
        </w:rPr>
        <w:t>Phương thức truyền thông tin dịch vụ GPS là thông qua giao thức MQTT đảm bảo việc tuyền tin thời gian thực.</w:t>
      </w:r>
    </w:p>
    <w:p w14:paraId="573F8E78" w14:textId="77777777" w:rsidR="00DD7485" w:rsidRPr="009747C4" w:rsidRDefault="00B462BF" w:rsidP="000F669E">
      <w:pPr>
        <w:spacing w:line="360" w:lineRule="auto"/>
        <w:ind w:left="720"/>
        <w:rPr>
          <w:b/>
          <w:bCs/>
          <w:iCs/>
          <w:sz w:val="26"/>
          <w:szCs w:val="26"/>
          <w:lang w:val="en-US"/>
        </w:rPr>
      </w:pP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.3.3 </w:t>
      </w:r>
      <w:r w:rsidRPr="009747C4">
        <w:rPr>
          <w:b/>
          <w:bCs/>
          <w:iCs/>
          <w:sz w:val="26"/>
          <w:szCs w:val="26"/>
          <w:lang w:val="en-US"/>
        </w:rPr>
        <w:t>Dịch vụ đánh giá thời tiết (OpenWeather API)</w:t>
      </w:r>
      <w:del w:id="131" w:author="admin" w:date="2024-12-27T16:28:00Z">
        <w:r w:rsidRPr="009747C4" w:rsidDel="005500A2">
          <w:rPr>
            <w:b/>
            <w:bCs/>
            <w:iCs/>
            <w:sz w:val="26"/>
            <w:szCs w:val="26"/>
            <w:lang w:val="en-US"/>
          </w:rPr>
          <w:delText xml:space="preserve">: </w:delText>
        </w:r>
      </w:del>
    </w:p>
    <w:p w14:paraId="3C496896" w14:textId="77777777" w:rsidR="00B462BF" w:rsidRPr="009747C4" w:rsidRDefault="00B462BF" w:rsidP="000F669E">
      <w:pPr>
        <w:spacing w:line="360" w:lineRule="auto"/>
        <w:ind w:left="720" w:firstLine="720"/>
        <w:rPr>
          <w:bCs/>
          <w:iCs/>
          <w:sz w:val="26"/>
          <w:szCs w:val="26"/>
          <w:lang w:val="en-US"/>
        </w:rPr>
      </w:pPr>
      <w:r w:rsidRPr="009747C4">
        <w:rPr>
          <w:bCs/>
          <w:iCs/>
          <w:sz w:val="26"/>
          <w:szCs w:val="26"/>
          <w:lang w:val="en-US"/>
        </w:rPr>
        <w:t xml:space="preserve">Đây là API sử dụng để </w:t>
      </w:r>
      <w:r w:rsidR="007D5646" w:rsidRPr="009747C4">
        <w:rPr>
          <w:bCs/>
          <w:iCs/>
          <w:sz w:val="26"/>
          <w:szCs w:val="26"/>
          <w:lang w:val="en-US"/>
        </w:rPr>
        <w:t>đánh giá mức độ thời tiết của một vị trí trong thời gian thực, trong hệ thống sử dụng để tính giá của chuyến xe.</w:t>
      </w:r>
    </w:p>
    <w:p w14:paraId="673E17E9" w14:textId="77777777" w:rsidR="00E04476" w:rsidRPr="009747C4" w:rsidRDefault="00E04476" w:rsidP="000F669E">
      <w:pPr>
        <w:spacing w:line="360" w:lineRule="auto"/>
        <w:rPr>
          <w:b/>
          <w:bCs/>
          <w:i/>
          <w:iCs/>
          <w:sz w:val="26"/>
          <w:szCs w:val="26"/>
          <w:lang w:val="en-US"/>
        </w:rPr>
      </w:pPr>
      <w:r w:rsidRPr="009747C4">
        <w:rPr>
          <w:b/>
          <w:bCs/>
          <w:lang w:val="en-US"/>
        </w:rPr>
        <w:tab/>
      </w:r>
      <w:r w:rsidRPr="009747C4">
        <w:rPr>
          <w:b/>
          <w:bCs/>
          <w:sz w:val="26"/>
          <w:szCs w:val="26"/>
          <w:lang w:val="en-US"/>
        </w:rPr>
        <w:t>2.</w:t>
      </w:r>
      <w:r w:rsidR="001D5CBB" w:rsidRPr="009747C4">
        <w:rPr>
          <w:b/>
          <w:bCs/>
          <w:sz w:val="26"/>
          <w:szCs w:val="26"/>
          <w:lang w:val="en-US"/>
        </w:rPr>
        <w:t>3</w:t>
      </w:r>
      <w:r w:rsidRPr="009747C4">
        <w:rPr>
          <w:b/>
          <w:bCs/>
          <w:sz w:val="26"/>
          <w:szCs w:val="26"/>
          <w:lang w:val="en-US"/>
        </w:rPr>
        <w:t xml:space="preserve">.3.4 </w:t>
      </w:r>
      <w:r w:rsidRPr="009747C4">
        <w:rPr>
          <w:b/>
          <w:bCs/>
          <w:i/>
          <w:iCs/>
          <w:sz w:val="26"/>
          <w:szCs w:val="26"/>
          <w:lang w:val="en-US"/>
        </w:rPr>
        <w:t>Mô hình phân loại đánh giá</w:t>
      </w:r>
      <w:del w:id="132" w:author="admin" w:date="2024-12-27T16:28:00Z">
        <w:r w:rsidRPr="009747C4" w:rsidDel="005500A2">
          <w:rPr>
            <w:b/>
            <w:bCs/>
            <w:i/>
            <w:iCs/>
            <w:sz w:val="26"/>
            <w:szCs w:val="26"/>
            <w:lang w:val="en-US"/>
          </w:rPr>
          <w:delText>:</w:delText>
        </w:r>
      </w:del>
    </w:p>
    <w:p w14:paraId="5428222E" w14:textId="77777777" w:rsidR="00E04476" w:rsidRPr="009747C4" w:rsidRDefault="00E04476" w:rsidP="000F669E">
      <w:pPr>
        <w:spacing w:line="360" w:lineRule="auto"/>
        <w:ind w:left="709" w:hanging="709"/>
        <w:rPr>
          <w:sz w:val="26"/>
          <w:szCs w:val="26"/>
          <w:lang w:val="en-US"/>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Sử dụng mô hình </w:t>
      </w:r>
      <w:bookmarkStart w:id="133" w:name="OLE_LINK39"/>
      <w:bookmarkStart w:id="134" w:name="OLE_LINK40"/>
      <w:bookmarkStart w:id="135" w:name="OLE_LINK41"/>
      <w:r w:rsidR="000067DC" w:rsidRPr="009747C4">
        <w:rPr>
          <w:b/>
          <w:bCs/>
          <w:sz w:val="26"/>
          <w:szCs w:val="26"/>
          <w:lang w:val="en-US"/>
        </w:rPr>
        <w:t>5CD-ViSoBERT</w:t>
      </w:r>
      <w:bookmarkEnd w:id="133"/>
      <w:bookmarkEnd w:id="134"/>
      <w:bookmarkEnd w:id="135"/>
      <w:r w:rsidR="000067DC" w:rsidRPr="009747C4">
        <w:rPr>
          <w:sz w:val="26"/>
          <w:szCs w:val="26"/>
          <w:lang w:val="en-US"/>
        </w:rPr>
        <w:t>. Đây là mô hình được thiết kế để phân tích cảm xúc (sentiment analysis) trên nội dung tiếng Việt, đánh giá từ các mạng xã hội, đánh giá sản phầm hay bình luận có biểu tượng cảm xúc.</w:t>
      </w:r>
    </w:p>
    <w:p w14:paraId="22B42511" w14:textId="77777777" w:rsidR="0048619F" w:rsidRPr="009747C4" w:rsidRDefault="0048619F" w:rsidP="000F669E">
      <w:pPr>
        <w:spacing w:line="360" w:lineRule="auto"/>
        <w:ind w:left="709" w:hanging="709"/>
        <w:rPr>
          <w:sz w:val="26"/>
          <w:szCs w:val="26"/>
          <w:lang w:val="en-US"/>
        </w:rPr>
      </w:pPr>
      <w:r w:rsidRPr="009747C4">
        <w:rPr>
          <w:sz w:val="26"/>
          <w:szCs w:val="26"/>
          <w:lang w:val="en-US"/>
        </w:rPr>
        <w:tab/>
      </w:r>
      <w:r w:rsidRPr="009747C4">
        <w:rPr>
          <w:sz w:val="26"/>
          <w:szCs w:val="26"/>
          <w:lang w:val="en-US"/>
        </w:rPr>
        <w:tab/>
      </w:r>
      <w:r w:rsidRPr="009747C4">
        <w:rPr>
          <w:sz w:val="26"/>
          <w:szCs w:val="26"/>
          <w:lang w:val="en-US"/>
        </w:rPr>
        <w:tab/>
        <w:t>Kiến trúc mô hình: Mô hình được xây dựng trên nền tảng Transformer của HuggingFace - một mô hình xây dựng để xử lý ngôn ngữ tự nhiên (NLP). Cụ thể mô hình sử dụng mô hình BERT (</w:t>
      </w:r>
      <w:r w:rsidRPr="009747C4">
        <w:rPr>
          <w:sz w:val="26"/>
          <w:szCs w:val="26"/>
        </w:rPr>
        <w:t>Bidirectional Encoder Representations from Transformers</w:t>
      </w:r>
      <w:r w:rsidRPr="009747C4">
        <w:rPr>
          <w:sz w:val="26"/>
          <w:szCs w:val="26"/>
          <w:lang w:val="en-AU"/>
        </w:rPr>
        <w:t>), mộ mô hình ngôn ngữ do pre-trained do Google phát triển, với khả năng xử lý 2 chiều, cho phép khi phân tích 1 từ, mô hình sẽ xem xét cả từ phía trước và phía sau trong câu để hiểu ý nghĩa đầy đủ. Và mô hình được mở rộng sang mô hình PhoBERT, một mô hình được thiết kế đặc biệt dánh cho tiếng Việt, do VinAI Research phát triền. Dựa vào các mô hình trên, ViSoBERT ra đời với mục đích phân tích cảm xúc trên nội dung tiếng Việt.</w:t>
      </w:r>
    </w:p>
    <w:p w14:paraId="73FEB54B" w14:textId="77777777" w:rsidR="005E0D23" w:rsidRPr="009747C4" w:rsidRDefault="000067DC" w:rsidP="005E0D23">
      <w:pPr>
        <w:spacing w:line="360" w:lineRule="auto"/>
        <w:ind w:left="709" w:hanging="709"/>
        <w:rPr>
          <w:sz w:val="26"/>
          <w:szCs w:val="26"/>
          <w:lang w:val="en-AU"/>
        </w:rPr>
      </w:pPr>
      <w:r w:rsidRPr="009747C4">
        <w:rPr>
          <w:sz w:val="26"/>
          <w:szCs w:val="26"/>
          <w:lang w:val="en-US"/>
        </w:rPr>
        <w:tab/>
      </w:r>
      <w:r w:rsidR="00EC1F3A" w:rsidRPr="009747C4">
        <w:rPr>
          <w:sz w:val="26"/>
          <w:szCs w:val="26"/>
          <w:lang w:val="en-US"/>
        </w:rPr>
        <w:tab/>
      </w:r>
      <w:r w:rsidR="00EC1F3A" w:rsidRPr="009747C4">
        <w:rPr>
          <w:sz w:val="26"/>
          <w:szCs w:val="26"/>
          <w:lang w:val="en-US"/>
        </w:rPr>
        <w:tab/>
      </w:r>
      <w:r w:rsidRPr="009747C4">
        <w:rPr>
          <w:sz w:val="26"/>
          <w:szCs w:val="26"/>
          <w:lang w:val="en-US"/>
        </w:rPr>
        <w:t xml:space="preserve">Tập dữ liệu huấn luyện: </w:t>
      </w:r>
      <w:r w:rsidRPr="009747C4">
        <w:rPr>
          <w:sz w:val="26"/>
          <w:szCs w:val="26"/>
        </w:rPr>
        <w:t>Tiền huấn luyện trên tập dữ liệu lớn (14GB) của nội dung tiếng Việt từ mạng xã hội.</w:t>
      </w:r>
      <w:r w:rsidRPr="009747C4">
        <w:rPr>
          <w:sz w:val="26"/>
          <w:szCs w:val="26"/>
          <w:lang w:val="en-AU"/>
        </w:rPr>
        <w:t xml:space="preserve"> </w:t>
      </w:r>
      <w:r w:rsidR="005E0D23" w:rsidRPr="009747C4">
        <w:rPr>
          <w:sz w:val="26"/>
          <w:szCs w:val="26"/>
          <w:lang w:val="en-AU"/>
        </w:rPr>
        <w:t>Các tập dữ liệu sử dụng để xây dựng mô hình:</w:t>
      </w:r>
    </w:p>
    <w:p w14:paraId="0D7E0053" w14:textId="7777777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SA-VLSP2016: Tập dữ liệu từ cuộc thi VLSP 2016 về phân tích cảm xúc</w:t>
      </w:r>
    </w:p>
    <w:p w14:paraId="35DF3038" w14:textId="7777777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AIVIVN-2019: Dữ liệu đánh giá từ nền tảng e-commerce Việt Nam</w:t>
      </w:r>
    </w:p>
    <w:p w14:paraId="4E49936F" w14:textId="7777777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Tiki-reviews: Bình luận từ khách hàng trên nền tảng Tiki</w:t>
      </w:r>
    </w:p>
    <w:p w14:paraId="77A9E0EA" w14:textId="7777777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VOZ-HSD (Gemini-label): Bình luận trên diễn đàn VOZ với nhãn cảm xúc được làm sạch và tinh chỉnh</w:t>
      </w:r>
    </w:p>
    <w:p w14:paraId="4B2657CF" w14:textId="77777777" w:rsidR="005E0D23" w:rsidRPr="009747C4" w:rsidRDefault="005E0D23" w:rsidP="005E0D23">
      <w:pPr>
        <w:pStyle w:val="ListParagraph"/>
        <w:numPr>
          <w:ilvl w:val="0"/>
          <w:numId w:val="5"/>
        </w:numPr>
        <w:spacing w:line="360" w:lineRule="auto"/>
        <w:jc w:val="left"/>
        <w:rPr>
          <w:rFonts w:cs="Times New Roman"/>
          <w:b w:val="0"/>
          <w:bCs/>
          <w:i w:val="0"/>
          <w:iCs/>
          <w:szCs w:val="26"/>
          <w:lang w:val="en-AU"/>
        </w:rPr>
      </w:pPr>
      <w:r w:rsidRPr="009747C4">
        <w:rPr>
          <w:rFonts w:cs="Times New Roman"/>
          <w:b w:val="0"/>
          <w:bCs/>
          <w:i w:val="0"/>
          <w:iCs/>
          <w:szCs w:val="26"/>
          <w:lang w:val="en-AU"/>
        </w:rPr>
        <w:t>...</w:t>
      </w:r>
    </w:p>
    <w:p w14:paraId="19038222" w14:textId="77777777" w:rsidR="000067DC" w:rsidRPr="009747C4" w:rsidRDefault="000067DC" w:rsidP="000F669E">
      <w:pPr>
        <w:spacing w:line="360" w:lineRule="auto"/>
        <w:rPr>
          <w:sz w:val="26"/>
          <w:szCs w:val="26"/>
          <w:lang w:val="en-AU"/>
        </w:rPr>
      </w:pPr>
      <w:r w:rsidRPr="009747C4">
        <w:rPr>
          <w:noProof/>
          <w:sz w:val="26"/>
          <w:szCs w:val="26"/>
          <w:lang w:val="en-AU"/>
        </w:rPr>
        <w:lastRenderedPageBreak/>
        <w:drawing>
          <wp:anchor distT="0" distB="0" distL="114300" distR="114300" simplePos="0" relativeHeight="251672576" behindDoc="0" locked="0" layoutInCell="1" allowOverlap="1" wp14:anchorId="0074A491" wp14:editId="15D9F5F1">
            <wp:simplePos x="0" y="0"/>
            <wp:positionH relativeFrom="column">
              <wp:posOffset>744220</wp:posOffset>
            </wp:positionH>
            <wp:positionV relativeFrom="paragraph">
              <wp:posOffset>372110</wp:posOffset>
            </wp:positionV>
            <wp:extent cx="4241800" cy="3784600"/>
            <wp:effectExtent l="0" t="0" r="0" b="0"/>
            <wp:wrapTopAndBottom/>
            <wp:docPr id="59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 name=""/>
                    <pic:cNvPicPr/>
                  </pic:nvPicPr>
                  <pic:blipFill>
                    <a:blip r:embed="rId22">
                      <a:extLst>
                        <a:ext uri="{28A0092B-C50C-407E-A947-70E740481C1C}">
                          <a14:useLocalDpi xmlns:a14="http://schemas.microsoft.com/office/drawing/2010/main" val="0"/>
                        </a:ext>
                      </a:extLst>
                    </a:blip>
                    <a:stretch>
                      <a:fillRect/>
                    </a:stretch>
                  </pic:blipFill>
                  <pic:spPr>
                    <a:xfrm>
                      <a:off x="0" y="0"/>
                      <a:ext cx="4241800" cy="3784600"/>
                    </a:xfrm>
                    <a:prstGeom prst="rect">
                      <a:avLst/>
                    </a:prstGeom>
                  </pic:spPr>
                </pic:pic>
              </a:graphicData>
            </a:graphic>
            <wp14:sizeRelH relativeFrom="page">
              <wp14:pctWidth>0</wp14:pctWidth>
            </wp14:sizeRelH>
            <wp14:sizeRelV relativeFrom="page">
              <wp14:pctHeight>0</wp14:pctHeight>
            </wp14:sizeRelV>
          </wp:anchor>
        </w:drawing>
      </w:r>
    </w:p>
    <w:p w14:paraId="36A41557" w14:textId="77777777" w:rsidR="000067DC" w:rsidRPr="009747C4" w:rsidRDefault="000067DC" w:rsidP="000F669E">
      <w:pPr>
        <w:pStyle w:val="Heading7"/>
        <w:spacing w:line="360" w:lineRule="auto"/>
        <w:rPr>
          <w:rFonts w:cs="Times New Roman"/>
          <w:b/>
          <w:bCs/>
          <w:szCs w:val="26"/>
          <w:lang w:val="en-US"/>
        </w:rPr>
      </w:pPr>
      <w:bookmarkStart w:id="136" w:name="_Toc186054938"/>
      <w:r w:rsidRPr="009747C4">
        <w:rPr>
          <w:rFonts w:eastAsia="Times New Roman" w:cs="Times New Roman"/>
          <w:szCs w:val="26"/>
        </w:rPr>
        <w:t>Hình 2.</w:t>
      </w:r>
      <w:r w:rsidRPr="009747C4">
        <w:rPr>
          <w:rFonts w:eastAsia="Times New Roman" w:cs="Times New Roman"/>
          <w:szCs w:val="26"/>
          <w:lang w:val="en-AU"/>
        </w:rPr>
        <w:t>3</w:t>
      </w:r>
      <w:r w:rsidRPr="009747C4">
        <w:rPr>
          <w:rFonts w:eastAsia="Times New Roman" w:cs="Times New Roman"/>
          <w:szCs w:val="26"/>
        </w:rPr>
        <w:t xml:space="preserve"> </w:t>
      </w:r>
      <w:r w:rsidRPr="009747C4">
        <w:rPr>
          <w:rFonts w:eastAsia="Times New Roman" w:cs="Times New Roman"/>
          <w:szCs w:val="26"/>
          <w:lang w:val="en-US"/>
        </w:rPr>
        <w:t xml:space="preserve">Phân phối tập dữ liệu huấn luyện của mô hình </w:t>
      </w:r>
      <w:r w:rsidRPr="009747C4">
        <w:rPr>
          <w:rFonts w:cs="Times New Roman"/>
          <w:b/>
          <w:bCs/>
          <w:szCs w:val="26"/>
          <w:lang w:val="en-US"/>
        </w:rPr>
        <w:t>5CD-ViSoBERT</w:t>
      </w:r>
      <w:bookmarkEnd w:id="136"/>
    </w:p>
    <w:p w14:paraId="4FD36CEB" w14:textId="77777777" w:rsidR="0048619F" w:rsidRPr="009747C4" w:rsidRDefault="00EC1F3A" w:rsidP="001D5CBB">
      <w:pPr>
        <w:spacing w:line="360" w:lineRule="auto"/>
        <w:ind w:left="142"/>
        <w:rPr>
          <w:sz w:val="26"/>
          <w:szCs w:val="26"/>
          <w:lang w:val="en-US"/>
        </w:rPr>
      </w:pPr>
      <w:r w:rsidRPr="009747C4">
        <w:rPr>
          <w:sz w:val="26"/>
          <w:szCs w:val="26"/>
          <w:lang w:val="en-US"/>
        </w:rPr>
        <w:tab/>
      </w:r>
      <w:r w:rsidR="0048619F" w:rsidRPr="009747C4">
        <w:rPr>
          <w:sz w:val="26"/>
          <w:szCs w:val="26"/>
          <w:lang w:val="en-US"/>
        </w:rPr>
        <w:t>Sử dụng:</w:t>
      </w:r>
    </w:p>
    <w:p w14:paraId="7D0643B1" w14:textId="77777777"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vào</w:t>
      </w:r>
      <w:r w:rsidRPr="009747C4">
        <w:rPr>
          <w:rFonts w:cs="Times New Roman"/>
          <w:b w:val="0"/>
          <w:bCs/>
          <w:i w:val="0"/>
          <w:iCs/>
          <w:szCs w:val="26"/>
          <w:lang w:val="en-US"/>
        </w:rPr>
        <w:t>: "Miếng dán dễ xước, ko khít với dt 11prm"</w:t>
      </w:r>
    </w:p>
    <w:p w14:paraId="745FD2B6" w14:textId="77777777" w:rsidR="0048619F" w:rsidRPr="009747C4" w:rsidRDefault="0048619F" w:rsidP="001D5CBB">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i w:val="0"/>
          <w:iCs/>
          <w:szCs w:val="26"/>
          <w:lang w:val="en-US"/>
        </w:rPr>
        <w:t>Đầu ra:</w:t>
      </w:r>
      <w:r w:rsidRPr="009747C4">
        <w:rPr>
          <w:rFonts w:cs="Times New Roman"/>
          <w:b w:val="0"/>
          <w:bCs/>
          <w:i w:val="0"/>
          <w:iCs/>
          <w:szCs w:val="26"/>
          <w:lang w:val="en-US"/>
        </w:rPr>
        <w:t xml:space="preserve"> "</w:t>
      </w:r>
      <w:r w:rsidRPr="009747C4">
        <w:rPr>
          <w:rFonts w:cs="Times New Roman"/>
          <w:b w:val="0"/>
          <w:bCs/>
          <w:i w:val="0"/>
          <w:iCs/>
          <w:szCs w:val="26"/>
        </w:rPr>
        <w:t xml:space="preserve"> </w:t>
      </w:r>
      <w:r w:rsidRPr="009747C4">
        <w:rPr>
          <w:rFonts w:cs="Times New Roman"/>
          <w:b w:val="0"/>
          <w:bCs/>
          <w:i w:val="0"/>
          <w:iCs/>
          <w:szCs w:val="26"/>
          <w:lang w:val="en-US"/>
        </w:rPr>
        <w:t>[{'label': 'NEG', 'score': 0.998149037361145}]"</w:t>
      </w:r>
    </w:p>
    <w:p w14:paraId="1B23823C" w14:textId="77777777" w:rsidR="0048619F" w:rsidRPr="009747C4" w:rsidRDefault="0048619F" w:rsidP="0048619F">
      <w:pPr>
        <w:pStyle w:val="ListParagraph"/>
        <w:numPr>
          <w:ilvl w:val="0"/>
          <w:numId w:val="38"/>
        </w:numPr>
        <w:spacing w:line="360" w:lineRule="auto"/>
        <w:ind w:left="142"/>
        <w:jc w:val="left"/>
        <w:rPr>
          <w:rFonts w:cs="Times New Roman"/>
          <w:b w:val="0"/>
          <w:bCs/>
          <w:i w:val="0"/>
          <w:iCs/>
          <w:szCs w:val="26"/>
          <w:lang w:val="en-US"/>
        </w:rPr>
      </w:pPr>
      <w:r w:rsidRPr="009747C4">
        <w:rPr>
          <w:rFonts w:cs="Times New Roman"/>
          <w:b w:val="0"/>
          <w:bCs/>
          <w:i w:val="0"/>
          <w:iCs/>
          <w:noProof/>
          <w:szCs w:val="26"/>
          <w:lang w:val="en-US"/>
        </w:rPr>
        <w:drawing>
          <wp:anchor distT="0" distB="0" distL="114300" distR="114300" simplePos="0" relativeHeight="251678720" behindDoc="0" locked="0" layoutInCell="1" allowOverlap="1" wp14:anchorId="65BCD8EB" wp14:editId="18DAA7D2">
            <wp:simplePos x="0" y="0"/>
            <wp:positionH relativeFrom="column">
              <wp:posOffset>907627</wp:posOffset>
            </wp:positionH>
            <wp:positionV relativeFrom="paragraph">
              <wp:posOffset>929216</wp:posOffset>
            </wp:positionV>
            <wp:extent cx="4521200" cy="1054100"/>
            <wp:effectExtent l="0" t="0" r="0" b="0"/>
            <wp:wrapTopAndBottom/>
            <wp:docPr id="18150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460" name=""/>
                    <pic:cNvPicPr/>
                  </pic:nvPicPr>
                  <pic:blipFill>
                    <a:blip r:embed="rId23">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14:sizeRelH relativeFrom="page">
              <wp14:pctWidth>0</wp14:pctWidth>
            </wp14:sizeRelH>
            <wp14:sizeRelV relativeFrom="page">
              <wp14:pctHeight>0</wp14:pctHeight>
            </wp14:sizeRelV>
          </wp:anchor>
        </w:drawing>
      </w:r>
      <w:r w:rsidRPr="009747C4">
        <w:rPr>
          <w:rFonts w:cs="Times New Roman"/>
          <w:b w:val="0"/>
          <w:bCs/>
          <w:i w:val="0"/>
          <w:iCs/>
          <w:szCs w:val="26"/>
          <w:lang w:val="en-US"/>
        </w:rPr>
        <w:t xml:space="preserve">Giải thích: 'label': nhãn của câu đầu vào, </w:t>
      </w:r>
      <w:bookmarkStart w:id="137" w:name="OLE_LINK42"/>
      <w:bookmarkStart w:id="138" w:name="OLE_LINK43"/>
      <w:r w:rsidRPr="009747C4">
        <w:rPr>
          <w:rFonts w:cs="Times New Roman"/>
          <w:i w:val="0"/>
          <w:iCs/>
          <w:szCs w:val="26"/>
          <w:lang w:val="en-US"/>
        </w:rPr>
        <w:t>NEG</w:t>
      </w:r>
      <w:r w:rsidRPr="009747C4">
        <w:rPr>
          <w:rFonts w:cs="Times New Roman"/>
          <w:b w:val="0"/>
          <w:bCs/>
          <w:i w:val="0"/>
          <w:iCs/>
          <w:szCs w:val="26"/>
          <w:lang w:val="en-US"/>
        </w:rPr>
        <w:t xml:space="preserve"> (negative): tiêu cực</w:t>
      </w:r>
      <w:bookmarkEnd w:id="137"/>
      <w:bookmarkEnd w:id="138"/>
      <w:r w:rsidRPr="009747C4">
        <w:rPr>
          <w:rFonts w:cs="Times New Roman"/>
          <w:b w:val="0"/>
          <w:bCs/>
          <w:i w:val="0"/>
          <w:iCs/>
          <w:szCs w:val="26"/>
          <w:lang w:val="en-US"/>
        </w:rPr>
        <w:t xml:space="preserve">, </w:t>
      </w:r>
      <w:r w:rsidRPr="009747C4">
        <w:rPr>
          <w:rFonts w:cs="Times New Roman"/>
          <w:i w:val="0"/>
          <w:iCs/>
          <w:szCs w:val="26"/>
          <w:lang w:val="en-US"/>
        </w:rPr>
        <w:t>POS</w:t>
      </w:r>
      <w:r w:rsidRPr="009747C4">
        <w:rPr>
          <w:rFonts w:cs="Times New Roman"/>
          <w:b w:val="0"/>
          <w:bCs/>
          <w:i w:val="0"/>
          <w:iCs/>
          <w:szCs w:val="26"/>
          <w:lang w:val="en-US"/>
        </w:rPr>
        <w:t xml:space="preserve"> (positive): tích cực, </w:t>
      </w:r>
      <w:r w:rsidRPr="009747C4">
        <w:rPr>
          <w:rFonts w:cs="Times New Roman"/>
          <w:i w:val="0"/>
          <w:iCs/>
          <w:szCs w:val="26"/>
          <w:lang w:val="en-US"/>
        </w:rPr>
        <w:t>NEU</w:t>
      </w:r>
      <w:r w:rsidRPr="009747C4">
        <w:rPr>
          <w:rFonts w:cs="Times New Roman"/>
          <w:b w:val="0"/>
          <w:bCs/>
          <w:i w:val="0"/>
          <w:iCs/>
          <w:szCs w:val="26"/>
          <w:lang w:val="en-US"/>
        </w:rPr>
        <w:t xml:space="preserve"> (</w:t>
      </w:r>
      <w:r w:rsidRPr="009747C4">
        <w:rPr>
          <w:rFonts w:cs="Times New Roman"/>
          <w:b w:val="0"/>
          <w:bCs/>
          <w:i w:val="0"/>
          <w:iCs/>
          <w:szCs w:val="26"/>
        </w:rPr>
        <w:t>Neutral</w:t>
      </w:r>
      <w:r w:rsidRPr="009747C4">
        <w:rPr>
          <w:rFonts w:cs="Times New Roman"/>
          <w:b w:val="0"/>
          <w:bCs/>
          <w:i w:val="0"/>
          <w:iCs/>
          <w:szCs w:val="26"/>
          <w:lang w:val="en-AU"/>
        </w:rPr>
        <w:t>): trung lập, 'score' là điểm đánh giá với label đó. Đầu ra đầy đủ có thể như sau</w:t>
      </w:r>
    </w:p>
    <w:p w14:paraId="3C4803DA" w14:textId="77777777" w:rsidR="007D5646" w:rsidRPr="009747C4" w:rsidRDefault="007D5646" w:rsidP="000F669E">
      <w:pPr>
        <w:pStyle w:val="Heading3"/>
        <w:spacing w:before="60" w:after="60" w:line="360" w:lineRule="auto"/>
        <w:rPr>
          <w:b w:val="0"/>
          <w:bCs/>
          <w:lang w:val="en-US"/>
        </w:rPr>
      </w:pPr>
      <w:bookmarkStart w:id="139" w:name="_Toc186054876"/>
      <w:r w:rsidRPr="009747C4">
        <w:rPr>
          <w:lang w:val="en-US"/>
        </w:rPr>
        <w:t>2.</w:t>
      </w:r>
      <w:r w:rsidR="001D5CBB" w:rsidRPr="009747C4">
        <w:rPr>
          <w:lang w:val="en-US"/>
        </w:rPr>
        <w:t>3</w:t>
      </w:r>
      <w:r w:rsidRPr="009747C4">
        <w:rPr>
          <w:lang w:val="en-US"/>
        </w:rPr>
        <w:t>.4</w:t>
      </w:r>
      <w:r w:rsidRPr="009747C4">
        <w:t xml:space="preserve"> </w:t>
      </w:r>
      <w:r w:rsidRPr="009747C4">
        <w:rPr>
          <w:lang w:val="en-US"/>
        </w:rPr>
        <w:t>Các nội dung khác</w:t>
      </w:r>
      <w:del w:id="140" w:author="admin" w:date="2024-12-27T16:28:00Z">
        <w:r w:rsidRPr="009747C4" w:rsidDel="005500A2">
          <w:rPr>
            <w:b w:val="0"/>
            <w:bCs/>
            <w:lang w:val="en-US"/>
          </w:rPr>
          <w:delText>:</w:delText>
        </w:r>
      </w:del>
      <w:bookmarkEnd w:id="139"/>
    </w:p>
    <w:p w14:paraId="31C883AF" w14:textId="77777777" w:rsidR="007D5646" w:rsidRPr="009747C4" w:rsidRDefault="007D5646" w:rsidP="000F669E">
      <w:pPr>
        <w:spacing w:line="360" w:lineRule="auto"/>
        <w:ind w:left="720"/>
        <w:rPr>
          <w:bCs/>
          <w:iCs/>
          <w:sz w:val="26"/>
          <w:szCs w:val="26"/>
          <w:lang w:val="en-US"/>
        </w:rPr>
      </w:pPr>
      <w:r w:rsidRPr="009747C4">
        <w:rPr>
          <w:bCs/>
          <w:sz w:val="26"/>
          <w:szCs w:val="26"/>
          <w:lang w:val="en-US"/>
        </w:rPr>
        <w:t>2.</w:t>
      </w:r>
      <w:r w:rsidR="001D5CBB" w:rsidRPr="009747C4">
        <w:rPr>
          <w:bCs/>
          <w:sz w:val="26"/>
          <w:szCs w:val="26"/>
          <w:lang w:val="en-US"/>
        </w:rPr>
        <w:t>3</w:t>
      </w:r>
      <w:r w:rsidRPr="009747C4">
        <w:rPr>
          <w:bCs/>
          <w:sz w:val="26"/>
          <w:szCs w:val="26"/>
          <w:lang w:val="en-US"/>
        </w:rPr>
        <w:t xml:space="preserve">.4.1 </w:t>
      </w:r>
      <w:r w:rsidRPr="009747C4">
        <w:rPr>
          <w:bCs/>
          <w:iCs/>
          <w:sz w:val="26"/>
          <w:szCs w:val="26"/>
          <w:lang w:val="en-US"/>
        </w:rPr>
        <w:t>Bảng tính giá chuyến xe:</w:t>
      </w:r>
    </w:p>
    <w:p w14:paraId="7470A0F8" w14:textId="77777777" w:rsidR="009747C4" w:rsidRPr="009747C4" w:rsidRDefault="009747C4" w:rsidP="009747C4">
      <w:pPr>
        <w:spacing w:line="360" w:lineRule="auto"/>
        <w:ind w:left="360"/>
        <w:rPr>
          <w:szCs w:val="26"/>
          <w:lang w:val="en-AU"/>
        </w:rPr>
      </w:pPr>
    </w:p>
    <w:p w14:paraId="1FDC467A" w14:textId="77777777" w:rsidR="009747C4" w:rsidRPr="009747C4" w:rsidRDefault="009747C4" w:rsidP="009747C4">
      <w:pPr>
        <w:spacing w:line="360" w:lineRule="auto"/>
        <w:ind w:left="360"/>
        <w:rPr>
          <w:szCs w:val="26"/>
          <w:lang w:val="en-AU"/>
        </w:rPr>
      </w:pPr>
    </w:p>
    <w:p w14:paraId="60887DE0" w14:textId="77777777" w:rsidR="009747C4" w:rsidRPr="009747C4" w:rsidRDefault="009747C4" w:rsidP="009747C4">
      <w:pPr>
        <w:spacing w:line="360" w:lineRule="auto"/>
        <w:ind w:left="360"/>
        <w:rPr>
          <w:szCs w:val="26"/>
          <w:lang w:val="en-AU"/>
        </w:rPr>
      </w:pPr>
    </w:p>
    <w:p w14:paraId="6F51E61F" w14:textId="77777777" w:rsidR="009747C4" w:rsidRDefault="009747C4" w:rsidP="009747C4">
      <w:pPr>
        <w:spacing w:line="360" w:lineRule="auto"/>
        <w:ind w:left="360"/>
        <w:rPr>
          <w:szCs w:val="26"/>
          <w:lang w:val="en-AU"/>
        </w:rPr>
      </w:pPr>
    </w:p>
    <w:p w14:paraId="33F614BF" w14:textId="77777777" w:rsidR="009747C4" w:rsidRPr="009747C4" w:rsidRDefault="009747C4" w:rsidP="009747C4">
      <w:pPr>
        <w:spacing w:line="360" w:lineRule="auto"/>
        <w:ind w:left="360"/>
        <w:rPr>
          <w:szCs w:val="26"/>
          <w:lang w:val="en-AU"/>
        </w:rPr>
      </w:pPr>
    </w:p>
    <w:p w14:paraId="0286A301" w14:textId="77777777" w:rsid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lastRenderedPageBreak/>
        <w:t>Bảng giá cước cơ bản</w:t>
      </w:r>
    </w:p>
    <w:p w14:paraId="02281903" w14:textId="77777777" w:rsidR="009747C4" w:rsidRPr="009747C4" w:rsidRDefault="009747C4" w:rsidP="009747C4">
      <w:pPr>
        <w:spacing w:line="360" w:lineRule="auto"/>
        <w:ind w:left="360"/>
        <w:rPr>
          <w:szCs w:val="26"/>
          <w:lang w:val="en-AU"/>
        </w:rPr>
      </w:pPr>
    </w:p>
    <w:tbl>
      <w:tblPr>
        <w:tblStyle w:val="TableGrid"/>
        <w:tblW w:w="0" w:type="auto"/>
        <w:tblLook w:val="04A0" w:firstRow="1" w:lastRow="0" w:firstColumn="1" w:lastColumn="0" w:noHBand="0" w:noVBand="1"/>
      </w:tblPr>
      <w:tblGrid>
        <w:gridCol w:w="2252"/>
        <w:gridCol w:w="2252"/>
        <w:gridCol w:w="2253"/>
        <w:gridCol w:w="2253"/>
      </w:tblGrid>
      <w:tr w:rsidR="007D5646" w:rsidRPr="009747C4" w14:paraId="1D20223C" w14:textId="77777777" w:rsidTr="00DD7485">
        <w:tc>
          <w:tcPr>
            <w:tcW w:w="2252" w:type="dxa"/>
          </w:tcPr>
          <w:p w14:paraId="57542BAF" w14:textId="77777777" w:rsidR="007D5646" w:rsidRPr="009747C4" w:rsidRDefault="007D5646" w:rsidP="000F669E">
            <w:pPr>
              <w:spacing w:line="360" w:lineRule="auto"/>
              <w:rPr>
                <w:sz w:val="26"/>
                <w:szCs w:val="26"/>
                <w:lang w:val="en-AU"/>
              </w:rPr>
            </w:pPr>
            <w:r w:rsidRPr="009747C4">
              <w:rPr>
                <w:sz w:val="26"/>
                <w:szCs w:val="26"/>
                <w:lang w:val="en-AU"/>
              </w:rPr>
              <w:t>Dịch vụ</w:t>
            </w:r>
          </w:p>
        </w:tc>
        <w:tc>
          <w:tcPr>
            <w:tcW w:w="2252" w:type="dxa"/>
          </w:tcPr>
          <w:p w14:paraId="531CADC3" w14:textId="77777777" w:rsidR="007D5646" w:rsidRPr="009747C4" w:rsidRDefault="007D5646" w:rsidP="000F669E">
            <w:pPr>
              <w:spacing w:line="360" w:lineRule="auto"/>
              <w:rPr>
                <w:sz w:val="26"/>
                <w:szCs w:val="26"/>
                <w:lang w:val="en-AU"/>
              </w:rPr>
            </w:pPr>
            <w:r w:rsidRPr="009747C4">
              <w:rPr>
                <w:sz w:val="26"/>
                <w:szCs w:val="26"/>
                <w:lang w:val="en-AU"/>
              </w:rPr>
              <w:t>Giá cước 2km đầu tiên (tối thiểu)</w:t>
            </w:r>
          </w:p>
        </w:tc>
        <w:tc>
          <w:tcPr>
            <w:tcW w:w="2253" w:type="dxa"/>
          </w:tcPr>
          <w:p w14:paraId="0E42F832" w14:textId="77777777" w:rsidR="007D5646" w:rsidRPr="009747C4" w:rsidRDefault="007D5646" w:rsidP="000F669E">
            <w:pPr>
              <w:spacing w:line="360" w:lineRule="auto"/>
              <w:rPr>
                <w:sz w:val="26"/>
                <w:szCs w:val="26"/>
                <w:lang w:val="en-AU"/>
              </w:rPr>
            </w:pPr>
            <w:r w:rsidRPr="009747C4">
              <w:rPr>
                <w:sz w:val="26"/>
                <w:szCs w:val="26"/>
                <w:lang w:val="en-AU"/>
              </w:rPr>
              <w:t>Giá cước mỗi km tiếp theo</w:t>
            </w:r>
          </w:p>
        </w:tc>
        <w:tc>
          <w:tcPr>
            <w:tcW w:w="2253" w:type="dxa"/>
          </w:tcPr>
          <w:p w14:paraId="3A384E49" w14:textId="77777777" w:rsidR="007D5646" w:rsidRPr="009747C4" w:rsidRDefault="007D5646" w:rsidP="000F669E">
            <w:pPr>
              <w:spacing w:line="360" w:lineRule="auto"/>
              <w:rPr>
                <w:sz w:val="26"/>
                <w:szCs w:val="26"/>
                <w:lang w:val="en-AU"/>
              </w:rPr>
            </w:pPr>
            <w:r w:rsidRPr="009747C4">
              <w:rPr>
                <w:sz w:val="26"/>
                <w:szCs w:val="26"/>
                <w:lang w:val="en-AU"/>
              </w:rPr>
              <w:t>Giá cước tính theo thời gian di chuyển (sau 2km đầu tiên)</w:t>
            </w:r>
          </w:p>
        </w:tc>
      </w:tr>
      <w:tr w:rsidR="007D5646" w:rsidRPr="009747C4" w14:paraId="34EED69F" w14:textId="77777777" w:rsidTr="00DD7485">
        <w:tc>
          <w:tcPr>
            <w:tcW w:w="2252" w:type="dxa"/>
          </w:tcPr>
          <w:p w14:paraId="74CE17DC" w14:textId="77777777" w:rsidR="007D5646" w:rsidRPr="009747C4" w:rsidRDefault="007D5646" w:rsidP="000F669E">
            <w:pPr>
              <w:spacing w:line="360" w:lineRule="auto"/>
              <w:rPr>
                <w:sz w:val="26"/>
                <w:szCs w:val="26"/>
                <w:lang w:val="en-AU"/>
              </w:rPr>
            </w:pPr>
            <w:r w:rsidRPr="009747C4">
              <w:rPr>
                <w:sz w:val="26"/>
                <w:szCs w:val="26"/>
                <w:lang w:val="en-AU"/>
              </w:rPr>
              <w:t>Ô tô 4 chỗ</w:t>
            </w:r>
          </w:p>
        </w:tc>
        <w:tc>
          <w:tcPr>
            <w:tcW w:w="2252" w:type="dxa"/>
          </w:tcPr>
          <w:p w14:paraId="21763861" w14:textId="77777777" w:rsidR="007D5646" w:rsidRPr="009747C4" w:rsidRDefault="007D5646" w:rsidP="000F669E">
            <w:pPr>
              <w:spacing w:line="360" w:lineRule="auto"/>
              <w:rPr>
                <w:sz w:val="26"/>
                <w:szCs w:val="26"/>
                <w:lang w:val="en-AU"/>
              </w:rPr>
            </w:pPr>
            <w:r w:rsidRPr="009747C4">
              <w:rPr>
                <w:sz w:val="26"/>
                <w:szCs w:val="26"/>
                <w:lang w:val="en-AU"/>
              </w:rPr>
              <w:t>29.000đ</w:t>
            </w:r>
          </w:p>
        </w:tc>
        <w:tc>
          <w:tcPr>
            <w:tcW w:w="2253" w:type="dxa"/>
          </w:tcPr>
          <w:p w14:paraId="4F5D929E" w14:textId="77777777" w:rsidR="007D5646" w:rsidRPr="009747C4" w:rsidRDefault="007D5646" w:rsidP="000F669E">
            <w:pPr>
              <w:spacing w:line="360" w:lineRule="auto"/>
              <w:rPr>
                <w:sz w:val="26"/>
                <w:szCs w:val="26"/>
                <w:lang w:val="en-AU"/>
              </w:rPr>
            </w:pPr>
            <w:r w:rsidRPr="009747C4">
              <w:rPr>
                <w:sz w:val="26"/>
                <w:szCs w:val="26"/>
                <w:lang w:val="en-AU"/>
              </w:rPr>
              <w:t>10.000đ</w:t>
            </w:r>
          </w:p>
        </w:tc>
        <w:tc>
          <w:tcPr>
            <w:tcW w:w="2253" w:type="dxa"/>
          </w:tcPr>
          <w:p w14:paraId="53CE85C6" w14:textId="77777777" w:rsidR="007D5646" w:rsidRPr="009747C4" w:rsidRDefault="007D5646" w:rsidP="000F669E">
            <w:pPr>
              <w:spacing w:line="360" w:lineRule="auto"/>
              <w:rPr>
                <w:sz w:val="26"/>
                <w:szCs w:val="26"/>
                <w:lang w:val="en-AU"/>
              </w:rPr>
            </w:pPr>
            <w:r w:rsidRPr="009747C4">
              <w:rPr>
                <w:sz w:val="26"/>
                <w:szCs w:val="26"/>
                <w:lang w:val="en-AU"/>
              </w:rPr>
              <w:t>450đ/ phút</w:t>
            </w:r>
          </w:p>
        </w:tc>
      </w:tr>
      <w:tr w:rsidR="007D5646" w:rsidRPr="009747C4" w14:paraId="3250AF50" w14:textId="77777777" w:rsidTr="00DD7485">
        <w:tc>
          <w:tcPr>
            <w:tcW w:w="2252" w:type="dxa"/>
          </w:tcPr>
          <w:p w14:paraId="49AC557F" w14:textId="77777777" w:rsidR="007D5646" w:rsidRPr="009747C4" w:rsidRDefault="007D5646" w:rsidP="000F669E">
            <w:pPr>
              <w:spacing w:line="360" w:lineRule="auto"/>
              <w:rPr>
                <w:sz w:val="26"/>
                <w:szCs w:val="26"/>
                <w:lang w:val="en-AU"/>
              </w:rPr>
            </w:pPr>
            <w:r w:rsidRPr="009747C4">
              <w:rPr>
                <w:sz w:val="26"/>
                <w:szCs w:val="26"/>
                <w:lang w:val="en-AU"/>
              </w:rPr>
              <w:t>Ô tô 7 chỗ</w:t>
            </w:r>
          </w:p>
        </w:tc>
        <w:tc>
          <w:tcPr>
            <w:tcW w:w="2252" w:type="dxa"/>
          </w:tcPr>
          <w:p w14:paraId="7358CAC4" w14:textId="77777777" w:rsidR="007D5646" w:rsidRPr="009747C4" w:rsidRDefault="007D5646" w:rsidP="000F669E">
            <w:pPr>
              <w:spacing w:line="360" w:lineRule="auto"/>
              <w:rPr>
                <w:sz w:val="26"/>
                <w:szCs w:val="26"/>
                <w:lang w:val="en-AU"/>
              </w:rPr>
            </w:pPr>
            <w:r w:rsidRPr="009747C4">
              <w:rPr>
                <w:sz w:val="26"/>
                <w:szCs w:val="26"/>
                <w:lang w:val="en-AU"/>
              </w:rPr>
              <w:t>34.000đ</w:t>
            </w:r>
          </w:p>
        </w:tc>
        <w:tc>
          <w:tcPr>
            <w:tcW w:w="2253" w:type="dxa"/>
          </w:tcPr>
          <w:p w14:paraId="3067B50B" w14:textId="77777777" w:rsidR="007D5646" w:rsidRPr="009747C4" w:rsidRDefault="007D5646" w:rsidP="000F669E">
            <w:pPr>
              <w:spacing w:line="360" w:lineRule="auto"/>
              <w:rPr>
                <w:sz w:val="26"/>
                <w:szCs w:val="26"/>
                <w:lang w:val="en-AU"/>
              </w:rPr>
            </w:pPr>
            <w:r w:rsidRPr="009747C4">
              <w:rPr>
                <w:sz w:val="26"/>
                <w:szCs w:val="26"/>
                <w:lang w:val="en-AU"/>
              </w:rPr>
              <w:t>13.000đ</w:t>
            </w:r>
          </w:p>
        </w:tc>
        <w:tc>
          <w:tcPr>
            <w:tcW w:w="2253" w:type="dxa"/>
          </w:tcPr>
          <w:p w14:paraId="159939F2" w14:textId="77777777" w:rsidR="007D5646" w:rsidRPr="009747C4" w:rsidRDefault="007D5646" w:rsidP="000F669E">
            <w:pPr>
              <w:spacing w:line="360" w:lineRule="auto"/>
              <w:rPr>
                <w:sz w:val="26"/>
                <w:szCs w:val="26"/>
                <w:lang w:val="en-AU"/>
              </w:rPr>
            </w:pPr>
            <w:r w:rsidRPr="009747C4">
              <w:rPr>
                <w:sz w:val="26"/>
                <w:szCs w:val="26"/>
                <w:lang w:val="en-AU"/>
              </w:rPr>
              <w:t>550đ/ phút</w:t>
            </w:r>
          </w:p>
        </w:tc>
      </w:tr>
      <w:tr w:rsidR="007D5646" w:rsidRPr="009747C4" w14:paraId="48312EEF" w14:textId="77777777" w:rsidTr="00DD7485">
        <w:tc>
          <w:tcPr>
            <w:tcW w:w="2252" w:type="dxa"/>
          </w:tcPr>
          <w:p w14:paraId="5C6264F4" w14:textId="77777777" w:rsidR="007D5646" w:rsidRPr="009747C4" w:rsidRDefault="007D5646" w:rsidP="000F669E">
            <w:pPr>
              <w:spacing w:line="360" w:lineRule="auto"/>
              <w:rPr>
                <w:sz w:val="26"/>
                <w:szCs w:val="26"/>
                <w:lang w:val="en-AU"/>
              </w:rPr>
            </w:pPr>
            <w:r w:rsidRPr="009747C4">
              <w:rPr>
                <w:sz w:val="26"/>
                <w:szCs w:val="26"/>
                <w:lang w:val="en-AU"/>
              </w:rPr>
              <w:t>Xe máy</w:t>
            </w:r>
          </w:p>
        </w:tc>
        <w:tc>
          <w:tcPr>
            <w:tcW w:w="2252" w:type="dxa"/>
          </w:tcPr>
          <w:p w14:paraId="45C7DD20" w14:textId="77777777" w:rsidR="007D5646" w:rsidRPr="009747C4" w:rsidRDefault="007D5646" w:rsidP="000F669E">
            <w:pPr>
              <w:spacing w:line="360" w:lineRule="auto"/>
              <w:rPr>
                <w:sz w:val="26"/>
                <w:szCs w:val="26"/>
                <w:lang w:val="en-AU"/>
              </w:rPr>
            </w:pPr>
            <w:r w:rsidRPr="009747C4">
              <w:rPr>
                <w:sz w:val="26"/>
                <w:szCs w:val="26"/>
                <w:lang w:val="en-AU"/>
              </w:rPr>
              <w:t>13.500đ</w:t>
            </w:r>
          </w:p>
        </w:tc>
        <w:tc>
          <w:tcPr>
            <w:tcW w:w="2253" w:type="dxa"/>
          </w:tcPr>
          <w:p w14:paraId="1F7AF177" w14:textId="77777777" w:rsidR="007D5646" w:rsidRPr="009747C4" w:rsidRDefault="007D5646" w:rsidP="000F669E">
            <w:pPr>
              <w:spacing w:line="360" w:lineRule="auto"/>
              <w:rPr>
                <w:sz w:val="26"/>
                <w:szCs w:val="26"/>
                <w:lang w:val="en-AU"/>
              </w:rPr>
            </w:pPr>
            <w:r w:rsidRPr="009747C4">
              <w:rPr>
                <w:sz w:val="26"/>
                <w:szCs w:val="26"/>
                <w:lang w:val="en-AU"/>
              </w:rPr>
              <w:t>4.300đ</w:t>
            </w:r>
          </w:p>
        </w:tc>
        <w:tc>
          <w:tcPr>
            <w:tcW w:w="2253" w:type="dxa"/>
          </w:tcPr>
          <w:p w14:paraId="4A8E17BB" w14:textId="77777777" w:rsidR="007D5646" w:rsidRPr="009747C4" w:rsidRDefault="007D5646" w:rsidP="000F669E">
            <w:pPr>
              <w:spacing w:line="360" w:lineRule="auto"/>
              <w:rPr>
                <w:sz w:val="26"/>
                <w:szCs w:val="26"/>
                <w:lang w:val="en-AU"/>
              </w:rPr>
            </w:pPr>
            <w:r w:rsidRPr="009747C4">
              <w:rPr>
                <w:sz w:val="26"/>
                <w:szCs w:val="26"/>
                <w:lang w:val="en-AU"/>
              </w:rPr>
              <w:t>350đ/ phút</w:t>
            </w:r>
          </w:p>
        </w:tc>
      </w:tr>
    </w:tbl>
    <w:p w14:paraId="21E2640A" w14:textId="77777777" w:rsidR="00DD7485" w:rsidRPr="009747C4" w:rsidRDefault="001778D5" w:rsidP="000F669E">
      <w:pPr>
        <w:pStyle w:val="Heading8"/>
        <w:spacing w:line="360" w:lineRule="auto"/>
        <w:rPr>
          <w:rFonts w:cs="Times New Roman"/>
          <w:szCs w:val="26"/>
          <w:lang w:val="en-US"/>
        </w:rPr>
      </w:pPr>
      <w:bookmarkStart w:id="141" w:name="_Toc186054979"/>
      <w:r w:rsidRPr="009747C4">
        <w:rPr>
          <w:rFonts w:cs="Times New Roman"/>
          <w:szCs w:val="26"/>
          <w:lang w:val="en-US"/>
        </w:rPr>
        <w:t>Bảng 2.1 Bảng giá cước cơ bản</w:t>
      </w:r>
      <w:bookmarkEnd w:id="141"/>
    </w:p>
    <w:p w14:paraId="0524859D" w14:textId="77777777" w:rsidR="007D5646" w:rsidRPr="009747C4" w:rsidRDefault="007D5646" w:rsidP="000F669E">
      <w:pPr>
        <w:pStyle w:val="ListParagraph"/>
        <w:numPr>
          <w:ilvl w:val="0"/>
          <w:numId w:val="22"/>
        </w:numPr>
        <w:spacing w:line="360" w:lineRule="auto"/>
        <w:jc w:val="left"/>
        <w:rPr>
          <w:rFonts w:cs="Times New Roman"/>
          <w:szCs w:val="26"/>
          <w:lang w:val="en-AU"/>
        </w:rPr>
      </w:pPr>
      <w:r w:rsidRPr="009747C4">
        <w:rPr>
          <w:rFonts w:cs="Times New Roman"/>
          <w:szCs w:val="26"/>
          <w:lang w:val="en-AU"/>
        </w:rPr>
        <w:t>Các loại phụ phí khác</w:t>
      </w:r>
    </w:p>
    <w:tbl>
      <w:tblPr>
        <w:tblStyle w:val="TableGrid"/>
        <w:tblW w:w="0" w:type="auto"/>
        <w:tblLook w:val="04A0" w:firstRow="1" w:lastRow="0" w:firstColumn="1" w:lastColumn="0" w:noHBand="0" w:noVBand="1"/>
      </w:tblPr>
      <w:tblGrid>
        <w:gridCol w:w="3003"/>
        <w:gridCol w:w="3003"/>
        <w:gridCol w:w="3004"/>
      </w:tblGrid>
      <w:tr w:rsidR="007D5646" w:rsidRPr="009747C4" w14:paraId="12720D2E" w14:textId="77777777" w:rsidTr="00DD7485">
        <w:tc>
          <w:tcPr>
            <w:tcW w:w="3003" w:type="dxa"/>
          </w:tcPr>
          <w:p w14:paraId="6526916E" w14:textId="77777777" w:rsidR="007D5646" w:rsidRPr="009747C4" w:rsidRDefault="007D5646" w:rsidP="000F669E">
            <w:pPr>
              <w:spacing w:line="360" w:lineRule="auto"/>
              <w:rPr>
                <w:sz w:val="26"/>
                <w:szCs w:val="26"/>
                <w:lang w:val="en-AU"/>
              </w:rPr>
            </w:pPr>
            <w:r w:rsidRPr="009747C4">
              <w:rPr>
                <w:sz w:val="26"/>
                <w:szCs w:val="26"/>
                <w:lang w:val="en-AU"/>
              </w:rPr>
              <w:t>Loại phí</w:t>
            </w:r>
          </w:p>
        </w:tc>
        <w:tc>
          <w:tcPr>
            <w:tcW w:w="3003" w:type="dxa"/>
          </w:tcPr>
          <w:p w14:paraId="13A6080C" w14:textId="77777777" w:rsidR="007D5646" w:rsidRPr="009747C4" w:rsidRDefault="007D5646" w:rsidP="000F669E">
            <w:pPr>
              <w:spacing w:line="360" w:lineRule="auto"/>
              <w:rPr>
                <w:sz w:val="26"/>
                <w:szCs w:val="26"/>
                <w:lang w:val="en-AU"/>
              </w:rPr>
            </w:pPr>
            <w:r w:rsidRPr="009747C4">
              <w:rPr>
                <w:sz w:val="26"/>
                <w:szCs w:val="26"/>
                <w:lang w:val="en-AU"/>
              </w:rPr>
              <w:t>Giải thích</w:t>
            </w:r>
          </w:p>
        </w:tc>
        <w:tc>
          <w:tcPr>
            <w:tcW w:w="3004" w:type="dxa"/>
          </w:tcPr>
          <w:p w14:paraId="638F7B17" w14:textId="77777777" w:rsidR="007D5646" w:rsidRPr="009747C4" w:rsidRDefault="007D5646" w:rsidP="000F669E">
            <w:pPr>
              <w:spacing w:line="360" w:lineRule="auto"/>
              <w:rPr>
                <w:sz w:val="26"/>
                <w:szCs w:val="26"/>
                <w:lang w:val="en-AU"/>
              </w:rPr>
            </w:pPr>
            <w:r w:rsidRPr="009747C4">
              <w:rPr>
                <w:sz w:val="26"/>
                <w:szCs w:val="26"/>
                <w:lang w:val="en-AU"/>
              </w:rPr>
              <w:t>Giá</w:t>
            </w:r>
          </w:p>
        </w:tc>
      </w:tr>
      <w:tr w:rsidR="007D5646" w:rsidRPr="009747C4" w14:paraId="7334F3D6" w14:textId="77777777" w:rsidTr="00DD7485">
        <w:tc>
          <w:tcPr>
            <w:tcW w:w="3003" w:type="dxa"/>
          </w:tcPr>
          <w:p w14:paraId="3C705FCC" w14:textId="77777777" w:rsidR="007D5646" w:rsidRPr="009747C4" w:rsidRDefault="007D5646" w:rsidP="000F669E">
            <w:pPr>
              <w:spacing w:line="360" w:lineRule="auto"/>
              <w:rPr>
                <w:sz w:val="26"/>
                <w:szCs w:val="26"/>
                <w:lang w:val="en-AU"/>
              </w:rPr>
            </w:pPr>
            <w:r w:rsidRPr="009747C4">
              <w:rPr>
                <w:sz w:val="26"/>
                <w:szCs w:val="26"/>
                <w:lang w:val="en-AU"/>
              </w:rPr>
              <w:t>Phí nền tảng</w:t>
            </w:r>
          </w:p>
        </w:tc>
        <w:tc>
          <w:tcPr>
            <w:tcW w:w="3003" w:type="dxa"/>
          </w:tcPr>
          <w:p w14:paraId="3E17F6E4" w14:textId="77777777" w:rsidR="007D5646" w:rsidRPr="009747C4" w:rsidRDefault="007D5646" w:rsidP="000F669E">
            <w:pPr>
              <w:spacing w:line="360" w:lineRule="auto"/>
              <w:rPr>
                <w:sz w:val="26"/>
                <w:szCs w:val="26"/>
                <w:lang w:val="en-AU"/>
              </w:rPr>
            </w:pPr>
            <w:r w:rsidRPr="009747C4">
              <w:rPr>
                <w:sz w:val="26"/>
                <w:szCs w:val="26"/>
                <w:lang w:val="en-AU"/>
              </w:rPr>
              <w:t xml:space="preserve">Phí sử dụng nền tảng ứng dụng </w:t>
            </w:r>
          </w:p>
        </w:tc>
        <w:tc>
          <w:tcPr>
            <w:tcW w:w="3004" w:type="dxa"/>
          </w:tcPr>
          <w:p w14:paraId="3867643E" w14:textId="77777777" w:rsidR="007D5646" w:rsidRPr="009747C4" w:rsidRDefault="007D5646" w:rsidP="000F669E">
            <w:pPr>
              <w:spacing w:line="360" w:lineRule="auto"/>
              <w:rPr>
                <w:sz w:val="26"/>
                <w:szCs w:val="26"/>
                <w:lang w:val="en-AU"/>
              </w:rPr>
            </w:pPr>
            <w:r w:rsidRPr="009747C4">
              <w:rPr>
                <w:sz w:val="26"/>
                <w:szCs w:val="26"/>
                <w:lang w:val="en-AU"/>
              </w:rPr>
              <w:t>4.000đ cho ô tô</w:t>
            </w:r>
          </w:p>
          <w:p w14:paraId="717D6913" w14:textId="77777777" w:rsidR="007D5646" w:rsidRPr="009747C4" w:rsidRDefault="007D5646" w:rsidP="000F669E">
            <w:pPr>
              <w:spacing w:line="360" w:lineRule="auto"/>
              <w:rPr>
                <w:sz w:val="26"/>
                <w:szCs w:val="26"/>
                <w:lang w:val="en-AU"/>
              </w:rPr>
            </w:pPr>
            <w:r w:rsidRPr="009747C4">
              <w:rPr>
                <w:sz w:val="26"/>
                <w:szCs w:val="26"/>
                <w:lang w:val="en-AU"/>
              </w:rPr>
              <w:t>2.000đ cho xe máy</w:t>
            </w:r>
          </w:p>
        </w:tc>
      </w:tr>
      <w:tr w:rsidR="00146A9E" w:rsidRPr="009747C4" w14:paraId="4280687C" w14:textId="77777777" w:rsidTr="004F6477">
        <w:trPr>
          <w:trHeight w:val="650"/>
        </w:trPr>
        <w:tc>
          <w:tcPr>
            <w:tcW w:w="3003" w:type="dxa"/>
          </w:tcPr>
          <w:p w14:paraId="517B5559" w14:textId="77777777" w:rsidR="00146A9E" w:rsidRPr="009747C4" w:rsidRDefault="00146A9E" w:rsidP="000F669E">
            <w:pPr>
              <w:spacing w:line="360" w:lineRule="auto"/>
              <w:rPr>
                <w:sz w:val="26"/>
                <w:szCs w:val="26"/>
                <w:lang w:val="en-AU"/>
              </w:rPr>
            </w:pPr>
            <w:r w:rsidRPr="009747C4">
              <w:rPr>
                <w:sz w:val="26"/>
                <w:szCs w:val="26"/>
                <w:lang w:val="en-AU"/>
              </w:rPr>
              <w:t>Phụ phí thời tiết xấu</w:t>
            </w:r>
          </w:p>
        </w:tc>
        <w:tc>
          <w:tcPr>
            <w:tcW w:w="3003" w:type="dxa"/>
          </w:tcPr>
          <w:p w14:paraId="038613DF" w14:textId="77777777" w:rsidR="00146A9E" w:rsidRPr="009747C4" w:rsidRDefault="00146A9E" w:rsidP="000F669E">
            <w:pPr>
              <w:spacing w:line="360" w:lineRule="auto"/>
              <w:rPr>
                <w:sz w:val="26"/>
                <w:szCs w:val="26"/>
                <w:lang w:val="en-AU"/>
              </w:rPr>
            </w:pPr>
            <w:r w:rsidRPr="009747C4">
              <w:rPr>
                <w:sz w:val="26"/>
                <w:szCs w:val="26"/>
                <w:lang w:val="en-AU"/>
              </w:rPr>
              <w:t>Phụ phí này sinh ra khi thời tiết không tốt</w:t>
            </w:r>
          </w:p>
        </w:tc>
        <w:tc>
          <w:tcPr>
            <w:tcW w:w="3004" w:type="dxa"/>
            <w:vAlign w:val="center"/>
          </w:tcPr>
          <w:p w14:paraId="49B51200" w14:textId="77777777" w:rsidR="00146A9E" w:rsidRPr="009747C4" w:rsidRDefault="00146A9E" w:rsidP="000F669E">
            <w:pPr>
              <w:spacing w:line="360" w:lineRule="auto"/>
              <w:rPr>
                <w:sz w:val="26"/>
                <w:szCs w:val="26"/>
                <w:lang w:val="en-AU"/>
              </w:rPr>
            </w:pPr>
            <w:r w:rsidRPr="009747C4">
              <w:rPr>
                <w:sz w:val="26"/>
                <w:szCs w:val="26"/>
                <w:lang w:val="en-AU"/>
              </w:rPr>
              <w:t>10%/Tổng tiền</w:t>
            </w:r>
          </w:p>
        </w:tc>
      </w:tr>
      <w:tr w:rsidR="007D5646" w:rsidRPr="009747C4" w14:paraId="3CA57B1A" w14:textId="77777777" w:rsidTr="00DD7485">
        <w:tc>
          <w:tcPr>
            <w:tcW w:w="3003" w:type="dxa"/>
          </w:tcPr>
          <w:p w14:paraId="533538C2" w14:textId="77777777" w:rsidR="007D5646" w:rsidRPr="009747C4" w:rsidRDefault="007D5646" w:rsidP="000F669E">
            <w:pPr>
              <w:spacing w:line="360" w:lineRule="auto"/>
              <w:rPr>
                <w:sz w:val="26"/>
                <w:szCs w:val="26"/>
                <w:lang w:val="en-AU"/>
              </w:rPr>
            </w:pPr>
            <w:r w:rsidRPr="009747C4">
              <w:rPr>
                <w:sz w:val="26"/>
                <w:szCs w:val="26"/>
                <w:lang w:val="en-AU"/>
              </w:rPr>
              <w:t>Phí cầu đường, vé xe</w:t>
            </w:r>
          </w:p>
        </w:tc>
        <w:tc>
          <w:tcPr>
            <w:tcW w:w="3003" w:type="dxa"/>
          </w:tcPr>
          <w:p w14:paraId="3BCF50E7" w14:textId="77777777" w:rsidR="007D5646" w:rsidRPr="009747C4" w:rsidRDefault="007D5646" w:rsidP="000F669E">
            <w:pPr>
              <w:spacing w:line="360" w:lineRule="auto"/>
              <w:rPr>
                <w:sz w:val="26"/>
                <w:szCs w:val="26"/>
                <w:lang w:val="en-AU"/>
              </w:rPr>
            </w:pPr>
            <w:r w:rsidRPr="009747C4">
              <w:rPr>
                <w:sz w:val="26"/>
                <w:szCs w:val="26"/>
                <w:lang w:val="en-AU"/>
              </w:rPr>
              <w:t>Chi phí khi đi đường gặp phải</w:t>
            </w:r>
          </w:p>
        </w:tc>
        <w:tc>
          <w:tcPr>
            <w:tcW w:w="3004" w:type="dxa"/>
          </w:tcPr>
          <w:p w14:paraId="1B5F9360" w14:textId="77777777" w:rsidR="007D5646" w:rsidRPr="009747C4" w:rsidRDefault="007D5646" w:rsidP="000F669E">
            <w:pPr>
              <w:spacing w:line="360" w:lineRule="auto"/>
              <w:rPr>
                <w:sz w:val="26"/>
                <w:szCs w:val="26"/>
                <w:lang w:val="en-AU"/>
              </w:rPr>
            </w:pPr>
            <w:r w:rsidRPr="009747C4">
              <w:rPr>
                <w:sz w:val="26"/>
                <w:szCs w:val="26"/>
                <w:lang w:val="en-AU"/>
              </w:rPr>
              <w:t>Thoả thuận giữa tài xế và người đặt xe</w:t>
            </w:r>
          </w:p>
        </w:tc>
      </w:tr>
    </w:tbl>
    <w:p w14:paraId="33707B3F" w14:textId="77777777" w:rsidR="001778D5" w:rsidRPr="009747C4" w:rsidRDefault="001778D5" w:rsidP="001D5CBB">
      <w:pPr>
        <w:pStyle w:val="Heading8"/>
        <w:spacing w:line="360" w:lineRule="auto"/>
        <w:rPr>
          <w:rFonts w:cs="Times New Roman"/>
          <w:szCs w:val="26"/>
          <w:lang w:val="en-US"/>
        </w:rPr>
      </w:pPr>
      <w:bookmarkStart w:id="142" w:name="_Toc186054980"/>
      <w:r w:rsidRPr="009747C4">
        <w:rPr>
          <w:rFonts w:cs="Times New Roman"/>
          <w:szCs w:val="26"/>
          <w:lang w:val="en-US"/>
        </w:rPr>
        <w:t>Bảng 2.2 Bảng các loại phụ phí</w:t>
      </w:r>
      <w:bookmarkEnd w:id="142"/>
    </w:p>
    <w:p w14:paraId="7D3501D1" w14:textId="77777777" w:rsidR="007D5646" w:rsidRPr="009747C4" w:rsidRDefault="007D5646" w:rsidP="000F669E">
      <w:pPr>
        <w:spacing w:line="360" w:lineRule="auto"/>
        <w:rPr>
          <w:b/>
          <w:bCs/>
          <w:i/>
          <w:iCs/>
          <w:sz w:val="26"/>
          <w:szCs w:val="26"/>
          <w:lang w:val="en-AU"/>
        </w:rPr>
      </w:pPr>
      <w:r w:rsidRPr="009747C4">
        <w:rPr>
          <w:b/>
          <w:bCs/>
          <w:sz w:val="26"/>
          <w:szCs w:val="26"/>
          <w:lang w:val="en-AU"/>
        </w:rPr>
        <w:t>Công thức tính cước:</w:t>
      </w:r>
      <w:r w:rsidRPr="009747C4">
        <w:rPr>
          <w:b/>
          <w:bCs/>
          <w:i/>
          <w:iCs/>
          <w:sz w:val="26"/>
          <w:szCs w:val="26"/>
          <w:lang w:val="en-AU"/>
        </w:rPr>
        <w:t xml:space="preserve"> Giá cước tối thiểu + Giá cước mỗi km tiếp theo (sau 2km đầu tiên) + Giá cước tính theo thời gian di chuyển (sau 2km đầu tiên) + Phụ phí</w:t>
      </w:r>
    </w:p>
    <w:p w14:paraId="75939846" w14:textId="77777777" w:rsidR="007D5646" w:rsidRPr="009747C4" w:rsidRDefault="007D5646" w:rsidP="000F669E">
      <w:pPr>
        <w:pStyle w:val="ListParagraph"/>
        <w:numPr>
          <w:ilvl w:val="0"/>
          <w:numId w:val="22"/>
        </w:numPr>
        <w:spacing w:line="360" w:lineRule="auto"/>
        <w:jc w:val="left"/>
        <w:rPr>
          <w:rFonts w:cs="Times New Roman"/>
          <w:b w:val="0"/>
          <w:bCs/>
          <w:szCs w:val="26"/>
          <w:lang w:val="en-AU"/>
        </w:rPr>
      </w:pPr>
      <w:r w:rsidRPr="009747C4">
        <w:rPr>
          <w:rFonts w:cs="Times New Roman"/>
          <w:bCs/>
          <w:szCs w:val="26"/>
          <w:lang w:val="en-AU"/>
        </w:rPr>
        <w:t>Ví dụ: Chuyến ô tô 4 chỗ đi 10km, thời gian di chuyển sau 2km đầu tiên là 30 phút, thời tiết mưa to, không có phí cầu đường</w:t>
      </w:r>
    </w:p>
    <w:p w14:paraId="3A459E41" w14:textId="77777777" w:rsidR="00A016A8" w:rsidRPr="009747C4" w:rsidRDefault="007D5646" w:rsidP="000F669E">
      <w:pPr>
        <w:spacing w:line="360" w:lineRule="auto"/>
        <w:rPr>
          <w:i/>
          <w:iCs/>
          <w:sz w:val="26"/>
          <w:szCs w:val="26"/>
          <w:lang w:val="en-AU"/>
        </w:rPr>
      </w:pPr>
      <w:r w:rsidRPr="009747C4">
        <w:rPr>
          <w:b/>
          <w:bCs/>
          <w:sz w:val="26"/>
          <w:szCs w:val="26"/>
          <w:lang w:val="en-AU"/>
        </w:rPr>
        <w:tab/>
      </w:r>
      <w:r w:rsidRPr="009747C4">
        <w:rPr>
          <w:i/>
          <w:iCs/>
          <w:sz w:val="26"/>
          <w:szCs w:val="26"/>
          <w:lang w:val="en-AU"/>
        </w:rPr>
        <w:t>=&gt; Giá cước: 29.000+8*10000 + 30*450+50000 + 4000= 135.500đ</w:t>
      </w:r>
    </w:p>
    <w:p w14:paraId="1BD501F3" w14:textId="77777777" w:rsidR="007E5296" w:rsidRPr="009747C4" w:rsidRDefault="00DF1BE5" w:rsidP="000F669E">
      <w:pPr>
        <w:pStyle w:val="Heading2"/>
        <w:spacing w:before="60" w:after="60" w:line="360" w:lineRule="auto"/>
        <w:rPr>
          <w:lang w:val="en-US"/>
        </w:rPr>
      </w:pPr>
      <w:bookmarkStart w:id="143" w:name="_Toc186054877"/>
      <w:r w:rsidRPr="009747C4">
        <w:rPr>
          <w:lang w:val="en-US"/>
        </w:rPr>
        <w:t>2.</w:t>
      </w:r>
      <w:r w:rsidR="001D5CBB" w:rsidRPr="009747C4">
        <w:rPr>
          <w:lang w:val="en-US"/>
        </w:rPr>
        <w:t>4</w:t>
      </w:r>
      <w:r w:rsidR="00BC2553" w:rsidRPr="009747C4">
        <w:t xml:space="preserve"> </w:t>
      </w:r>
      <w:r w:rsidR="00BC2553" w:rsidRPr="009747C4">
        <w:rPr>
          <w:lang w:val="en-US"/>
        </w:rPr>
        <w:t>K</w:t>
      </w:r>
      <w:r w:rsidR="007E5296" w:rsidRPr="009747C4">
        <w:rPr>
          <w:lang w:val="en-US"/>
        </w:rPr>
        <w:t>ết</w:t>
      </w:r>
      <w:r w:rsidR="00BC2553" w:rsidRPr="009747C4">
        <w:rPr>
          <w:lang w:val="en-US"/>
        </w:rPr>
        <w:t xml:space="preserve"> luận</w:t>
      </w:r>
      <w:r w:rsidRPr="009747C4">
        <w:t xml:space="preserve"> </w:t>
      </w:r>
      <w:r w:rsidR="00555904" w:rsidRPr="009747C4">
        <w:rPr>
          <w:lang w:val="en-US"/>
        </w:rPr>
        <w:t>C</w:t>
      </w:r>
      <w:r w:rsidRPr="009747C4">
        <w:t xml:space="preserve">hương </w:t>
      </w:r>
      <w:r w:rsidR="00BC2553" w:rsidRPr="009747C4">
        <w:rPr>
          <w:lang w:val="en-US"/>
        </w:rPr>
        <w:t>II</w:t>
      </w:r>
      <w:bookmarkEnd w:id="143"/>
    </w:p>
    <w:p w14:paraId="55B8950D" w14:textId="77777777" w:rsidR="00555904" w:rsidRPr="009747C4" w:rsidRDefault="003612ED" w:rsidP="000F669E">
      <w:pPr>
        <w:spacing w:before="60" w:after="60" w:line="360" w:lineRule="auto"/>
        <w:ind w:firstLine="720"/>
        <w:jc w:val="both"/>
        <w:rPr>
          <w:sz w:val="26"/>
          <w:szCs w:val="26"/>
        </w:rPr>
      </w:pPr>
      <w:r w:rsidRPr="009747C4">
        <w:rPr>
          <w:sz w:val="26"/>
          <w:szCs w:val="26"/>
          <w:lang w:val="en-US"/>
        </w:rPr>
        <w:t xml:space="preserve">Như vậy, chương II đã đưa ra rất chi tiết về những </w:t>
      </w:r>
      <w:r w:rsidR="004F6477" w:rsidRPr="009747C4">
        <w:rPr>
          <w:sz w:val="26"/>
          <w:szCs w:val="26"/>
          <w:lang w:val="en-US"/>
        </w:rPr>
        <w:t>công nghệ sử dụng và thiết kế tổng quát hệ thống</w:t>
      </w:r>
      <w:r w:rsidRPr="009747C4">
        <w:rPr>
          <w:sz w:val="26"/>
          <w:szCs w:val="26"/>
          <w:lang w:val="en-US"/>
        </w:rPr>
        <w:t xml:space="preserve">. </w:t>
      </w:r>
      <w:r w:rsidRPr="009747C4">
        <w:rPr>
          <w:sz w:val="26"/>
          <w:szCs w:val="26"/>
        </w:rPr>
        <w:t>Đây sẽ là cơ sở vững chắc để triển khai các nội dung trong các chương tiếp theo, tập trung vào thiết kế chi tiết và triển khai thực tế hệ thống.</w:t>
      </w:r>
    </w:p>
    <w:p w14:paraId="253B0265" w14:textId="77777777" w:rsidR="00555904" w:rsidRPr="009747C4" w:rsidRDefault="00555904" w:rsidP="000F669E">
      <w:pPr>
        <w:spacing w:line="360" w:lineRule="auto"/>
        <w:rPr>
          <w:b/>
          <w:sz w:val="30"/>
          <w:szCs w:val="26"/>
        </w:rPr>
      </w:pPr>
      <w:r w:rsidRPr="009747C4">
        <w:rPr>
          <w:sz w:val="30"/>
        </w:rPr>
        <w:br w:type="page"/>
      </w:r>
    </w:p>
    <w:p w14:paraId="63D79B08" w14:textId="77777777" w:rsidR="00AE06D9" w:rsidRPr="009747C4" w:rsidRDefault="00AE06D9" w:rsidP="000F669E">
      <w:pPr>
        <w:pStyle w:val="Heading1"/>
        <w:spacing w:before="60" w:after="60" w:line="360" w:lineRule="auto"/>
        <w:rPr>
          <w:sz w:val="30"/>
        </w:rPr>
        <w:sectPr w:rsidR="00AE06D9" w:rsidRPr="009747C4" w:rsidSect="00AE06D9">
          <w:headerReference w:type="default" r:id="rId24"/>
          <w:pgSz w:w="11909" w:h="16834"/>
          <w:pgMar w:top="1134" w:right="1134" w:bottom="1134" w:left="1701" w:header="720" w:footer="720" w:gutter="0"/>
          <w:cols w:space="720"/>
          <w:docGrid w:linePitch="326"/>
        </w:sectPr>
      </w:pPr>
    </w:p>
    <w:p w14:paraId="6163608A" w14:textId="77777777" w:rsidR="00CA471C" w:rsidRPr="009747C4" w:rsidRDefault="005E422C" w:rsidP="000F669E">
      <w:pPr>
        <w:pStyle w:val="Heading1"/>
        <w:spacing w:before="60" w:after="60" w:line="360" w:lineRule="auto"/>
        <w:rPr>
          <w:sz w:val="30"/>
        </w:rPr>
      </w:pPr>
      <w:bookmarkStart w:id="148" w:name="_Toc186054878"/>
      <w:r w:rsidRPr="009747C4">
        <w:rPr>
          <w:sz w:val="30"/>
        </w:rPr>
        <w:lastRenderedPageBreak/>
        <w:t xml:space="preserve">CHƯƠNG </w:t>
      </w:r>
      <w:r w:rsidR="007E5296" w:rsidRPr="009747C4">
        <w:rPr>
          <w:sz w:val="30"/>
          <w:lang w:val="en-US"/>
        </w:rPr>
        <w:t>III</w:t>
      </w:r>
      <w:r w:rsidRPr="009747C4">
        <w:rPr>
          <w:sz w:val="30"/>
        </w:rPr>
        <w:t xml:space="preserve">. </w:t>
      </w:r>
      <w:r w:rsidR="00A96355" w:rsidRPr="009747C4">
        <w:rPr>
          <w:sz w:val="30"/>
          <w:lang w:val="en-US"/>
        </w:rPr>
        <w:t>PHÂN TÍCH VÀ THIẾT KẾ HỆ THỐNG</w:t>
      </w:r>
      <w:bookmarkEnd w:id="148"/>
    </w:p>
    <w:p w14:paraId="3C7B77C8" w14:textId="77777777" w:rsidR="008E23C8" w:rsidRPr="009747C4" w:rsidRDefault="007D5646" w:rsidP="000F669E">
      <w:pPr>
        <w:spacing w:before="60" w:after="60" w:line="360" w:lineRule="auto"/>
        <w:ind w:firstLine="720"/>
        <w:jc w:val="both"/>
        <w:rPr>
          <w:sz w:val="26"/>
          <w:szCs w:val="26"/>
          <w:lang w:val="en-US"/>
        </w:rPr>
      </w:pPr>
      <w:r w:rsidRPr="009747C4">
        <w:rPr>
          <w:sz w:val="26"/>
          <w:szCs w:val="26"/>
          <w:lang w:val="en-US"/>
        </w:rPr>
        <w:t xml:space="preserve">Chương </w:t>
      </w:r>
      <w:r w:rsidR="001D5CBB" w:rsidRPr="009747C4">
        <w:rPr>
          <w:sz w:val="26"/>
          <w:szCs w:val="26"/>
          <w:lang w:val="en-US"/>
        </w:rPr>
        <w:t>III</w:t>
      </w:r>
      <w:r w:rsidRPr="009747C4">
        <w:rPr>
          <w:sz w:val="26"/>
          <w:szCs w:val="26"/>
          <w:lang w:val="en-US"/>
        </w:rPr>
        <w:t xml:space="preserve"> sẽ đưa ra chi tiết phân tích và thiết kế của hệ thống, bao gồm các biểu đồ, sơ đồ, các thiết kế chi tiết cho từng phần, từng </w:t>
      </w:r>
      <w:r w:rsidR="001D5CBB" w:rsidRPr="009747C4">
        <w:rPr>
          <w:sz w:val="26"/>
          <w:szCs w:val="26"/>
          <w:lang w:val="en-US"/>
        </w:rPr>
        <w:t>chức năng</w:t>
      </w:r>
      <w:r w:rsidRPr="009747C4">
        <w:rPr>
          <w:sz w:val="26"/>
          <w:szCs w:val="26"/>
          <w:lang w:val="en-US"/>
        </w:rPr>
        <w:t xml:space="preserve"> của hệ thống</w:t>
      </w:r>
      <w:r w:rsidR="004F6477" w:rsidRPr="009747C4">
        <w:rPr>
          <w:sz w:val="26"/>
          <w:szCs w:val="26"/>
          <w:lang w:val="en-US"/>
        </w:rPr>
        <w:t xml:space="preserve"> cũng như thiết kế cơ sở dữ liệu cho hệ thống</w:t>
      </w:r>
      <w:r w:rsidRPr="009747C4">
        <w:rPr>
          <w:sz w:val="26"/>
          <w:szCs w:val="26"/>
          <w:lang w:val="en-US"/>
        </w:rPr>
        <w:t>.</w:t>
      </w:r>
    </w:p>
    <w:p w14:paraId="67AF11D7" w14:textId="77777777" w:rsidR="00B21E5F" w:rsidRPr="009747C4" w:rsidRDefault="00B21E5F" w:rsidP="000F669E">
      <w:pPr>
        <w:pStyle w:val="Heading2"/>
        <w:spacing w:before="60" w:after="60" w:line="360" w:lineRule="auto"/>
        <w:jc w:val="both"/>
        <w:rPr>
          <w:sz w:val="28"/>
          <w:lang w:val="en-US"/>
        </w:rPr>
      </w:pPr>
      <w:bookmarkStart w:id="149" w:name="_Toc186054879"/>
      <w:r w:rsidRPr="009747C4">
        <w:rPr>
          <w:sz w:val="28"/>
          <w:lang w:val="en-US"/>
        </w:rPr>
        <w:t>3.</w:t>
      </w:r>
      <w:r w:rsidRPr="009747C4">
        <w:rPr>
          <w:sz w:val="28"/>
        </w:rPr>
        <w:t xml:space="preserve">1 </w:t>
      </w:r>
      <w:r w:rsidRPr="009747C4">
        <w:rPr>
          <w:sz w:val="28"/>
          <w:lang w:val="en-US"/>
        </w:rPr>
        <w:t>Tổng quan hệ thống</w:t>
      </w:r>
      <w:bookmarkEnd w:id="149"/>
    </w:p>
    <w:p w14:paraId="424C4B4F" w14:textId="77777777" w:rsidR="00E41E1D" w:rsidRPr="009747C4" w:rsidRDefault="00B21E5F" w:rsidP="000F669E">
      <w:pPr>
        <w:pStyle w:val="Heading3"/>
        <w:spacing w:line="360" w:lineRule="auto"/>
        <w:rPr>
          <w:lang w:val="en-AU"/>
        </w:rPr>
      </w:pPr>
      <w:bookmarkStart w:id="150" w:name="_Toc186054880"/>
      <w:r w:rsidRPr="009747C4">
        <w:rPr>
          <w:lang w:val="en-AU"/>
        </w:rPr>
        <w:t>3.1.1 Môi trường hệ thống</w:t>
      </w:r>
      <w:bookmarkEnd w:id="150"/>
    </w:p>
    <w:p w14:paraId="03F1E640" w14:textId="77777777" w:rsidR="00E41E1D" w:rsidRPr="009747C4" w:rsidRDefault="00E41E1D" w:rsidP="000F669E">
      <w:pPr>
        <w:spacing w:line="360" w:lineRule="auto"/>
      </w:pPr>
      <w:r w:rsidRPr="009747C4">
        <w:rPr>
          <w:noProof/>
        </w:rPr>
        <w:drawing>
          <wp:inline distT="0" distB="0" distL="0" distR="0" wp14:anchorId="1764E96D" wp14:editId="155BAEAD">
            <wp:extent cx="5683910" cy="5676401"/>
            <wp:effectExtent l="0" t="0" r="0" b="635"/>
            <wp:docPr id="23" name="Picture 23" descr="system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_environ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699" cy="5688174"/>
                    </a:xfrm>
                    <a:prstGeom prst="rect">
                      <a:avLst/>
                    </a:prstGeom>
                    <a:noFill/>
                    <a:ln>
                      <a:noFill/>
                    </a:ln>
                  </pic:spPr>
                </pic:pic>
              </a:graphicData>
            </a:graphic>
          </wp:inline>
        </w:drawing>
      </w:r>
    </w:p>
    <w:p w14:paraId="721AE2D7" w14:textId="77777777" w:rsidR="006078AF" w:rsidRPr="009747C4" w:rsidRDefault="006078AF" w:rsidP="000F669E">
      <w:pPr>
        <w:pStyle w:val="Heading8"/>
        <w:spacing w:line="360" w:lineRule="auto"/>
        <w:rPr>
          <w:rFonts w:eastAsia="Times New Roman" w:cs="Times New Roman"/>
          <w:lang w:val="en-US"/>
        </w:rPr>
      </w:pPr>
      <w:bookmarkStart w:id="151" w:name="_Toc186054981"/>
      <w:r w:rsidRPr="009747C4">
        <w:rPr>
          <w:rFonts w:eastAsia="Times New Roman" w:cs="Times New Roman"/>
        </w:rPr>
        <w:t xml:space="preserve">Hình </w:t>
      </w:r>
      <w:r w:rsidRPr="009747C4">
        <w:rPr>
          <w:rFonts w:eastAsia="Times New Roman" w:cs="Times New Roman"/>
          <w:lang w:val="en-US"/>
        </w:rPr>
        <w:t>3.1</w:t>
      </w:r>
      <w:r w:rsidRPr="009747C4">
        <w:rPr>
          <w:rFonts w:eastAsia="Times New Roman" w:cs="Times New Roman"/>
        </w:rPr>
        <w:t xml:space="preserve"> </w:t>
      </w:r>
      <w:r w:rsidR="00C22883" w:rsidRPr="009747C4">
        <w:rPr>
          <w:rFonts w:eastAsia="Times New Roman" w:cs="Times New Roman"/>
          <w:lang w:val="en-US"/>
        </w:rPr>
        <w:t>Sơ đồ môi trường hệ thống</w:t>
      </w:r>
      <w:bookmarkEnd w:id="151"/>
      <w:r w:rsidR="00C22883" w:rsidRPr="009747C4">
        <w:rPr>
          <w:rFonts w:eastAsia="Times New Roman" w:cs="Times New Roman"/>
          <w:lang w:val="en-US"/>
        </w:rPr>
        <w:t xml:space="preserve"> </w:t>
      </w:r>
    </w:p>
    <w:p w14:paraId="0C7D37C9" w14:textId="77777777" w:rsidR="00E41E1D" w:rsidRPr="009747C4" w:rsidRDefault="00E41E1D" w:rsidP="000F669E">
      <w:pPr>
        <w:spacing w:line="360" w:lineRule="auto"/>
      </w:pPr>
      <w:r w:rsidRPr="009747C4">
        <w:tab/>
        <w:t>Hệ thống đặt xe trực tuyến tích hợp thanh toán điện tử và theo dõi GPS thời gian thực cho ứng dụng di động bao gồm 4 bên liên quan chính là: Khách hàng, tài xế, người quản lý, Người phát triển hệ thống</w:t>
      </w:r>
    </w:p>
    <w:p w14:paraId="3AD1E03A" w14:textId="77777777" w:rsidR="00C22883" w:rsidRPr="009747C4" w:rsidRDefault="00C22883" w:rsidP="000F669E">
      <w:pPr>
        <w:pStyle w:val="Heading2"/>
        <w:spacing w:before="60" w:after="60" w:line="360" w:lineRule="auto"/>
        <w:jc w:val="both"/>
        <w:rPr>
          <w:sz w:val="28"/>
          <w:lang w:val="en-US"/>
        </w:rPr>
      </w:pPr>
      <w:bookmarkStart w:id="152" w:name="_Toc186054881"/>
      <w:r w:rsidRPr="009747C4">
        <w:rPr>
          <w:sz w:val="28"/>
          <w:lang w:val="en-US"/>
        </w:rPr>
        <w:lastRenderedPageBreak/>
        <w:t>3.2</w:t>
      </w:r>
      <w:r w:rsidRPr="009747C4">
        <w:rPr>
          <w:sz w:val="28"/>
        </w:rPr>
        <w:t xml:space="preserve"> </w:t>
      </w:r>
      <w:r w:rsidRPr="009747C4">
        <w:rPr>
          <w:sz w:val="28"/>
          <w:lang w:val="en-US"/>
        </w:rPr>
        <w:t>Sơ đồ Usecase</w:t>
      </w:r>
      <w:bookmarkEnd w:id="152"/>
    </w:p>
    <w:p w14:paraId="2093F27B" w14:textId="77777777" w:rsidR="00E41E1D" w:rsidRPr="009747C4" w:rsidRDefault="00C22883" w:rsidP="000F669E">
      <w:pPr>
        <w:pStyle w:val="Heading3"/>
        <w:spacing w:line="360" w:lineRule="auto"/>
        <w:rPr>
          <w:lang w:val="en-US"/>
        </w:rPr>
      </w:pPr>
      <w:bookmarkStart w:id="153" w:name="_Toc186054882"/>
      <w:r w:rsidRPr="009747C4">
        <w:rPr>
          <w:lang w:val="en-AU"/>
        </w:rPr>
        <w:t xml:space="preserve">3.2.1 </w:t>
      </w:r>
      <w:r w:rsidRPr="009747C4">
        <w:rPr>
          <w:lang w:val="en-US"/>
        </w:rPr>
        <w:t>Usecase Tổng quát</w:t>
      </w:r>
      <w:bookmarkEnd w:id="153"/>
    </w:p>
    <w:p w14:paraId="66CA1141" w14:textId="77777777" w:rsidR="00E41E1D" w:rsidRPr="009747C4" w:rsidRDefault="002575A3" w:rsidP="000F669E">
      <w:pPr>
        <w:spacing w:line="360" w:lineRule="auto"/>
      </w:pPr>
      <w:r w:rsidRPr="009747C4">
        <w:rPr>
          <w:noProof/>
        </w:rPr>
        <w:drawing>
          <wp:inline distT="0" distB="0" distL="0" distR="0" wp14:anchorId="7948DF89" wp14:editId="7BB48FEA">
            <wp:extent cx="5761990" cy="5234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5234305"/>
                    </a:xfrm>
                    <a:prstGeom prst="rect">
                      <a:avLst/>
                    </a:prstGeom>
                  </pic:spPr>
                </pic:pic>
              </a:graphicData>
            </a:graphic>
          </wp:inline>
        </w:drawing>
      </w:r>
    </w:p>
    <w:p w14:paraId="7104C9C5" w14:textId="77777777" w:rsidR="00787DF9" w:rsidRPr="009747C4" w:rsidRDefault="00787DF9" w:rsidP="000F669E">
      <w:pPr>
        <w:pStyle w:val="Heading7"/>
        <w:spacing w:line="360" w:lineRule="auto"/>
        <w:rPr>
          <w:rFonts w:cs="Times New Roman"/>
          <w:lang w:val="en-US"/>
        </w:rPr>
      </w:pPr>
      <w:bookmarkStart w:id="154" w:name="_Toc186054939"/>
      <w:r w:rsidRPr="009747C4">
        <w:rPr>
          <w:rFonts w:cs="Times New Roman"/>
          <w:lang w:val="en-US"/>
        </w:rPr>
        <w:t>Hình 3.2 Usecase Tổng quát</w:t>
      </w:r>
      <w:bookmarkEnd w:id="154"/>
    </w:p>
    <w:p w14:paraId="5FBD7EA1" w14:textId="77777777" w:rsidR="00787DF9" w:rsidRPr="009747C4" w:rsidRDefault="00787DF9" w:rsidP="000F669E">
      <w:pPr>
        <w:spacing w:line="360" w:lineRule="auto"/>
      </w:pPr>
    </w:p>
    <w:p w14:paraId="03AFCE45" w14:textId="77777777" w:rsidR="00E41E1D" w:rsidRPr="009747C4" w:rsidRDefault="00C22883" w:rsidP="000F669E">
      <w:pPr>
        <w:pStyle w:val="Heading3"/>
        <w:spacing w:line="360" w:lineRule="auto"/>
        <w:rPr>
          <w:noProof/>
          <w:lang w:val="en-US"/>
        </w:rPr>
      </w:pPr>
      <w:bookmarkStart w:id="155" w:name="_Toc77487631"/>
      <w:bookmarkStart w:id="156" w:name="_Toc186054883"/>
      <w:r w:rsidRPr="009747C4">
        <w:rPr>
          <w:lang w:val="en-AU"/>
        </w:rPr>
        <w:lastRenderedPageBreak/>
        <w:t xml:space="preserve">3.2.2 </w:t>
      </w:r>
      <w:r w:rsidRPr="009747C4">
        <w:rPr>
          <w:lang w:val="en-US"/>
        </w:rPr>
        <w:t>Usecase Đăng nhập</w:t>
      </w:r>
      <w:bookmarkEnd w:id="155"/>
      <w:bookmarkEnd w:id="156"/>
    </w:p>
    <w:p w14:paraId="0A88D023" w14:textId="77777777" w:rsidR="006602D1" w:rsidRPr="009747C4" w:rsidRDefault="006602D1" w:rsidP="000F669E">
      <w:pPr>
        <w:spacing w:line="360" w:lineRule="auto"/>
        <w:rPr>
          <w:lang w:val="en-US"/>
        </w:rPr>
      </w:pPr>
      <w:r w:rsidRPr="009747C4">
        <w:rPr>
          <w:i/>
          <w:noProof/>
          <w:lang w:val="en-US"/>
        </w:rPr>
        <w:drawing>
          <wp:inline distT="0" distB="0" distL="0" distR="0" wp14:anchorId="5901FBAB" wp14:editId="3C20AC1C">
            <wp:extent cx="5761990" cy="2658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658110"/>
                    </a:xfrm>
                    <a:prstGeom prst="rect">
                      <a:avLst/>
                    </a:prstGeom>
                  </pic:spPr>
                </pic:pic>
              </a:graphicData>
            </a:graphic>
          </wp:inline>
        </w:drawing>
      </w:r>
    </w:p>
    <w:p w14:paraId="3DA5827E" w14:textId="77777777" w:rsidR="00AB7D25" w:rsidRPr="009747C4" w:rsidRDefault="00AB7D25" w:rsidP="000F669E">
      <w:pPr>
        <w:pStyle w:val="Heading7"/>
        <w:spacing w:line="360" w:lineRule="auto"/>
        <w:rPr>
          <w:rFonts w:cs="Times New Roman"/>
          <w:lang w:val="en-US"/>
        </w:rPr>
      </w:pPr>
      <w:bookmarkStart w:id="157" w:name="_Toc186054940"/>
      <w:r w:rsidRPr="009747C4">
        <w:rPr>
          <w:rFonts w:cs="Times New Roman"/>
          <w:lang w:val="en-US"/>
        </w:rPr>
        <w:t>Hình 3.</w:t>
      </w:r>
      <w:r w:rsidR="00D83E1E" w:rsidRPr="009747C4">
        <w:rPr>
          <w:rFonts w:cs="Times New Roman"/>
          <w:lang w:val="en-US"/>
        </w:rPr>
        <w:t>3</w:t>
      </w:r>
      <w:r w:rsidRPr="009747C4">
        <w:rPr>
          <w:rFonts w:cs="Times New Roman"/>
          <w:lang w:val="en-US"/>
        </w:rPr>
        <w:t xml:space="preserve"> Usecase Đăng nhập</w:t>
      </w:r>
      <w:bookmarkEnd w:id="157"/>
    </w:p>
    <w:p w14:paraId="118BE2F5" w14:textId="77777777" w:rsidR="009D37CE" w:rsidRPr="009747C4" w:rsidRDefault="009D37CE" w:rsidP="000F669E">
      <w:pPr>
        <w:pStyle w:val="Heading3"/>
        <w:spacing w:line="360" w:lineRule="auto"/>
        <w:rPr>
          <w:lang w:val="en-US"/>
        </w:rPr>
      </w:pPr>
      <w:bookmarkStart w:id="158" w:name="_Toc186054884"/>
      <w:bookmarkStart w:id="159" w:name="_Toc77487648"/>
      <w:r w:rsidRPr="009747C4">
        <w:rPr>
          <w:lang w:val="en-US"/>
        </w:rPr>
        <w:t>3.2.3 Usecase Quản lý thông tin cá nhân</w:t>
      </w:r>
      <w:bookmarkEnd w:id="158"/>
    </w:p>
    <w:p w14:paraId="3E8E99E9" w14:textId="77777777" w:rsidR="009D37CE" w:rsidRPr="009747C4" w:rsidRDefault="009D37CE" w:rsidP="000F669E">
      <w:pPr>
        <w:spacing w:line="360" w:lineRule="auto"/>
        <w:rPr>
          <w:lang w:val="en-US"/>
        </w:rPr>
      </w:pPr>
      <w:r w:rsidRPr="009747C4">
        <w:rPr>
          <w:noProof/>
          <w:lang w:val="en-US"/>
        </w:rPr>
        <w:drawing>
          <wp:inline distT="0" distB="0" distL="0" distR="0" wp14:anchorId="4C77719B" wp14:editId="1D4E336F">
            <wp:extent cx="5761990"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079750"/>
                    </a:xfrm>
                    <a:prstGeom prst="rect">
                      <a:avLst/>
                    </a:prstGeom>
                  </pic:spPr>
                </pic:pic>
              </a:graphicData>
            </a:graphic>
          </wp:inline>
        </w:drawing>
      </w:r>
    </w:p>
    <w:p w14:paraId="7FB34F5D" w14:textId="77777777" w:rsidR="00AB7D25" w:rsidRPr="009747C4" w:rsidRDefault="00AB7D25" w:rsidP="000F669E">
      <w:pPr>
        <w:pStyle w:val="Heading7"/>
        <w:spacing w:line="360" w:lineRule="auto"/>
        <w:rPr>
          <w:rFonts w:cs="Times New Roman"/>
          <w:lang w:val="en-US"/>
        </w:rPr>
      </w:pPr>
      <w:bookmarkStart w:id="160" w:name="_Toc186054941"/>
      <w:r w:rsidRPr="009747C4">
        <w:rPr>
          <w:rFonts w:cs="Times New Roman"/>
          <w:lang w:val="en-US"/>
        </w:rPr>
        <w:t>Hình 3.</w:t>
      </w:r>
      <w:r w:rsidR="00D83E1E" w:rsidRPr="009747C4">
        <w:rPr>
          <w:rFonts w:cs="Times New Roman"/>
          <w:lang w:val="en-US"/>
        </w:rPr>
        <w:t>4</w:t>
      </w:r>
      <w:r w:rsidRPr="009747C4">
        <w:rPr>
          <w:rFonts w:cs="Times New Roman"/>
          <w:lang w:val="en-US"/>
        </w:rPr>
        <w:t xml:space="preserve"> Usecase Quản lý thông tin cá nhân</w:t>
      </w:r>
      <w:bookmarkEnd w:id="160"/>
    </w:p>
    <w:p w14:paraId="1CF8AD2E" w14:textId="77777777" w:rsidR="00AB7D25" w:rsidRPr="009747C4" w:rsidRDefault="00AB7D25" w:rsidP="000F669E">
      <w:pPr>
        <w:spacing w:line="360" w:lineRule="auto"/>
        <w:rPr>
          <w:lang w:val="en-US"/>
        </w:rPr>
      </w:pPr>
    </w:p>
    <w:p w14:paraId="0B188412" w14:textId="77777777" w:rsidR="006417BD" w:rsidRPr="009747C4" w:rsidRDefault="006417BD" w:rsidP="000F669E">
      <w:pPr>
        <w:pStyle w:val="Heading3"/>
        <w:spacing w:line="360" w:lineRule="auto"/>
        <w:rPr>
          <w:lang w:val="en-US"/>
        </w:rPr>
      </w:pPr>
      <w:bookmarkStart w:id="161" w:name="_Toc186054885"/>
      <w:r w:rsidRPr="009747C4">
        <w:rPr>
          <w:lang w:val="en-US"/>
        </w:rPr>
        <w:lastRenderedPageBreak/>
        <w:t>3.2.4 Usecase Xem lịch sử chuyến đi</w:t>
      </w:r>
      <w:bookmarkEnd w:id="161"/>
    </w:p>
    <w:p w14:paraId="468F6F85" w14:textId="77777777" w:rsidR="006417BD" w:rsidRPr="009747C4" w:rsidRDefault="006417BD" w:rsidP="000F669E">
      <w:pPr>
        <w:spacing w:line="360" w:lineRule="auto"/>
        <w:rPr>
          <w:lang w:val="en-US"/>
        </w:rPr>
      </w:pPr>
      <w:r w:rsidRPr="009747C4">
        <w:rPr>
          <w:noProof/>
          <w:lang w:val="en-US"/>
        </w:rPr>
        <w:drawing>
          <wp:inline distT="0" distB="0" distL="0" distR="0" wp14:anchorId="5C17E0EB" wp14:editId="1B1C8F09">
            <wp:extent cx="576199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686810"/>
                    </a:xfrm>
                    <a:prstGeom prst="rect">
                      <a:avLst/>
                    </a:prstGeom>
                  </pic:spPr>
                </pic:pic>
              </a:graphicData>
            </a:graphic>
          </wp:inline>
        </w:drawing>
      </w:r>
    </w:p>
    <w:p w14:paraId="07B61803" w14:textId="77777777" w:rsidR="00AB7D25" w:rsidRPr="009747C4" w:rsidRDefault="00AB7D25" w:rsidP="000F669E">
      <w:pPr>
        <w:pStyle w:val="Heading7"/>
        <w:spacing w:line="360" w:lineRule="auto"/>
        <w:rPr>
          <w:rFonts w:cs="Times New Roman"/>
          <w:lang w:val="en-US"/>
        </w:rPr>
      </w:pPr>
      <w:bookmarkStart w:id="162" w:name="_Toc186054942"/>
      <w:r w:rsidRPr="009747C4">
        <w:rPr>
          <w:rFonts w:cs="Times New Roman"/>
          <w:lang w:val="en-US"/>
        </w:rPr>
        <w:t>Hình 3.</w:t>
      </w:r>
      <w:r w:rsidR="00D83E1E" w:rsidRPr="009747C4">
        <w:rPr>
          <w:rFonts w:cs="Times New Roman"/>
          <w:lang w:val="en-US"/>
        </w:rPr>
        <w:t>5</w:t>
      </w:r>
      <w:r w:rsidRPr="009747C4">
        <w:rPr>
          <w:rFonts w:cs="Times New Roman"/>
          <w:lang w:val="en-US"/>
        </w:rPr>
        <w:t xml:space="preserve"> Usecase Xem lịch sử chuyến đi</w:t>
      </w:r>
      <w:bookmarkEnd w:id="162"/>
    </w:p>
    <w:p w14:paraId="6FC3E4A2" w14:textId="77777777" w:rsidR="007E5EA6" w:rsidRPr="009747C4" w:rsidRDefault="007E5EA6" w:rsidP="000F669E">
      <w:pPr>
        <w:pStyle w:val="Heading3"/>
        <w:spacing w:line="360" w:lineRule="auto"/>
        <w:rPr>
          <w:lang w:val="en-US"/>
        </w:rPr>
      </w:pPr>
      <w:bookmarkStart w:id="163" w:name="_Toc186054886"/>
      <w:r w:rsidRPr="009747C4">
        <w:rPr>
          <w:lang w:val="en-US"/>
        </w:rPr>
        <w:t>3.2.5 Usecase Nạp tiền vào</w:t>
      </w:r>
      <w:bookmarkEnd w:id="163"/>
      <w:r w:rsidRPr="009747C4">
        <w:rPr>
          <w:lang w:val="en-US"/>
        </w:rPr>
        <w:t xml:space="preserve"> </w:t>
      </w:r>
    </w:p>
    <w:p w14:paraId="492707DF" w14:textId="77777777" w:rsidR="007E5EA6" w:rsidRPr="009747C4" w:rsidRDefault="00AB7D25" w:rsidP="000F669E">
      <w:pPr>
        <w:spacing w:line="360" w:lineRule="auto"/>
        <w:rPr>
          <w:lang w:val="en-US"/>
        </w:rPr>
      </w:pPr>
      <w:r w:rsidRPr="009747C4">
        <w:rPr>
          <w:noProof/>
          <w:lang w:val="en-US"/>
        </w:rPr>
        <w:drawing>
          <wp:inline distT="0" distB="0" distL="0" distR="0" wp14:anchorId="31A802D2" wp14:editId="1580EEC2">
            <wp:extent cx="5696745"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6745" cy="3343742"/>
                    </a:xfrm>
                    <a:prstGeom prst="rect">
                      <a:avLst/>
                    </a:prstGeom>
                  </pic:spPr>
                </pic:pic>
              </a:graphicData>
            </a:graphic>
          </wp:inline>
        </w:drawing>
      </w:r>
    </w:p>
    <w:p w14:paraId="7965DAF0" w14:textId="77777777" w:rsidR="00AB7D25" w:rsidRPr="009747C4" w:rsidRDefault="00AB7D25" w:rsidP="000F669E">
      <w:pPr>
        <w:pStyle w:val="Heading7"/>
        <w:spacing w:line="360" w:lineRule="auto"/>
        <w:rPr>
          <w:rFonts w:cs="Times New Roman"/>
          <w:lang w:val="en-US"/>
        </w:rPr>
      </w:pPr>
      <w:bookmarkStart w:id="164" w:name="_Toc186054943"/>
      <w:r w:rsidRPr="009747C4">
        <w:rPr>
          <w:rFonts w:cs="Times New Roman"/>
          <w:lang w:val="en-US"/>
        </w:rPr>
        <w:lastRenderedPageBreak/>
        <w:t>Hình 3.</w:t>
      </w:r>
      <w:r w:rsidR="00D83E1E" w:rsidRPr="009747C4">
        <w:rPr>
          <w:rFonts w:cs="Times New Roman"/>
          <w:lang w:val="en-US"/>
        </w:rPr>
        <w:t>6</w:t>
      </w:r>
      <w:r w:rsidRPr="009747C4">
        <w:rPr>
          <w:rFonts w:cs="Times New Roman"/>
          <w:lang w:val="en-US"/>
        </w:rPr>
        <w:t xml:space="preserve"> Usecase Nạp tiền vào ví ứng dụng</w:t>
      </w:r>
      <w:bookmarkEnd w:id="164"/>
    </w:p>
    <w:p w14:paraId="538D1CBA" w14:textId="77777777" w:rsidR="003C1D68" w:rsidRPr="009747C4" w:rsidRDefault="003C1D68" w:rsidP="000F669E">
      <w:pPr>
        <w:pStyle w:val="Heading3"/>
        <w:spacing w:line="360" w:lineRule="auto"/>
        <w:rPr>
          <w:lang w:val="en-US"/>
        </w:rPr>
      </w:pPr>
      <w:bookmarkStart w:id="165" w:name="_Toc186054887"/>
      <w:r w:rsidRPr="009747C4">
        <w:rPr>
          <w:lang w:val="en-US"/>
        </w:rPr>
        <w:t>3.2.6 Usecase Đăng ký</w:t>
      </w:r>
      <w:bookmarkEnd w:id="165"/>
    </w:p>
    <w:p w14:paraId="6793E901" w14:textId="77777777" w:rsidR="00254F1D" w:rsidRPr="009747C4" w:rsidRDefault="00254F1D" w:rsidP="000F669E">
      <w:pPr>
        <w:spacing w:line="360" w:lineRule="auto"/>
        <w:rPr>
          <w:lang w:val="en-US"/>
        </w:rPr>
      </w:pPr>
      <w:r w:rsidRPr="009747C4">
        <w:rPr>
          <w:noProof/>
          <w:lang w:val="en-US"/>
        </w:rPr>
        <w:drawing>
          <wp:inline distT="0" distB="0" distL="0" distR="0" wp14:anchorId="0E54525C" wp14:editId="53E84AA5">
            <wp:extent cx="512516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5165" cy="2619741"/>
                    </a:xfrm>
                    <a:prstGeom prst="rect">
                      <a:avLst/>
                    </a:prstGeom>
                  </pic:spPr>
                </pic:pic>
              </a:graphicData>
            </a:graphic>
          </wp:inline>
        </w:drawing>
      </w:r>
    </w:p>
    <w:p w14:paraId="305EB89C" w14:textId="77777777" w:rsidR="00AB7D25" w:rsidRPr="009747C4" w:rsidRDefault="00AB7D25" w:rsidP="000F669E">
      <w:pPr>
        <w:pStyle w:val="Heading7"/>
        <w:spacing w:line="360" w:lineRule="auto"/>
        <w:rPr>
          <w:rFonts w:cs="Times New Roman"/>
          <w:lang w:val="en-US"/>
        </w:rPr>
      </w:pPr>
      <w:bookmarkStart w:id="166" w:name="_Toc186054944"/>
      <w:r w:rsidRPr="009747C4">
        <w:rPr>
          <w:rFonts w:cs="Times New Roman"/>
          <w:lang w:val="en-US"/>
        </w:rPr>
        <w:t>Hình 3.</w:t>
      </w:r>
      <w:r w:rsidR="00D83E1E" w:rsidRPr="009747C4">
        <w:rPr>
          <w:rFonts w:cs="Times New Roman"/>
          <w:lang w:val="en-US"/>
        </w:rPr>
        <w:t>7</w:t>
      </w:r>
      <w:r w:rsidRPr="009747C4">
        <w:rPr>
          <w:rFonts w:cs="Times New Roman"/>
          <w:lang w:val="en-US"/>
        </w:rPr>
        <w:t xml:space="preserve"> Usecase Đăng ký</w:t>
      </w:r>
      <w:bookmarkEnd w:id="166"/>
    </w:p>
    <w:p w14:paraId="3CDD0C11" w14:textId="77777777" w:rsidR="00E767F5" w:rsidRPr="009747C4" w:rsidRDefault="00E767F5" w:rsidP="000F669E">
      <w:pPr>
        <w:pStyle w:val="Heading3"/>
        <w:spacing w:line="360" w:lineRule="auto"/>
        <w:rPr>
          <w:lang w:val="en-US"/>
        </w:rPr>
      </w:pPr>
      <w:bookmarkStart w:id="167" w:name="_Toc186054888"/>
      <w:r w:rsidRPr="009747C4">
        <w:rPr>
          <w:lang w:val="en-US"/>
        </w:rPr>
        <w:t>3.2.7 Usecase Đặt xe</w:t>
      </w:r>
      <w:bookmarkEnd w:id="167"/>
    </w:p>
    <w:p w14:paraId="0724C863" w14:textId="77777777" w:rsidR="00E767F5" w:rsidRPr="009747C4" w:rsidRDefault="002575A3" w:rsidP="000F669E">
      <w:pPr>
        <w:spacing w:line="360" w:lineRule="auto"/>
        <w:rPr>
          <w:lang w:val="en-US"/>
        </w:rPr>
      </w:pPr>
      <w:r w:rsidRPr="009747C4">
        <w:rPr>
          <w:noProof/>
          <w:lang w:val="en-US"/>
        </w:rPr>
        <w:drawing>
          <wp:inline distT="0" distB="0" distL="0" distR="0" wp14:anchorId="118470C3" wp14:editId="20E6B3FF">
            <wp:extent cx="5761990" cy="3703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703955"/>
                    </a:xfrm>
                    <a:prstGeom prst="rect">
                      <a:avLst/>
                    </a:prstGeom>
                  </pic:spPr>
                </pic:pic>
              </a:graphicData>
            </a:graphic>
          </wp:inline>
        </w:drawing>
      </w:r>
    </w:p>
    <w:p w14:paraId="29283A22" w14:textId="77777777" w:rsidR="00AB7D25" w:rsidRPr="009747C4" w:rsidRDefault="00AB7D25" w:rsidP="000F669E">
      <w:pPr>
        <w:pStyle w:val="Heading7"/>
        <w:spacing w:line="360" w:lineRule="auto"/>
        <w:rPr>
          <w:rFonts w:cs="Times New Roman"/>
          <w:lang w:val="en-US"/>
        </w:rPr>
      </w:pPr>
      <w:bookmarkStart w:id="168" w:name="_Toc186054945"/>
      <w:r w:rsidRPr="009747C4">
        <w:rPr>
          <w:rFonts w:cs="Times New Roman"/>
          <w:lang w:val="en-US"/>
        </w:rPr>
        <w:t>Hình 3.</w:t>
      </w:r>
      <w:r w:rsidR="00D83E1E" w:rsidRPr="009747C4">
        <w:rPr>
          <w:rFonts w:cs="Times New Roman"/>
          <w:lang w:val="en-US"/>
        </w:rPr>
        <w:t>8</w:t>
      </w:r>
      <w:r w:rsidRPr="009747C4">
        <w:rPr>
          <w:rFonts w:cs="Times New Roman"/>
          <w:lang w:val="en-US"/>
        </w:rPr>
        <w:t xml:space="preserve"> Usecase Đặt xe</w:t>
      </w:r>
      <w:bookmarkEnd w:id="168"/>
    </w:p>
    <w:p w14:paraId="074AFEB9" w14:textId="77777777" w:rsidR="00AB7D25" w:rsidRPr="009747C4" w:rsidRDefault="00AB7D25" w:rsidP="000F669E">
      <w:pPr>
        <w:spacing w:line="360" w:lineRule="auto"/>
        <w:rPr>
          <w:lang w:val="en-US"/>
        </w:rPr>
      </w:pPr>
    </w:p>
    <w:p w14:paraId="631AC6E9" w14:textId="77777777" w:rsidR="002575A3" w:rsidRPr="009747C4" w:rsidRDefault="002575A3" w:rsidP="000F669E">
      <w:pPr>
        <w:pStyle w:val="Heading3"/>
        <w:spacing w:line="360" w:lineRule="auto"/>
        <w:rPr>
          <w:lang w:val="en-US"/>
        </w:rPr>
      </w:pPr>
      <w:bookmarkStart w:id="169" w:name="_Toc186054889"/>
      <w:r w:rsidRPr="009747C4">
        <w:rPr>
          <w:lang w:val="en-US"/>
        </w:rPr>
        <w:lastRenderedPageBreak/>
        <w:t>3.2.8 Usecase Thực hiện chuyến xe</w:t>
      </w:r>
      <w:bookmarkEnd w:id="169"/>
    </w:p>
    <w:p w14:paraId="154DD255" w14:textId="77777777" w:rsidR="002575A3" w:rsidRPr="009747C4" w:rsidRDefault="002575A3" w:rsidP="000F669E">
      <w:pPr>
        <w:spacing w:line="360" w:lineRule="auto"/>
        <w:rPr>
          <w:lang w:val="en-US"/>
        </w:rPr>
      </w:pPr>
      <w:r w:rsidRPr="009747C4">
        <w:rPr>
          <w:noProof/>
          <w:lang w:val="en-US"/>
        </w:rPr>
        <w:drawing>
          <wp:inline distT="0" distB="0" distL="0" distR="0" wp14:anchorId="4D93F83B" wp14:editId="40A6CAEC">
            <wp:extent cx="5761990" cy="3098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098165"/>
                    </a:xfrm>
                    <a:prstGeom prst="rect">
                      <a:avLst/>
                    </a:prstGeom>
                  </pic:spPr>
                </pic:pic>
              </a:graphicData>
            </a:graphic>
          </wp:inline>
        </w:drawing>
      </w:r>
    </w:p>
    <w:p w14:paraId="658AB9C1" w14:textId="77777777" w:rsidR="00AB7D25" w:rsidRPr="009747C4" w:rsidRDefault="00AB7D25" w:rsidP="000F669E">
      <w:pPr>
        <w:pStyle w:val="Heading7"/>
        <w:spacing w:line="360" w:lineRule="auto"/>
        <w:rPr>
          <w:rFonts w:cs="Times New Roman"/>
          <w:lang w:val="en-US"/>
        </w:rPr>
      </w:pPr>
      <w:bookmarkStart w:id="170" w:name="_Toc186054946"/>
      <w:r w:rsidRPr="009747C4">
        <w:rPr>
          <w:rFonts w:cs="Times New Roman"/>
          <w:lang w:val="en-US"/>
        </w:rPr>
        <w:t>Hình 3.</w:t>
      </w:r>
      <w:r w:rsidR="00D83E1E" w:rsidRPr="009747C4">
        <w:rPr>
          <w:rFonts w:cs="Times New Roman"/>
          <w:lang w:val="en-US"/>
        </w:rPr>
        <w:t>9</w:t>
      </w:r>
      <w:r w:rsidRPr="009747C4">
        <w:rPr>
          <w:rFonts w:cs="Times New Roman"/>
          <w:lang w:val="en-US"/>
        </w:rPr>
        <w:t xml:space="preserve"> Usecase Thực hiện chuyến xe</w:t>
      </w:r>
      <w:bookmarkEnd w:id="170"/>
    </w:p>
    <w:p w14:paraId="160507C5" w14:textId="77777777" w:rsidR="00583EC0" w:rsidRPr="009747C4" w:rsidRDefault="00583EC0" w:rsidP="000F669E">
      <w:pPr>
        <w:pStyle w:val="Heading3"/>
        <w:spacing w:line="360" w:lineRule="auto"/>
        <w:rPr>
          <w:lang w:val="en-US"/>
        </w:rPr>
      </w:pPr>
      <w:bookmarkStart w:id="171" w:name="_Toc186054890"/>
      <w:r w:rsidRPr="009747C4">
        <w:rPr>
          <w:lang w:val="en-US"/>
        </w:rPr>
        <w:t>3.2.9 Usecase Tìm kiếm chuyến xe</w:t>
      </w:r>
      <w:bookmarkEnd w:id="171"/>
    </w:p>
    <w:p w14:paraId="5A07BE32" w14:textId="77777777" w:rsidR="00583EC0" w:rsidRPr="009747C4" w:rsidRDefault="00583EC0" w:rsidP="000F669E">
      <w:pPr>
        <w:spacing w:line="360" w:lineRule="auto"/>
        <w:rPr>
          <w:lang w:val="en-US"/>
        </w:rPr>
      </w:pPr>
      <w:r w:rsidRPr="009747C4">
        <w:rPr>
          <w:noProof/>
        </w:rPr>
        <w:drawing>
          <wp:inline distT="0" distB="0" distL="0" distR="0" wp14:anchorId="59C39141" wp14:editId="3EA85C6E">
            <wp:extent cx="54864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761875C1" w14:textId="77777777" w:rsidR="00AB7D25" w:rsidRPr="009747C4" w:rsidRDefault="00AB7D25" w:rsidP="000F669E">
      <w:pPr>
        <w:pStyle w:val="Heading7"/>
        <w:spacing w:line="360" w:lineRule="auto"/>
        <w:rPr>
          <w:rFonts w:cs="Times New Roman"/>
          <w:lang w:val="en-US"/>
        </w:rPr>
      </w:pPr>
      <w:bookmarkStart w:id="172" w:name="_Toc186054947"/>
      <w:r w:rsidRPr="009747C4">
        <w:rPr>
          <w:rFonts w:cs="Times New Roman"/>
          <w:lang w:val="en-US"/>
        </w:rPr>
        <w:t>Hình 3.</w:t>
      </w:r>
      <w:r w:rsidR="00D83E1E" w:rsidRPr="009747C4">
        <w:rPr>
          <w:rFonts w:cs="Times New Roman"/>
          <w:lang w:val="en-US"/>
        </w:rPr>
        <w:t>10</w:t>
      </w:r>
      <w:r w:rsidRPr="009747C4">
        <w:rPr>
          <w:rFonts w:cs="Times New Roman"/>
          <w:lang w:val="en-US"/>
        </w:rPr>
        <w:t xml:space="preserve"> Usecase Tìm kiếm chuyến xe</w:t>
      </w:r>
      <w:bookmarkEnd w:id="172"/>
    </w:p>
    <w:p w14:paraId="236A550A" w14:textId="77777777" w:rsidR="00AB7D25" w:rsidRPr="009747C4" w:rsidRDefault="00AB7D25" w:rsidP="000F669E">
      <w:pPr>
        <w:spacing w:line="360" w:lineRule="auto"/>
        <w:rPr>
          <w:lang w:val="en-US"/>
        </w:rPr>
      </w:pPr>
    </w:p>
    <w:p w14:paraId="414D3813" w14:textId="77777777" w:rsidR="00A0430A" w:rsidRPr="009747C4" w:rsidRDefault="00A0430A" w:rsidP="000F669E">
      <w:pPr>
        <w:pStyle w:val="Heading3"/>
        <w:spacing w:line="360" w:lineRule="auto"/>
        <w:rPr>
          <w:lang w:val="en-US"/>
        </w:rPr>
      </w:pPr>
      <w:bookmarkStart w:id="173" w:name="_Toc186054891"/>
      <w:r w:rsidRPr="009747C4">
        <w:rPr>
          <w:lang w:val="en-US"/>
        </w:rPr>
        <w:lastRenderedPageBreak/>
        <w:t>3.2.10 Usecase Chọn chuyến xe</w:t>
      </w:r>
      <w:bookmarkEnd w:id="173"/>
    </w:p>
    <w:p w14:paraId="4A6D09C4" w14:textId="77777777" w:rsidR="00A0430A" w:rsidRPr="009747C4" w:rsidRDefault="00A0430A" w:rsidP="000F669E">
      <w:pPr>
        <w:spacing w:line="360" w:lineRule="auto"/>
        <w:rPr>
          <w:lang w:val="en-US"/>
        </w:rPr>
      </w:pPr>
      <w:r w:rsidRPr="009747C4">
        <w:rPr>
          <w:noProof/>
          <w:lang w:val="en-US"/>
        </w:rPr>
        <w:drawing>
          <wp:inline distT="0" distB="0" distL="0" distR="0" wp14:anchorId="5BEEBE6D" wp14:editId="710C4CF6">
            <wp:extent cx="576199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828925"/>
                    </a:xfrm>
                    <a:prstGeom prst="rect">
                      <a:avLst/>
                    </a:prstGeom>
                  </pic:spPr>
                </pic:pic>
              </a:graphicData>
            </a:graphic>
          </wp:inline>
        </w:drawing>
      </w:r>
    </w:p>
    <w:p w14:paraId="541C8E60" w14:textId="77777777" w:rsidR="00AB7D25" w:rsidRPr="009747C4" w:rsidRDefault="00AB7D25" w:rsidP="000F669E">
      <w:pPr>
        <w:pStyle w:val="Heading7"/>
        <w:spacing w:line="360" w:lineRule="auto"/>
        <w:rPr>
          <w:rFonts w:cs="Times New Roman"/>
          <w:lang w:val="en-US"/>
        </w:rPr>
      </w:pPr>
      <w:bookmarkStart w:id="174" w:name="_Toc186054948"/>
      <w:r w:rsidRPr="009747C4">
        <w:rPr>
          <w:rFonts w:cs="Times New Roman"/>
          <w:lang w:val="en-US"/>
        </w:rPr>
        <w:t>Hình 3.1</w:t>
      </w:r>
      <w:r w:rsidR="00D83E1E" w:rsidRPr="009747C4">
        <w:rPr>
          <w:rFonts w:cs="Times New Roman"/>
          <w:lang w:val="en-US"/>
        </w:rPr>
        <w:t>1</w:t>
      </w:r>
      <w:r w:rsidRPr="009747C4">
        <w:rPr>
          <w:rFonts w:cs="Times New Roman"/>
          <w:lang w:val="en-US"/>
        </w:rPr>
        <w:t xml:space="preserve"> Usecase Chọn chuyến xe</w:t>
      </w:r>
      <w:bookmarkEnd w:id="174"/>
    </w:p>
    <w:p w14:paraId="668EE179" w14:textId="77777777" w:rsidR="00F7302F" w:rsidRPr="009747C4" w:rsidRDefault="00F7302F" w:rsidP="000F669E">
      <w:pPr>
        <w:pStyle w:val="Heading3"/>
        <w:spacing w:line="360" w:lineRule="auto"/>
        <w:rPr>
          <w:lang w:val="en-US"/>
        </w:rPr>
      </w:pPr>
      <w:bookmarkStart w:id="175" w:name="_Toc186054892"/>
      <w:r w:rsidRPr="009747C4">
        <w:rPr>
          <w:lang w:val="en-US"/>
        </w:rPr>
        <w:t>3.2.11 Usecase Đánh giá chuyến xe</w:t>
      </w:r>
      <w:bookmarkEnd w:id="175"/>
    </w:p>
    <w:p w14:paraId="126CCEAE" w14:textId="77777777" w:rsidR="00AB7D25" w:rsidRPr="009747C4" w:rsidRDefault="00F7302F" w:rsidP="001D5CBB">
      <w:pPr>
        <w:spacing w:line="360" w:lineRule="auto"/>
        <w:jc w:val="center"/>
        <w:rPr>
          <w:lang w:val="en-US"/>
        </w:rPr>
      </w:pPr>
      <w:r w:rsidRPr="009747C4">
        <w:rPr>
          <w:noProof/>
        </w:rPr>
        <w:drawing>
          <wp:inline distT="0" distB="0" distL="0" distR="0" wp14:anchorId="7FF172BF" wp14:editId="6CCC137A">
            <wp:extent cx="54864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sidR="00AB7D25" w:rsidRPr="009747C4">
        <w:rPr>
          <w:rStyle w:val="Heading7Char"/>
          <w:rFonts w:cs="Times New Roman"/>
        </w:rPr>
        <w:t>Hình 3.1</w:t>
      </w:r>
      <w:r w:rsidR="00D83E1E" w:rsidRPr="009747C4">
        <w:rPr>
          <w:rStyle w:val="Heading7Char"/>
          <w:rFonts w:cs="Times New Roman"/>
        </w:rPr>
        <w:t>2</w:t>
      </w:r>
      <w:r w:rsidR="00AB7D25" w:rsidRPr="009747C4">
        <w:rPr>
          <w:rStyle w:val="Heading7Char"/>
          <w:rFonts w:cs="Times New Roman"/>
        </w:rPr>
        <w:t xml:space="preserve"> Usecase Đánh giá chuyến xe</w:t>
      </w:r>
    </w:p>
    <w:p w14:paraId="73419604" w14:textId="77777777" w:rsidR="00F7302F" w:rsidRPr="009747C4" w:rsidRDefault="00F7302F" w:rsidP="000F669E">
      <w:pPr>
        <w:pStyle w:val="Heading3"/>
        <w:spacing w:line="360" w:lineRule="auto"/>
        <w:rPr>
          <w:lang w:val="en-US"/>
        </w:rPr>
      </w:pPr>
      <w:bookmarkStart w:id="176" w:name="_Toc186054893"/>
      <w:r w:rsidRPr="009747C4">
        <w:rPr>
          <w:lang w:val="en-US"/>
        </w:rPr>
        <w:lastRenderedPageBreak/>
        <w:t>3.2.12 Usecase Thanh toán</w:t>
      </w:r>
      <w:bookmarkEnd w:id="176"/>
    </w:p>
    <w:p w14:paraId="3625091F" w14:textId="77777777" w:rsidR="00F7302F" w:rsidRPr="009747C4" w:rsidRDefault="00F7302F" w:rsidP="000F669E">
      <w:pPr>
        <w:spacing w:line="360" w:lineRule="auto"/>
        <w:rPr>
          <w:lang w:val="en-US"/>
        </w:rPr>
      </w:pPr>
      <w:r w:rsidRPr="009747C4">
        <w:rPr>
          <w:noProof/>
          <w:lang w:val="en-US"/>
        </w:rPr>
        <w:drawing>
          <wp:inline distT="0" distB="0" distL="0" distR="0" wp14:anchorId="6C142687" wp14:editId="5C1708F2">
            <wp:extent cx="5761990" cy="2590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590165"/>
                    </a:xfrm>
                    <a:prstGeom prst="rect">
                      <a:avLst/>
                    </a:prstGeom>
                  </pic:spPr>
                </pic:pic>
              </a:graphicData>
            </a:graphic>
          </wp:inline>
        </w:drawing>
      </w:r>
    </w:p>
    <w:p w14:paraId="45DBB2DE" w14:textId="77777777" w:rsidR="00AB7D25" w:rsidRPr="009747C4" w:rsidRDefault="00AB7D25" w:rsidP="000F669E">
      <w:pPr>
        <w:pStyle w:val="Heading7"/>
        <w:spacing w:line="360" w:lineRule="auto"/>
        <w:rPr>
          <w:rFonts w:cs="Times New Roman"/>
          <w:lang w:val="en-US"/>
        </w:rPr>
      </w:pPr>
      <w:bookmarkStart w:id="177" w:name="_Toc186054949"/>
      <w:r w:rsidRPr="009747C4">
        <w:rPr>
          <w:rFonts w:cs="Times New Roman"/>
          <w:lang w:val="en-US"/>
        </w:rPr>
        <w:t>Hình 3.1</w:t>
      </w:r>
      <w:r w:rsidR="00D83E1E" w:rsidRPr="009747C4">
        <w:rPr>
          <w:rFonts w:cs="Times New Roman"/>
          <w:lang w:val="en-US"/>
        </w:rPr>
        <w:t>3</w:t>
      </w:r>
      <w:r w:rsidRPr="009747C4">
        <w:rPr>
          <w:rFonts w:cs="Times New Roman"/>
          <w:lang w:val="en-US"/>
        </w:rPr>
        <w:t xml:space="preserve"> Usecase Thanh toán</w:t>
      </w:r>
      <w:bookmarkEnd w:id="177"/>
    </w:p>
    <w:p w14:paraId="1869C8DD" w14:textId="77777777" w:rsidR="00F7302F" w:rsidRPr="009747C4" w:rsidRDefault="00F7302F" w:rsidP="000F669E">
      <w:pPr>
        <w:pStyle w:val="Heading3"/>
        <w:spacing w:line="360" w:lineRule="auto"/>
        <w:rPr>
          <w:lang w:val="en-US"/>
        </w:rPr>
      </w:pPr>
      <w:bookmarkStart w:id="178" w:name="_Toc186054894"/>
      <w:r w:rsidRPr="009747C4">
        <w:rPr>
          <w:lang w:val="en-US"/>
        </w:rPr>
        <w:t>3.2.13 Usecase Tạo yêu cầu rút tiền</w:t>
      </w:r>
      <w:bookmarkEnd w:id="178"/>
    </w:p>
    <w:p w14:paraId="2D4B9470" w14:textId="77777777" w:rsidR="00F7302F" w:rsidRPr="009747C4" w:rsidRDefault="00F7302F" w:rsidP="000F669E">
      <w:pPr>
        <w:spacing w:line="360" w:lineRule="auto"/>
        <w:rPr>
          <w:lang w:val="en-US"/>
        </w:rPr>
      </w:pPr>
      <w:r w:rsidRPr="009747C4">
        <w:rPr>
          <w:noProof/>
          <w:lang w:val="en-US"/>
        </w:rPr>
        <w:drawing>
          <wp:inline distT="0" distB="0" distL="0" distR="0" wp14:anchorId="7ABF0826" wp14:editId="0DA88AA6">
            <wp:extent cx="5761990" cy="1562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4561" cy="1565508"/>
                    </a:xfrm>
                    <a:prstGeom prst="rect">
                      <a:avLst/>
                    </a:prstGeom>
                  </pic:spPr>
                </pic:pic>
              </a:graphicData>
            </a:graphic>
          </wp:inline>
        </w:drawing>
      </w:r>
    </w:p>
    <w:p w14:paraId="478A5179" w14:textId="77777777" w:rsidR="00AB7D25" w:rsidRPr="009747C4" w:rsidRDefault="00AB7D25" w:rsidP="000F669E">
      <w:pPr>
        <w:pStyle w:val="Heading7"/>
        <w:spacing w:line="360" w:lineRule="auto"/>
        <w:rPr>
          <w:rFonts w:cs="Times New Roman"/>
          <w:lang w:val="en-US"/>
        </w:rPr>
      </w:pPr>
      <w:bookmarkStart w:id="179" w:name="_Toc186054950"/>
      <w:r w:rsidRPr="009747C4">
        <w:rPr>
          <w:rFonts w:cs="Times New Roman"/>
          <w:lang w:val="en-US"/>
        </w:rPr>
        <w:t>Hình 3.1</w:t>
      </w:r>
      <w:r w:rsidR="00D83E1E" w:rsidRPr="009747C4">
        <w:rPr>
          <w:rFonts w:cs="Times New Roman"/>
          <w:lang w:val="en-US"/>
        </w:rPr>
        <w:t>4</w:t>
      </w:r>
      <w:r w:rsidRPr="009747C4">
        <w:rPr>
          <w:rFonts w:cs="Times New Roman"/>
          <w:lang w:val="en-US"/>
        </w:rPr>
        <w:t xml:space="preserve"> Usecase Tạo yêu cầu rút tiền</w:t>
      </w:r>
      <w:bookmarkEnd w:id="179"/>
    </w:p>
    <w:p w14:paraId="20645F0F" w14:textId="77777777" w:rsidR="00703447" w:rsidRPr="009747C4" w:rsidRDefault="00703447" w:rsidP="000F669E">
      <w:pPr>
        <w:pStyle w:val="Heading3"/>
        <w:spacing w:line="360" w:lineRule="auto"/>
        <w:rPr>
          <w:lang w:val="en-US"/>
        </w:rPr>
      </w:pPr>
      <w:bookmarkStart w:id="180" w:name="_Toc186054895"/>
      <w:r w:rsidRPr="009747C4">
        <w:rPr>
          <w:lang w:val="en-US"/>
        </w:rPr>
        <w:t xml:space="preserve">3.2.14 Usecase Quản lý </w:t>
      </w:r>
      <w:r w:rsidR="00356692" w:rsidRPr="009747C4">
        <w:rPr>
          <w:lang w:val="en-US"/>
        </w:rPr>
        <w:t>khách hàng</w:t>
      </w:r>
      <w:bookmarkEnd w:id="180"/>
    </w:p>
    <w:p w14:paraId="459F7C98" w14:textId="77777777" w:rsidR="00356692" w:rsidRPr="009747C4" w:rsidRDefault="00356692" w:rsidP="000F669E">
      <w:pPr>
        <w:spacing w:line="360" w:lineRule="auto"/>
        <w:rPr>
          <w:noProof/>
        </w:rPr>
      </w:pPr>
    </w:p>
    <w:p w14:paraId="127BAB43" w14:textId="77777777" w:rsidR="00356692" w:rsidRPr="009747C4" w:rsidRDefault="00356692" w:rsidP="000F669E">
      <w:pPr>
        <w:spacing w:line="360" w:lineRule="auto"/>
        <w:rPr>
          <w:noProof/>
        </w:rPr>
      </w:pPr>
      <w:r w:rsidRPr="009747C4">
        <w:rPr>
          <w:noProof/>
        </w:rPr>
        <w:drawing>
          <wp:inline distT="0" distB="0" distL="0" distR="0" wp14:anchorId="15DBCB10" wp14:editId="2C09E69A">
            <wp:extent cx="548640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2D65ED3A" w14:textId="77777777" w:rsidR="00AB7D25" w:rsidRPr="009747C4" w:rsidRDefault="00AB7D25" w:rsidP="000F669E">
      <w:pPr>
        <w:pStyle w:val="Heading7"/>
        <w:spacing w:line="360" w:lineRule="auto"/>
        <w:rPr>
          <w:rFonts w:cs="Times New Roman"/>
          <w:lang w:val="en-US"/>
        </w:rPr>
      </w:pPr>
      <w:bookmarkStart w:id="181" w:name="_Toc186054951"/>
      <w:r w:rsidRPr="009747C4">
        <w:rPr>
          <w:rFonts w:cs="Times New Roman"/>
          <w:lang w:val="en-US"/>
        </w:rPr>
        <w:t>Hình 3.1</w:t>
      </w:r>
      <w:r w:rsidR="00D83E1E" w:rsidRPr="009747C4">
        <w:rPr>
          <w:rFonts w:cs="Times New Roman"/>
          <w:lang w:val="en-US"/>
        </w:rPr>
        <w:t>5</w:t>
      </w:r>
      <w:r w:rsidRPr="009747C4">
        <w:rPr>
          <w:rFonts w:cs="Times New Roman"/>
          <w:lang w:val="en-US"/>
        </w:rPr>
        <w:t xml:space="preserve"> Usecase Quản lý khách hàng</w:t>
      </w:r>
      <w:bookmarkEnd w:id="181"/>
    </w:p>
    <w:p w14:paraId="3A4A9347" w14:textId="77777777" w:rsidR="00356692" w:rsidRPr="009747C4" w:rsidRDefault="00356692" w:rsidP="000F669E">
      <w:pPr>
        <w:spacing w:line="360" w:lineRule="auto"/>
      </w:pPr>
    </w:p>
    <w:p w14:paraId="5A00D007" w14:textId="77777777" w:rsidR="00356692" w:rsidRPr="009747C4" w:rsidRDefault="00356692" w:rsidP="000F669E">
      <w:pPr>
        <w:spacing w:line="360" w:lineRule="auto"/>
        <w:rPr>
          <w:lang w:val="en-US"/>
        </w:rPr>
      </w:pPr>
    </w:p>
    <w:p w14:paraId="6C397016" w14:textId="77777777" w:rsidR="00356692" w:rsidRPr="009747C4" w:rsidRDefault="00356692" w:rsidP="000F669E">
      <w:pPr>
        <w:pStyle w:val="Heading3"/>
        <w:spacing w:line="360" w:lineRule="auto"/>
        <w:rPr>
          <w:lang w:val="en-US"/>
        </w:rPr>
      </w:pPr>
      <w:bookmarkStart w:id="182" w:name="_Toc186054896"/>
      <w:r w:rsidRPr="009747C4">
        <w:rPr>
          <w:lang w:val="en-US"/>
        </w:rPr>
        <w:lastRenderedPageBreak/>
        <w:t>3.2.15 Usecase Quản lý tài xế</w:t>
      </w:r>
      <w:bookmarkEnd w:id="182"/>
    </w:p>
    <w:p w14:paraId="728DEA22" w14:textId="77777777" w:rsidR="00356692" w:rsidRPr="009747C4" w:rsidRDefault="00356692" w:rsidP="000F669E">
      <w:pPr>
        <w:spacing w:line="360" w:lineRule="auto"/>
        <w:rPr>
          <w:lang w:val="en-US"/>
        </w:rPr>
      </w:pPr>
      <w:r w:rsidRPr="009747C4">
        <w:rPr>
          <w:noProof/>
        </w:rPr>
        <w:drawing>
          <wp:inline distT="0" distB="0" distL="0" distR="0" wp14:anchorId="12E067DB" wp14:editId="45FD0218">
            <wp:extent cx="54864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495C1B27" w14:textId="77777777" w:rsidR="00AB7D25" w:rsidRPr="009747C4" w:rsidRDefault="00AB7D25" w:rsidP="000F669E">
      <w:pPr>
        <w:pStyle w:val="Heading7"/>
        <w:spacing w:line="360" w:lineRule="auto"/>
        <w:rPr>
          <w:rFonts w:cs="Times New Roman"/>
          <w:lang w:val="en-US"/>
        </w:rPr>
      </w:pPr>
      <w:bookmarkStart w:id="183" w:name="_Toc186054952"/>
      <w:r w:rsidRPr="009747C4">
        <w:rPr>
          <w:rFonts w:cs="Times New Roman"/>
          <w:lang w:val="en-US"/>
        </w:rPr>
        <w:t>Hình 3.1</w:t>
      </w:r>
      <w:r w:rsidR="00D83E1E" w:rsidRPr="009747C4">
        <w:rPr>
          <w:rFonts w:cs="Times New Roman"/>
          <w:lang w:val="en-US"/>
        </w:rPr>
        <w:t>6</w:t>
      </w:r>
      <w:r w:rsidRPr="009747C4">
        <w:rPr>
          <w:rFonts w:cs="Times New Roman"/>
          <w:lang w:val="en-US"/>
        </w:rPr>
        <w:t xml:space="preserve"> Usecase Quản lý tài xế</w:t>
      </w:r>
      <w:bookmarkEnd w:id="183"/>
    </w:p>
    <w:p w14:paraId="6D8A8A4C" w14:textId="77777777" w:rsidR="00356692" w:rsidRPr="009747C4" w:rsidRDefault="00356692" w:rsidP="000F669E">
      <w:pPr>
        <w:pStyle w:val="Heading3"/>
        <w:spacing w:line="360" w:lineRule="auto"/>
        <w:rPr>
          <w:lang w:val="en-US"/>
        </w:rPr>
      </w:pPr>
      <w:bookmarkStart w:id="184" w:name="_Toc186054897"/>
      <w:r w:rsidRPr="009747C4">
        <w:rPr>
          <w:lang w:val="en-US"/>
        </w:rPr>
        <w:t>3.2.1</w:t>
      </w:r>
      <w:r w:rsidR="00AB7D25" w:rsidRPr="009747C4">
        <w:rPr>
          <w:lang w:val="en-US"/>
        </w:rPr>
        <w:t>6</w:t>
      </w:r>
      <w:r w:rsidRPr="009747C4">
        <w:rPr>
          <w:lang w:val="en-US"/>
        </w:rPr>
        <w:t xml:space="preserve"> Usecase Thống kê</w:t>
      </w:r>
      <w:bookmarkEnd w:id="184"/>
    </w:p>
    <w:p w14:paraId="76E86B5C" w14:textId="77777777" w:rsidR="00356692" w:rsidRPr="009747C4" w:rsidRDefault="00356692" w:rsidP="000F669E">
      <w:pPr>
        <w:spacing w:line="360" w:lineRule="auto"/>
        <w:rPr>
          <w:lang w:val="en-US"/>
        </w:rPr>
      </w:pPr>
      <w:r w:rsidRPr="009747C4">
        <w:rPr>
          <w:noProof/>
        </w:rPr>
        <w:drawing>
          <wp:inline distT="0" distB="0" distL="0" distR="0" wp14:anchorId="16461BC7" wp14:editId="1AA45898">
            <wp:extent cx="54864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4D6B9C09" w14:textId="77777777" w:rsidR="00AB7D25" w:rsidRPr="009747C4" w:rsidRDefault="00AB7D25" w:rsidP="000F669E">
      <w:pPr>
        <w:pStyle w:val="Heading7"/>
        <w:spacing w:line="360" w:lineRule="auto"/>
        <w:rPr>
          <w:rFonts w:cs="Times New Roman"/>
          <w:lang w:val="en-US"/>
        </w:rPr>
      </w:pPr>
      <w:bookmarkStart w:id="185" w:name="_Toc186054953"/>
      <w:r w:rsidRPr="009747C4">
        <w:rPr>
          <w:rFonts w:cs="Times New Roman"/>
          <w:lang w:val="en-US"/>
        </w:rPr>
        <w:t>Hình 3.1</w:t>
      </w:r>
      <w:r w:rsidR="00D83E1E" w:rsidRPr="009747C4">
        <w:rPr>
          <w:rFonts w:cs="Times New Roman"/>
          <w:lang w:val="en-US"/>
        </w:rPr>
        <w:t>7</w:t>
      </w:r>
      <w:r w:rsidRPr="009747C4">
        <w:rPr>
          <w:rFonts w:cs="Times New Roman"/>
          <w:lang w:val="en-US"/>
        </w:rPr>
        <w:t xml:space="preserve"> Usecase Thống kê</w:t>
      </w:r>
      <w:bookmarkEnd w:id="185"/>
    </w:p>
    <w:p w14:paraId="344DE999" w14:textId="77777777" w:rsidR="003F04DC" w:rsidRPr="009747C4" w:rsidRDefault="00E41E1D" w:rsidP="000F669E">
      <w:pPr>
        <w:pStyle w:val="Heading2"/>
        <w:spacing w:line="360" w:lineRule="auto"/>
      </w:pPr>
      <w:bookmarkStart w:id="186" w:name="_Toc44676298"/>
      <w:bookmarkEnd w:id="159"/>
      <w:r w:rsidRPr="009747C4">
        <w:br w:type="page"/>
      </w:r>
      <w:bookmarkStart w:id="187" w:name="_Toc61315205"/>
      <w:bookmarkStart w:id="188" w:name="_Toc77487650"/>
    </w:p>
    <w:p w14:paraId="2C0774BD" w14:textId="77777777" w:rsidR="007F02EB" w:rsidRPr="009747C4" w:rsidRDefault="003F04DC" w:rsidP="000F669E">
      <w:pPr>
        <w:pStyle w:val="Heading2"/>
        <w:spacing w:line="360" w:lineRule="auto"/>
        <w:rPr>
          <w:sz w:val="28"/>
          <w:lang w:val="en-US"/>
        </w:rPr>
      </w:pPr>
      <w:bookmarkStart w:id="189" w:name="_Toc186054898"/>
      <w:r w:rsidRPr="009747C4">
        <w:rPr>
          <w:sz w:val="28"/>
          <w:lang w:val="en-US"/>
        </w:rPr>
        <w:lastRenderedPageBreak/>
        <w:t>3.3 Biểu đồ hoạt động (Activity Diagram)</w:t>
      </w:r>
      <w:bookmarkEnd w:id="189"/>
    </w:p>
    <w:p w14:paraId="35164E8D" w14:textId="77777777" w:rsidR="007F02EB" w:rsidRPr="009747C4" w:rsidRDefault="007F02EB" w:rsidP="000F669E">
      <w:pPr>
        <w:pStyle w:val="Heading3"/>
        <w:spacing w:line="360" w:lineRule="auto"/>
        <w:rPr>
          <w:lang w:val="en-US"/>
        </w:rPr>
      </w:pPr>
      <w:bookmarkStart w:id="190" w:name="_Toc186054899"/>
      <w:r w:rsidRPr="009747C4">
        <w:rPr>
          <w:lang w:val="en-US"/>
        </w:rPr>
        <w:t>3.3.1 Đăng nhập</w:t>
      </w:r>
      <w:bookmarkEnd w:id="190"/>
    </w:p>
    <w:p w14:paraId="33D05389" w14:textId="77777777" w:rsidR="003F04DC" w:rsidRPr="009747C4" w:rsidRDefault="003F04DC" w:rsidP="000F669E">
      <w:pPr>
        <w:spacing w:line="360" w:lineRule="auto"/>
        <w:rPr>
          <w:lang w:val="en-US"/>
        </w:rPr>
      </w:pPr>
      <w:r w:rsidRPr="009747C4">
        <w:rPr>
          <w:noProof/>
          <w:lang w:val="en-US"/>
        </w:rPr>
        <w:drawing>
          <wp:inline distT="0" distB="0" distL="0" distR="0" wp14:anchorId="2DE774A5" wp14:editId="2372A4FA">
            <wp:extent cx="5761990" cy="2531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531110"/>
                    </a:xfrm>
                    <a:prstGeom prst="rect">
                      <a:avLst/>
                    </a:prstGeom>
                  </pic:spPr>
                </pic:pic>
              </a:graphicData>
            </a:graphic>
          </wp:inline>
        </w:drawing>
      </w:r>
    </w:p>
    <w:p w14:paraId="5A218037" w14:textId="77777777" w:rsidR="00D129B8" w:rsidRPr="009747C4" w:rsidRDefault="00D129B8" w:rsidP="000F669E">
      <w:pPr>
        <w:pStyle w:val="Heading7"/>
        <w:spacing w:line="360" w:lineRule="auto"/>
        <w:rPr>
          <w:rFonts w:cs="Times New Roman"/>
          <w:lang w:val="en-US"/>
        </w:rPr>
      </w:pPr>
      <w:bookmarkStart w:id="191" w:name="_Toc186054954"/>
      <w:r w:rsidRPr="009747C4">
        <w:rPr>
          <w:rFonts w:cs="Times New Roman"/>
          <w:lang w:val="en-US"/>
        </w:rPr>
        <w:t>Hình 3.18 Biểu đồ hoạt động Đăng nhập</w:t>
      </w:r>
      <w:bookmarkEnd w:id="191"/>
    </w:p>
    <w:p w14:paraId="5240A8D4" w14:textId="77777777" w:rsidR="007F02EB" w:rsidRPr="009747C4" w:rsidRDefault="007F02EB" w:rsidP="000F669E">
      <w:pPr>
        <w:pStyle w:val="Heading3"/>
        <w:spacing w:line="360" w:lineRule="auto"/>
        <w:rPr>
          <w:lang w:val="en-US"/>
        </w:rPr>
      </w:pPr>
      <w:bookmarkStart w:id="192" w:name="_Toc186054900"/>
      <w:r w:rsidRPr="009747C4">
        <w:rPr>
          <w:lang w:val="en-US"/>
        </w:rPr>
        <w:t>3.3.2 Đăng ký</w:t>
      </w:r>
      <w:bookmarkEnd w:id="192"/>
    </w:p>
    <w:p w14:paraId="1599A79B" w14:textId="77777777" w:rsidR="008C3707" w:rsidRPr="009747C4" w:rsidRDefault="008C3707" w:rsidP="000F669E">
      <w:pPr>
        <w:spacing w:line="360" w:lineRule="auto"/>
        <w:rPr>
          <w:lang w:val="en-US"/>
        </w:rPr>
      </w:pPr>
      <w:r w:rsidRPr="009747C4">
        <w:rPr>
          <w:noProof/>
          <w:lang w:val="en-US"/>
        </w:rPr>
        <w:drawing>
          <wp:inline distT="0" distB="0" distL="0" distR="0" wp14:anchorId="002FC5CB" wp14:editId="43C3AE59">
            <wp:extent cx="576199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929380"/>
                    </a:xfrm>
                    <a:prstGeom prst="rect">
                      <a:avLst/>
                    </a:prstGeom>
                  </pic:spPr>
                </pic:pic>
              </a:graphicData>
            </a:graphic>
          </wp:inline>
        </w:drawing>
      </w:r>
    </w:p>
    <w:p w14:paraId="42BFAFF0" w14:textId="77777777" w:rsidR="00D129B8" w:rsidRPr="009747C4" w:rsidRDefault="00D129B8" w:rsidP="000F669E">
      <w:pPr>
        <w:pStyle w:val="Heading7"/>
        <w:spacing w:line="360" w:lineRule="auto"/>
        <w:rPr>
          <w:rFonts w:cs="Times New Roman"/>
          <w:lang w:val="en-US"/>
        </w:rPr>
      </w:pPr>
      <w:bookmarkStart w:id="193" w:name="_Toc186054955"/>
      <w:r w:rsidRPr="009747C4">
        <w:rPr>
          <w:rFonts w:cs="Times New Roman"/>
          <w:lang w:val="en-US"/>
        </w:rPr>
        <w:t>Hình 3.19 Biểu đồ hoạt động Đăng ký</w:t>
      </w:r>
      <w:bookmarkEnd w:id="193"/>
    </w:p>
    <w:p w14:paraId="4ECD60BB" w14:textId="77777777" w:rsidR="00D129B8" w:rsidRPr="009747C4" w:rsidRDefault="00D129B8" w:rsidP="000F669E">
      <w:pPr>
        <w:spacing w:line="360" w:lineRule="auto"/>
        <w:rPr>
          <w:lang w:val="en-US"/>
        </w:rPr>
      </w:pPr>
    </w:p>
    <w:p w14:paraId="3804B7E8" w14:textId="77777777" w:rsidR="00B94B9C" w:rsidRPr="009747C4" w:rsidRDefault="00B94B9C" w:rsidP="000F669E">
      <w:pPr>
        <w:spacing w:line="360" w:lineRule="auto"/>
        <w:rPr>
          <w:lang w:val="en-US"/>
        </w:rPr>
      </w:pPr>
    </w:p>
    <w:p w14:paraId="28100E2F" w14:textId="77777777" w:rsidR="008C3707" w:rsidRPr="009747C4" w:rsidRDefault="007F02EB" w:rsidP="000F669E">
      <w:pPr>
        <w:pStyle w:val="Heading3"/>
        <w:spacing w:line="360" w:lineRule="auto"/>
        <w:rPr>
          <w:lang w:val="en-US"/>
        </w:rPr>
      </w:pPr>
      <w:bookmarkStart w:id="194" w:name="_Toc186054901"/>
      <w:r w:rsidRPr="009747C4">
        <w:rPr>
          <w:lang w:val="en-US"/>
        </w:rPr>
        <w:lastRenderedPageBreak/>
        <w:t>3.3.3 Khách hàng đặt xe</w:t>
      </w:r>
      <w:bookmarkEnd w:id="194"/>
    </w:p>
    <w:p w14:paraId="0AFCDED2" w14:textId="77777777" w:rsidR="00D129B8" w:rsidRPr="009747C4" w:rsidRDefault="00B94B9C" w:rsidP="00B8259D">
      <w:pPr>
        <w:spacing w:line="360" w:lineRule="auto"/>
        <w:jc w:val="center"/>
        <w:rPr>
          <w:lang w:val="en-US"/>
        </w:rPr>
      </w:pPr>
      <w:r w:rsidRPr="009747C4">
        <w:rPr>
          <w:noProof/>
          <w:lang w:val="en-US"/>
        </w:rPr>
        <w:drawing>
          <wp:inline distT="0" distB="0" distL="0" distR="0" wp14:anchorId="45046F9D" wp14:editId="563AB5BF">
            <wp:extent cx="5761990" cy="3435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435985"/>
                    </a:xfrm>
                    <a:prstGeom prst="rect">
                      <a:avLst/>
                    </a:prstGeom>
                  </pic:spPr>
                </pic:pic>
              </a:graphicData>
            </a:graphic>
          </wp:inline>
        </w:drawing>
      </w:r>
      <w:r w:rsidR="00D129B8" w:rsidRPr="009747C4">
        <w:rPr>
          <w:rStyle w:val="Heading7Char"/>
          <w:rFonts w:cs="Times New Roman"/>
        </w:rPr>
        <w:t>Hình 3.20 Biểu đồ hoạt động Khách hàng đặt xe</w:t>
      </w:r>
    </w:p>
    <w:p w14:paraId="21FCC52E" w14:textId="77777777" w:rsidR="004C5DDD" w:rsidRPr="009747C4" w:rsidRDefault="007F02EB" w:rsidP="000F669E">
      <w:pPr>
        <w:pStyle w:val="Heading3"/>
        <w:spacing w:line="360" w:lineRule="auto"/>
        <w:rPr>
          <w:lang w:val="en-US"/>
        </w:rPr>
      </w:pPr>
      <w:bookmarkStart w:id="195" w:name="_Toc186054902"/>
      <w:r w:rsidRPr="009747C4">
        <w:rPr>
          <w:noProof/>
          <w:lang w:val="en-US"/>
        </w:rPr>
        <w:drawing>
          <wp:anchor distT="0" distB="0" distL="114300" distR="114300" simplePos="0" relativeHeight="251646976" behindDoc="0" locked="0" layoutInCell="1" allowOverlap="1" wp14:anchorId="255B46D1" wp14:editId="39B87F04">
            <wp:simplePos x="0" y="0"/>
            <wp:positionH relativeFrom="margin">
              <wp:posOffset>0</wp:posOffset>
            </wp:positionH>
            <wp:positionV relativeFrom="paragraph">
              <wp:posOffset>644737</wp:posOffset>
            </wp:positionV>
            <wp:extent cx="5761990" cy="30556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990" cy="3055620"/>
                    </a:xfrm>
                    <a:prstGeom prst="rect">
                      <a:avLst/>
                    </a:prstGeom>
                  </pic:spPr>
                </pic:pic>
              </a:graphicData>
            </a:graphic>
          </wp:anchor>
        </w:drawing>
      </w:r>
      <w:r w:rsidRPr="009747C4">
        <w:rPr>
          <w:lang w:val="en-US"/>
        </w:rPr>
        <w:t>3.3.4 Tài xế nhận chuyến xe</w:t>
      </w:r>
      <w:bookmarkEnd w:id="195"/>
    </w:p>
    <w:p w14:paraId="79253399" w14:textId="77777777" w:rsidR="00D129B8" w:rsidRPr="009747C4" w:rsidRDefault="00D129B8" w:rsidP="000F669E">
      <w:pPr>
        <w:pStyle w:val="Heading7"/>
        <w:spacing w:line="360" w:lineRule="auto"/>
        <w:rPr>
          <w:rFonts w:cs="Times New Roman"/>
          <w:lang w:val="en-US"/>
        </w:rPr>
      </w:pPr>
      <w:bookmarkStart w:id="196" w:name="_Toc186054956"/>
      <w:r w:rsidRPr="009747C4">
        <w:rPr>
          <w:rFonts w:cs="Times New Roman"/>
          <w:lang w:val="en-US"/>
        </w:rPr>
        <w:t>Hình 3.21 Biểu đồ hoạt động Tài xế nhận chuyến xe</w:t>
      </w:r>
      <w:bookmarkEnd w:id="196"/>
    </w:p>
    <w:p w14:paraId="23397623" w14:textId="77777777" w:rsidR="00C91BF7" w:rsidRPr="009747C4" w:rsidRDefault="00C91BF7" w:rsidP="000F669E">
      <w:pPr>
        <w:spacing w:line="360" w:lineRule="auto"/>
        <w:rPr>
          <w:lang w:val="en-US"/>
        </w:rPr>
      </w:pPr>
    </w:p>
    <w:p w14:paraId="6E75D270" w14:textId="77777777" w:rsidR="00D129B8" w:rsidRPr="009747C4" w:rsidRDefault="007F02EB" w:rsidP="000F669E">
      <w:pPr>
        <w:pStyle w:val="Heading3"/>
        <w:spacing w:line="360" w:lineRule="auto"/>
        <w:rPr>
          <w:lang w:val="en-US"/>
        </w:rPr>
      </w:pPr>
      <w:bookmarkStart w:id="197" w:name="_Toc186054903"/>
      <w:r w:rsidRPr="009747C4">
        <w:rPr>
          <w:noProof/>
          <w:lang w:val="en-US"/>
        </w:rPr>
        <w:lastRenderedPageBreak/>
        <w:drawing>
          <wp:anchor distT="0" distB="0" distL="114300" distR="114300" simplePos="0" relativeHeight="251651072" behindDoc="0" locked="0" layoutInCell="1" allowOverlap="1" wp14:anchorId="75ED940B" wp14:editId="365550CC">
            <wp:simplePos x="0" y="0"/>
            <wp:positionH relativeFrom="margin">
              <wp:posOffset>-3175</wp:posOffset>
            </wp:positionH>
            <wp:positionV relativeFrom="paragraph">
              <wp:posOffset>505671</wp:posOffset>
            </wp:positionV>
            <wp:extent cx="5761990" cy="404368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1990" cy="4043680"/>
                    </a:xfrm>
                    <a:prstGeom prst="rect">
                      <a:avLst/>
                    </a:prstGeom>
                  </pic:spPr>
                </pic:pic>
              </a:graphicData>
            </a:graphic>
            <wp14:sizeRelV relativeFrom="margin">
              <wp14:pctHeight>0</wp14:pctHeight>
            </wp14:sizeRelV>
          </wp:anchor>
        </w:drawing>
      </w:r>
      <w:r w:rsidRPr="009747C4">
        <w:rPr>
          <w:lang w:val="en-US"/>
        </w:rPr>
        <w:t xml:space="preserve">3.3.5 </w:t>
      </w:r>
      <w:r w:rsidR="00D94BAB" w:rsidRPr="009747C4">
        <w:rPr>
          <w:lang w:val="en-US"/>
        </w:rPr>
        <w:t>Thực hiện chuyến xe</w:t>
      </w:r>
      <w:bookmarkEnd w:id="197"/>
    </w:p>
    <w:p w14:paraId="3916F598" w14:textId="77777777" w:rsidR="00D129B8" w:rsidRPr="009747C4" w:rsidRDefault="00D129B8" w:rsidP="000F669E">
      <w:pPr>
        <w:pStyle w:val="Heading7"/>
        <w:spacing w:line="360" w:lineRule="auto"/>
        <w:rPr>
          <w:rFonts w:cs="Times New Roman"/>
          <w:lang w:val="en-US"/>
        </w:rPr>
      </w:pPr>
      <w:bookmarkStart w:id="198" w:name="_Toc186054957"/>
      <w:r w:rsidRPr="009747C4">
        <w:rPr>
          <w:rFonts w:cs="Times New Roman"/>
          <w:lang w:val="en-US"/>
        </w:rPr>
        <w:t>Hình 3.22 Biểu đồ hoạt động Thực hiện chuyến xe</w:t>
      </w:r>
      <w:bookmarkEnd w:id="198"/>
    </w:p>
    <w:p w14:paraId="40D89911" w14:textId="77777777" w:rsidR="00B8259D" w:rsidRPr="009747C4" w:rsidRDefault="00D129B8" w:rsidP="000F669E">
      <w:pPr>
        <w:pStyle w:val="Heading3"/>
        <w:spacing w:line="360" w:lineRule="auto"/>
        <w:rPr>
          <w:lang w:val="en-US"/>
        </w:rPr>
      </w:pPr>
      <w:bookmarkStart w:id="199" w:name="_Toc186054904"/>
      <w:r w:rsidRPr="009747C4">
        <w:rPr>
          <w:lang w:val="en-US"/>
        </w:rPr>
        <w:t>3.3.6 Nạp tiền vào tài khoản ví</w:t>
      </w:r>
      <w:bookmarkEnd w:id="199"/>
    </w:p>
    <w:p w14:paraId="5074FAA4" w14:textId="77777777" w:rsidR="00D129B8" w:rsidRPr="009747C4" w:rsidRDefault="00AE3FF2" w:rsidP="00AE3FF2">
      <w:pPr>
        <w:rPr>
          <w:lang w:val="en-US"/>
        </w:rPr>
      </w:pPr>
      <w:r w:rsidRPr="009747C4">
        <w:rPr>
          <w:noProof/>
          <w:lang w:val="en-US"/>
        </w:rPr>
        <w:drawing>
          <wp:inline distT="0" distB="0" distL="0" distR="0" wp14:anchorId="0209840B" wp14:editId="421B5CFB">
            <wp:extent cx="5761990" cy="3260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inline>
        </w:drawing>
      </w:r>
    </w:p>
    <w:p w14:paraId="32C03AC6" w14:textId="77777777" w:rsidR="00D129B8" w:rsidRPr="009747C4" w:rsidRDefault="00D129B8" w:rsidP="000F669E">
      <w:pPr>
        <w:pStyle w:val="Heading7"/>
        <w:spacing w:line="360" w:lineRule="auto"/>
        <w:rPr>
          <w:rFonts w:cs="Times New Roman"/>
          <w:lang w:val="en-US"/>
        </w:rPr>
      </w:pPr>
      <w:bookmarkStart w:id="200" w:name="_Toc186054958"/>
      <w:r w:rsidRPr="009747C4">
        <w:rPr>
          <w:rFonts w:cs="Times New Roman"/>
          <w:lang w:val="en-US"/>
        </w:rPr>
        <w:t>Hình 3.23 Biểu đồ hoạt động Nạp tiền vào tài khoản ví</w:t>
      </w:r>
      <w:bookmarkEnd w:id="200"/>
    </w:p>
    <w:p w14:paraId="139B8590" w14:textId="77777777" w:rsidR="0098474D" w:rsidRPr="009747C4" w:rsidRDefault="0098474D" w:rsidP="000F669E">
      <w:pPr>
        <w:spacing w:line="360" w:lineRule="auto"/>
        <w:rPr>
          <w:lang w:val="en-US"/>
        </w:rPr>
      </w:pPr>
    </w:p>
    <w:p w14:paraId="505FB1AA" w14:textId="77777777" w:rsidR="00D94BAB" w:rsidRPr="009747C4" w:rsidRDefault="00B8259D" w:rsidP="000F669E">
      <w:pPr>
        <w:pStyle w:val="Heading3"/>
        <w:spacing w:line="360" w:lineRule="auto"/>
        <w:rPr>
          <w:lang w:val="en-US"/>
        </w:rPr>
      </w:pPr>
      <w:bookmarkStart w:id="201" w:name="_Toc186054905"/>
      <w:r w:rsidRPr="009747C4">
        <w:rPr>
          <w:noProof/>
          <w:lang w:val="en-US"/>
        </w:rPr>
        <w:lastRenderedPageBreak/>
        <w:drawing>
          <wp:anchor distT="0" distB="0" distL="114300" distR="114300" simplePos="0" relativeHeight="251655168" behindDoc="0" locked="0" layoutInCell="1" allowOverlap="1" wp14:anchorId="2ECAF1DD" wp14:editId="3AAD6C40">
            <wp:simplePos x="0" y="0"/>
            <wp:positionH relativeFrom="margin">
              <wp:posOffset>0</wp:posOffset>
            </wp:positionH>
            <wp:positionV relativeFrom="paragraph">
              <wp:posOffset>599863</wp:posOffset>
            </wp:positionV>
            <wp:extent cx="5761990" cy="32600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1990" cy="3260090"/>
                    </a:xfrm>
                    <a:prstGeom prst="rect">
                      <a:avLst/>
                    </a:prstGeom>
                  </pic:spPr>
                </pic:pic>
              </a:graphicData>
            </a:graphic>
          </wp:anchor>
        </w:drawing>
      </w:r>
      <w:r w:rsidR="00D94BAB" w:rsidRPr="009747C4">
        <w:rPr>
          <w:lang w:val="en-US"/>
        </w:rPr>
        <w:t>3.3.7 Rút tiền khỏi tài khoản ví</w:t>
      </w:r>
      <w:bookmarkEnd w:id="201"/>
    </w:p>
    <w:p w14:paraId="022FA41F" w14:textId="77777777" w:rsidR="00D94BAB" w:rsidRPr="009747C4" w:rsidRDefault="00D129B8" w:rsidP="000F669E">
      <w:pPr>
        <w:pStyle w:val="Heading7"/>
        <w:spacing w:line="360" w:lineRule="auto"/>
        <w:rPr>
          <w:rFonts w:cs="Times New Roman"/>
          <w:lang w:val="en-US"/>
        </w:rPr>
      </w:pPr>
      <w:bookmarkStart w:id="202" w:name="_Toc186054959"/>
      <w:r w:rsidRPr="009747C4">
        <w:rPr>
          <w:rFonts w:cs="Times New Roman"/>
          <w:lang w:val="en-US"/>
        </w:rPr>
        <w:t>Hình 3.24 Biểu đồ hoạt động Tài xế rút tiền khỏi tài khoản ví</w:t>
      </w:r>
      <w:bookmarkEnd w:id="202"/>
    </w:p>
    <w:p w14:paraId="78B7F92C" w14:textId="77777777" w:rsidR="00D94BAB" w:rsidRPr="009747C4" w:rsidRDefault="00B8259D" w:rsidP="000F669E">
      <w:pPr>
        <w:pStyle w:val="Heading3"/>
        <w:spacing w:line="360" w:lineRule="auto"/>
        <w:rPr>
          <w:lang w:val="en-US"/>
        </w:rPr>
      </w:pPr>
      <w:bookmarkStart w:id="203" w:name="_Toc186054906"/>
      <w:r w:rsidRPr="009747C4">
        <w:rPr>
          <w:noProof/>
          <w:lang w:val="en-US"/>
        </w:rPr>
        <w:drawing>
          <wp:anchor distT="0" distB="0" distL="114300" distR="114300" simplePos="0" relativeHeight="251659264" behindDoc="0" locked="0" layoutInCell="1" allowOverlap="1" wp14:anchorId="2A1E993C" wp14:editId="72E95F4C">
            <wp:simplePos x="0" y="0"/>
            <wp:positionH relativeFrom="page">
              <wp:posOffset>1110615</wp:posOffset>
            </wp:positionH>
            <wp:positionV relativeFrom="paragraph">
              <wp:posOffset>577003</wp:posOffset>
            </wp:positionV>
            <wp:extent cx="5372735" cy="3581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72735" cy="3581400"/>
                    </a:xfrm>
                    <a:prstGeom prst="rect">
                      <a:avLst/>
                    </a:prstGeom>
                  </pic:spPr>
                </pic:pic>
              </a:graphicData>
            </a:graphic>
          </wp:anchor>
        </w:drawing>
      </w:r>
      <w:r w:rsidR="00D94BAB" w:rsidRPr="009747C4">
        <w:rPr>
          <w:lang w:val="en-US"/>
        </w:rPr>
        <w:t>3.3.8 Xem lịch sử chuyến xe</w:t>
      </w:r>
      <w:bookmarkEnd w:id="203"/>
    </w:p>
    <w:p w14:paraId="44DF0ADE" w14:textId="77777777" w:rsidR="00D129B8" w:rsidRPr="009747C4" w:rsidRDefault="00D129B8" w:rsidP="000F669E">
      <w:pPr>
        <w:pStyle w:val="Heading7"/>
        <w:spacing w:line="360" w:lineRule="auto"/>
        <w:rPr>
          <w:rFonts w:cs="Times New Roman"/>
          <w:lang w:val="en-US"/>
        </w:rPr>
      </w:pPr>
      <w:bookmarkStart w:id="204" w:name="_Toc186054960"/>
      <w:r w:rsidRPr="009747C4">
        <w:rPr>
          <w:rFonts w:cs="Times New Roman"/>
          <w:lang w:val="en-US"/>
        </w:rPr>
        <w:t>Hình 3.25 Biểu đồ hoạt động Xem lịch sử chuyến xe</w:t>
      </w:r>
      <w:bookmarkEnd w:id="204"/>
    </w:p>
    <w:p w14:paraId="3BB0B732" w14:textId="77777777" w:rsidR="00D94BAB" w:rsidRPr="009747C4" w:rsidRDefault="00D94BAB" w:rsidP="000F669E">
      <w:pPr>
        <w:spacing w:line="360" w:lineRule="auto"/>
        <w:rPr>
          <w:lang w:val="en-US"/>
        </w:rPr>
      </w:pPr>
    </w:p>
    <w:p w14:paraId="0570DD1F" w14:textId="77777777" w:rsidR="00D94BAB" w:rsidRPr="009747C4" w:rsidRDefault="00D94BAB" w:rsidP="000F669E">
      <w:pPr>
        <w:spacing w:line="360" w:lineRule="auto"/>
        <w:rPr>
          <w:lang w:val="en-US"/>
        </w:rPr>
      </w:pPr>
    </w:p>
    <w:p w14:paraId="55DFAD93" w14:textId="77777777" w:rsidR="00D94BAB" w:rsidRPr="009747C4" w:rsidRDefault="001D5CBB" w:rsidP="000F669E">
      <w:pPr>
        <w:pStyle w:val="Heading3"/>
        <w:spacing w:line="360" w:lineRule="auto"/>
        <w:rPr>
          <w:lang w:val="en-US"/>
        </w:rPr>
      </w:pPr>
      <w:bookmarkStart w:id="205" w:name="_Toc186054907"/>
      <w:r w:rsidRPr="009747C4">
        <w:rPr>
          <w:noProof/>
          <w:lang w:val="en-US"/>
        </w:rPr>
        <w:lastRenderedPageBreak/>
        <w:drawing>
          <wp:anchor distT="0" distB="0" distL="114300" distR="114300" simplePos="0" relativeHeight="251664384" behindDoc="0" locked="0" layoutInCell="1" allowOverlap="1" wp14:anchorId="7DF9D1E7" wp14:editId="73F68F50">
            <wp:simplePos x="0" y="0"/>
            <wp:positionH relativeFrom="margin">
              <wp:posOffset>23495</wp:posOffset>
            </wp:positionH>
            <wp:positionV relativeFrom="paragraph">
              <wp:posOffset>590127</wp:posOffset>
            </wp:positionV>
            <wp:extent cx="5761990" cy="54457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990" cy="5445760"/>
                    </a:xfrm>
                    <a:prstGeom prst="rect">
                      <a:avLst/>
                    </a:prstGeom>
                  </pic:spPr>
                </pic:pic>
              </a:graphicData>
            </a:graphic>
          </wp:anchor>
        </w:drawing>
      </w:r>
      <w:r w:rsidR="00D94BAB" w:rsidRPr="009747C4">
        <w:rPr>
          <w:lang w:val="en-US"/>
        </w:rPr>
        <w:t>3.3.9 Quản lý khách hàng</w:t>
      </w:r>
      <w:bookmarkEnd w:id="205"/>
    </w:p>
    <w:p w14:paraId="0112CCE7" w14:textId="77777777" w:rsidR="00D129B8" w:rsidRPr="009747C4" w:rsidRDefault="00D129B8" w:rsidP="000F669E">
      <w:pPr>
        <w:pStyle w:val="Heading7"/>
        <w:spacing w:line="360" w:lineRule="auto"/>
        <w:rPr>
          <w:rFonts w:cs="Times New Roman"/>
          <w:lang w:val="en-US"/>
        </w:rPr>
      </w:pPr>
      <w:bookmarkStart w:id="206" w:name="_Toc186054961"/>
      <w:r w:rsidRPr="009747C4">
        <w:rPr>
          <w:rFonts w:cs="Times New Roman"/>
          <w:lang w:val="en-US"/>
        </w:rPr>
        <w:t>Hình 3.26 Biểu đồ hoạt động Quản lý khách hàng</w:t>
      </w:r>
      <w:bookmarkEnd w:id="206"/>
    </w:p>
    <w:p w14:paraId="494B6DFE" w14:textId="77777777" w:rsidR="00D94BAB" w:rsidRPr="009747C4" w:rsidRDefault="00D94BAB" w:rsidP="000F669E">
      <w:pPr>
        <w:spacing w:line="360" w:lineRule="auto"/>
        <w:rPr>
          <w:lang w:val="en-US"/>
        </w:rPr>
      </w:pPr>
    </w:p>
    <w:p w14:paraId="6DC78C54" w14:textId="77777777" w:rsidR="00D94BAB" w:rsidRPr="009747C4" w:rsidRDefault="00D94BAB" w:rsidP="000F669E">
      <w:pPr>
        <w:spacing w:line="360" w:lineRule="auto"/>
        <w:rPr>
          <w:lang w:val="en-US"/>
        </w:rPr>
      </w:pPr>
    </w:p>
    <w:p w14:paraId="1B5F5CC4" w14:textId="77777777" w:rsidR="00D94BAB" w:rsidRPr="009747C4" w:rsidRDefault="00D94BAB" w:rsidP="000F669E">
      <w:pPr>
        <w:spacing w:line="360" w:lineRule="auto"/>
        <w:rPr>
          <w:lang w:val="en-US"/>
        </w:rPr>
      </w:pPr>
    </w:p>
    <w:p w14:paraId="3476948F" w14:textId="77777777" w:rsidR="00D94BAB" w:rsidRPr="009747C4" w:rsidRDefault="00D94BAB" w:rsidP="000F669E">
      <w:pPr>
        <w:spacing w:line="360" w:lineRule="auto"/>
        <w:rPr>
          <w:lang w:val="en-US"/>
        </w:rPr>
      </w:pPr>
    </w:p>
    <w:p w14:paraId="442E051F" w14:textId="77777777" w:rsidR="00D94BAB" w:rsidRPr="009747C4" w:rsidRDefault="00D94BAB" w:rsidP="000F669E">
      <w:pPr>
        <w:spacing w:line="360" w:lineRule="auto"/>
        <w:rPr>
          <w:lang w:val="en-US"/>
        </w:rPr>
      </w:pPr>
    </w:p>
    <w:p w14:paraId="34874191" w14:textId="77777777" w:rsidR="00D94BAB" w:rsidRPr="009747C4" w:rsidRDefault="00D94BAB" w:rsidP="000F669E">
      <w:pPr>
        <w:spacing w:line="360" w:lineRule="auto"/>
        <w:rPr>
          <w:lang w:val="en-US"/>
        </w:rPr>
      </w:pPr>
    </w:p>
    <w:p w14:paraId="43EB2035" w14:textId="77777777" w:rsidR="00D94BAB" w:rsidRPr="009747C4" w:rsidRDefault="00D94BAB" w:rsidP="000F669E">
      <w:pPr>
        <w:spacing w:line="360" w:lineRule="auto"/>
        <w:rPr>
          <w:lang w:val="en-US"/>
        </w:rPr>
      </w:pPr>
    </w:p>
    <w:p w14:paraId="2E3F6480" w14:textId="77777777" w:rsidR="00D94BAB" w:rsidRPr="009747C4" w:rsidRDefault="00D94BAB" w:rsidP="000F669E">
      <w:pPr>
        <w:spacing w:line="360" w:lineRule="auto"/>
        <w:rPr>
          <w:lang w:val="en-US"/>
        </w:rPr>
      </w:pPr>
    </w:p>
    <w:p w14:paraId="50FF54C5" w14:textId="77777777" w:rsidR="00D94BAB" w:rsidRPr="009747C4" w:rsidRDefault="00D94BAB" w:rsidP="000F669E">
      <w:pPr>
        <w:spacing w:line="360" w:lineRule="auto"/>
        <w:rPr>
          <w:lang w:val="en-US"/>
        </w:rPr>
      </w:pPr>
    </w:p>
    <w:p w14:paraId="6E63F456" w14:textId="77777777" w:rsidR="00D94BAB" w:rsidRPr="009747C4" w:rsidRDefault="00D94BAB" w:rsidP="000F669E">
      <w:pPr>
        <w:spacing w:line="360" w:lineRule="auto"/>
        <w:rPr>
          <w:lang w:val="en-US"/>
        </w:rPr>
      </w:pPr>
    </w:p>
    <w:p w14:paraId="0BA1813B" w14:textId="77777777" w:rsidR="00D94BAB" w:rsidRPr="009747C4" w:rsidRDefault="00D94BAB" w:rsidP="000F669E">
      <w:pPr>
        <w:spacing w:line="360" w:lineRule="auto"/>
        <w:rPr>
          <w:lang w:val="en-US"/>
        </w:rPr>
      </w:pPr>
    </w:p>
    <w:p w14:paraId="4DE75CD2" w14:textId="77777777" w:rsidR="00D94BAB" w:rsidRPr="009747C4" w:rsidRDefault="00D94BAB" w:rsidP="000F669E">
      <w:pPr>
        <w:spacing w:line="360" w:lineRule="auto"/>
        <w:rPr>
          <w:lang w:val="en-US"/>
        </w:rPr>
      </w:pPr>
    </w:p>
    <w:p w14:paraId="3FE0BA75" w14:textId="77777777" w:rsidR="00D94BAB" w:rsidRPr="009747C4" w:rsidRDefault="00B8259D" w:rsidP="000F669E">
      <w:pPr>
        <w:pStyle w:val="Heading3"/>
        <w:spacing w:line="360" w:lineRule="auto"/>
        <w:rPr>
          <w:lang w:val="en-US"/>
        </w:rPr>
      </w:pPr>
      <w:bookmarkStart w:id="207" w:name="_Toc186054908"/>
      <w:r w:rsidRPr="009747C4">
        <w:rPr>
          <w:noProof/>
          <w:lang w:val="en-US"/>
        </w:rPr>
        <w:drawing>
          <wp:anchor distT="0" distB="0" distL="114300" distR="114300" simplePos="0" relativeHeight="251668480" behindDoc="0" locked="0" layoutInCell="1" allowOverlap="1" wp14:anchorId="54E4EEC4" wp14:editId="6DA8B509">
            <wp:simplePos x="0" y="0"/>
            <wp:positionH relativeFrom="margin">
              <wp:posOffset>52493</wp:posOffset>
            </wp:positionH>
            <wp:positionV relativeFrom="paragraph">
              <wp:posOffset>627592</wp:posOffset>
            </wp:positionV>
            <wp:extent cx="5761990" cy="69272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1990" cy="6927215"/>
                    </a:xfrm>
                    <a:prstGeom prst="rect">
                      <a:avLst/>
                    </a:prstGeom>
                  </pic:spPr>
                </pic:pic>
              </a:graphicData>
            </a:graphic>
          </wp:anchor>
        </w:drawing>
      </w:r>
      <w:r w:rsidR="00D94BAB" w:rsidRPr="009747C4">
        <w:rPr>
          <w:lang w:val="en-US"/>
        </w:rPr>
        <w:t>3.3.10 Quản lý tài xế</w:t>
      </w:r>
      <w:bookmarkEnd w:id="207"/>
    </w:p>
    <w:p w14:paraId="2B5DF000" w14:textId="77777777" w:rsidR="00D129B8" w:rsidRPr="009747C4" w:rsidRDefault="00D129B8" w:rsidP="000F669E">
      <w:pPr>
        <w:pStyle w:val="Heading7"/>
        <w:spacing w:line="360" w:lineRule="auto"/>
        <w:rPr>
          <w:rFonts w:cs="Times New Roman"/>
          <w:lang w:val="en-US"/>
        </w:rPr>
      </w:pPr>
      <w:bookmarkStart w:id="208" w:name="_Toc186054962"/>
      <w:r w:rsidRPr="009747C4">
        <w:rPr>
          <w:rFonts w:cs="Times New Roman"/>
          <w:lang w:val="en-US"/>
        </w:rPr>
        <w:t>Hình 3.27 Biểu đồ hoạt động Quản lý tài xế</w:t>
      </w:r>
      <w:bookmarkEnd w:id="208"/>
    </w:p>
    <w:p w14:paraId="4DCCED24" w14:textId="77777777" w:rsidR="00D94BAB" w:rsidRPr="009747C4" w:rsidRDefault="00D94BAB" w:rsidP="000F669E">
      <w:pPr>
        <w:spacing w:line="360" w:lineRule="auto"/>
        <w:rPr>
          <w:lang w:val="en-US"/>
        </w:rPr>
      </w:pPr>
    </w:p>
    <w:p w14:paraId="49B2604F" w14:textId="77777777" w:rsidR="00D94BAB" w:rsidRPr="009747C4" w:rsidRDefault="00D94BAB" w:rsidP="000F669E">
      <w:pPr>
        <w:spacing w:line="360" w:lineRule="auto"/>
        <w:rPr>
          <w:lang w:val="en-US"/>
        </w:rPr>
      </w:pPr>
    </w:p>
    <w:p w14:paraId="5B25958F" w14:textId="77777777" w:rsidR="00D94BAB" w:rsidRPr="009747C4" w:rsidRDefault="00D94BAB" w:rsidP="000F669E">
      <w:pPr>
        <w:spacing w:line="360" w:lineRule="auto"/>
        <w:rPr>
          <w:lang w:val="en-US"/>
        </w:rPr>
      </w:pPr>
    </w:p>
    <w:p w14:paraId="4BE76724" w14:textId="77777777" w:rsidR="001C6FA3" w:rsidRPr="009747C4" w:rsidRDefault="001C6FA3" w:rsidP="000F669E">
      <w:pPr>
        <w:spacing w:line="360" w:lineRule="auto"/>
        <w:rPr>
          <w:lang w:val="en-US"/>
        </w:rPr>
      </w:pPr>
    </w:p>
    <w:p w14:paraId="076CA1E7" w14:textId="77777777" w:rsidR="00E41E1D" w:rsidRPr="009747C4" w:rsidRDefault="00E41E1D" w:rsidP="000F669E">
      <w:pPr>
        <w:pStyle w:val="Heading2"/>
        <w:spacing w:line="360" w:lineRule="auto"/>
        <w:rPr>
          <w:sz w:val="28"/>
          <w:lang w:val="en-US"/>
        </w:rPr>
      </w:pPr>
      <w:bookmarkStart w:id="209" w:name="_Toc186054909"/>
      <w:r w:rsidRPr="009747C4">
        <w:rPr>
          <w:sz w:val="28"/>
        </w:rPr>
        <w:lastRenderedPageBreak/>
        <w:t>3.</w:t>
      </w:r>
      <w:bookmarkEnd w:id="186"/>
      <w:bookmarkEnd w:id="187"/>
      <w:bookmarkEnd w:id="188"/>
      <w:r w:rsidR="00B94B9C" w:rsidRPr="009747C4">
        <w:rPr>
          <w:sz w:val="28"/>
          <w:lang w:val="en-US"/>
        </w:rPr>
        <w:t>4</w:t>
      </w:r>
      <w:r w:rsidR="00640C42" w:rsidRPr="009747C4">
        <w:rPr>
          <w:sz w:val="28"/>
          <w:lang w:val="en-US"/>
        </w:rPr>
        <w:t xml:space="preserve"> </w:t>
      </w:r>
      <w:r w:rsidR="00C35DC8" w:rsidRPr="009747C4">
        <w:rPr>
          <w:sz w:val="28"/>
          <w:lang w:val="en-US"/>
        </w:rPr>
        <w:t>Đặc tả yêu cầu</w:t>
      </w:r>
      <w:bookmarkEnd w:id="209"/>
    </w:p>
    <w:p w14:paraId="6D8BDBE1" w14:textId="77777777" w:rsidR="00640C42" w:rsidRPr="009747C4" w:rsidRDefault="00E41E1D" w:rsidP="000F669E">
      <w:pPr>
        <w:pStyle w:val="Heading3"/>
        <w:spacing w:line="360" w:lineRule="auto"/>
        <w:rPr>
          <w:lang w:val="en-US"/>
        </w:rPr>
      </w:pPr>
      <w:bookmarkStart w:id="210" w:name="_Toc77487651"/>
      <w:bookmarkStart w:id="211" w:name="_Toc186054910"/>
      <w:r w:rsidRPr="009747C4">
        <w:t>3.</w:t>
      </w:r>
      <w:r w:rsidR="00B94B9C" w:rsidRPr="009747C4">
        <w:rPr>
          <w:lang w:val="en-US"/>
        </w:rPr>
        <w:t>4</w:t>
      </w:r>
      <w:r w:rsidR="00640C42" w:rsidRPr="009747C4">
        <w:rPr>
          <w:lang w:val="en-US"/>
        </w:rPr>
        <w:t xml:space="preserve">.1 </w:t>
      </w:r>
      <w:bookmarkEnd w:id="210"/>
      <w:r w:rsidR="00640C42" w:rsidRPr="009747C4">
        <w:rPr>
          <w:lang w:val="en-US"/>
        </w:rPr>
        <w:t>Yêu cầu giao diện bên ngoài</w:t>
      </w:r>
      <w:bookmarkEnd w:id="211"/>
      <w:r w:rsidR="00640C42" w:rsidRPr="009747C4">
        <w:rPr>
          <w:lang w:val="en-US"/>
        </w:rPr>
        <w:tab/>
      </w:r>
    </w:p>
    <w:p w14:paraId="297F3316" w14:textId="77777777" w:rsidR="00640C42" w:rsidRPr="009747C4" w:rsidRDefault="00640C42" w:rsidP="000F669E">
      <w:pPr>
        <w:pStyle w:val="Heading4"/>
        <w:spacing w:line="360" w:lineRule="auto"/>
        <w:rPr>
          <w:rFonts w:cs="Times New Roman"/>
          <w:color w:val="auto"/>
          <w:lang w:val="en-US"/>
        </w:rPr>
      </w:pPr>
      <w:bookmarkStart w:id="212" w:name="_Toc77487652"/>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.1.1 Ứng dụng khách hàng</w:t>
      </w:r>
      <w:del w:id="213" w:author="admin" w:date="2024-12-27T16:29:00Z">
        <w:r w:rsidRPr="009747C4" w:rsidDel="005500A2">
          <w:rPr>
            <w:rFonts w:cs="Times New Roman"/>
            <w:color w:val="auto"/>
            <w:lang w:val="en-US"/>
          </w:rPr>
          <w:delText>:</w:delText>
        </w:r>
      </w:del>
    </w:p>
    <w:p w14:paraId="0FD79FA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ký/đăng nhập: Cho phép người dùng đăng ký tài khoản mới hoặc đăng nhập vào tài khoản hiện có.</w:t>
      </w:r>
    </w:p>
    <w:p w14:paraId="5E144FD0"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đặt xe: Cho phép khách hàng chọn điểm đón, điểm đến, và loại xe.</w:t>
      </w:r>
    </w:p>
    <w:p w14:paraId="4C46B45B"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chuyến đi: Hiển thị vị trí tài xế và thông tin chuyến đi.</w:t>
      </w:r>
    </w:p>
    <w:p w14:paraId="4F81E013"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447E0AA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w:t>
      </w:r>
    </w:p>
    <w:p w14:paraId="326B62AA" w14:textId="77777777" w:rsidR="00640C42" w:rsidRPr="009747C4" w:rsidRDefault="00640C42"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.1.2 Ứng dụng tài xế</w:t>
      </w:r>
      <w:del w:id="214" w:author="admin" w:date="2024-12-27T16:29:00Z">
        <w:r w:rsidRPr="009747C4" w:rsidDel="005500A2">
          <w:rPr>
            <w:rFonts w:cs="Times New Roman"/>
            <w:color w:val="auto"/>
            <w:lang w:val="en-US"/>
          </w:rPr>
          <w:delText>:</w:delText>
        </w:r>
      </w:del>
    </w:p>
    <w:p w14:paraId="5CB4DDDC"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đăng nhập: Cho phép tài xế đăng nhập vào tài khoản hiện có.</w:t>
      </w:r>
    </w:p>
    <w:p w14:paraId="21B0336A"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nhận chuyến: Hiển thị các yêu cầu chuyến đi từ khách hàng và cho phép tài xế chấp nhận chuyến đi.</w:t>
      </w:r>
    </w:p>
    <w:p w14:paraId="7FB131F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chi tiết chuyến đi: Hiển thị chi tiết chuyến đi và dẫn đường cho tài xế.</w:t>
      </w:r>
    </w:p>
    <w:p w14:paraId="4BD69D02"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lịch sử: Hiển thị lịch sử các chuyến đi đã thực hiện.</w:t>
      </w:r>
    </w:p>
    <w:p w14:paraId="03522C46" w14:textId="77777777" w:rsidR="00640C42" w:rsidRPr="009747C4" w:rsidRDefault="00640C42"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ví:  Cho phép khách hàng xem số dư, xem lịch sử giao dịch và có thể tạo giao dịch nạp tiền vào ví cũng như tạo yêu cầu rút tiền.</w:t>
      </w:r>
    </w:p>
    <w:p w14:paraId="0279250B" w14:textId="77777777" w:rsidR="00E22807" w:rsidRPr="009747C4" w:rsidRDefault="00E22807" w:rsidP="000F669E">
      <w:pPr>
        <w:pStyle w:val="Heading4"/>
        <w:spacing w:line="360" w:lineRule="auto"/>
        <w:rPr>
          <w:rFonts w:cs="Times New Roman"/>
          <w:color w:val="auto"/>
          <w:lang w:val="en-US"/>
        </w:rPr>
      </w:pPr>
      <w:r w:rsidRPr="009747C4">
        <w:rPr>
          <w:rFonts w:cs="Times New Roman"/>
          <w:color w:val="auto"/>
          <w:lang w:val="en-US"/>
        </w:rPr>
        <w:t>3.</w:t>
      </w:r>
      <w:r w:rsidR="00B94B9C" w:rsidRPr="009747C4">
        <w:rPr>
          <w:rFonts w:cs="Times New Roman"/>
          <w:color w:val="auto"/>
          <w:lang w:val="en-US"/>
        </w:rPr>
        <w:t>4</w:t>
      </w:r>
      <w:r w:rsidRPr="009747C4">
        <w:rPr>
          <w:rFonts w:cs="Times New Roman"/>
          <w:color w:val="auto"/>
          <w:lang w:val="en-US"/>
        </w:rPr>
        <w:t>.1.3 Ứng dụng quản trị</w:t>
      </w:r>
      <w:del w:id="215" w:author="admin" w:date="2024-12-27T16:29:00Z">
        <w:r w:rsidRPr="009747C4" w:rsidDel="005500A2">
          <w:rPr>
            <w:rFonts w:cs="Times New Roman"/>
            <w:color w:val="auto"/>
            <w:lang w:val="en-US"/>
          </w:rPr>
          <w:delText>:</w:delText>
        </w:r>
      </w:del>
    </w:p>
    <w:p w14:paraId="7C8EBF88"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quản lý người dùng: Quản lý thông tin tài xế và khách hàng.</w:t>
      </w:r>
    </w:p>
    <w:p w14:paraId="0B56BF83"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theo dõi thời gian thực: Hiển thị vị trí của tất cả tài xế trên bản đồ.</w:t>
      </w:r>
    </w:p>
    <w:p w14:paraId="19FDC136" w14:textId="77777777" w:rsidR="00E22807" w:rsidRPr="009747C4" w:rsidRDefault="00E22807" w:rsidP="001D5CBB">
      <w:pPr>
        <w:pStyle w:val="ListParagraph"/>
        <w:numPr>
          <w:ilvl w:val="0"/>
          <w:numId w:val="45"/>
        </w:numPr>
        <w:spacing w:line="360" w:lineRule="auto"/>
        <w:jc w:val="left"/>
        <w:rPr>
          <w:rFonts w:cs="Times New Roman"/>
          <w:b w:val="0"/>
          <w:i w:val="0"/>
          <w:lang w:val="en-US"/>
        </w:rPr>
      </w:pPr>
      <w:r w:rsidRPr="009747C4">
        <w:rPr>
          <w:rFonts w:cs="Times New Roman"/>
          <w:b w:val="0"/>
          <w:i w:val="0"/>
          <w:lang w:val="en-US"/>
        </w:rPr>
        <w:t>Màn hình báo cáo: Hiển thị các báo cáo về hoạt động của hệ thống.</w:t>
      </w:r>
    </w:p>
    <w:p w14:paraId="36E9E612" w14:textId="77777777" w:rsidR="00E41E1D" w:rsidRPr="009747C4" w:rsidRDefault="00E41E1D" w:rsidP="000F669E">
      <w:pPr>
        <w:pStyle w:val="Heading3"/>
        <w:spacing w:line="360" w:lineRule="auto"/>
        <w:rPr>
          <w:lang w:val="en-US"/>
        </w:rPr>
      </w:pPr>
      <w:bookmarkStart w:id="216" w:name="_Toc186054911"/>
      <w:r w:rsidRPr="009747C4">
        <w:t>3.</w:t>
      </w:r>
      <w:r w:rsidR="00B94B9C" w:rsidRPr="009747C4">
        <w:rPr>
          <w:lang w:val="en-US"/>
        </w:rPr>
        <w:t>4</w:t>
      </w:r>
      <w:r w:rsidR="00E22807" w:rsidRPr="009747C4">
        <w:rPr>
          <w:lang w:val="en-US"/>
        </w:rPr>
        <w:t>.</w:t>
      </w:r>
      <w:r w:rsidRPr="009747C4">
        <w:t>2</w:t>
      </w:r>
      <w:bookmarkEnd w:id="212"/>
      <w:r w:rsidR="00E22807" w:rsidRPr="009747C4">
        <w:rPr>
          <w:lang w:val="en-US"/>
        </w:rPr>
        <w:t xml:space="preserve"> Yêu cầu chức năng</w:t>
      </w:r>
      <w:bookmarkEnd w:id="216"/>
    </w:p>
    <w:p w14:paraId="462C15E2" w14:textId="77777777" w:rsidR="001D5CBB" w:rsidRPr="009747C4" w:rsidRDefault="001D5CBB" w:rsidP="001D5CBB">
      <w:pPr>
        <w:pStyle w:val="Heading4"/>
        <w:spacing w:line="360" w:lineRule="auto"/>
        <w:rPr>
          <w:rFonts w:cs="Times New Roman"/>
          <w:color w:val="auto"/>
          <w:lang w:val="en-US"/>
        </w:rPr>
      </w:pPr>
      <w:r w:rsidRPr="009747C4">
        <w:rPr>
          <w:rFonts w:cs="Times New Roman"/>
          <w:color w:val="auto"/>
          <w:lang w:val="en-US"/>
        </w:rPr>
        <w:t>3.4.2.1 Đăng nhập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2DB5BB55" w14:textId="77777777" w:rsidTr="00DD7485">
        <w:tc>
          <w:tcPr>
            <w:tcW w:w="2230" w:type="dxa"/>
          </w:tcPr>
          <w:p w14:paraId="245054AC"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38CD0E98" w14:textId="77777777" w:rsidR="00E41E1D" w:rsidRPr="009747C4" w:rsidRDefault="00E41E1D" w:rsidP="000F669E">
            <w:pPr>
              <w:tabs>
                <w:tab w:val="left" w:pos="0"/>
              </w:tabs>
              <w:suppressAutoHyphens/>
              <w:spacing w:line="360" w:lineRule="auto"/>
              <w:rPr>
                <w:spacing w:val="-3"/>
              </w:rPr>
            </w:pPr>
            <w:r w:rsidRPr="009747C4">
              <w:rPr>
                <w:spacing w:val="-3"/>
              </w:rPr>
              <w:t>Đăng nhập</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03186274" w14:textId="77777777" w:rsidTr="00DD7485">
        <w:tc>
          <w:tcPr>
            <w:tcW w:w="2230" w:type="dxa"/>
          </w:tcPr>
          <w:p w14:paraId="2FE064C0"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4E85EE6B"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3DB7F885" w14:textId="77777777" w:rsidTr="00DD7485">
        <w:tc>
          <w:tcPr>
            <w:tcW w:w="2230" w:type="dxa"/>
          </w:tcPr>
          <w:p w14:paraId="5985BEF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AFC578F" w14:textId="77777777" w:rsidR="00E41E1D" w:rsidRPr="009747C4" w:rsidRDefault="00E41E1D" w:rsidP="000F669E">
            <w:pPr>
              <w:tabs>
                <w:tab w:val="left" w:pos="0"/>
              </w:tabs>
              <w:suppressAutoHyphens/>
              <w:spacing w:line="360" w:lineRule="auto"/>
              <w:rPr>
                <w:spacing w:val="-3"/>
              </w:rPr>
            </w:pPr>
            <w:r w:rsidRPr="009747C4">
              <w:rPr>
                <w:spacing w:val="-3"/>
              </w:rPr>
              <w:t xml:space="preserve">Khách hàng và tài xế đã tải về ứng dụng và đã có tài khoản </w:t>
            </w:r>
          </w:p>
        </w:tc>
      </w:tr>
      <w:tr w:rsidR="00E41E1D" w:rsidRPr="009747C4" w14:paraId="1890D3C2" w14:textId="77777777" w:rsidTr="00DD7485">
        <w:tc>
          <w:tcPr>
            <w:tcW w:w="2230" w:type="dxa"/>
          </w:tcPr>
          <w:p w14:paraId="55C5CBA0"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02193A4"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 xml:space="preserve">Khách hàng (Tài xế) mở ứng dụng </w:t>
            </w:r>
          </w:p>
          <w:p w14:paraId="4329BE3D"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lastRenderedPageBreak/>
              <w:t>Màn hình nhập số điện thoại của ứng dụng hiện lên</w:t>
            </w:r>
          </w:p>
          <w:p w14:paraId="337404D3"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số điện thoại và bấm nút Xác nhận</w:t>
            </w:r>
          </w:p>
          <w:p w14:paraId="04E9E441"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Màn hình xác nhận mã OTP hiện ra</w:t>
            </w:r>
          </w:p>
          <w:p w14:paraId="1BE63DAC"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Khách hàng (Tài xế) nhập mã OTP được gửi về điện thoại và bấm nút xác nhận</w:t>
            </w:r>
          </w:p>
          <w:p w14:paraId="6AD8C1D4" w14:textId="77777777" w:rsidR="00E41E1D" w:rsidRPr="009747C4" w:rsidRDefault="00E41E1D" w:rsidP="000F669E">
            <w:pPr>
              <w:numPr>
                <w:ilvl w:val="0"/>
                <w:numId w:val="8"/>
              </w:numPr>
              <w:tabs>
                <w:tab w:val="left" w:pos="0"/>
              </w:tabs>
              <w:suppressAutoHyphens/>
              <w:spacing w:line="360" w:lineRule="auto"/>
              <w:rPr>
                <w:spacing w:val="-3"/>
              </w:rPr>
            </w:pPr>
            <w:r w:rsidRPr="009747C4">
              <w:rPr>
                <w:spacing w:val="-3"/>
              </w:rPr>
              <w:t>Hệ thống thông báo Đăng nhập thành công</w:t>
            </w:r>
          </w:p>
        </w:tc>
      </w:tr>
      <w:tr w:rsidR="00E41E1D" w:rsidRPr="009747C4" w14:paraId="75E9C357" w14:textId="77777777" w:rsidTr="00DD7485">
        <w:tc>
          <w:tcPr>
            <w:tcW w:w="2230" w:type="dxa"/>
          </w:tcPr>
          <w:p w14:paraId="07188921" w14:textId="77777777" w:rsidR="00E41E1D" w:rsidRPr="009747C4" w:rsidRDefault="00697B83" w:rsidP="000F669E">
            <w:pPr>
              <w:tabs>
                <w:tab w:val="left" w:pos="0"/>
              </w:tabs>
              <w:suppressAutoHyphens/>
              <w:spacing w:line="360" w:lineRule="auto"/>
              <w:rPr>
                <w:b/>
                <w:spacing w:val="-3"/>
              </w:rPr>
            </w:pPr>
            <w:r w:rsidRPr="009747C4">
              <w:rPr>
                <w:b/>
                <w:spacing w:val="-3"/>
              </w:rPr>
              <w:lastRenderedPageBreak/>
              <w:t>Sự kiện thay thế</w:t>
            </w:r>
          </w:p>
        </w:tc>
        <w:tc>
          <w:tcPr>
            <w:tcW w:w="6140" w:type="dxa"/>
          </w:tcPr>
          <w:p w14:paraId="53516DAF" w14:textId="77777777" w:rsidR="00E41E1D" w:rsidRPr="009747C4" w:rsidRDefault="00E41E1D" w:rsidP="000F669E">
            <w:pPr>
              <w:tabs>
                <w:tab w:val="left" w:pos="0"/>
              </w:tabs>
              <w:suppressAutoHyphens/>
              <w:spacing w:line="360" w:lineRule="auto"/>
              <w:rPr>
                <w:spacing w:val="-3"/>
              </w:rPr>
            </w:pPr>
          </w:p>
        </w:tc>
      </w:tr>
      <w:tr w:rsidR="00E41E1D" w:rsidRPr="009747C4" w14:paraId="370647B8" w14:textId="77777777" w:rsidTr="00DD7485">
        <w:tc>
          <w:tcPr>
            <w:tcW w:w="2230" w:type="dxa"/>
          </w:tcPr>
          <w:p w14:paraId="23F7C89C"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3D7C0A4" w14:textId="77777777" w:rsidR="00E41E1D" w:rsidRPr="009747C4" w:rsidRDefault="00E41E1D" w:rsidP="000F669E">
            <w:pPr>
              <w:tabs>
                <w:tab w:val="left" w:pos="0"/>
              </w:tabs>
              <w:suppressAutoHyphens/>
              <w:spacing w:line="360" w:lineRule="auto"/>
              <w:rPr>
                <w:spacing w:val="-3"/>
              </w:rPr>
            </w:pPr>
          </w:p>
        </w:tc>
      </w:tr>
      <w:tr w:rsidR="00E41E1D" w:rsidRPr="009747C4" w14:paraId="329FFFF7" w14:textId="77777777" w:rsidTr="00DD7485">
        <w:tc>
          <w:tcPr>
            <w:tcW w:w="2230" w:type="dxa"/>
          </w:tcPr>
          <w:p w14:paraId="06FA264E"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59C2440" w14:textId="77777777" w:rsidR="00E41E1D" w:rsidRPr="009747C4" w:rsidRDefault="00E41E1D" w:rsidP="000F669E">
            <w:pPr>
              <w:tabs>
                <w:tab w:val="left" w:pos="0"/>
              </w:tabs>
              <w:suppressAutoHyphens/>
              <w:spacing w:line="360" w:lineRule="auto"/>
              <w:rPr>
                <w:spacing w:val="-3"/>
              </w:rPr>
            </w:pPr>
            <w:r w:rsidRPr="009747C4">
              <w:rPr>
                <w:spacing w:val="-3"/>
              </w:rPr>
              <w:t>3.    Khách hàng (Tài xế) chưa có tài khoản của hệ thống, hệ thống sẽ thông báo khách hàng chưa có tài khoản và yêu cầu khách hàng đăng ký.</w:t>
            </w:r>
          </w:p>
          <w:p w14:paraId="122781A5" w14:textId="77777777" w:rsidR="00E41E1D" w:rsidRPr="009747C4" w:rsidRDefault="00E41E1D" w:rsidP="000F669E">
            <w:pPr>
              <w:tabs>
                <w:tab w:val="left" w:pos="0"/>
              </w:tabs>
              <w:suppressAutoHyphens/>
              <w:spacing w:line="360" w:lineRule="auto"/>
              <w:rPr>
                <w:spacing w:val="-3"/>
              </w:rPr>
            </w:pPr>
            <w:r w:rsidRPr="009747C4">
              <w:rPr>
                <w:spacing w:val="-3"/>
              </w:rPr>
              <w:t>5.    Khách hàng (Tài xế) chưa nhận được mã OTP qua số điện thoại, khách hàng bấm vào “Gửi lại” để hệ thống gửi lại mã OTP vào số điện thoại</w:t>
            </w:r>
          </w:p>
          <w:p w14:paraId="10A55AFB" w14:textId="77777777" w:rsidR="00E41E1D" w:rsidRPr="009747C4" w:rsidRDefault="00E41E1D" w:rsidP="000F669E">
            <w:pPr>
              <w:tabs>
                <w:tab w:val="left" w:pos="0"/>
              </w:tabs>
              <w:suppressAutoHyphens/>
              <w:spacing w:line="360" w:lineRule="auto"/>
              <w:rPr>
                <w:spacing w:val="-3"/>
              </w:rPr>
            </w:pPr>
            <w:r w:rsidRPr="009747C4">
              <w:rPr>
                <w:spacing w:val="-3"/>
              </w:rPr>
              <w:t>6.    Khách hàng (Tài xế) nhập sai mã OTP, hệ thống yêu cầu khách hàng nhập lại.</w:t>
            </w:r>
          </w:p>
        </w:tc>
      </w:tr>
      <w:tr w:rsidR="00E41E1D" w:rsidRPr="009747C4" w14:paraId="7BF10999" w14:textId="77777777" w:rsidTr="00DD7485">
        <w:tc>
          <w:tcPr>
            <w:tcW w:w="2230" w:type="dxa"/>
          </w:tcPr>
          <w:p w14:paraId="3F2B63B9"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E9D847F"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690A3062" w14:textId="77777777" w:rsidR="00E41E1D" w:rsidRPr="009747C4" w:rsidRDefault="00697B83" w:rsidP="000F669E">
      <w:pPr>
        <w:pStyle w:val="Heading8"/>
        <w:spacing w:line="360" w:lineRule="auto"/>
        <w:rPr>
          <w:rFonts w:cs="Times New Roman"/>
          <w:lang w:val="en-US"/>
        </w:rPr>
      </w:pPr>
      <w:bookmarkStart w:id="217" w:name="_Toc186054982"/>
      <w:r w:rsidRPr="009747C4">
        <w:rPr>
          <w:rFonts w:cs="Times New Roman"/>
          <w:lang w:val="en-US"/>
        </w:rPr>
        <w:t>Bảng 3.1 Đăng nhập</w:t>
      </w:r>
      <w:bookmarkEnd w:id="217"/>
    </w:p>
    <w:p w14:paraId="46EF1EE8"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Pr="009747C4">
        <w:rPr>
          <w:rFonts w:cs="Times New Roman"/>
          <w:color w:val="auto"/>
        </w:rPr>
        <w:t>.2</w:t>
      </w:r>
      <w:r w:rsidR="00183F57" w:rsidRPr="009747C4">
        <w:rPr>
          <w:rFonts w:cs="Times New Roman"/>
          <w:color w:val="auto"/>
          <w:lang w:val="en-US"/>
        </w:rPr>
        <w:t>.2</w:t>
      </w:r>
      <w:r w:rsidR="00C51CC5" w:rsidRPr="009747C4">
        <w:rPr>
          <w:rFonts w:cs="Times New Roman"/>
          <w:color w:val="auto"/>
          <w:lang w:val="en-US"/>
        </w:rPr>
        <w:t xml:space="preserve"> </w:t>
      </w:r>
      <w:r w:rsidRPr="009747C4">
        <w:rPr>
          <w:rFonts w:cs="Times New Roman"/>
          <w:color w:val="auto"/>
        </w:rPr>
        <w:t>Đăng ký</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0E80831" w14:textId="77777777" w:rsidTr="00DD7485">
        <w:tc>
          <w:tcPr>
            <w:tcW w:w="2230" w:type="dxa"/>
          </w:tcPr>
          <w:p w14:paraId="5E81750F"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2774A4EE" w14:textId="77777777" w:rsidR="00E41E1D" w:rsidRPr="009747C4" w:rsidRDefault="00E41E1D" w:rsidP="000F669E">
            <w:pPr>
              <w:tabs>
                <w:tab w:val="left" w:pos="0"/>
              </w:tabs>
              <w:suppressAutoHyphens/>
              <w:spacing w:line="360" w:lineRule="auto"/>
              <w:rPr>
                <w:spacing w:val="-3"/>
              </w:rPr>
            </w:pPr>
            <w:r w:rsidRPr="009747C4">
              <w:rPr>
                <w:spacing w:val="-3"/>
              </w:rPr>
              <w:t>Đăng ký</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4C118182" w14:textId="77777777" w:rsidTr="00DD7485">
        <w:tc>
          <w:tcPr>
            <w:tcW w:w="2230" w:type="dxa"/>
          </w:tcPr>
          <w:p w14:paraId="208F0F74"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B508BD7"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33CF968F" w14:textId="77777777" w:rsidTr="00DD7485">
        <w:tc>
          <w:tcPr>
            <w:tcW w:w="2230" w:type="dxa"/>
          </w:tcPr>
          <w:p w14:paraId="56A2403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2986CF68" w14:textId="77777777" w:rsidR="00E41E1D" w:rsidRPr="009747C4" w:rsidRDefault="00E41E1D" w:rsidP="000F669E">
            <w:pPr>
              <w:tabs>
                <w:tab w:val="left" w:pos="0"/>
              </w:tabs>
              <w:suppressAutoHyphens/>
              <w:spacing w:line="360" w:lineRule="auto"/>
              <w:rPr>
                <w:spacing w:val="-3"/>
              </w:rPr>
            </w:pPr>
            <w:r w:rsidRPr="009747C4">
              <w:rPr>
                <w:spacing w:val="-3"/>
              </w:rPr>
              <w:t>Khách hàng đã tải về ứng dụng và chưa có tài khoản</w:t>
            </w:r>
          </w:p>
        </w:tc>
      </w:tr>
      <w:tr w:rsidR="00E41E1D" w:rsidRPr="009747C4" w14:paraId="13E04D28" w14:textId="77777777" w:rsidTr="00DD7485">
        <w:tc>
          <w:tcPr>
            <w:tcW w:w="2230" w:type="dxa"/>
          </w:tcPr>
          <w:p w14:paraId="3DCFB441"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4430651"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 xml:space="preserve">Khách hàng mở ứng dụng </w:t>
            </w:r>
          </w:p>
          <w:p w14:paraId="7A56300F"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nhập số điện thoại của ứng dụng hiện lên</w:t>
            </w:r>
          </w:p>
          <w:p w14:paraId="577E9919"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số điện thoại và bấm nút Xác nhận</w:t>
            </w:r>
          </w:p>
          <w:p w14:paraId="2EC4326B"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Màn hình xác nhận mã OTP hiện ra</w:t>
            </w:r>
          </w:p>
          <w:p w14:paraId="37CF00A6"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OTP được gửi về điện thoại và bấm nút xác nhận</w:t>
            </w:r>
          </w:p>
          <w:p w14:paraId="1B58A89D"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thông báo Xác thực số điện thoại thành công và màn hình điền thông tin cá nhân hiện ra</w:t>
            </w:r>
          </w:p>
          <w:p w14:paraId="33494D60"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điền các thông tin Họ và tên, email, giới tính và bấm vào nút Đăng ký</w:t>
            </w:r>
          </w:p>
          <w:p w14:paraId="1E2A3A83"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lastRenderedPageBreak/>
              <w:t>Hệ thống thông báo khách hàng Đăng ký thành công, màn hình xác lập mã 6 số hiện lên</w:t>
            </w:r>
          </w:p>
          <w:p w14:paraId="551376E0"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Khách hàng nhập mã 6 số (nhập thêm lần 2 để xác nhận) và bấm xác nhận</w:t>
            </w:r>
          </w:p>
          <w:p w14:paraId="66C44D8F" w14:textId="77777777" w:rsidR="00E41E1D" w:rsidRPr="009747C4" w:rsidRDefault="00E41E1D" w:rsidP="000F669E">
            <w:pPr>
              <w:numPr>
                <w:ilvl w:val="0"/>
                <w:numId w:val="9"/>
              </w:numPr>
              <w:tabs>
                <w:tab w:val="left" w:pos="0"/>
              </w:tabs>
              <w:suppressAutoHyphens/>
              <w:spacing w:line="360" w:lineRule="auto"/>
              <w:rPr>
                <w:spacing w:val="-3"/>
              </w:rPr>
            </w:pPr>
            <w:r w:rsidRPr="009747C4">
              <w:rPr>
                <w:spacing w:val="-3"/>
              </w:rPr>
              <w:t>Hệ thống thống báo Xác lập mã 6 số thành công, màn hình chính hiện lên</w:t>
            </w:r>
          </w:p>
        </w:tc>
      </w:tr>
      <w:tr w:rsidR="00E41E1D" w:rsidRPr="009747C4" w14:paraId="6ADA0100" w14:textId="77777777" w:rsidTr="00DD7485">
        <w:tc>
          <w:tcPr>
            <w:tcW w:w="2230" w:type="dxa"/>
          </w:tcPr>
          <w:p w14:paraId="1EFCA1B8" w14:textId="77777777" w:rsidR="00E41E1D" w:rsidRPr="009747C4" w:rsidRDefault="00697B83" w:rsidP="000F669E">
            <w:pPr>
              <w:tabs>
                <w:tab w:val="left" w:pos="0"/>
              </w:tabs>
              <w:suppressAutoHyphens/>
              <w:spacing w:line="360" w:lineRule="auto"/>
              <w:rPr>
                <w:b/>
                <w:spacing w:val="-3"/>
              </w:rPr>
            </w:pPr>
            <w:r w:rsidRPr="009747C4">
              <w:rPr>
                <w:b/>
                <w:spacing w:val="-3"/>
              </w:rPr>
              <w:lastRenderedPageBreak/>
              <w:t>Sự kiện thay thế</w:t>
            </w:r>
          </w:p>
        </w:tc>
        <w:tc>
          <w:tcPr>
            <w:tcW w:w="6140" w:type="dxa"/>
          </w:tcPr>
          <w:p w14:paraId="5CD4CD6F" w14:textId="77777777" w:rsidR="00E41E1D" w:rsidRPr="009747C4" w:rsidRDefault="00E41E1D" w:rsidP="000F669E">
            <w:pPr>
              <w:tabs>
                <w:tab w:val="left" w:pos="0"/>
              </w:tabs>
              <w:suppressAutoHyphens/>
              <w:spacing w:line="360" w:lineRule="auto"/>
              <w:rPr>
                <w:spacing w:val="-3"/>
              </w:rPr>
            </w:pPr>
          </w:p>
        </w:tc>
      </w:tr>
      <w:tr w:rsidR="00E41E1D" w:rsidRPr="009747C4" w14:paraId="46AF5575" w14:textId="77777777" w:rsidTr="00DD7485">
        <w:tc>
          <w:tcPr>
            <w:tcW w:w="2230" w:type="dxa"/>
          </w:tcPr>
          <w:p w14:paraId="4865497F"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0C16793" w14:textId="77777777" w:rsidR="00E41E1D" w:rsidRPr="009747C4" w:rsidRDefault="00E41E1D" w:rsidP="000F669E">
            <w:pPr>
              <w:tabs>
                <w:tab w:val="left" w:pos="0"/>
              </w:tabs>
              <w:suppressAutoHyphens/>
              <w:spacing w:line="360" w:lineRule="auto"/>
              <w:rPr>
                <w:spacing w:val="-3"/>
              </w:rPr>
            </w:pPr>
            <w:r w:rsidRPr="009747C4">
              <w:rPr>
                <w:spacing w:val="-3"/>
              </w:rPr>
              <w:t xml:space="preserve">Thông tin tài khoản khách hàng sẽ được lưu vào hệ thống </w:t>
            </w:r>
          </w:p>
        </w:tc>
      </w:tr>
      <w:tr w:rsidR="00E41E1D" w:rsidRPr="009747C4" w14:paraId="38DEB31D" w14:textId="77777777" w:rsidTr="00DD7485">
        <w:tc>
          <w:tcPr>
            <w:tcW w:w="2230" w:type="dxa"/>
          </w:tcPr>
          <w:p w14:paraId="4F6E4870"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54DDCFD8" w14:textId="77777777" w:rsidR="00E41E1D" w:rsidRPr="009747C4" w:rsidRDefault="00E41E1D" w:rsidP="000F669E">
            <w:pPr>
              <w:tabs>
                <w:tab w:val="left" w:pos="0"/>
              </w:tabs>
              <w:suppressAutoHyphens/>
              <w:spacing w:line="360" w:lineRule="auto"/>
              <w:rPr>
                <w:spacing w:val="-3"/>
              </w:rPr>
            </w:pPr>
            <w:r w:rsidRPr="009747C4">
              <w:rPr>
                <w:spacing w:val="-3"/>
              </w:rPr>
              <w:t>3.    Khách hàng đã có tài khoản của hệ thống, hệ thống sẽ thông báo khách hàng đã có tài khoản và thông báo Đăng nhập thành công</w:t>
            </w:r>
          </w:p>
          <w:p w14:paraId="5C7B8588" w14:textId="77777777" w:rsidR="00E41E1D" w:rsidRPr="009747C4" w:rsidRDefault="00E41E1D" w:rsidP="000F669E">
            <w:pPr>
              <w:tabs>
                <w:tab w:val="left" w:pos="0"/>
              </w:tabs>
              <w:suppressAutoHyphens/>
              <w:spacing w:line="360" w:lineRule="auto"/>
              <w:rPr>
                <w:spacing w:val="-3"/>
              </w:rPr>
            </w:pPr>
            <w:r w:rsidRPr="009747C4">
              <w:rPr>
                <w:spacing w:val="-3"/>
              </w:rPr>
              <w:t>5.    Khách hàng chưa nhận được mã OTP qua số điện thoại, khách hàng bấm vào “Gửi lại” để hệ thống gửi lại mã OTP vào số điện thoại</w:t>
            </w:r>
          </w:p>
          <w:p w14:paraId="09BE9A1C" w14:textId="77777777" w:rsidR="00E41E1D" w:rsidRPr="009747C4" w:rsidRDefault="00E41E1D" w:rsidP="000F669E">
            <w:pPr>
              <w:tabs>
                <w:tab w:val="left" w:pos="0"/>
              </w:tabs>
              <w:suppressAutoHyphens/>
              <w:spacing w:line="360" w:lineRule="auto"/>
              <w:rPr>
                <w:spacing w:val="-3"/>
              </w:rPr>
            </w:pPr>
            <w:r w:rsidRPr="009747C4">
              <w:rPr>
                <w:spacing w:val="-3"/>
              </w:rPr>
              <w:t>6.    Khách hàng nhập sai mã OTP, hệ thống yêu cầu khách hàng nhập lại.</w:t>
            </w:r>
          </w:p>
          <w:p w14:paraId="702AE6A1" w14:textId="77777777" w:rsidR="00E41E1D" w:rsidRPr="009747C4" w:rsidRDefault="00E41E1D" w:rsidP="000F669E">
            <w:pPr>
              <w:tabs>
                <w:tab w:val="left" w:pos="0"/>
              </w:tabs>
              <w:suppressAutoHyphens/>
              <w:spacing w:line="360" w:lineRule="auto"/>
              <w:rPr>
                <w:spacing w:val="-3"/>
              </w:rPr>
            </w:pPr>
            <w:r w:rsidRPr="009747C4">
              <w:rPr>
                <w:spacing w:val="-3"/>
              </w:rPr>
              <w:t>9.    Khách hàng nhập lại sai mã 6 số, hệ thống  yêu cầu khách hàng nhập lại</w:t>
            </w:r>
          </w:p>
        </w:tc>
      </w:tr>
      <w:tr w:rsidR="00E41E1D" w:rsidRPr="009747C4" w14:paraId="52073CCD" w14:textId="77777777" w:rsidTr="00DD7485">
        <w:tc>
          <w:tcPr>
            <w:tcW w:w="2230" w:type="dxa"/>
          </w:tcPr>
          <w:p w14:paraId="528A267E"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18F38A24"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AB46760" w14:textId="77777777" w:rsidR="00E41E1D" w:rsidRPr="009747C4" w:rsidRDefault="00697B83" w:rsidP="000F669E">
      <w:pPr>
        <w:pStyle w:val="Heading8"/>
        <w:spacing w:line="360" w:lineRule="auto"/>
        <w:rPr>
          <w:rFonts w:cs="Times New Roman"/>
          <w:lang w:val="en-US"/>
        </w:rPr>
      </w:pPr>
      <w:bookmarkStart w:id="218" w:name="_Toc186054983"/>
      <w:r w:rsidRPr="009747C4">
        <w:rPr>
          <w:rFonts w:cs="Times New Roman"/>
          <w:lang w:val="en-US"/>
        </w:rPr>
        <w:t>Bảng 3.2 Đăng ký</w:t>
      </w:r>
      <w:bookmarkEnd w:id="218"/>
    </w:p>
    <w:p w14:paraId="75EEC515" w14:textId="77777777" w:rsidR="00E41E1D" w:rsidRPr="009747C4" w:rsidRDefault="00E41E1D" w:rsidP="000F669E">
      <w:pPr>
        <w:pStyle w:val="Heading4"/>
        <w:spacing w:line="360" w:lineRule="auto"/>
        <w:ind w:left="283"/>
        <w:rPr>
          <w:rFonts w:cs="Times New Roman"/>
          <w:color w:val="auto"/>
        </w:rPr>
      </w:pPr>
      <w:r w:rsidRPr="009747C4">
        <w:rPr>
          <w:rFonts w:cs="Times New Roman"/>
          <w:color w:val="auto"/>
        </w:rPr>
        <w:t>3.</w:t>
      </w:r>
      <w:r w:rsidR="00B94B9C" w:rsidRPr="009747C4">
        <w:rPr>
          <w:rFonts w:cs="Times New Roman"/>
          <w:color w:val="auto"/>
          <w:lang w:val="en-US"/>
        </w:rPr>
        <w:t>4</w:t>
      </w:r>
      <w:r w:rsidR="00C51CC5" w:rsidRPr="009747C4">
        <w:rPr>
          <w:rFonts w:cs="Times New Roman"/>
          <w:color w:val="auto"/>
          <w:lang w:val="en-US"/>
        </w:rPr>
        <w:t xml:space="preserve">.2.3 </w:t>
      </w:r>
      <w:r w:rsidRPr="009747C4">
        <w:rPr>
          <w:rFonts w:cs="Times New Roman"/>
          <w:color w:val="auto"/>
        </w:rPr>
        <w:t>Đặt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61D6936B" w14:textId="77777777" w:rsidTr="00DD7485">
        <w:tc>
          <w:tcPr>
            <w:tcW w:w="2230" w:type="dxa"/>
          </w:tcPr>
          <w:p w14:paraId="640BB688"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30665BA5" w14:textId="77777777" w:rsidR="00E41E1D" w:rsidRPr="009747C4" w:rsidRDefault="00E41E1D" w:rsidP="000F669E">
            <w:pPr>
              <w:tabs>
                <w:tab w:val="left" w:pos="0"/>
              </w:tabs>
              <w:suppressAutoHyphens/>
              <w:spacing w:line="360" w:lineRule="auto"/>
              <w:rPr>
                <w:spacing w:val="-3"/>
              </w:rPr>
            </w:pPr>
            <w:r w:rsidRPr="009747C4">
              <w:rPr>
                <w:spacing w:val="-3"/>
              </w:rPr>
              <w:t>Đặt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5466FF0" w14:textId="77777777" w:rsidTr="00DD7485">
        <w:tc>
          <w:tcPr>
            <w:tcW w:w="2230" w:type="dxa"/>
          </w:tcPr>
          <w:p w14:paraId="7FE25ED6"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A5D3852"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00558E1E" w14:textId="77777777" w:rsidTr="00DD7485">
        <w:tc>
          <w:tcPr>
            <w:tcW w:w="2230" w:type="dxa"/>
          </w:tcPr>
          <w:p w14:paraId="0A413557" w14:textId="77777777" w:rsidR="00E41E1D" w:rsidRPr="009747C4" w:rsidRDefault="00E41E1D" w:rsidP="000F669E">
            <w:pPr>
              <w:tabs>
                <w:tab w:val="left" w:pos="0"/>
              </w:tabs>
              <w:suppressAutoHyphens/>
              <w:spacing w:line="360" w:lineRule="auto"/>
              <w:rPr>
                <w:b/>
                <w:spacing w:val="-3"/>
              </w:rPr>
            </w:pPr>
            <w:r w:rsidRPr="009747C4">
              <w:rPr>
                <w:b/>
                <w:spacing w:val="-3"/>
              </w:rPr>
              <w:t>Tham chiếu</w:t>
            </w:r>
          </w:p>
        </w:tc>
        <w:tc>
          <w:tcPr>
            <w:tcW w:w="6140" w:type="dxa"/>
          </w:tcPr>
          <w:p w14:paraId="02A7F458" w14:textId="77777777" w:rsidR="00E41E1D" w:rsidRPr="009747C4" w:rsidRDefault="00E41E1D" w:rsidP="000F669E">
            <w:pPr>
              <w:tabs>
                <w:tab w:val="left" w:pos="0"/>
              </w:tabs>
              <w:suppressAutoHyphens/>
              <w:spacing w:line="360" w:lineRule="auto"/>
              <w:rPr>
                <w:spacing w:val="-3"/>
              </w:rPr>
            </w:pPr>
            <w:r w:rsidRPr="009747C4">
              <w:rPr>
                <w:spacing w:val="-3"/>
              </w:rPr>
              <w:t>Tìm kiếm chuyến xe ở phần 3.2.4</w:t>
            </w:r>
          </w:p>
        </w:tc>
      </w:tr>
      <w:tr w:rsidR="00E41E1D" w:rsidRPr="009747C4" w14:paraId="4D9A14B2" w14:textId="77777777" w:rsidTr="00DD7485">
        <w:tc>
          <w:tcPr>
            <w:tcW w:w="2230" w:type="dxa"/>
          </w:tcPr>
          <w:p w14:paraId="6D39C693"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5C83F6A6"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3988C089" w14:textId="77777777" w:rsidTr="00DD7485">
        <w:trPr>
          <w:trHeight w:val="479"/>
        </w:trPr>
        <w:tc>
          <w:tcPr>
            <w:tcW w:w="2230" w:type="dxa"/>
          </w:tcPr>
          <w:p w14:paraId="2B18DB10"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7398CBF4"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tiến hành Tìm kiếm chuyến xe</w:t>
            </w:r>
          </w:p>
          <w:p w14:paraId="47D532FF"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chọn phương thức thanh toán</w:t>
            </w:r>
            <w:r w:rsidR="005E45E3" w:rsidRPr="009747C4">
              <w:rPr>
                <w:spacing w:val="-3"/>
                <w:lang w:val="en-US"/>
              </w:rPr>
              <w:t>,</w:t>
            </w:r>
            <w:r w:rsidRPr="009747C4">
              <w:rPr>
                <w:spacing w:val="-3"/>
              </w:rPr>
              <w:t xml:space="preserve"> chọn mã giảm giá (nếu có)</w:t>
            </w:r>
            <w:r w:rsidR="005E45E3" w:rsidRPr="009747C4">
              <w:rPr>
                <w:spacing w:val="-3"/>
                <w:lang w:val="en-US"/>
              </w:rPr>
              <w:t xml:space="preserve"> và chọn tuyến đường mong muốn</w:t>
            </w:r>
          </w:p>
          <w:p w14:paraId="59123514" w14:textId="77777777" w:rsidR="00E41E1D" w:rsidRPr="009747C4" w:rsidRDefault="00E41E1D" w:rsidP="000F669E">
            <w:pPr>
              <w:numPr>
                <w:ilvl w:val="0"/>
                <w:numId w:val="10"/>
              </w:numPr>
              <w:tabs>
                <w:tab w:val="left" w:pos="0"/>
              </w:tabs>
              <w:suppressAutoHyphens/>
              <w:spacing w:line="360" w:lineRule="auto"/>
              <w:rPr>
                <w:spacing w:val="-3"/>
              </w:rPr>
            </w:pPr>
            <w:r w:rsidRPr="009747C4">
              <w:rPr>
                <w:spacing w:val="-3"/>
              </w:rPr>
              <w:t>Khách hàng bấm vào nút Đặt xe</w:t>
            </w:r>
          </w:p>
          <w:p w14:paraId="2A8B354E" w14:textId="77777777" w:rsidR="005E45E3" w:rsidRPr="009747C4" w:rsidRDefault="005E45E3" w:rsidP="000F669E">
            <w:pPr>
              <w:numPr>
                <w:ilvl w:val="0"/>
                <w:numId w:val="10"/>
              </w:numPr>
              <w:tabs>
                <w:tab w:val="left" w:pos="0"/>
              </w:tabs>
              <w:suppressAutoHyphens/>
              <w:spacing w:line="360" w:lineRule="auto"/>
              <w:rPr>
                <w:spacing w:val="-3"/>
              </w:rPr>
            </w:pPr>
            <w:r w:rsidRPr="009747C4">
              <w:rPr>
                <w:spacing w:val="-3"/>
                <w:lang w:val="en-US"/>
              </w:rPr>
              <w:t>Thông báo “Đặt xe thành công” hiện ra.</w:t>
            </w:r>
          </w:p>
        </w:tc>
      </w:tr>
      <w:tr w:rsidR="00E41E1D" w:rsidRPr="009747C4" w14:paraId="1256DEB0" w14:textId="77777777" w:rsidTr="00DD7485">
        <w:tc>
          <w:tcPr>
            <w:tcW w:w="2230" w:type="dxa"/>
          </w:tcPr>
          <w:p w14:paraId="4E4F2162"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4CC08FBB" w14:textId="77777777" w:rsidR="00E41E1D" w:rsidRPr="009747C4" w:rsidRDefault="00E41E1D" w:rsidP="000F669E">
            <w:pPr>
              <w:tabs>
                <w:tab w:val="left" w:pos="0"/>
              </w:tabs>
              <w:suppressAutoHyphens/>
              <w:spacing w:line="360" w:lineRule="auto"/>
              <w:rPr>
                <w:spacing w:val="-3"/>
              </w:rPr>
            </w:pPr>
          </w:p>
        </w:tc>
      </w:tr>
      <w:tr w:rsidR="00E41E1D" w:rsidRPr="009747C4" w14:paraId="1421D9B6" w14:textId="77777777" w:rsidTr="00DD7485">
        <w:tc>
          <w:tcPr>
            <w:tcW w:w="2230" w:type="dxa"/>
          </w:tcPr>
          <w:p w14:paraId="29A9D30A"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311FCF3" w14:textId="77777777" w:rsidR="00E41E1D" w:rsidRPr="009747C4" w:rsidRDefault="00E41E1D" w:rsidP="000F669E">
            <w:pPr>
              <w:tabs>
                <w:tab w:val="left" w:pos="0"/>
              </w:tabs>
              <w:suppressAutoHyphens/>
              <w:spacing w:line="360" w:lineRule="auto"/>
              <w:rPr>
                <w:spacing w:val="-3"/>
              </w:rPr>
            </w:pPr>
          </w:p>
        </w:tc>
      </w:tr>
      <w:tr w:rsidR="00E41E1D" w:rsidRPr="009747C4" w14:paraId="2A96402F" w14:textId="77777777" w:rsidTr="00DD7485">
        <w:tc>
          <w:tcPr>
            <w:tcW w:w="2230" w:type="dxa"/>
          </w:tcPr>
          <w:p w14:paraId="71A9D017"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1AA0EC4F" w14:textId="77777777" w:rsidR="00E41E1D" w:rsidRPr="009747C4" w:rsidRDefault="001F1CF9" w:rsidP="000F669E">
            <w:pPr>
              <w:tabs>
                <w:tab w:val="left" w:pos="0"/>
              </w:tabs>
              <w:suppressAutoHyphens/>
              <w:spacing w:line="360" w:lineRule="auto"/>
              <w:rPr>
                <w:spacing w:val="-3"/>
                <w:lang w:val="en-US"/>
              </w:rPr>
            </w:pPr>
            <w:r w:rsidRPr="009747C4">
              <w:rPr>
                <w:spacing w:val="-3"/>
                <w:lang w:val="en-US"/>
              </w:rPr>
              <w:t xml:space="preserve">2.    Nếu số dư trong ví ứng dụng của khách hàng không còn đủ để thanh toán cho chuyến xe, khách hàng không thể lựa chọn thanh toán bằng phương thức “Ví ứng dụng” </w:t>
            </w:r>
          </w:p>
        </w:tc>
      </w:tr>
      <w:tr w:rsidR="00E41E1D" w:rsidRPr="009747C4" w14:paraId="7D2DB241" w14:textId="77777777" w:rsidTr="00DD7485">
        <w:tc>
          <w:tcPr>
            <w:tcW w:w="2230" w:type="dxa"/>
          </w:tcPr>
          <w:p w14:paraId="6129085D"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E32C7F3"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5D1C66EA" w14:textId="77777777" w:rsidR="00E41E1D" w:rsidRPr="009747C4" w:rsidRDefault="00697B83" w:rsidP="000F669E">
      <w:pPr>
        <w:pStyle w:val="Heading8"/>
        <w:spacing w:line="360" w:lineRule="auto"/>
        <w:rPr>
          <w:rFonts w:cs="Times New Roman"/>
          <w:lang w:val="en-US"/>
        </w:rPr>
      </w:pPr>
      <w:bookmarkStart w:id="219" w:name="_Toc186054984"/>
      <w:r w:rsidRPr="009747C4">
        <w:rPr>
          <w:rFonts w:cs="Times New Roman"/>
          <w:lang w:val="en-US"/>
        </w:rPr>
        <w:t>Bảng 3.3 Đặt xe</w:t>
      </w:r>
      <w:bookmarkEnd w:id="219"/>
    </w:p>
    <w:p w14:paraId="25A5103A"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94B9C" w:rsidRPr="009747C4">
        <w:rPr>
          <w:rFonts w:cs="Times New Roman"/>
          <w:color w:val="auto"/>
          <w:lang w:val="en-US"/>
        </w:rPr>
        <w:t>4</w:t>
      </w:r>
      <w:r w:rsidR="009E3887" w:rsidRPr="009747C4">
        <w:rPr>
          <w:rFonts w:cs="Times New Roman"/>
          <w:color w:val="auto"/>
          <w:lang w:val="en-US"/>
        </w:rPr>
        <w:t>.2.</w:t>
      </w:r>
      <w:r w:rsidR="00F11CCA" w:rsidRPr="009747C4">
        <w:rPr>
          <w:rFonts w:cs="Times New Roman"/>
          <w:color w:val="auto"/>
          <w:lang w:val="en-US"/>
        </w:rPr>
        <w:t>4</w:t>
      </w:r>
      <w:r w:rsidRPr="009747C4">
        <w:rPr>
          <w:rFonts w:cs="Times New Roman"/>
          <w:color w:val="auto"/>
        </w:rPr>
        <w:tab/>
        <w:t>Tìm kiếm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40AC5F1A" w14:textId="77777777" w:rsidTr="00DD7485">
        <w:tc>
          <w:tcPr>
            <w:tcW w:w="2230" w:type="dxa"/>
          </w:tcPr>
          <w:p w14:paraId="486C4627"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CCC3223" w14:textId="77777777" w:rsidR="00E41E1D" w:rsidRPr="009747C4" w:rsidRDefault="00E41E1D" w:rsidP="000F669E">
            <w:pPr>
              <w:tabs>
                <w:tab w:val="left" w:pos="0"/>
              </w:tabs>
              <w:suppressAutoHyphens/>
              <w:spacing w:line="360" w:lineRule="auto"/>
              <w:rPr>
                <w:spacing w:val="-3"/>
              </w:rPr>
            </w:pPr>
            <w:r w:rsidRPr="009747C4">
              <w:rPr>
                <w:spacing w:val="-3"/>
              </w:rPr>
              <w:t>Tìm kiếm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1926D5A1" w14:textId="77777777" w:rsidTr="00DD7485">
        <w:tc>
          <w:tcPr>
            <w:tcW w:w="2230" w:type="dxa"/>
          </w:tcPr>
          <w:p w14:paraId="2FC941F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56F53CB5"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5C60E2F6" w14:textId="77777777" w:rsidTr="00DD7485">
        <w:tc>
          <w:tcPr>
            <w:tcW w:w="2230" w:type="dxa"/>
          </w:tcPr>
          <w:p w14:paraId="01DE4E38"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486B6DD2" w14:textId="77777777" w:rsidR="00E41E1D" w:rsidRPr="009747C4" w:rsidRDefault="00E41E1D" w:rsidP="000F669E">
            <w:pPr>
              <w:tabs>
                <w:tab w:val="left" w:pos="0"/>
              </w:tabs>
              <w:suppressAutoHyphens/>
              <w:spacing w:line="360" w:lineRule="auto"/>
              <w:rPr>
                <w:spacing w:val="-3"/>
              </w:rPr>
            </w:pPr>
            <w:r w:rsidRPr="009747C4">
              <w:rPr>
                <w:spacing w:val="-3"/>
              </w:rPr>
              <w:t>Khách hàng đã đăng nhập vào ứng dụng</w:t>
            </w:r>
          </w:p>
        </w:tc>
      </w:tr>
      <w:tr w:rsidR="00E41E1D" w:rsidRPr="009747C4" w14:paraId="41E55EA7" w14:textId="77777777" w:rsidTr="00DD7485">
        <w:trPr>
          <w:trHeight w:val="479"/>
        </w:trPr>
        <w:tc>
          <w:tcPr>
            <w:tcW w:w="2230" w:type="dxa"/>
          </w:tcPr>
          <w:p w14:paraId="0BEFE7C3"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0D9AE901"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 xml:space="preserve">Khách hàng bấm vào ô “Bạn muốn đi đâu?” </w:t>
            </w:r>
          </w:p>
          <w:p w14:paraId="0AE97195" w14:textId="77777777" w:rsidR="00F11CCA" w:rsidRPr="009747C4" w:rsidRDefault="00F11CCA" w:rsidP="000F669E">
            <w:pPr>
              <w:numPr>
                <w:ilvl w:val="0"/>
                <w:numId w:val="12"/>
              </w:numPr>
              <w:tabs>
                <w:tab w:val="left" w:pos="0"/>
              </w:tabs>
              <w:suppressAutoHyphens/>
              <w:spacing w:line="360" w:lineRule="auto"/>
              <w:rPr>
                <w:spacing w:val="-3"/>
              </w:rPr>
            </w:pPr>
            <w:r w:rsidRPr="009747C4">
              <w:rPr>
                <w:spacing w:val="-3"/>
              </w:rPr>
              <w:t>Màn hình chọn loại xe hiện lên</w:t>
            </w:r>
          </w:p>
          <w:p w14:paraId="38B706AB" w14:textId="77777777" w:rsidR="00F11CCA" w:rsidRPr="009747C4" w:rsidRDefault="00F11CCA" w:rsidP="000F669E">
            <w:pPr>
              <w:numPr>
                <w:ilvl w:val="0"/>
                <w:numId w:val="12"/>
              </w:numPr>
              <w:tabs>
                <w:tab w:val="left" w:pos="0"/>
              </w:tabs>
              <w:suppressAutoHyphens/>
              <w:spacing w:line="360" w:lineRule="auto"/>
              <w:rPr>
                <w:spacing w:val="-3"/>
              </w:rPr>
            </w:pPr>
            <w:r w:rsidRPr="009747C4">
              <w:rPr>
                <w:spacing w:val="-3"/>
              </w:rPr>
              <w:t>Khách hàng chọn loại xe và bấm Tiếp</w:t>
            </w:r>
          </w:p>
          <w:p w14:paraId="6087A809"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nhập điểm đón và điểm đến hiện ra</w:t>
            </w:r>
          </w:p>
          <w:p w14:paraId="4F4639E9"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nhập vào điểm đón và điểm đến</w:t>
            </w:r>
          </w:p>
          <w:p w14:paraId="542874E9"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bản đồ với các thông tin điểm đón, điểm đến, đường đi, thời gian, giá tiền ước tính hiện ra</w:t>
            </w:r>
          </w:p>
          <w:p w14:paraId="2F1A039C"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Khách hàng kiểm tra thông tin bằng cách bấm vào Xem chi tiết chuyến xe</w:t>
            </w:r>
          </w:p>
          <w:p w14:paraId="14093FE8" w14:textId="77777777" w:rsidR="00E41E1D" w:rsidRPr="009747C4" w:rsidRDefault="00E41E1D" w:rsidP="000F669E">
            <w:pPr>
              <w:numPr>
                <w:ilvl w:val="0"/>
                <w:numId w:val="12"/>
              </w:numPr>
              <w:tabs>
                <w:tab w:val="left" w:pos="0"/>
              </w:tabs>
              <w:suppressAutoHyphens/>
              <w:spacing w:line="360" w:lineRule="auto"/>
              <w:rPr>
                <w:spacing w:val="-3"/>
              </w:rPr>
            </w:pPr>
            <w:r w:rsidRPr="009747C4">
              <w:rPr>
                <w:spacing w:val="-3"/>
              </w:rPr>
              <w:t>Màn hình chi tiết chuyến xe hiện ra</w:t>
            </w:r>
          </w:p>
        </w:tc>
      </w:tr>
      <w:tr w:rsidR="00E41E1D" w:rsidRPr="009747C4" w14:paraId="11041913" w14:textId="77777777" w:rsidTr="00DD7485">
        <w:tc>
          <w:tcPr>
            <w:tcW w:w="2230" w:type="dxa"/>
          </w:tcPr>
          <w:p w14:paraId="176D0F6D"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4DF58B82" w14:textId="77777777" w:rsidR="00E41E1D" w:rsidRPr="009747C4" w:rsidRDefault="00E41E1D" w:rsidP="000F669E">
            <w:pPr>
              <w:tabs>
                <w:tab w:val="left" w:pos="0"/>
              </w:tabs>
              <w:suppressAutoHyphens/>
              <w:spacing w:line="360" w:lineRule="auto"/>
              <w:rPr>
                <w:spacing w:val="-3"/>
              </w:rPr>
            </w:pPr>
            <w:r w:rsidRPr="009747C4">
              <w:rPr>
                <w:spacing w:val="-3"/>
              </w:rPr>
              <w:t>- Ở bước 2, nếu khách hàng không muốn nhập điểm đón điểm đến hoặc hệ thống không có địa điểm đó, khách hàng tiến hành chọn bằng bản đồ</w:t>
            </w:r>
          </w:p>
          <w:p w14:paraId="5FF5DBEE" w14:textId="77777777" w:rsidR="00E41E1D" w:rsidRPr="009747C4" w:rsidRDefault="00E41E1D" w:rsidP="000F669E">
            <w:pPr>
              <w:tabs>
                <w:tab w:val="left" w:pos="0"/>
              </w:tabs>
              <w:suppressAutoHyphens/>
              <w:spacing w:line="360" w:lineRule="auto"/>
              <w:rPr>
                <w:spacing w:val="-3"/>
              </w:rPr>
            </w:pPr>
            <w:r w:rsidRPr="009747C4">
              <w:rPr>
                <w:spacing w:val="-3"/>
              </w:rPr>
              <w:t>2.   Khách hàng bấm nào nút Chọn trên bản đồ</w:t>
            </w:r>
          </w:p>
          <w:p w14:paraId="76033444" w14:textId="77777777" w:rsidR="00E41E1D" w:rsidRPr="009747C4" w:rsidRDefault="00E41E1D" w:rsidP="000F669E">
            <w:pPr>
              <w:tabs>
                <w:tab w:val="left" w:pos="0"/>
              </w:tabs>
              <w:suppressAutoHyphens/>
              <w:spacing w:line="360" w:lineRule="auto"/>
              <w:rPr>
                <w:spacing w:val="-3"/>
              </w:rPr>
            </w:pPr>
            <w:r w:rsidRPr="009747C4">
              <w:rPr>
                <w:spacing w:val="-3"/>
              </w:rPr>
              <w:t>3.   Bản đồ với con trỏ địa điểm hiện lên</w:t>
            </w:r>
          </w:p>
          <w:p w14:paraId="73F909BD" w14:textId="77777777" w:rsidR="00E41E1D" w:rsidRPr="009747C4" w:rsidRDefault="00E41E1D" w:rsidP="000F669E">
            <w:pPr>
              <w:tabs>
                <w:tab w:val="left" w:pos="0"/>
              </w:tabs>
              <w:suppressAutoHyphens/>
              <w:spacing w:line="360" w:lineRule="auto"/>
              <w:rPr>
                <w:spacing w:val="-3"/>
              </w:rPr>
            </w:pPr>
            <w:r w:rsidRPr="009747C4">
              <w:rPr>
                <w:spacing w:val="-3"/>
              </w:rPr>
              <w:t>4.   Khách hàng tiến hành chọn điểm đón và điểm đến trên bản đồ</w:t>
            </w:r>
          </w:p>
          <w:p w14:paraId="33F78D60" w14:textId="77777777" w:rsidR="00E41E1D" w:rsidRPr="009747C4" w:rsidRDefault="00E41E1D" w:rsidP="000F669E">
            <w:pPr>
              <w:tabs>
                <w:tab w:val="left" w:pos="0"/>
              </w:tabs>
              <w:suppressAutoHyphens/>
              <w:spacing w:line="360" w:lineRule="auto"/>
              <w:rPr>
                <w:spacing w:val="-3"/>
              </w:rPr>
            </w:pPr>
            <w:r w:rsidRPr="009747C4">
              <w:rPr>
                <w:spacing w:val="-3"/>
              </w:rPr>
              <w:t>5.   Khách hàng xác nhận</w:t>
            </w:r>
          </w:p>
          <w:p w14:paraId="3AF75D23" w14:textId="77777777" w:rsidR="00E41E1D" w:rsidRPr="009747C4" w:rsidRDefault="00E41E1D" w:rsidP="000F669E">
            <w:pPr>
              <w:tabs>
                <w:tab w:val="left" w:pos="0"/>
              </w:tabs>
              <w:suppressAutoHyphens/>
              <w:spacing w:line="360" w:lineRule="auto"/>
              <w:rPr>
                <w:spacing w:val="-3"/>
              </w:rPr>
            </w:pPr>
            <w:r w:rsidRPr="009747C4">
              <w:rPr>
                <w:spacing w:val="-3"/>
              </w:rPr>
              <w:t xml:space="preserve">Các bước tiếp theo sẽ bắt đầu từ bước </w:t>
            </w:r>
            <w:r w:rsidR="00F11CCA" w:rsidRPr="009747C4">
              <w:rPr>
                <w:spacing w:val="-3"/>
                <w:lang w:val="en-US"/>
              </w:rPr>
              <w:t>6</w:t>
            </w:r>
            <w:r w:rsidRPr="009747C4">
              <w:rPr>
                <w:spacing w:val="-3"/>
              </w:rPr>
              <w:t xml:space="preserve"> ở trên</w:t>
            </w:r>
          </w:p>
          <w:p w14:paraId="3EBCE992" w14:textId="77777777" w:rsidR="00F11CCA" w:rsidRPr="009747C4" w:rsidRDefault="00F11CCA" w:rsidP="000F669E">
            <w:pPr>
              <w:tabs>
                <w:tab w:val="left" w:pos="0"/>
              </w:tabs>
              <w:suppressAutoHyphens/>
              <w:spacing w:line="360" w:lineRule="auto"/>
              <w:rPr>
                <w:spacing w:val="-3"/>
                <w:lang w:val="en-US"/>
              </w:rPr>
            </w:pPr>
            <w:r w:rsidRPr="009747C4">
              <w:rPr>
                <w:spacing w:val="-3"/>
              </w:rPr>
              <w:t xml:space="preserve">- Ở bước 2, </w:t>
            </w:r>
            <w:r w:rsidRPr="009747C4">
              <w:rPr>
                <w:spacing w:val="-3"/>
                <w:lang w:val="en-US"/>
              </w:rPr>
              <w:t>khách hàng chọn vào biểu tượng xe tương ứng mà khách hàng muốn đi</w:t>
            </w:r>
          </w:p>
          <w:p w14:paraId="7059686B" w14:textId="77777777" w:rsidR="00F11CCA" w:rsidRPr="009747C4" w:rsidRDefault="00F11CCA" w:rsidP="000F669E">
            <w:pPr>
              <w:tabs>
                <w:tab w:val="left" w:pos="0"/>
              </w:tabs>
              <w:suppressAutoHyphens/>
              <w:spacing w:line="360" w:lineRule="auto"/>
              <w:rPr>
                <w:spacing w:val="-3"/>
                <w:lang w:val="en-US"/>
              </w:rPr>
            </w:pPr>
            <w:r w:rsidRPr="009747C4">
              <w:rPr>
                <w:spacing w:val="-3"/>
              </w:rPr>
              <w:t xml:space="preserve">2.   </w:t>
            </w:r>
            <w:r w:rsidRPr="009747C4">
              <w:rPr>
                <w:spacing w:val="-3"/>
                <w:lang w:val="en-US"/>
              </w:rPr>
              <w:t>Màn hình nhập vào điểm đón điểm đến hiện ra</w:t>
            </w:r>
          </w:p>
          <w:p w14:paraId="3107BDAB" w14:textId="77777777" w:rsidR="00F11CCA" w:rsidRPr="009747C4" w:rsidRDefault="00F11CCA" w:rsidP="000F669E">
            <w:pPr>
              <w:tabs>
                <w:tab w:val="left" w:pos="0"/>
              </w:tabs>
              <w:suppressAutoHyphens/>
              <w:spacing w:line="360" w:lineRule="auto"/>
              <w:rPr>
                <w:spacing w:val="-3"/>
              </w:rPr>
            </w:pPr>
            <w:r w:rsidRPr="009747C4">
              <w:rPr>
                <w:spacing w:val="-3"/>
              </w:rPr>
              <w:t xml:space="preserve">Các bước tiếp theo sẽ bắt đầu từ bước </w:t>
            </w:r>
            <w:r w:rsidRPr="009747C4">
              <w:rPr>
                <w:spacing w:val="-3"/>
                <w:lang w:val="en-US"/>
              </w:rPr>
              <w:t>5</w:t>
            </w:r>
            <w:r w:rsidRPr="009747C4">
              <w:rPr>
                <w:spacing w:val="-3"/>
              </w:rPr>
              <w:t xml:space="preserve"> ở trên</w:t>
            </w:r>
          </w:p>
        </w:tc>
      </w:tr>
      <w:tr w:rsidR="00E41E1D" w:rsidRPr="009747C4" w14:paraId="2D96C6D4" w14:textId="77777777" w:rsidTr="00DD7485">
        <w:tc>
          <w:tcPr>
            <w:tcW w:w="2230" w:type="dxa"/>
          </w:tcPr>
          <w:p w14:paraId="65429A1C"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71F0474"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t>Thông tin chuyến xe sẽ được lưu vào hệ thống</w:t>
            </w:r>
          </w:p>
          <w:p w14:paraId="0BFABFA5" w14:textId="77777777" w:rsidR="00E41E1D" w:rsidRPr="009747C4" w:rsidRDefault="00E41E1D" w:rsidP="000F669E">
            <w:pPr>
              <w:numPr>
                <w:ilvl w:val="0"/>
                <w:numId w:val="11"/>
              </w:numPr>
              <w:tabs>
                <w:tab w:val="left" w:pos="0"/>
              </w:tabs>
              <w:suppressAutoHyphens/>
              <w:spacing w:line="360" w:lineRule="auto"/>
              <w:rPr>
                <w:spacing w:val="-3"/>
              </w:rPr>
            </w:pPr>
            <w:r w:rsidRPr="009747C4">
              <w:rPr>
                <w:spacing w:val="-3"/>
              </w:rPr>
              <w:lastRenderedPageBreak/>
              <w:t>Khách hàng tới đúng địa chỉ Điểm đến</w:t>
            </w:r>
          </w:p>
        </w:tc>
      </w:tr>
      <w:tr w:rsidR="00E41E1D" w:rsidRPr="009747C4" w14:paraId="32FBCBBD" w14:textId="77777777" w:rsidTr="00DD7485">
        <w:tc>
          <w:tcPr>
            <w:tcW w:w="2230" w:type="dxa"/>
          </w:tcPr>
          <w:p w14:paraId="0C567B1A"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6CBD3DE1" w14:textId="77777777" w:rsidR="00E41E1D" w:rsidRPr="009747C4" w:rsidRDefault="00E41E1D" w:rsidP="000F669E">
            <w:pPr>
              <w:tabs>
                <w:tab w:val="left" w:pos="0"/>
              </w:tabs>
              <w:suppressAutoHyphens/>
              <w:spacing w:line="360" w:lineRule="auto"/>
              <w:rPr>
                <w:spacing w:val="-3"/>
              </w:rPr>
            </w:pPr>
            <w:r w:rsidRPr="009747C4">
              <w:rPr>
                <w:spacing w:val="-3"/>
              </w:rPr>
              <w:t>3.    Hệ thống không xác nhận được địa điểm mà khách hàng nhập</w:t>
            </w:r>
          </w:p>
        </w:tc>
      </w:tr>
      <w:tr w:rsidR="00E41E1D" w:rsidRPr="009747C4" w14:paraId="2A1B3EED" w14:textId="77777777" w:rsidTr="00DD7485">
        <w:tc>
          <w:tcPr>
            <w:tcW w:w="2230" w:type="dxa"/>
          </w:tcPr>
          <w:p w14:paraId="00C3D3D3"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3A20809"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249E0A3" w14:textId="77777777" w:rsidR="00E41E1D" w:rsidRPr="009747C4" w:rsidRDefault="00697B83" w:rsidP="000F669E">
      <w:pPr>
        <w:pStyle w:val="Heading8"/>
        <w:spacing w:line="360" w:lineRule="auto"/>
        <w:rPr>
          <w:rFonts w:cs="Times New Roman"/>
          <w:lang w:val="en-US"/>
        </w:rPr>
      </w:pPr>
      <w:bookmarkStart w:id="220" w:name="_Toc186054985"/>
      <w:r w:rsidRPr="009747C4">
        <w:rPr>
          <w:rFonts w:cs="Times New Roman"/>
          <w:lang w:val="en-US"/>
        </w:rPr>
        <w:t>Bảng 3.4 Tìm kiếm chuyến xe</w:t>
      </w:r>
      <w:bookmarkEnd w:id="220"/>
    </w:p>
    <w:p w14:paraId="173BC58D"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5E19DE"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5</w:t>
      </w:r>
      <w:r w:rsidRPr="009747C4">
        <w:rPr>
          <w:rFonts w:cs="Times New Roman"/>
          <w:color w:val="auto"/>
        </w:rPr>
        <w:tab/>
        <w:t>Xem lịch sử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5844C554" w14:textId="77777777" w:rsidTr="00DD7485">
        <w:tc>
          <w:tcPr>
            <w:tcW w:w="2230" w:type="dxa"/>
          </w:tcPr>
          <w:p w14:paraId="6B168145"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596A261B" w14:textId="77777777" w:rsidR="00E41E1D" w:rsidRPr="009747C4" w:rsidRDefault="00E41E1D" w:rsidP="000F669E">
            <w:pPr>
              <w:tabs>
                <w:tab w:val="left" w:pos="0"/>
              </w:tabs>
              <w:suppressAutoHyphens/>
              <w:spacing w:line="360" w:lineRule="auto"/>
              <w:rPr>
                <w:spacing w:val="-3"/>
              </w:rPr>
            </w:pPr>
            <w:r w:rsidRPr="009747C4">
              <w:rPr>
                <w:spacing w:val="-3"/>
              </w:rPr>
              <w:t>Xem lịch sử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00A5DB3" w14:textId="77777777" w:rsidTr="00DD7485">
        <w:tc>
          <w:tcPr>
            <w:tcW w:w="2230" w:type="dxa"/>
          </w:tcPr>
          <w:p w14:paraId="61531A74"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4C2AC668" w14:textId="77777777"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9030F4" w:rsidRPr="009747C4">
              <w:rPr>
                <w:spacing w:val="-3"/>
                <w:lang w:val="en-US"/>
              </w:rPr>
              <w:t>, Tài xế</w:t>
            </w:r>
          </w:p>
        </w:tc>
      </w:tr>
      <w:tr w:rsidR="00E41E1D" w:rsidRPr="009747C4" w14:paraId="30DE97E9" w14:textId="77777777" w:rsidTr="00DD7485">
        <w:tc>
          <w:tcPr>
            <w:tcW w:w="2230" w:type="dxa"/>
          </w:tcPr>
          <w:p w14:paraId="48B94E4E"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7FDDB9C" w14:textId="77777777" w:rsidR="00E41E1D" w:rsidRPr="009747C4" w:rsidRDefault="00E41E1D" w:rsidP="000F669E">
            <w:p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đã đăng nhập vào ứng dụng</w:t>
            </w:r>
          </w:p>
        </w:tc>
      </w:tr>
      <w:tr w:rsidR="00E41E1D" w:rsidRPr="009747C4" w14:paraId="44F59777" w14:textId="77777777" w:rsidTr="00DD7485">
        <w:trPr>
          <w:trHeight w:val="479"/>
        </w:trPr>
        <w:tc>
          <w:tcPr>
            <w:tcW w:w="2230" w:type="dxa"/>
          </w:tcPr>
          <w:p w14:paraId="66768DE0"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6D2DA81C"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bấm vào Xem lịch sử chuyến xe</w:t>
            </w:r>
          </w:p>
          <w:p w14:paraId="0B971CEE"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Màn hình lịch sử chuyến xe hiện ra</w:t>
            </w:r>
          </w:p>
          <w:p w14:paraId="3F3D9986"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w:t>
            </w:r>
            <w:r w:rsidR="009030F4" w:rsidRPr="009747C4">
              <w:rPr>
                <w:spacing w:val="-3"/>
                <w:lang w:val="en-US"/>
              </w:rPr>
              <w:t>, tài xế</w:t>
            </w:r>
            <w:r w:rsidRPr="009747C4">
              <w:rPr>
                <w:spacing w:val="-3"/>
              </w:rPr>
              <w:t xml:space="preserve"> lựa chọn cách hiển thị lịch sử chuyến xe thông qua bộ lọc</w:t>
            </w:r>
          </w:p>
          <w:p w14:paraId="393772F6"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Lịch sử chuyến xe hiện ra</w:t>
            </w:r>
          </w:p>
          <w:p w14:paraId="1F421392" w14:textId="77777777" w:rsidR="00E41E1D" w:rsidRPr="009747C4" w:rsidRDefault="00E41E1D" w:rsidP="000F669E">
            <w:pPr>
              <w:numPr>
                <w:ilvl w:val="0"/>
                <w:numId w:val="13"/>
              </w:numPr>
              <w:tabs>
                <w:tab w:val="left" w:pos="0"/>
              </w:tabs>
              <w:suppressAutoHyphens/>
              <w:spacing w:line="360" w:lineRule="auto"/>
              <w:rPr>
                <w:spacing w:val="-3"/>
              </w:rPr>
            </w:pPr>
            <w:r w:rsidRPr="009747C4">
              <w:rPr>
                <w:spacing w:val="-3"/>
              </w:rPr>
              <w:t>Khách hàng bấm vào để xem chi tiết chuyến xe</w:t>
            </w:r>
          </w:p>
        </w:tc>
      </w:tr>
      <w:tr w:rsidR="00E41E1D" w:rsidRPr="009747C4" w14:paraId="4374A0CF" w14:textId="77777777" w:rsidTr="00DD7485">
        <w:tc>
          <w:tcPr>
            <w:tcW w:w="2230" w:type="dxa"/>
          </w:tcPr>
          <w:p w14:paraId="1CC07864"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1ED744BC" w14:textId="77777777" w:rsidR="00E41E1D" w:rsidRPr="009747C4" w:rsidRDefault="00E41E1D" w:rsidP="000F669E">
            <w:pPr>
              <w:tabs>
                <w:tab w:val="left" w:pos="0"/>
              </w:tabs>
              <w:suppressAutoHyphens/>
              <w:spacing w:line="360" w:lineRule="auto"/>
              <w:rPr>
                <w:spacing w:val="-3"/>
              </w:rPr>
            </w:pPr>
          </w:p>
        </w:tc>
      </w:tr>
      <w:tr w:rsidR="00E41E1D" w:rsidRPr="009747C4" w14:paraId="0CF751D4" w14:textId="77777777" w:rsidTr="00DD7485">
        <w:tc>
          <w:tcPr>
            <w:tcW w:w="2230" w:type="dxa"/>
          </w:tcPr>
          <w:p w14:paraId="6C4A0E19"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00BBA4F" w14:textId="77777777" w:rsidR="00E41E1D" w:rsidRPr="009747C4" w:rsidRDefault="00E41E1D" w:rsidP="000F669E">
            <w:pPr>
              <w:tabs>
                <w:tab w:val="left" w:pos="0"/>
              </w:tabs>
              <w:suppressAutoHyphens/>
              <w:spacing w:line="360" w:lineRule="auto"/>
              <w:rPr>
                <w:spacing w:val="-3"/>
              </w:rPr>
            </w:pPr>
          </w:p>
        </w:tc>
      </w:tr>
      <w:tr w:rsidR="00E41E1D" w:rsidRPr="009747C4" w14:paraId="21D1AB8D" w14:textId="77777777" w:rsidTr="00DD7485">
        <w:tc>
          <w:tcPr>
            <w:tcW w:w="2230" w:type="dxa"/>
          </w:tcPr>
          <w:p w14:paraId="070ADF80"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472CEECB" w14:textId="77777777" w:rsidR="00E41E1D" w:rsidRPr="009747C4" w:rsidRDefault="00E41E1D" w:rsidP="000F669E">
            <w:pPr>
              <w:tabs>
                <w:tab w:val="left" w:pos="0"/>
              </w:tabs>
              <w:suppressAutoHyphens/>
              <w:spacing w:line="360" w:lineRule="auto"/>
              <w:rPr>
                <w:spacing w:val="-3"/>
              </w:rPr>
            </w:pPr>
            <w:r w:rsidRPr="009747C4">
              <w:rPr>
                <w:spacing w:val="-3"/>
              </w:rPr>
              <w:t>4.    Khách hàng</w:t>
            </w:r>
            <w:r w:rsidR="009030F4" w:rsidRPr="009747C4">
              <w:rPr>
                <w:spacing w:val="-3"/>
                <w:lang w:val="en-US"/>
              </w:rPr>
              <w:t>, tài xế</w:t>
            </w:r>
            <w:r w:rsidRPr="009747C4">
              <w:rPr>
                <w:spacing w:val="-3"/>
              </w:rPr>
              <w:t xml:space="preserve"> không có chuyến xe nào, hệ thống sẽ hiển thị là chưa có chuyến xe</w:t>
            </w:r>
          </w:p>
        </w:tc>
      </w:tr>
      <w:tr w:rsidR="00E41E1D" w:rsidRPr="009747C4" w14:paraId="3CAA0A23" w14:textId="77777777" w:rsidTr="00DD7485">
        <w:tc>
          <w:tcPr>
            <w:tcW w:w="2230" w:type="dxa"/>
          </w:tcPr>
          <w:p w14:paraId="03AF16D8"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6F0C0F0B"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6253C557" w14:textId="77777777" w:rsidR="00E41E1D" w:rsidRPr="009747C4" w:rsidRDefault="00697B83" w:rsidP="000F669E">
      <w:pPr>
        <w:pStyle w:val="Heading8"/>
        <w:spacing w:line="360" w:lineRule="auto"/>
        <w:rPr>
          <w:rFonts w:cs="Times New Roman"/>
          <w:lang w:val="en-US"/>
        </w:rPr>
      </w:pPr>
      <w:bookmarkStart w:id="221" w:name="_Toc186054986"/>
      <w:r w:rsidRPr="009747C4">
        <w:rPr>
          <w:rFonts w:cs="Times New Roman"/>
          <w:lang w:val="en-US"/>
        </w:rPr>
        <w:t>Bảng 3.5 Xem lịch sử chuyến xe</w:t>
      </w:r>
      <w:bookmarkEnd w:id="221"/>
    </w:p>
    <w:p w14:paraId="42C698A3"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9030F4"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6</w:t>
      </w:r>
      <w:r w:rsidRPr="009747C4">
        <w:rPr>
          <w:rFonts w:cs="Times New Roman"/>
          <w:color w:val="auto"/>
        </w:rPr>
        <w:tab/>
        <w:t>Quản lý thông tin cá nhâ</w:t>
      </w:r>
      <w:r w:rsidR="009030F4" w:rsidRPr="009747C4">
        <w:rPr>
          <w:rFonts w:cs="Times New Roman"/>
          <w:color w:val="auto"/>
          <w:lang w:val="en-US"/>
        </w:rPr>
        <w:t>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9F7E3C3" w14:textId="77777777" w:rsidTr="00DD7485">
        <w:tc>
          <w:tcPr>
            <w:tcW w:w="2230" w:type="dxa"/>
          </w:tcPr>
          <w:p w14:paraId="57DA6C9F"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185ED92" w14:textId="77777777" w:rsidR="00E41E1D" w:rsidRPr="009747C4" w:rsidRDefault="009030F4" w:rsidP="000F669E">
            <w:pPr>
              <w:tabs>
                <w:tab w:val="left" w:pos="0"/>
              </w:tabs>
              <w:suppressAutoHyphens/>
              <w:spacing w:line="360" w:lineRule="auto"/>
              <w:rPr>
                <w:spacing w:val="-3"/>
              </w:rPr>
            </w:pPr>
            <w:r w:rsidRPr="009747C4">
              <w:rPr>
                <w:spacing w:val="-3"/>
                <w:lang w:val="en-US"/>
              </w:rPr>
              <w:t>Quản lý thông tin cá nhân</w:t>
            </w:r>
            <w:r w:rsidR="00E41E1D" w:rsidRPr="009747C4">
              <w:rPr>
                <w:spacing w:val="-3"/>
              </w:rPr>
              <w:fldChar w:fldCharType="begin"/>
            </w:r>
            <w:r w:rsidR="00E41E1D" w:rsidRPr="009747C4">
              <w:rPr>
                <w:spacing w:val="-3"/>
              </w:rPr>
              <w:instrText xml:space="preserve"> XE "</w:instrText>
            </w:r>
            <w:r w:rsidR="00E41E1D" w:rsidRPr="009747C4">
              <w:instrText>Article"</w:instrText>
            </w:r>
            <w:r w:rsidR="00E41E1D" w:rsidRPr="009747C4">
              <w:rPr>
                <w:spacing w:val="-3"/>
              </w:rPr>
              <w:instrText xml:space="preserve"> </w:instrText>
            </w:r>
            <w:r w:rsidR="00E41E1D" w:rsidRPr="009747C4">
              <w:rPr>
                <w:spacing w:val="-3"/>
              </w:rPr>
              <w:fldChar w:fldCharType="end"/>
            </w:r>
          </w:p>
        </w:tc>
      </w:tr>
      <w:tr w:rsidR="00E41E1D" w:rsidRPr="009747C4" w14:paraId="6D77FC05" w14:textId="77777777" w:rsidTr="00DD7485">
        <w:tc>
          <w:tcPr>
            <w:tcW w:w="2230" w:type="dxa"/>
          </w:tcPr>
          <w:p w14:paraId="75E99511"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1D08963A" w14:textId="77777777" w:rsidR="00E41E1D" w:rsidRPr="009747C4" w:rsidRDefault="00E41E1D" w:rsidP="000F669E">
            <w:pPr>
              <w:tabs>
                <w:tab w:val="left" w:pos="0"/>
              </w:tabs>
              <w:suppressAutoHyphens/>
              <w:spacing w:line="360" w:lineRule="auto"/>
              <w:rPr>
                <w:spacing w:val="-3"/>
              </w:rPr>
            </w:pPr>
            <w:r w:rsidRPr="009747C4">
              <w:rPr>
                <w:spacing w:val="-3"/>
              </w:rPr>
              <w:t>Khách hàng, tài xế</w:t>
            </w:r>
          </w:p>
        </w:tc>
      </w:tr>
      <w:tr w:rsidR="00E41E1D" w:rsidRPr="009747C4" w14:paraId="4D464D04" w14:textId="77777777" w:rsidTr="00DD7485">
        <w:tc>
          <w:tcPr>
            <w:tcW w:w="2230" w:type="dxa"/>
          </w:tcPr>
          <w:p w14:paraId="2F0C3A90"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32F6BC6" w14:textId="77777777" w:rsidR="00E41E1D" w:rsidRPr="009747C4" w:rsidRDefault="00E41E1D" w:rsidP="000F669E">
            <w:pPr>
              <w:tabs>
                <w:tab w:val="left" w:pos="0"/>
              </w:tabs>
              <w:suppressAutoHyphens/>
              <w:spacing w:line="360" w:lineRule="auto"/>
              <w:rPr>
                <w:spacing w:val="-3"/>
              </w:rPr>
            </w:pPr>
            <w:r w:rsidRPr="009747C4">
              <w:rPr>
                <w:spacing w:val="-3"/>
              </w:rPr>
              <w:t>Khách hàng (tài xế) đã đăng nhập vào ứng dụng</w:t>
            </w:r>
          </w:p>
        </w:tc>
      </w:tr>
      <w:tr w:rsidR="00E41E1D" w:rsidRPr="009747C4" w14:paraId="2B1D7BEF" w14:textId="77777777" w:rsidTr="00DD7485">
        <w:trPr>
          <w:trHeight w:val="479"/>
        </w:trPr>
        <w:tc>
          <w:tcPr>
            <w:tcW w:w="2230" w:type="dxa"/>
          </w:tcPr>
          <w:p w14:paraId="1D05743D"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75491436"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vào phần Tài khoản</w:t>
            </w:r>
          </w:p>
          <w:p w14:paraId="0F994379"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tài khoản khách hàng hiện lên</w:t>
            </w:r>
          </w:p>
          <w:p w14:paraId="05BE2325"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bấm vảo thông tin cá nhân</w:t>
            </w:r>
          </w:p>
          <w:p w14:paraId="6A570008"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thông tin cá nhân của khách hàng hiện lên</w:t>
            </w:r>
          </w:p>
          <w:p w14:paraId="26A91896"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Khách hàng (tài xế) chọn sửa thông tin cá nhân</w:t>
            </w:r>
          </w:p>
          <w:p w14:paraId="4020F8A0"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Màn hình sửa thông tin cá nhân của khách hàng hiện lên</w:t>
            </w:r>
          </w:p>
          <w:p w14:paraId="4BEEEC90"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lastRenderedPageBreak/>
              <w:t>Khách hàng (tài xế) chọn sửa các thông tin Tên, email, giới tính, số điện thoại và bấm nút Xác nhận</w:t>
            </w:r>
          </w:p>
          <w:p w14:paraId="27F6335F" w14:textId="77777777" w:rsidR="00E41E1D" w:rsidRPr="009747C4" w:rsidRDefault="00E41E1D" w:rsidP="000F669E">
            <w:pPr>
              <w:numPr>
                <w:ilvl w:val="0"/>
                <w:numId w:val="14"/>
              </w:numPr>
              <w:tabs>
                <w:tab w:val="left" w:pos="0"/>
              </w:tabs>
              <w:suppressAutoHyphens/>
              <w:spacing w:line="360" w:lineRule="auto"/>
              <w:rPr>
                <w:spacing w:val="-3"/>
              </w:rPr>
            </w:pPr>
            <w:r w:rsidRPr="009747C4">
              <w:rPr>
                <w:spacing w:val="-3"/>
              </w:rPr>
              <w:t>Hệ thống thông báo khách hàng sửa thông tin cá nhân thành công</w:t>
            </w:r>
          </w:p>
        </w:tc>
      </w:tr>
      <w:tr w:rsidR="00E41E1D" w:rsidRPr="009747C4" w14:paraId="7B2EA117" w14:textId="77777777" w:rsidTr="00DD7485">
        <w:tc>
          <w:tcPr>
            <w:tcW w:w="2230" w:type="dxa"/>
          </w:tcPr>
          <w:p w14:paraId="2528510C"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16BA0F4E" w14:textId="77777777" w:rsidR="00E41E1D" w:rsidRPr="009747C4" w:rsidRDefault="00E41E1D" w:rsidP="000F669E">
            <w:pPr>
              <w:tabs>
                <w:tab w:val="left" w:pos="0"/>
              </w:tabs>
              <w:suppressAutoHyphens/>
              <w:spacing w:line="360" w:lineRule="auto"/>
              <w:rPr>
                <w:spacing w:val="-3"/>
              </w:rPr>
            </w:pPr>
            <w:r w:rsidRPr="009747C4">
              <w:rPr>
                <w:spacing w:val="-3"/>
              </w:rPr>
              <w:t>Ở bước 7, nếu Khách hàng (tài xế) chọn sửa số điện thoại thì sẽ theo luồng sau</w:t>
            </w:r>
          </w:p>
          <w:p w14:paraId="7AE9E3EC" w14:textId="77777777" w:rsidR="00E41E1D" w:rsidRPr="009747C4" w:rsidRDefault="00E41E1D" w:rsidP="000F669E">
            <w:pPr>
              <w:tabs>
                <w:tab w:val="left" w:pos="0"/>
              </w:tabs>
              <w:suppressAutoHyphens/>
              <w:spacing w:line="360" w:lineRule="auto"/>
              <w:rPr>
                <w:spacing w:val="-3"/>
              </w:rPr>
            </w:pPr>
            <w:r w:rsidRPr="009747C4">
              <w:rPr>
                <w:spacing w:val="-3"/>
              </w:rPr>
              <w:t>8.    Màn hình nhập mã OTP hiện ra</w:t>
            </w:r>
          </w:p>
          <w:p w14:paraId="79D9C499" w14:textId="77777777" w:rsidR="00E41E1D" w:rsidRPr="009747C4" w:rsidRDefault="00E41E1D" w:rsidP="000F669E">
            <w:pPr>
              <w:tabs>
                <w:tab w:val="left" w:pos="0"/>
              </w:tabs>
              <w:suppressAutoHyphens/>
              <w:spacing w:line="360" w:lineRule="auto"/>
              <w:rPr>
                <w:spacing w:val="-3"/>
              </w:rPr>
            </w:pPr>
            <w:r w:rsidRPr="009747C4">
              <w:rPr>
                <w:spacing w:val="-3"/>
              </w:rPr>
              <w:t>9.    Khách hàng (tài xế) nhập vào mã OTP được gửi về số điện thoại mới thay đổi và bấm xác nhận</w:t>
            </w:r>
          </w:p>
          <w:p w14:paraId="32582921" w14:textId="77777777" w:rsidR="00E41E1D" w:rsidRPr="009747C4" w:rsidRDefault="00E41E1D" w:rsidP="000F669E">
            <w:pPr>
              <w:tabs>
                <w:tab w:val="left" w:pos="0"/>
              </w:tabs>
              <w:suppressAutoHyphens/>
              <w:spacing w:line="360" w:lineRule="auto"/>
              <w:rPr>
                <w:spacing w:val="-3"/>
              </w:rPr>
            </w:pPr>
            <w:r w:rsidRPr="009747C4">
              <w:rPr>
                <w:spacing w:val="-3"/>
              </w:rPr>
              <w:t>10.  Hệ thống thông báo khách hàng sửa thông tin cá nhân thành công</w:t>
            </w:r>
          </w:p>
        </w:tc>
      </w:tr>
      <w:tr w:rsidR="00E41E1D" w:rsidRPr="009747C4" w14:paraId="325E8529" w14:textId="77777777" w:rsidTr="00DD7485">
        <w:tc>
          <w:tcPr>
            <w:tcW w:w="2230" w:type="dxa"/>
          </w:tcPr>
          <w:p w14:paraId="46E6E1D9"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2730A4A" w14:textId="77777777" w:rsidR="00E41E1D" w:rsidRPr="009747C4" w:rsidRDefault="00E41E1D" w:rsidP="000F669E">
            <w:pPr>
              <w:tabs>
                <w:tab w:val="left" w:pos="0"/>
              </w:tabs>
              <w:suppressAutoHyphens/>
              <w:spacing w:line="360" w:lineRule="auto"/>
              <w:rPr>
                <w:spacing w:val="-3"/>
              </w:rPr>
            </w:pPr>
            <w:r w:rsidRPr="009747C4">
              <w:rPr>
                <w:spacing w:val="-3"/>
              </w:rPr>
              <w:t>Thông tin cá nhân khách hàng được cập nhật vào hệ thống</w:t>
            </w:r>
          </w:p>
        </w:tc>
      </w:tr>
      <w:tr w:rsidR="00E41E1D" w:rsidRPr="009747C4" w14:paraId="7A2CEC82" w14:textId="77777777" w:rsidTr="00DD7485">
        <w:tc>
          <w:tcPr>
            <w:tcW w:w="2230" w:type="dxa"/>
          </w:tcPr>
          <w:p w14:paraId="6F274C49"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51A676EB" w14:textId="77777777" w:rsidR="00E41E1D" w:rsidRPr="009747C4" w:rsidRDefault="00E41E1D" w:rsidP="000F669E">
            <w:pPr>
              <w:tabs>
                <w:tab w:val="left" w:pos="0"/>
              </w:tabs>
              <w:suppressAutoHyphens/>
              <w:spacing w:line="360" w:lineRule="auto"/>
              <w:rPr>
                <w:spacing w:val="-3"/>
              </w:rPr>
            </w:pPr>
            <w:r w:rsidRPr="009747C4">
              <w:rPr>
                <w:spacing w:val="-3"/>
              </w:rPr>
              <w:t>7.    Khách hàng (tài xế) nhập số điện thoại đã có sẵn trong hệ thống, hệ thống sẽ thông báo Số điện thoại đã tồn tại và yêu cầu khách hàng nhập lại</w:t>
            </w:r>
          </w:p>
        </w:tc>
      </w:tr>
      <w:tr w:rsidR="00E41E1D" w:rsidRPr="009747C4" w14:paraId="0EBC901A" w14:textId="77777777" w:rsidTr="00DD7485">
        <w:tc>
          <w:tcPr>
            <w:tcW w:w="2230" w:type="dxa"/>
          </w:tcPr>
          <w:p w14:paraId="287A40F2"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51A585B"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2F0DE6E" w14:textId="77777777" w:rsidR="00E41E1D" w:rsidRPr="009747C4" w:rsidRDefault="00697B83" w:rsidP="000F669E">
      <w:pPr>
        <w:pStyle w:val="Heading8"/>
        <w:spacing w:line="360" w:lineRule="auto"/>
        <w:rPr>
          <w:rFonts w:cs="Times New Roman"/>
          <w:lang w:val="en-US"/>
        </w:rPr>
      </w:pPr>
      <w:bookmarkStart w:id="222" w:name="_Toc186054987"/>
      <w:r w:rsidRPr="009747C4">
        <w:rPr>
          <w:rFonts w:cs="Times New Roman"/>
          <w:lang w:val="en-US"/>
        </w:rPr>
        <w:t>Bảng 3.6 Quản lý thông tin cá nhân</w:t>
      </w:r>
      <w:bookmarkEnd w:id="222"/>
    </w:p>
    <w:p w14:paraId="1D920984"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4F639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7</w:t>
      </w:r>
      <w:r w:rsidRPr="009747C4">
        <w:rPr>
          <w:rFonts w:cs="Times New Roman"/>
          <w:color w:val="auto"/>
        </w:rPr>
        <w:tab/>
        <w:t>Đánh giá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54D0777E" w14:textId="77777777" w:rsidTr="00DD7485">
        <w:tc>
          <w:tcPr>
            <w:tcW w:w="2230" w:type="dxa"/>
          </w:tcPr>
          <w:p w14:paraId="0683C1A2"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07A80B91" w14:textId="77777777" w:rsidR="00E41E1D" w:rsidRPr="009747C4" w:rsidRDefault="00E41E1D" w:rsidP="000F669E">
            <w:pPr>
              <w:tabs>
                <w:tab w:val="left" w:pos="0"/>
              </w:tabs>
              <w:suppressAutoHyphens/>
              <w:spacing w:line="360" w:lineRule="auto"/>
              <w:rPr>
                <w:spacing w:val="-3"/>
              </w:rPr>
            </w:pPr>
            <w:r w:rsidRPr="009747C4">
              <w:rPr>
                <w:spacing w:val="-3"/>
              </w:rPr>
              <w:t>Đánh giá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65CE1157" w14:textId="77777777" w:rsidTr="00DD7485">
        <w:tc>
          <w:tcPr>
            <w:tcW w:w="2230" w:type="dxa"/>
          </w:tcPr>
          <w:p w14:paraId="5C84F0FE"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731E2067"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4BDCCA26" w14:textId="77777777" w:rsidTr="00DD7485">
        <w:tc>
          <w:tcPr>
            <w:tcW w:w="2230" w:type="dxa"/>
          </w:tcPr>
          <w:p w14:paraId="2D7C359C"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112176F2"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45BE6FEF" w14:textId="77777777" w:rsidTr="00DD7485">
        <w:trPr>
          <w:trHeight w:val="479"/>
        </w:trPr>
        <w:tc>
          <w:tcPr>
            <w:tcW w:w="2230" w:type="dxa"/>
          </w:tcPr>
          <w:p w14:paraId="70440265"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7C1CE0C9" w14:textId="77777777" w:rsidR="00E41E1D" w:rsidRPr="009747C4" w:rsidRDefault="00E41E1D" w:rsidP="000F669E">
            <w:pPr>
              <w:numPr>
                <w:ilvl w:val="0"/>
                <w:numId w:val="15"/>
              </w:numPr>
              <w:tabs>
                <w:tab w:val="left" w:pos="0"/>
              </w:tabs>
              <w:suppressAutoHyphens/>
              <w:spacing w:line="360" w:lineRule="auto"/>
              <w:rPr>
                <w:spacing w:val="-3"/>
              </w:rPr>
            </w:pPr>
            <w:r w:rsidRPr="009747C4">
              <w:rPr>
                <w:spacing w:val="-3"/>
              </w:rPr>
              <w:t xml:space="preserve">Sau khi hoàn thành chuyến xe, khách hàng tiến hành đánh giá chuyến xe. Khách hàng chọn số sao để đánh giá cho tài xế </w:t>
            </w:r>
            <w:r w:rsidR="004F639A" w:rsidRPr="009747C4">
              <w:rPr>
                <w:spacing w:val="-3"/>
                <w:lang w:val="en-US"/>
              </w:rPr>
              <w:t>và</w:t>
            </w:r>
            <w:r w:rsidRPr="009747C4">
              <w:rPr>
                <w:spacing w:val="-3"/>
              </w:rPr>
              <w:t xml:space="preserve"> chọn những câu đánh giá cho tài xế rồi bấm Xác nhận</w:t>
            </w:r>
          </w:p>
          <w:p w14:paraId="7AE88836" w14:textId="77777777" w:rsidR="00E41E1D" w:rsidRPr="009747C4" w:rsidRDefault="00E41E1D" w:rsidP="000F669E">
            <w:pPr>
              <w:numPr>
                <w:ilvl w:val="0"/>
                <w:numId w:val="15"/>
              </w:numPr>
              <w:tabs>
                <w:tab w:val="left" w:pos="0"/>
              </w:tabs>
              <w:suppressAutoHyphens/>
              <w:spacing w:line="360" w:lineRule="auto"/>
              <w:rPr>
                <w:spacing w:val="-3"/>
              </w:rPr>
            </w:pPr>
            <w:r w:rsidRPr="009747C4">
              <w:rPr>
                <w:spacing w:val="-3"/>
              </w:rPr>
              <w:t>Hệ thống xác nhận khách hàng đánh giá tài xế thành công và chuyển tới màn hình chính</w:t>
            </w:r>
          </w:p>
        </w:tc>
      </w:tr>
      <w:tr w:rsidR="00E41E1D" w:rsidRPr="009747C4" w14:paraId="6BEBC99B" w14:textId="77777777" w:rsidTr="00DD7485">
        <w:tc>
          <w:tcPr>
            <w:tcW w:w="2230" w:type="dxa"/>
          </w:tcPr>
          <w:p w14:paraId="35D90874"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22621CE" w14:textId="77777777" w:rsidR="00E41E1D" w:rsidRPr="009747C4" w:rsidRDefault="00E41E1D" w:rsidP="000F669E">
            <w:pPr>
              <w:tabs>
                <w:tab w:val="left" w:pos="0"/>
              </w:tabs>
              <w:suppressAutoHyphens/>
              <w:spacing w:line="360" w:lineRule="auto"/>
              <w:rPr>
                <w:spacing w:val="-3"/>
              </w:rPr>
            </w:pPr>
          </w:p>
        </w:tc>
      </w:tr>
      <w:tr w:rsidR="00E41E1D" w:rsidRPr="009747C4" w14:paraId="5E9945EA" w14:textId="77777777" w:rsidTr="00DD7485">
        <w:tc>
          <w:tcPr>
            <w:tcW w:w="2230" w:type="dxa"/>
          </w:tcPr>
          <w:p w14:paraId="4FA21D1E"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1943F1A0" w14:textId="77777777" w:rsidR="00E41E1D" w:rsidRPr="009747C4" w:rsidRDefault="00E41E1D" w:rsidP="000F669E">
            <w:pPr>
              <w:tabs>
                <w:tab w:val="left" w:pos="0"/>
              </w:tabs>
              <w:suppressAutoHyphens/>
              <w:spacing w:line="360" w:lineRule="auto"/>
              <w:rPr>
                <w:spacing w:val="-3"/>
              </w:rPr>
            </w:pPr>
            <w:r w:rsidRPr="009747C4">
              <w:rPr>
                <w:spacing w:val="-3"/>
              </w:rPr>
              <w:t>Thông tin đánh giá sẽ được lưu vào hệ thống</w:t>
            </w:r>
          </w:p>
        </w:tc>
      </w:tr>
      <w:tr w:rsidR="00E41E1D" w:rsidRPr="009747C4" w14:paraId="5BE4FF39" w14:textId="77777777" w:rsidTr="00DD7485">
        <w:tc>
          <w:tcPr>
            <w:tcW w:w="2230" w:type="dxa"/>
          </w:tcPr>
          <w:p w14:paraId="391C0417"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02D5B748" w14:textId="77777777" w:rsidR="00E41E1D" w:rsidRPr="009747C4" w:rsidRDefault="00E41E1D" w:rsidP="000F669E">
            <w:pPr>
              <w:tabs>
                <w:tab w:val="left" w:pos="0"/>
              </w:tabs>
              <w:suppressAutoHyphens/>
              <w:spacing w:line="360" w:lineRule="auto"/>
              <w:rPr>
                <w:spacing w:val="-3"/>
              </w:rPr>
            </w:pPr>
          </w:p>
        </w:tc>
      </w:tr>
      <w:tr w:rsidR="00E41E1D" w:rsidRPr="009747C4" w14:paraId="2F18B0E8" w14:textId="77777777" w:rsidTr="00DD7485">
        <w:tc>
          <w:tcPr>
            <w:tcW w:w="2230" w:type="dxa"/>
          </w:tcPr>
          <w:p w14:paraId="7B202524"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1B3DDB74"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61477DDC" w14:textId="77777777" w:rsidR="00E41E1D" w:rsidRPr="009747C4" w:rsidRDefault="00697B83" w:rsidP="000F669E">
      <w:pPr>
        <w:pStyle w:val="Heading8"/>
        <w:spacing w:line="360" w:lineRule="auto"/>
        <w:rPr>
          <w:rFonts w:cs="Times New Roman"/>
          <w:lang w:val="en-US"/>
        </w:rPr>
      </w:pPr>
      <w:bookmarkStart w:id="223" w:name="_Toc186054988"/>
      <w:r w:rsidRPr="009747C4">
        <w:rPr>
          <w:rFonts w:cs="Times New Roman"/>
          <w:lang w:val="en-US"/>
        </w:rPr>
        <w:lastRenderedPageBreak/>
        <w:t>Bảng 3.7 Đánh giá chuyến xe</w:t>
      </w:r>
      <w:bookmarkEnd w:id="223"/>
    </w:p>
    <w:p w14:paraId="0EB44900"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8</w:t>
      </w:r>
      <w:r w:rsidRPr="009747C4">
        <w:rPr>
          <w:rFonts w:cs="Times New Roman"/>
          <w:color w:val="auto"/>
        </w:rPr>
        <w:tab/>
        <w:t>Huỷ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72F73FEE" w14:textId="77777777" w:rsidTr="00DD7485">
        <w:tc>
          <w:tcPr>
            <w:tcW w:w="2230" w:type="dxa"/>
          </w:tcPr>
          <w:p w14:paraId="356143F1"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6F783E34" w14:textId="77777777" w:rsidR="00E41E1D" w:rsidRPr="009747C4" w:rsidRDefault="00E41E1D" w:rsidP="000F669E">
            <w:pPr>
              <w:tabs>
                <w:tab w:val="left" w:pos="0"/>
              </w:tabs>
              <w:suppressAutoHyphens/>
              <w:spacing w:line="360" w:lineRule="auto"/>
              <w:rPr>
                <w:spacing w:val="-3"/>
              </w:rPr>
            </w:pPr>
            <w:r w:rsidRPr="009747C4">
              <w:rPr>
                <w:spacing w:val="-3"/>
              </w:rPr>
              <w:t>Huỷ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2C70864A" w14:textId="77777777" w:rsidTr="00DD7485">
        <w:tc>
          <w:tcPr>
            <w:tcW w:w="2230" w:type="dxa"/>
          </w:tcPr>
          <w:p w14:paraId="125C9529"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04D2F793" w14:textId="77777777"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29476A" w:rsidRPr="009747C4">
              <w:rPr>
                <w:spacing w:val="-3"/>
                <w:lang w:val="en-US"/>
              </w:rPr>
              <w:t>, tài xế</w:t>
            </w:r>
          </w:p>
        </w:tc>
      </w:tr>
      <w:tr w:rsidR="00E41E1D" w:rsidRPr="009747C4" w14:paraId="1732ED67" w14:textId="77777777" w:rsidTr="00DD7485">
        <w:tc>
          <w:tcPr>
            <w:tcW w:w="2230" w:type="dxa"/>
          </w:tcPr>
          <w:p w14:paraId="73DC8E16"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6F43CD96" w14:textId="77777777" w:rsidR="00E41E1D" w:rsidRPr="009747C4" w:rsidRDefault="00E41E1D" w:rsidP="000F669E">
            <w:pPr>
              <w:tabs>
                <w:tab w:val="left" w:pos="0"/>
              </w:tabs>
              <w:suppressAutoHyphens/>
              <w:spacing w:line="360" w:lineRule="auto"/>
              <w:rPr>
                <w:spacing w:val="-3"/>
                <w:lang w:val="en-US"/>
              </w:rPr>
            </w:pPr>
            <w:r w:rsidRPr="009747C4">
              <w:rPr>
                <w:spacing w:val="-3"/>
              </w:rPr>
              <w:t>Khách hàng đã đặt xe thành công</w:t>
            </w:r>
            <w:r w:rsidR="0029476A" w:rsidRPr="009747C4">
              <w:rPr>
                <w:spacing w:val="-3"/>
              </w:rPr>
              <w:br/>
            </w:r>
            <w:r w:rsidR="0029476A" w:rsidRPr="009747C4">
              <w:rPr>
                <w:spacing w:val="-3"/>
                <w:lang w:val="en-US"/>
              </w:rPr>
              <w:t>Tài xế đã nhận chuyến xe của khách hàng</w:t>
            </w:r>
          </w:p>
        </w:tc>
      </w:tr>
      <w:tr w:rsidR="00E41E1D" w:rsidRPr="009747C4" w14:paraId="162A7D47" w14:textId="77777777" w:rsidTr="00DD7485">
        <w:trPr>
          <w:trHeight w:val="479"/>
        </w:trPr>
        <w:tc>
          <w:tcPr>
            <w:tcW w:w="2230" w:type="dxa"/>
          </w:tcPr>
          <w:p w14:paraId="17CA5047"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47766EB0"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vào nút huỷ chuyến xe</w:t>
            </w:r>
          </w:p>
          <w:p w14:paraId="258126F0"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Màn hình huỷ chuyến xe hiện ra</w:t>
            </w:r>
          </w:p>
          <w:p w14:paraId="66BF8639"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w:t>
            </w:r>
            <w:r w:rsidR="0029476A" w:rsidRPr="009747C4">
              <w:rPr>
                <w:spacing w:val="-3"/>
                <w:lang w:val="en-US"/>
              </w:rPr>
              <w:t>nhập vào</w:t>
            </w:r>
            <w:r w:rsidRPr="009747C4">
              <w:rPr>
                <w:spacing w:val="-3"/>
              </w:rPr>
              <w:t xml:space="preserve"> lý do huỷ chuyến xe và bấm xác nhận</w:t>
            </w:r>
          </w:p>
          <w:p w14:paraId="5C8D2C05"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hiển thị thông báo Chắc chắn huỷ</w:t>
            </w:r>
          </w:p>
          <w:p w14:paraId="2EDEAA90"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Khách hàng</w:t>
            </w:r>
            <w:r w:rsidR="0029476A" w:rsidRPr="009747C4">
              <w:rPr>
                <w:spacing w:val="-3"/>
                <w:lang w:val="en-US"/>
              </w:rPr>
              <w:t xml:space="preserve"> (tài xế)</w:t>
            </w:r>
            <w:r w:rsidRPr="009747C4">
              <w:rPr>
                <w:spacing w:val="-3"/>
              </w:rPr>
              <w:t xml:space="preserve"> bấm chắc chắn </w:t>
            </w:r>
          </w:p>
          <w:p w14:paraId="2F421B9F" w14:textId="77777777" w:rsidR="00E41E1D" w:rsidRPr="009747C4" w:rsidRDefault="00E41E1D" w:rsidP="000F669E">
            <w:pPr>
              <w:numPr>
                <w:ilvl w:val="0"/>
                <w:numId w:val="17"/>
              </w:numPr>
              <w:tabs>
                <w:tab w:val="left" w:pos="0"/>
              </w:tabs>
              <w:suppressAutoHyphens/>
              <w:spacing w:line="360" w:lineRule="auto"/>
              <w:rPr>
                <w:spacing w:val="-3"/>
              </w:rPr>
            </w:pPr>
            <w:r w:rsidRPr="009747C4">
              <w:rPr>
                <w:spacing w:val="-3"/>
              </w:rPr>
              <w:t>Hệ thống xác nhận huỷ chuyến xe</w:t>
            </w:r>
          </w:p>
        </w:tc>
      </w:tr>
      <w:tr w:rsidR="00E41E1D" w:rsidRPr="009747C4" w14:paraId="7EF6CC94" w14:textId="77777777" w:rsidTr="00DD7485">
        <w:tc>
          <w:tcPr>
            <w:tcW w:w="2230" w:type="dxa"/>
          </w:tcPr>
          <w:p w14:paraId="7714D073"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748DCCCD" w14:textId="77777777" w:rsidR="00E41E1D" w:rsidRPr="009747C4" w:rsidRDefault="00E41E1D" w:rsidP="000F669E">
            <w:pPr>
              <w:tabs>
                <w:tab w:val="left" w:pos="0"/>
              </w:tabs>
              <w:suppressAutoHyphens/>
              <w:spacing w:line="360" w:lineRule="auto"/>
              <w:rPr>
                <w:spacing w:val="-3"/>
              </w:rPr>
            </w:pPr>
            <w:r w:rsidRPr="009747C4">
              <w:rPr>
                <w:spacing w:val="-3"/>
              </w:rPr>
              <w:t>Ở bước 4, nếu khách hàng</w:t>
            </w:r>
            <w:r w:rsidR="0029476A" w:rsidRPr="009747C4">
              <w:rPr>
                <w:spacing w:val="-3"/>
                <w:lang w:val="en-US"/>
              </w:rPr>
              <w:t xml:space="preserve"> (tài xế)</w:t>
            </w:r>
            <w:r w:rsidRPr="009747C4">
              <w:rPr>
                <w:spacing w:val="-3"/>
              </w:rPr>
              <w:t xml:space="preserve"> bấm không xác nhận Huỷ thì hệ thống sẽ chuyển về màn hình đặt xe</w:t>
            </w:r>
          </w:p>
        </w:tc>
      </w:tr>
      <w:tr w:rsidR="00E41E1D" w:rsidRPr="009747C4" w14:paraId="17D4FED8" w14:textId="77777777" w:rsidTr="00DD7485">
        <w:tc>
          <w:tcPr>
            <w:tcW w:w="2230" w:type="dxa"/>
          </w:tcPr>
          <w:p w14:paraId="5D13508F"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49067576" w14:textId="77777777" w:rsidR="00E41E1D" w:rsidRPr="009747C4" w:rsidRDefault="00E41E1D" w:rsidP="000F669E">
            <w:pPr>
              <w:tabs>
                <w:tab w:val="left" w:pos="0"/>
              </w:tabs>
              <w:suppressAutoHyphens/>
              <w:spacing w:line="360" w:lineRule="auto"/>
              <w:rPr>
                <w:spacing w:val="-3"/>
              </w:rPr>
            </w:pPr>
            <w:r w:rsidRPr="009747C4">
              <w:rPr>
                <w:spacing w:val="-3"/>
              </w:rPr>
              <w:t>Chuyến xe yêu cầu của khách hàng sẽ bị huỷ</w:t>
            </w:r>
          </w:p>
        </w:tc>
      </w:tr>
      <w:tr w:rsidR="00E41E1D" w:rsidRPr="009747C4" w14:paraId="5AE166BC" w14:textId="77777777" w:rsidTr="00DD7485">
        <w:tc>
          <w:tcPr>
            <w:tcW w:w="2230" w:type="dxa"/>
          </w:tcPr>
          <w:p w14:paraId="6141692D"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256CD2D8" w14:textId="77777777" w:rsidR="00E41E1D" w:rsidRPr="009747C4" w:rsidRDefault="00E41E1D" w:rsidP="000F669E">
            <w:pPr>
              <w:tabs>
                <w:tab w:val="left" w:pos="0"/>
              </w:tabs>
              <w:suppressAutoHyphens/>
              <w:spacing w:line="360" w:lineRule="auto"/>
              <w:rPr>
                <w:spacing w:val="-3"/>
              </w:rPr>
            </w:pPr>
          </w:p>
        </w:tc>
      </w:tr>
      <w:tr w:rsidR="00E41E1D" w:rsidRPr="009747C4" w14:paraId="27CC3487" w14:textId="77777777" w:rsidTr="00DD7485">
        <w:tc>
          <w:tcPr>
            <w:tcW w:w="2230" w:type="dxa"/>
          </w:tcPr>
          <w:p w14:paraId="142F11F7"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6CD0F822"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6007E267" w14:textId="77777777" w:rsidR="00E41E1D" w:rsidRPr="009747C4" w:rsidRDefault="00697B83" w:rsidP="000F669E">
      <w:pPr>
        <w:pStyle w:val="Heading8"/>
        <w:spacing w:line="360" w:lineRule="auto"/>
        <w:rPr>
          <w:rFonts w:cs="Times New Roman"/>
          <w:lang w:val="en-US"/>
        </w:rPr>
      </w:pPr>
      <w:bookmarkStart w:id="224" w:name="_Toc186054989"/>
      <w:r w:rsidRPr="009747C4">
        <w:rPr>
          <w:rFonts w:cs="Times New Roman"/>
          <w:lang w:val="en-US"/>
        </w:rPr>
        <w:t>Bảng 3</w:t>
      </w:r>
      <w:r w:rsidR="00FB6977" w:rsidRPr="009747C4">
        <w:rPr>
          <w:rFonts w:cs="Times New Roman"/>
          <w:lang w:val="en-US"/>
        </w:rPr>
        <w:t>.8 Huỷ chuyến xe</w:t>
      </w:r>
      <w:bookmarkEnd w:id="224"/>
    </w:p>
    <w:p w14:paraId="29856E93"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29476A"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9</w:t>
      </w:r>
      <w:r w:rsidRPr="009747C4">
        <w:rPr>
          <w:rFonts w:cs="Times New Roman"/>
          <w:color w:val="auto"/>
        </w:rPr>
        <w:tab/>
        <w:t>Thanh toán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34BD0A82" w14:textId="77777777" w:rsidTr="00DD7485">
        <w:tc>
          <w:tcPr>
            <w:tcW w:w="2230" w:type="dxa"/>
          </w:tcPr>
          <w:p w14:paraId="7EEFB91E"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4D9DAB2F" w14:textId="77777777" w:rsidR="00E41E1D" w:rsidRPr="009747C4" w:rsidRDefault="00E41E1D" w:rsidP="000F669E">
            <w:pPr>
              <w:tabs>
                <w:tab w:val="left" w:pos="0"/>
              </w:tabs>
              <w:suppressAutoHyphens/>
              <w:spacing w:line="360" w:lineRule="auto"/>
              <w:rPr>
                <w:spacing w:val="-3"/>
              </w:rPr>
            </w:pPr>
            <w:r w:rsidRPr="009747C4">
              <w:rPr>
                <w:spacing w:val="-3"/>
              </w:rPr>
              <w:t>Thanh toán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5D06B103" w14:textId="77777777" w:rsidTr="00DD7485">
        <w:tc>
          <w:tcPr>
            <w:tcW w:w="2230" w:type="dxa"/>
          </w:tcPr>
          <w:p w14:paraId="5348EE4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2FEAC7FB" w14:textId="77777777" w:rsidR="00E41E1D" w:rsidRPr="009747C4" w:rsidRDefault="00E41E1D" w:rsidP="000F669E">
            <w:pPr>
              <w:tabs>
                <w:tab w:val="left" w:pos="0"/>
              </w:tabs>
              <w:suppressAutoHyphens/>
              <w:spacing w:line="360" w:lineRule="auto"/>
              <w:rPr>
                <w:spacing w:val="-3"/>
              </w:rPr>
            </w:pPr>
            <w:r w:rsidRPr="009747C4">
              <w:rPr>
                <w:spacing w:val="-3"/>
              </w:rPr>
              <w:t>Khách hàng</w:t>
            </w:r>
          </w:p>
        </w:tc>
      </w:tr>
      <w:tr w:rsidR="00E41E1D" w:rsidRPr="009747C4" w14:paraId="352A97B1" w14:textId="77777777" w:rsidTr="00DD7485">
        <w:tc>
          <w:tcPr>
            <w:tcW w:w="2230" w:type="dxa"/>
          </w:tcPr>
          <w:p w14:paraId="64C1AF35"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56B6C67" w14:textId="77777777" w:rsidR="00E41E1D" w:rsidRPr="009747C4" w:rsidRDefault="00E41E1D" w:rsidP="000F669E">
            <w:pPr>
              <w:tabs>
                <w:tab w:val="left" w:pos="0"/>
              </w:tabs>
              <w:suppressAutoHyphens/>
              <w:spacing w:line="360" w:lineRule="auto"/>
              <w:rPr>
                <w:spacing w:val="-3"/>
              </w:rPr>
            </w:pPr>
            <w:r w:rsidRPr="009747C4">
              <w:rPr>
                <w:spacing w:val="-3"/>
              </w:rPr>
              <w:t>Khách hàng đã hoàn thành chuyến xe</w:t>
            </w:r>
          </w:p>
        </w:tc>
      </w:tr>
      <w:tr w:rsidR="00E41E1D" w:rsidRPr="009747C4" w14:paraId="32C52C03" w14:textId="77777777" w:rsidTr="00DD7485">
        <w:trPr>
          <w:trHeight w:val="479"/>
        </w:trPr>
        <w:tc>
          <w:tcPr>
            <w:tcW w:w="2230" w:type="dxa"/>
          </w:tcPr>
          <w:p w14:paraId="3E0A26E9"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268388AB"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 xml:space="preserve">Sau khi đã hoàn thành chuyễn xe, </w:t>
            </w:r>
            <w:r w:rsidR="003C4C70" w:rsidRPr="009747C4">
              <w:rPr>
                <w:spacing w:val="-3"/>
                <w:lang w:val="en-US"/>
              </w:rPr>
              <w:t xml:space="preserve">kết thúc chuyến xe hiện lên </w:t>
            </w:r>
          </w:p>
          <w:p w14:paraId="1F1EE1AA"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Khách hàng tiến hành thanh toán dựa theo phương thức thanh toán đã chọn từ trước khi đặt xe</w:t>
            </w:r>
          </w:p>
          <w:p w14:paraId="7EC3EC8E"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Khách hàng chọn thanh toán tiền mặt thì sẽ đưa tiền mặt cho tài xế</w:t>
            </w:r>
          </w:p>
          <w:p w14:paraId="3D56ED76"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chuyển tiền qua tài khoản ngân hàng thì khách hàng tiến hành thanh toán </w:t>
            </w:r>
            <w:r w:rsidRPr="009747C4">
              <w:rPr>
                <w:spacing w:val="-3"/>
              </w:rPr>
              <w:lastRenderedPageBreak/>
              <w:t>qua mã QR được cung cấp thông qua ứng dụng ngân hàng của khách hàng</w:t>
            </w:r>
          </w:p>
          <w:p w14:paraId="4AE094AB" w14:textId="77777777" w:rsidR="00E41E1D" w:rsidRPr="009747C4" w:rsidRDefault="00E41E1D" w:rsidP="000F669E">
            <w:pPr>
              <w:numPr>
                <w:ilvl w:val="0"/>
                <w:numId w:val="18"/>
              </w:numPr>
              <w:tabs>
                <w:tab w:val="left" w:pos="0"/>
              </w:tabs>
              <w:suppressAutoHyphens/>
              <w:spacing w:line="360" w:lineRule="auto"/>
              <w:rPr>
                <w:spacing w:val="-3"/>
              </w:rPr>
            </w:pPr>
            <w:r w:rsidRPr="009747C4">
              <w:rPr>
                <w:spacing w:val="-3"/>
              </w:rPr>
              <w:t xml:space="preserve">Khách hàng chọn thanh toán qua ví ứng dụng thì sau khi kết thúc chuyến đi, tiền trong ví ứng dụng sẽ tự động trừ </w:t>
            </w:r>
          </w:p>
          <w:p w14:paraId="24B444EE" w14:textId="77777777" w:rsidR="00E41E1D" w:rsidRPr="009747C4" w:rsidRDefault="00E41E1D" w:rsidP="000F669E">
            <w:pPr>
              <w:numPr>
                <w:ilvl w:val="0"/>
                <w:numId w:val="16"/>
              </w:numPr>
              <w:tabs>
                <w:tab w:val="left" w:pos="0"/>
              </w:tabs>
              <w:suppressAutoHyphens/>
              <w:spacing w:line="360" w:lineRule="auto"/>
              <w:rPr>
                <w:spacing w:val="-3"/>
              </w:rPr>
            </w:pPr>
            <w:r w:rsidRPr="009747C4">
              <w:rPr>
                <w:spacing w:val="-3"/>
              </w:rPr>
              <w:t>Hệ thống hiển thị thông báo thanh toán thành công, hoá đơn sẽ được hiển thị nếu khách hàng thanh toán trực tuyến</w:t>
            </w:r>
          </w:p>
        </w:tc>
      </w:tr>
      <w:tr w:rsidR="00E41E1D" w:rsidRPr="009747C4" w14:paraId="4E971BDA" w14:textId="77777777" w:rsidTr="00DD7485">
        <w:tc>
          <w:tcPr>
            <w:tcW w:w="2230" w:type="dxa"/>
          </w:tcPr>
          <w:p w14:paraId="513648DA"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2A95C444" w14:textId="77777777" w:rsidR="00E41E1D" w:rsidRPr="009747C4" w:rsidRDefault="00E41E1D" w:rsidP="000F669E">
            <w:pPr>
              <w:tabs>
                <w:tab w:val="left" w:pos="0"/>
              </w:tabs>
              <w:suppressAutoHyphens/>
              <w:spacing w:line="360" w:lineRule="auto"/>
              <w:rPr>
                <w:spacing w:val="-3"/>
              </w:rPr>
            </w:pPr>
          </w:p>
        </w:tc>
      </w:tr>
      <w:tr w:rsidR="00E41E1D" w:rsidRPr="009747C4" w14:paraId="2189FE70" w14:textId="77777777" w:rsidTr="00DD7485">
        <w:tc>
          <w:tcPr>
            <w:tcW w:w="2230" w:type="dxa"/>
          </w:tcPr>
          <w:p w14:paraId="1614480C"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231CC3A3" w14:textId="77777777" w:rsidR="00E41E1D" w:rsidRPr="009747C4" w:rsidRDefault="00E41E1D" w:rsidP="000F669E">
            <w:pPr>
              <w:tabs>
                <w:tab w:val="left" w:pos="0"/>
              </w:tabs>
              <w:suppressAutoHyphens/>
              <w:spacing w:line="360" w:lineRule="auto"/>
              <w:rPr>
                <w:spacing w:val="-3"/>
              </w:rPr>
            </w:pPr>
            <w:r w:rsidRPr="009747C4">
              <w:rPr>
                <w:spacing w:val="-3"/>
              </w:rPr>
              <w:t>Thông tin thanh toán khách hàng sẽ được lưu lại vào hệ thống, và sẽ cập nhật lại ví của khách hàng cũng như tài xế</w:t>
            </w:r>
          </w:p>
        </w:tc>
      </w:tr>
      <w:tr w:rsidR="00E41E1D" w:rsidRPr="009747C4" w14:paraId="63188C4E" w14:textId="77777777" w:rsidTr="00DD7485">
        <w:tc>
          <w:tcPr>
            <w:tcW w:w="2230" w:type="dxa"/>
          </w:tcPr>
          <w:p w14:paraId="45F2C755"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0DD5EE02" w14:textId="77777777" w:rsidR="00E41E1D" w:rsidRPr="009747C4" w:rsidRDefault="00E41E1D" w:rsidP="000F669E">
            <w:pPr>
              <w:tabs>
                <w:tab w:val="left" w:pos="0"/>
              </w:tabs>
              <w:suppressAutoHyphens/>
              <w:spacing w:line="360" w:lineRule="auto"/>
              <w:rPr>
                <w:spacing w:val="-3"/>
              </w:rPr>
            </w:pPr>
          </w:p>
        </w:tc>
      </w:tr>
      <w:tr w:rsidR="00124E0E" w:rsidRPr="009747C4" w14:paraId="0BCC966F" w14:textId="77777777" w:rsidTr="00DD7485">
        <w:tc>
          <w:tcPr>
            <w:tcW w:w="2230" w:type="dxa"/>
          </w:tcPr>
          <w:p w14:paraId="3FCB7469"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7B3DC572"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42B3E914" w14:textId="77777777" w:rsidR="00FB6977" w:rsidRPr="009747C4" w:rsidRDefault="00FB6977" w:rsidP="000F669E">
      <w:pPr>
        <w:pStyle w:val="Heading8"/>
        <w:spacing w:line="360" w:lineRule="auto"/>
        <w:rPr>
          <w:rFonts w:cs="Times New Roman"/>
          <w:lang w:val="en-US"/>
        </w:rPr>
      </w:pPr>
      <w:bookmarkStart w:id="225" w:name="_Toc186054990"/>
      <w:r w:rsidRPr="009747C4">
        <w:rPr>
          <w:rFonts w:cs="Times New Roman"/>
          <w:lang w:val="en-US"/>
        </w:rPr>
        <w:t>Bảng 3.9 Thanh toán</w:t>
      </w:r>
      <w:bookmarkEnd w:id="225"/>
    </w:p>
    <w:p w14:paraId="0B018C6B"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5E19DE" w:rsidRPr="009747C4">
        <w:rPr>
          <w:rFonts w:cs="Times New Roman"/>
          <w:color w:val="auto"/>
          <w:lang w:val="en-US"/>
        </w:rPr>
        <w:t xml:space="preserve">10 </w:t>
      </w:r>
      <w:r w:rsidRPr="009747C4">
        <w:rPr>
          <w:rFonts w:cs="Times New Roman"/>
          <w:color w:val="auto"/>
        </w:rPr>
        <w:t>Nạp tiền vào tài khoản ví</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61EAA0DB" w14:textId="77777777" w:rsidTr="00DD7485">
        <w:tc>
          <w:tcPr>
            <w:tcW w:w="2230" w:type="dxa"/>
          </w:tcPr>
          <w:p w14:paraId="5574AAC7"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77C88030" w14:textId="77777777" w:rsidR="00E41E1D" w:rsidRPr="009747C4" w:rsidRDefault="00E41E1D" w:rsidP="000F669E">
            <w:pPr>
              <w:tabs>
                <w:tab w:val="left" w:pos="0"/>
              </w:tabs>
              <w:suppressAutoHyphens/>
              <w:spacing w:line="360" w:lineRule="auto"/>
              <w:rPr>
                <w:spacing w:val="-3"/>
              </w:rPr>
            </w:pPr>
            <w:r w:rsidRPr="009747C4">
              <w:t>Nạp tiền vào tài khoản ví</w:t>
            </w:r>
            <w:r w:rsidRPr="009747C4">
              <w:rPr>
                <w:spacing w:val="-3"/>
              </w:rPr>
              <w:t xml:space="preserve"> </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40371047" w14:textId="77777777" w:rsidTr="00DD7485">
        <w:trPr>
          <w:trHeight w:val="379"/>
        </w:trPr>
        <w:tc>
          <w:tcPr>
            <w:tcW w:w="2230" w:type="dxa"/>
          </w:tcPr>
          <w:p w14:paraId="0129CF4C"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3C025301" w14:textId="77777777" w:rsidR="00E41E1D" w:rsidRPr="009747C4" w:rsidRDefault="00E41E1D" w:rsidP="000F669E">
            <w:pPr>
              <w:tabs>
                <w:tab w:val="left" w:pos="0"/>
              </w:tabs>
              <w:suppressAutoHyphens/>
              <w:spacing w:line="360" w:lineRule="auto"/>
              <w:rPr>
                <w:spacing w:val="-3"/>
                <w:lang w:val="en-US"/>
              </w:rPr>
            </w:pPr>
            <w:r w:rsidRPr="009747C4">
              <w:rPr>
                <w:spacing w:val="-3"/>
              </w:rPr>
              <w:t>Khách hàng</w:t>
            </w:r>
            <w:r w:rsidR="00B36BB6" w:rsidRPr="009747C4">
              <w:rPr>
                <w:spacing w:val="-3"/>
                <w:lang w:val="en-US"/>
              </w:rPr>
              <w:t xml:space="preserve"> (Tài xế)</w:t>
            </w:r>
          </w:p>
        </w:tc>
      </w:tr>
      <w:tr w:rsidR="00E41E1D" w:rsidRPr="009747C4" w14:paraId="649B0AD7" w14:textId="77777777" w:rsidTr="00DD7485">
        <w:tc>
          <w:tcPr>
            <w:tcW w:w="2230" w:type="dxa"/>
          </w:tcPr>
          <w:p w14:paraId="1B783A9A"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6E6CF25F" w14:textId="77777777" w:rsidR="00E41E1D" w:rsidRPr="009747C4" w:rsidRDefault="00E41E1D" w:rsidP="000F669E">
            <w:pPr>
              <w:tabs>
                <w:tab w:val="left" w:pos="0"/>
              </w:tabs>
              <w:suppressAutoHyphens/>
              <w:spacing w:line="360" w:lineRule="auto"/>
              <w:rPr>
                <w:spacing w:val="-3"/>
              </w:rPr>
            </w:pPr>
            <w:r w:rsidRPr="009747C4">
              <w:rPr>
                <w:spacing w:val="-3"/>
              </w:rPr>
              <w:t>Khách hàng</w:t>
            </w:r>
            <w:r w:rsidR="00B36BB6" w:rsidRPr="009747C4">
              <w:rPr>
                <w:spacing w:val="-3"/>
                <w:lang w:val="en-US"/>
              </w:rPr>
              <w:t xml:space="preserve"> (Tài xế)</w:t>
            </w:r>
            <w:r w:rsidRPr="009747C4">
              <w:rPr>
                <w:spacing w:val="-3"/>
              </w:rPr>
              <w:t xml:space="preserve"> đã đăng nhập vào ứng dụng</w:t>
            </w:r>
          </w:p>
        </w:tc>
      </w:tr>
      <w:tr w:rsidR="00E41E1D" w:rsidRPr="009747C4" w14:paraId="5F43B8EB" w14:textId="77777777" w:rsidTr="00DD7485">
        <w:trPr>
          <w:trHeight w:val="479"/>
        </w:trPr>
        <w:tc>
          <w:tcPr>
            <w:tcW w:w="2230" w:type="dxa"/>
          </w:tcPr>
          <w:p w14:paraId="2AFBBC57"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16750E1B" w14:textId="77777777" w:rsidR="00E41E1D"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“Nạp tiền”</w:t>
            </w:r>
          </w:p>
          <w:p w14:paraId="23AAD3A3"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Màn hình nạp tiền hiện ra</w:t>
            </w:r>
          </w:p>
          <w:p w14:paraId="6B85E609"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nhập vào số tiền cần nạp, nội dung nạp tiền và bấm Tạo QR nạp tiền</w:t>
            </w:r>
          </w:p>
          <w:p w14:paraId="0AD6CE99"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QR nạp tiền hiện ra, khách hàng tiền hành chuyển tiền theo QR đã có và bấm nút “Yêu cầu nạp tiền”</w:t>
            </w:r>
          </w:p>
          <w:p w14:paraId="6DC089A3"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Thông báo xác nhận Yêu cầu nạp tiền hiện ra</w:t>
            </w:r>
          </w:p>
          <w:p w14:paraId="0E6D2C0D"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rPr>
              <w:t xml:space="preserve">Khách </w:t>
            </w:r>
            <w:r w:rsidRPr="009747C4">
              <w:rPr>
                <w:rFonts w:cs="Times New Roman"/>
                <w:b w:val="0"/>
                <w:i w:val="0"/>
                <w:spacing w:val="-3"/>
                <w:lang w:val="en-US"/>
              </w:rPr>
              <w:t>hàng (tài xế) bấm vào nút “Xác nhận”</w:t>
            </w:r>
          </w:p>
          <w:p w14:paraId="0D3FAFB0" w14:textId="77777777" w:rsidR="00B36BB6" w:rsidRPr="009747C4" w:rsidRDefault="00B36BB6" w:rsidP="000F669E">
            <w:pPr>
              <w:pStyle w:val="ListParagraph"/>
              <w:numPr>
                <w:ilvl w:val="0"/>
                <w:numId w:val="26"/>
              </w:numPr>
              <w:tabs>
                <w:tab w:val="left" w:pos="0"/>
              </w:tabs>
              <w:suppressAutoHyphens/>
              <w:spacing w:line="360" w:lineRule="auto"/>
              <w:ind w:left="350"/>
              <w:jc w:val="left"/>
              <w:rPr>
                <w:rFonts w:cs="Times New Roman"/>
                <w:b w:val="0"/>
                <w:i w:val="0"/>
                <w:spacing w:val="-3"/>
              </w:rPr>
            </w:pPr>
            <w:r w:rsidRPr="009747C4">
              <w:rPr>
                <w:rFonts w:cs="Times New Roman"/>
                <w:b w:val="0"/>
                <w:i w:val="0"/>
                <w:spacing w:val="-3"/>
                <w:lang w:val="en-US"/>
              </w:rPr>
              <w:t xml:space="preserve">Hệ thống thông báo Tạo yêu cầu nạp tiền thành công, </w:t>
            </w:r>
            <w:r w:rsidRPr="009747C4">
              <w:rPr>
                <w:rFonts w:cs="Times New Roman"/>
                <w:b w:val="0"/>
                <w:i w:val="0"/>
                <w:spacing w:val="-3"/>
              </w:rPr>
              <w:t xml:space="preserve">Khách </w:t>
            </w:r>
            <w:r w:rsidRPr="009747C4">
              <w:rPr>
                <w:rFonts w:cs="Times New Roman"/>
                <w:b w:val="0"/>
                <w:i w:val="0"/>
                <w:spacing w:val="-3"/>
                <w:lang w:val="en-US"/>
              </w:rPr>
              <w:t>hàng (tài xế) đợi tới khi người quản trị xác nhận giao dịch thì tiền sẽ được thêm vào ví.</w:t>
            </w:r>
          </w:p>
        </w:tc>
      </w:tr>
      <w:tr w:rsidR="00E41E1D" w:rsidRPr="009747C4" w14:paraId="5C81ADC1" w14:textId="77777777" w:rsidTr="00DD7485">
        <w:tc>
          <w:tcPr>
            <w:tcW w:w="2230" w:type="dxa"/>
          </w:tcPr>
          <w:p w14:paraId="441A023C"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34D4A318" w14:textId="77777777" w:rsidR="00E41E1D" w:rsidRPr="009747C4" w:rsidRDefault="00E41E1D" w:rsidP="000F669E">
            <w:pPr>
              <w:tabs>
                <w:tab w:val="left" w:pos="0"/>
              </w:tabs>
              <w:suppressAutoHyphens/>
              <w:spacing w:line="360" w:lineRule="auto"/>
              <w:rPr>
                <w:spacing w:val="-3"/>
              </w:rPr>
            </w:pPr>
          </w:p>
        </w:tc>
      </w:tr>
      <w:tr w:rsidR="00E41E1D" w:rsidRPr="009747C4" w14:paraId="1EBBCED3" w14:textId="77777777" w:rsidTr="00DD7485">
        <w:tc>
          <w:tcPr>
            <w:tcW w:w="2230" w:type="dxa"/>
          </w:tcPr>
          <w:p w14:paraId="75F39D60" w14:textId="77777777" w:rsidR="00E41E1D"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1DE96B08" w14:textId="77777777" w:rsidR="00E41E1D" w:rsidRPr="009747C4" w:rsidRDefault="00B36BB6" w:rsidP="000F669E">
            <w:pPr>
              <w:tabs>
                <w:tab w:val="left" w:pos="0"/>
              </w:tabs>
              <w:suppressAutoHyphens/>
              <w:spacing w:line="360" w:lineRule="auto"/>
              <w:rPr>
                <w:spacing w:val="-3"/>
                <w:lang w:val="en-US"/>
              </w:rPr>
            </w:pPr>
            <w:r w:rsidRPr="009747C4">
              <w:rPr>
                <w:spacing w:val="-3"/>
                <w:lang w:val="en-US"/>
              </w:rPr>
              <w:t>Thông tin yêu cầu thanh toán sẽ được lưu vào hệ thống và hiển thị cho người quản trị xem</w:t>
            </w:r>
          </w:p>
        </w:tc>
      </w:tr>
      <w:tr w:rsidR="00E41E1D" w:rsidRPr="009747C4" w14:paraId="09622011" w14:textId="77777777" w:rsidTr="00DD7485">
        <w:tc>
          <w:tcPr>
            <w:tcW w:w="2230" w:type="dxa"/>
          </w:tcPr>
          <w:p w14:paraId="25FA41FB" w14:textId="77777777" w:rsidR="00E41E1D" w:rsidRPr="009747C4" w:rsidRDefault="00E41E1D" w:rsidP="000F669E">
            <w:pPr>
              <w:tabs>
                <w:tab w:val="left" w:pos="0"/>
              </w:tabs>
              <w:suppressAutoHyphens/>
              <w:spacing w:line="360" w:lineRule="auto"/>
              <w:rPr>
                <w:b/>
                <w:spacing w:val="-3"/>
              </w:rPr>
            </w:pPr>
            <w:r w:rsidRPr="009747C4">
              <w:rPr>
                <w:b/>
                <w:spacing w:val="-3"/>
              </w:rPr>
              <w:lastRenderedPageBreak/>
              <w:t>Ngoại lệ</w:t>
            </w:r>
          </w:p>
        </w:tc>
        <w:tc>
          <w:tcPr>
            <w:tcW w:w="6140" w:type="dxa"/>
          </w:tcPr>
          <w:p w14:paraId="0CC1FF0C" w14:textId="77777777" w:rsidR="00E41E1D" w:rsidRPr="009747C4" w:rsidRDefault="00B36BB6" w:rsidP="000F669E">
            <w:pPr>
              <w:tabs>
                <w:tab w:val="left" w:pos="0"/>
              </w:tabs>
              <w:suppressAutoHyphens/>
              <w:spacing w:line="360" w:lineRule="auto"/>
              <w:rPr>
                <w:spacing w:val="-3"/>
                <w:lang w:val="en-US"/>
              </w:rPr>
            </w:pPr>
            <w:r w:rsidRPr="009747C4">
              <w:rPr>
                <w:spacing w:val="-3"/>
                <w:lang w:val="en-US"/>
              </w:rPr>
              <w:t>7. Người quản trị từ chối yêu cầu nạp tiền của khách hàng, Giao dịch sẽ có trạng thái là Thất bại và được hiển thị trong Lịch sử giao dịch của khách hàng</w:t>
            </w:r>
          </w:p>
        </w:tc>
      </w:tr>
      <w:tr w:rsidR="00124E0E" w:rsidRPr="009747C4" w14:paraId="74A98246" w14:textId="77777777" w:rsidTr="00DD7485">
        <w:tc>
          <w:tcPr>
            <w:tcW w:w="2230" w:type="dxa"/>
          </w:tcPr>
          <w:p w14:paraId="1474E234"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631696F1"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25F7B8C2" w14:textId="77777777" w:rsidR="00FB6977" w:rsidRPr="009747C4" w:rsidRDefault="00FB6977" w:rsidP="000F669E">
      <w:pPr>
        <w:pStyle w:val="Heading8"/>
        <w:spacing w:line="360" w:lineRule="auto"/>
        <w:rPr>
          <w:rFonts w:cs="Times New Roman"/>
          <w:lang w:val="en-US"/>
        </w:rPr>
      </w:pPr>
      <w:bookmarkStart w:id="226" w:name="_Toc186054991"/>
      <w:r w:rsidRPr="009747C4">
        <w:rPr>
          <w:rFonts w:cs="Times New Roman"/>
          <w:lang w:val="en-US"/>
        </w:rPr>
        <w:t>Bảng 3.10 Nạp tiền vào tài khoản ví</w:t>
      </w:r>
      <w:bookmarkEnd w:id="226"/>
    </w:p>
    <w:p w14:paraId="2B77B1BC" w14:textId="77777777" w:rsidR="00E41E1D" w:rsidRPr="009747C4" w:rsidRDefault="00E41E1D" w:rsidP="000F669E">
      <w:pPr>
        <w:pStyle w:val="Heading4"/>
        <w:spacing w:line="360" w:lineRule="auto"/>
        <w:rPr>
          <w:rFonts w:cs="Times New Roman"/>
          <w:color w:val="auto"/>
        </w:rPr>
      </w:pPr>
      <w:r w:rsidRPr="009747C4">
        <w:rPr>
          <w:rFonts w:cs="Times New Roman"/>
          <w:color w:val="auto"/>
        </w:rPr>
        <w:t>3</w:t>
      </w:r>
      <w:r w:rsidR="00B36BB6"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00B36BB6" w:rsidRPr="009747C4">
        <w:rPr>
          <w:rFonts w:cs="Times New Roman"/>
          <w:color w:val="auto"/>
          <w:lang w:val="en-US"/>
        </w:rPr>
        <w:t>1</w:t>
      </w:r>
      <w:r w:rsidR="005E19DE" w:rsidRPr="009747C4">
        <w:rPr>
          <w:rFonts w:cs="Times New Roman"/>
          <w:color w:val="auto"/>
          <w:lang w:val="en-US"/>
        </w:rPr>
        <w:t>1</w:t>
      </w:r>
      <w:r w:rsidR="00B36BB6" w:rsidRPr="009747C4">
        <w:rPr>
          <w:rFonts w:cs="Times New Roman"/>
          <w:color w:val="auto"/>
          <w:lang w:val="en-US"/>
        </w:rPr>
        <w:t xml:space="preserve"> </w:t>
      </w:r>
      <w:r w:rsidRPr="009747C4">
        <w:rPr>
          <w:rFonts w:cs="Times New Roman"/>
          <w:color w:val="auto"/>
        </w:rPr>
        <w:t>Thực hiện chuyến xe</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E41E1D" w:rsidRPr="009747C4" w14:paraId="29B8A6E6" w14:textId="77777777" w:rsidTr="00DD7485">
        <w:tc>
          <w:tcPr>
            <w:tcW w:w="2230" w:type="dxa"/>
          </w:tcPr>
          <w:p w14:paraId="29EA492C" w14:textId="77777777" w:rsidR="00E41E1D" w:rsidRPr="009747C4" w:rsidRDefault="00E41E1D" w:rsidP="000F669E">
            <w:pPr>
              <w:tabs>
                <w:tab w:val="left" w:pos="0"/>
              </w:tabs>
              <w:suppressAutoHyphens/>
              <w:spacing w:line="360" w:lineRule="auto"/>
              <w:rPr>
                <w:b/>
                <w:spacing w:val="-3"/>
              </w:rPr>
            </w:pPr>
            <w:r w:rsidRPr="009747C4">
              <w:rPr>
                <w:b/>
                <w:spacing w:val="-3"/>
              </w:rPr>
              <w:t>Tên Use case</w:t>
            </w:r>
          </w:p>
        </w:tc>
        <w:tc>
          <w:tcPr>
            <w:tcW w:w="6140" w:type="dxa"/>
          </w:tcPr>
          <w:p w14:paraId="1C05E897" w14:textId="77777777" w:rsidR="00E41E1D" w:rsidRPr="009747C4" w:rsidRDefault="00E41E1D" w:rsidP="000F669E">
            <w:pPr>
              <w:tabs>
                <w:tab w:val="left" w:pos="0"/>
              </w:tabs>
              <w:suppressAutoHyphens/>
              <w:spacing w:line="360" w:lineRule="auto"/>
              <w:rPr>
                <w:spacing w:val="-3"/>
              </w:rPr>
            </w:pPr>
            <w:r w:rsidRPr="009747C4">
              <w:rPr>
                <w:spacing w:val="-3"/>
              </w:rPr>
              <w:t>Thực hiện chuyến xe</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E41E1D" w:rsidRPr="009747C4" w14:paraId="0801DDDB" w14:textId="77777777" w:rsidTr="00DD7485">
        <w:tc>
          <w:tcPr>
            <w:tcW w:w="2230" w:type="dxa"/>
          </w:tcPr>
          <w:p w14:paraId="2BE78851" w14:textId="77777777" w:rsidR="00E41E1D" w:rsidRPr="009747C4" w:rsidRDefault="00E41E1D" w:rsidP="000F669E">
            <w:pPr>
              <w:tabs>
                <w:tab w:val="left" w:pos="0"/>
              </w:tabs>
              <w:suppressAutoHyphens/>
              <w:spacing w:line="360" w:lineRule="auto"/>
              <w:rPr>
                <w:b/>
                <w:spacing w:val="-3"/>
              </w:rPr>
            </w:pPr>
            <w:r w:rsidRPr="009747C4">
              <w:rPr>
                <w:b/>
                <w:spacing w:val="-3"/>
              </w:rPr>
              <w:t>Actor</w:t>
            </w:r>
          </w:p>
        </w:tc>
        <w:tc>
          <w:tcPr>
            <w:tcW w:w="6140" w:type="dxa"/>
          </w:tcPr>
          <w:p w14:paraId="6C655F31" w14:textId="77777777" w:rsidR="00E41E1D" w:rsidRPr="009747C4" w:rsidRDefault="00B36BB6" w:rsidP="000F669E">
            <w:pPr>
              <w:tabs>
                <w:tab w:val="left" w:pos="0"/>
              </w:tabs>
              <w:suppressAutoHyphens/>
              <w:spacing w:line="360" w:lineRule="auto"/>
              <w:rPr>
                <w:spacing w:val="-3"/>
                <w:lang w:val="en-US"/>
              </w:rPr>
            </w:pPr>
            <w:r w:rsidRPr="009747C4">
              <w:rPr>
                <w:spacing w:val="-3"/>
              </w:rPr>
              <w:t xml:space="preserve">Khách </w:t>
            </w:r>
            <w:r w:rsidRPr="009747C4">
              <w:rPr>
                <w:spacing w:val="-3"/>
                <w:lang w:val="en-US"/>
              </w:rPr>
              <w:t>hàng (tài xế)</w:t>
            </w:r>
          </w:p>
        </w:tc>
      </w:tr>
      <w:tr w:rsidR="00E41E1D" w:rsidRPr="009747C4" w14:paraId="6ABC9C37" w14:textId="77777777" w:rsidTr="00DD7485">
        <w:tc>
          <w:tcPr>
            <w:tcW w:w="2230" w:type="dxa"/>
          </w:tcPr>
          <w:p w14:paraId="4AA8C232" w14:textId="77777777" w:rsidR="00E41E1D" w:rsidRPr="009747C4" w:rsidRDefault="00E41E1D" w:rsidP="000F669E">
            <w:pPr>
              <w:tabs>
                <w:tab w:val="left" w:pos="0"/>
              </w:tabs>
              <w:suppressAutoHyphens/>
              <w:spacing w:line="360" w:lineRule="auto"/>
              <w:rPr>
                <w:b/>
                <w:spacing w:val="-3"/>
              </w:rPr>
            </w:pPr>
            <w:r w:rsidRPr="009747C4">
              <w:rPr>
                <w:b/>
                <w:spacing w:val="-3"/>
              </w:rPr>
              <w:t>Điều kiện tiên quyết</w:t>
            </w:r>
          </w:p>
        </w:tc>
        <w:tc>
          <w:tcPr>
            <w:tcW w:w="6140" w:type="dxa"/>
          </w:tcPr>
          <w:p w14:paraId="472ED560" w14:textId="77777777" w:rsidR="00E41E1D" w:rsidRPr="009747C4" w:rsidRDefault="00B36BB6" w:rsidP="000F669E">
            <w:pPr>
              <w:tabs>
                <w:tab w:val="left" w:pos="0"/>
              </w:tabs>
              <w:suppressAutoHyphens/>
              <w:spacing w:line="360" w:lineRule="auto"/>
              <w:rPr>
                <w:spacing w:val="-3"/>
                <w:lang w:val="en-US"/>
              </w:rPr>
            </w:pPr>
            <w:r w:rsidRPr="009747C4">
              <w:rPr>
                <w:spacing w:val="-3"/>
                <w:lang w:val="en-US"/>
              </w:rPr>
              <w:t>Khách hàng đã đặt yêu cầu chuyến xe, Tài xế đã xem được chi tiết chuyến đi của khách hàng</w:t>
            </w:r>
          </w:p>
        </w:tc>
      </w:tr>
      <w:tr w:rsidR="00E41E1D" w:rsidRPr="009747C4" w14:paraId="3D2B6EC4" w14:textId="77777777" w:rsidTr="00DD7485">
        <w:trPr>
          <w:trHeight w:val="479"/>
        </w:trPr>
        <w:tc>
          <w:tcPr>
            <w:tcW w:w="2230" w:type="dxa"/>
          </w:tcPr>
          <w:p w14:paraId="60C1C9BD" w14:textId="77777777" w:rsidR="00E41E1D" w:rsidRPr="009747C4" w:rsidRDefault="00E41E1D" w:rsidP="000F669E">
            <w:pPr>
              <w:tabs>
                <w:tab w:val="left" w:pos="0"/>
              </w:tabs>
              <w:suppressAutoHyphens/>
              <w:spacing w:line="360" w:lineRule="auto"/>
              <w:rPr>
                <w:b/>
                <w:spacing w:val="-3"/>
              </w:rPr>
            </w:pPr>
            <w:r w:rsidRPr="009747C4">
              <w:rPr>
                <w:b/>
                <w:spacing w:val="-3"/>
              </w:rPr>
              <w:t>Sự kiện chính</w:t>
            </w:r>
          </w:p>
        </w:tc>
        <w:tc>
          <w:tcPr>
            <w:tcW w:w="6140" w:type="dxa"/>
          </w:tcPr>
          <w:p w14:paraId="056536C0" w14:textId="77777777" w:rsidR="00E41E1D"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Tài xế bấm vào nút “Nhận chuyến xe”</w:t>
            </w:r>
          </w:p>
          <w:p w14:paraId="16F2041F" w14:textId="77777777" w:rsidR="00B36BB6" w:rsidRPr="009747C4" w:rsidRDefault="00B36BB6" w:rsidP="000F669E">
            <w:pPr>
              <w:numPr>
                <w:ilvl w:val="0"/>
                <w:numId w:val="19"/>
              </w:numPr>
              <w:tabs>
                <w:tab w:val="left" w:pos="0"/>
              </w:tabs>
              <w:suppressAutoHyphens/>
              <w:spacing w:line="360" w:lineRule="auto"/>
              <w:ind w:left="454" w:hanging="425"/>
              <w:rPr>
                <w:spacing w:val="-3"/>
              </w:rPr>
            </w:pPr>
            <w:r w:rsidRPr="009747C4">
              <w:rPr>
                <w:spacing w:val="-3"/>
                <w:lang w:val="en-US"/>
              </w:rPr>
              <w:t>Màn hình thực hiện chuyến xe</w:t>
            </w:r>
            <w:r w:rsidR="005E45E3" w:rsidRPr="009747C4">
              <w:rPr>
                <w:spacing w:val="-3"/>
                <w:lang w:val="en-US"/>
              </w:rPr>
              <w:t xml:space="preserve"> bao gồm vị trí tài xế, vị trí điểm đón, đường đi từ điểm đến tới điểm đón và thông tin chi tiết chuyến xe</w:t>
            </w:r>
            <w:r w:rsidRPr="009747C4">
              <w:rPr>
                <w:spacing w:val="-3"/>
                <w:lang w:val="en-US"/>
              </w:rPr>
              <w:t xml:space="preserve"> hiện lên ở cả màn hình của Tài xế và khách </w:t>
            </w:r>
            <w:r w:rsidR="005E45E3" w:rsidRPr="009747C4">
              <w:rPr>
                <w:spacing w:val="-3"/>
                <w:lang w:val="en-US"/>
              </w:rPr>
              <w:t>hàng, thông báo “Tài xế đã nhận chuyến xe” hiển thị bên phía màn hình khách hàng</w:t>
            </w:r>
          </w:p>
          <w:p w14:paraId="5D94DEB8" w14:textId="77777777" w:rsidR="00B36BB6"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tài xế đã tới điểm đón, tài xế bấm nút “Đã đón”</w:t>
            </w:r>
          </w:p>
          <w:p w14:paraId="3331214B"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đã đến đón” hiện lên.</w:t>
            </w:r>
          </w:p>
          <w:p w14:paraId="7ED71C0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1D5B13F5"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trong chuyến xe hiện ra, lúc này hệ thống sẽ hiển thị đường đi từ vị trí hiện tại đến điểm đến.</w:t>
            </w:r>
          </w:p>
          <w:p w14:paraId="4A19688F"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Sau khi đến điểm đến, tài xế chọn Hoàn thành chuyến xe</w:t>
            </w:r>
          </w:p>
          <w:p w14:paraId="4BCD058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Bên phía màn hình Tài xế, thông báo “Chờ khách hàng xác nhận” hiện lên. Bên phía màn hình khách hàng, Thông báo yêu cầu “Xác nhận tài xế đưa bạn đến điểm đến” hiện lên.</w:t>
            </w:r>
          </w:p>
          <w:p w14:paraId="1359BBC6"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Khách hàng bấm vào nút “Xác nhận”</w:t>
            </w:r>
          </w:p>
          <w:p w14:paraId="74856974" w14:textId="77777777" w:rsidR="005E45E3" w:rsidRPr="009747C4" w:rsidRDefault="005E45E3" w:rsidP="000F669E">
            <w:pPr>
              <w:numPr>
                <w:ilvl w:val="0"/>
                <w:numId w:val="19"/>
              </w:numPr>
              <w:tabs>
                <w:tab w:val="left" w:pos="0"/>
              </w:tabs>
              <w:suppressAutoHyphens/>
              <w:spacing w:line="360" w:lineRule="auto"/>
              <w:ind w:left="454" w:hanging="425"/>
              <w:rPr>
                <w:spacing w:val="-3"/>
              </w:rPr>
            </w:pPr>
            <w:r w:rsidRPr="009747C4">
              <w:rPr>
                <w:spacing w:val="-3"/>
                <w:lang w:val="en-US"/>
              </w:rPr>
              <w:t>Màn hình kết thúc chuyến đi hiện lên, khách hàng tiến hành thanh toán và đánh giá cho tài xế.</w:t>
            </w:r>
          </w:p>
        </w:tc>
      </w:tr>
      <w:tr w:rsidR="00E41E1D" w:rsidRPr="009747C4" w14:paraId="5884CBE5" w14:textId="77777777" w:rsidTr="00DD7485">
        <w:tc>
          <w:tcPr>
            <w:tcW w:w="2230" w:type="dxa"/>
          </w:tcPr>
          <w:p w14:paraId="46453722" w14:textId="77777777" w:rsidR="00E41E1D" w:rsidRPr="009747C4" w:rsidRDefault="00E41E1D" w:rsidP="000F669E">
            <w:pPr>
              <w:tabs>
                <w:tab w:val="left" w:pos="0"/>
              </w:tabs>
              <w:suppressAutoHyphens/>
              <w:spacing w:line="360" w:lineRule="auto"/>
              <w:rPr>
                <w:b/>
                <w:spacing w:val="-3"/>
              </w:rPr>
            </w:pPr>
            <w:r w:rsidRPr="009747C4">
              <w:rPr>
                <w:b/>
                <w:spacing w:val="-3"/>
              </w:rPr>
              <w:t>Luồng thay thế</w:t>
            </w:r>
          </w:p>
        </w:tc>
        <w:tc>
          <w:tcPr>
            <w:tcW w:w="6140" w:type="dxa"/>
          </w:tcPr>
          <w:p w14:paraId="6860FCB3" w14:textId="77777777" w:rsidR="00E41E1D" w:rsidRPr="009747C4" w:rsidRDefault="00E41E1D" w:rsidP="000F669E">
            <w:pPr>
              <w:tabs>
                <w:tab w:val="left" w:pos="0"/>
              </w:tabs>
              <w:suppressAutoHyphens/>
              <w:spacing w:line="360" w:lineRule="auto"/>
              <w:rPr>
                <w:spacing w:val="-3"/>
                <w:lang w:val="en-US"/>
              </w:rPr>
            </w:pPr>
            <w:r w:rsidRPr="009747C4">
              <w:rPr>
                <w:spacing w:val="-3"/>
              </w:rPr>
              <w:t xml:space="preserve">Ở bước </w:t>
            </w:r>
            <w:r w:rsidR="005E45E3" w:rsidRPr="009747C4">
              <w:rPr>
                <w:spacing w:val="-3"/>
                <w:lang w:val="en-US"/>
              </w:rPr>
              <w:t>3, Tài xế hoặc khách hàng bấm vào nút “Huỷ”</w:t>
            </w:r>
          </w:p>
          <w:p w14:paraId="6BCB47B3"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4.     Màn hình nhập lý do huỷ hiện ra</w:t>
            </w:r>
          </w:p>
          <w:p w14:paraId="708A94B6"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lastRenderedPageBreak/>
              <w:t>5.     Khách hàng (tài xế) nhập lý do huỷ và bấm xác nhận</w:t>
            </w:r>
          </w:p>
          <w:p w14:paraId="0F77FF88"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6.     Thông báo “Bạn có chắc chắn muốn huỷ chuyến xe” hiện lên</w:t>
            </w:r>
          </w:p>
          <w:p w14:paraId="0992D02A"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7.     Khách hàng (tài xế) bấm vào xác nhận</w:t>
            </w:r>
          </w:p>
          <w:p w14:paraId="604880DF" w14:textId="77777777" w:rsidR="005E45E3" w:rsidRPr="009747C4" w:rsidRDefault="005E45E3" w:rsidP="000F669E">
            <w:pPr>
              <w:tabs>
                <w:tab w:val="left" w:pos="0"/>
              </w:tabs>
              <w:suppressAutoHyphens/>
              <w:spacing w:line="360" w:lineRule="auto"/>
              <w:rPr>
                <w:spacing w:val="-3"/>
                <w:lang w:val="en-US"/>
              </w:rPr>
            </w:pPr>
            <w:r w:rsidRPr="009747C4">
              <w:rPr>
                <w:spacing w:val="-3"/>
                <w:lang w:val="en-US"/>
              </w:rPr>
              <w:t>8.     Màn hình kết thúc chuyến đi hiện ra</w:t>
            </w:r>
          </w:p>
        </w:tc>
      </w:tr>
      <w:tr w:rsidR="00E41E1D" w:rsidRPr="009747C4" w14:paraId="7842D6FD" w14:textId="77777777" w:rsidTr="00DD7485">
        <w:tc>
          <w:tcPr>
            <w:tcW w:w="2230" w:type="dxa"/>
          </w:tcPr>
          <w:p w14:paraId="798EE4B5" w14:textId="77777777" w:rsidR="00E41E1D"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79E8EFC2" w14:textId="77777777" w:rsidR="00E41E1D" w:rsidRPr="009747C4" w:rsidRDefault="00E41E1D" w:rsidP="000F669E">
            <w:pPr>
              <w:tabs>
                <w:tab w:val="left" w:pos="0"/>
              </w:tabs>
              <w:suppressAutoHyphens/>
              <w:spacing w:line="360" w:lineRule="auto"/>
              <w:rPr>
                <w:spacing w:val="-3"/>
              </w:rPr>
            </w:pPr>
            <w:r w:rsidRPr="009747C4">
              <w:rPr>
                <w:spacing w:val="-3"/>
              </w:rPr>
              <w:t>Thông tin chuyến xe được lưu lại trong hệ thống, nếu tài xế huỷ chuyến thì điểm của tài xế sẽ bị giảm</w:t>
            </w:r>
          </w:p>
        </w:tc>
      </w:tr>
      <w:tr w:rsidR="00E41E1D" w:rsidRPr="009747C4" w14:paraId="51318A04" w14:textId="77777777" w:rsidTr="00DD7485">
        <w:tc>
          <w:tcPr>
            <w:tcW w:w="2230" w:type="dxa"/>
          </w:tcPr>
          <w:p w14:paraId="373EAF4E" w14:textId="77777777" w:rsidR="00E41E1D" w:rsidRPr="009747C4" w:rsidRDefault="00E41E1D" w:rsidP="000F669E">
            <w:pPr>
              <w:tabs>
                <w:tab w:val="left" w:pos="0"/>
              </w:tabs>
              <w:suppressAutoHyphens/>
              <w:spacing w:line="360" w:lineRule="auto"/>
              <w:rPr>
                <w:b/>
                <w:spacing w:val="-3"/>
              </w:rPr>
            </w:pPr>
            <w:r w:rsidRPr="009747C4">
              <w:rPr>
                <w:b/>
                <w:spacing w:val="-3"/>
              </w:rPr>
              <w:t>Ngoại lệ</w:t>
            </w:r>
          </w:p>
        </w:tc>
        <w:tc>
          <w:tcPr>
            <w:tcW w:w="6140" w:type="dxa"/>
          </w:tcPr>
          <w:p w14:paraId="7AD825DD" w14:textId="77777777" w:rsidR="00E41E1D" w:rsidRPr="009747C4" w:rsidRDefault="005E45E3" w:rsidP="000F669E">
            <w:pPr>
              <w:tabs>
                <w:tab w:val="left" w:pos="0"/>
              </w:tabs>
              <w:suppressAutoHyphens/>
              <w:spacing w:line="360" w:lineRule="auto"/>
              <w:rPr>
                <w:spacing w:val="-3"/>
                <w:lang w:val="en-US"/>
              </w:rPr>
            </w:pPr>
            <w:r w:rsidRPr="009747C4">
              <w:rPr>
                <w:spacing w:val="-3"/>
                <w:lang w:val="en-US"/>
              </w:rPr>
              <w:t>Tất cả các trường hợp thông báo hiển thị chọn “Huỷ” hoặc “Xác nhận”, nếu Khách hàng (tài xế) chọn Huỷ thì sẽ quay trở lại màn hình trước đó</w:t>
            </w:r>
          </w:p>
        </w:tc>
      </w:tr>
      <w:tr w:rsidR="00E41E1D" w:rsidRPr="009747C4" w14:paraId="300FA62C" w14:textId="77777777" w:rsidTr="00DD7485">
        <w:tc>
          <w:tcPr>
            <w:tcW w:w="2230" w:type="dxa"/>
          </w:tcPr>
          <w:p w14:paraId="7488A9AB" w14:textId="77777777" w:rsidR="00E41E1D" w:rsidRPr="009747C4" w:rsidRDefault="00E41E1D" w:rsidP="000F669E">
            <w:pPr>
              <w:tabs>
                <w:tab w:val="left" w:pos="0"/>
              </w:tabs>
              <w:suppressAutoHyphens/>
              <w:spacing w:line="360" w:lineRule="auto"/>
              <w:rPr>
                <w:b/>
                <w:spacing w:val="-3"/>
              </w:rPr>
            </w:pPr>
            <w:r w:rsidRPr="009747C4">
              <w:rPr>
                <w:b/>
                <w:spacing w:val="-3"/>
              </w:rPr>
              <w:t>Ngoài ra</w:t>
            </w:r>
          </w:p>
        </w:tc>
        <w:tc>
          <w:tcPr>
            <w:tcW w:w="6140" w:type="dxa"/>
          </w:tcPr>
          <w:p w14:paraId="39E20CBE" w14:textId="77777777" w:rsidR="00E41E1D" w:rsidRPr="009747C4" w:rsidRDefault="00E41E1D"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6366B4F5" w14:textId="77777777" w:rsidR="00FB6977" w:rsidRPr="009747C4" w:rsidRDefault="00FB6977" w:rsidP="000F669E">
      <w:pPr>
        <w:pStyle w:val="Heading8"/>
        <w:spacing w:line="360" w:lineRule="auto"/>
        <w:rPr>
          <w:rFonts w:cs="Times New Roman"/>
          <w:lang w:val="en-US"/>
        </w:rPr>
      </w:pPr>
      <w:bookmarkStart w:id="227" w:name="_Toc186054992"/>
      <w:r w:rsidRPr="009747C4">
        <w:rPr>
          <w:rFonts w:cs="Times New Roman"/>
          <w:lang w:val="en-US"/>
        </w:rPr>
        <w:t>Bảng 3.11 Thực hiện chuyến xe</w:t>
      </w:r>
      <w:bookmarkEnd w:id="227"/>
    </w:p>
    <w:p w14:paraId="76390613" w14:textId="77777777" w:rsidR="005E19DE" w:rsidRPr="009747C4" w:rsidRDefault="005E19DE"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12 Tạo yêu cầu rút tiền</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5E19DE" w:rsidRPr="009747C4" w14:paraId="092AD275" w14:textId="77777777" w:rsidTr="006602D1">
        <w:tc>
          <w:tcPr>
            <w:tcW w:w="2230" w:type="dxa"/>
          </w:tcPr>
          <w:p w14:paraId="04AAF666" w14:textId="77777777" w:rsidR="005E19DE" w:rsidRPr="009747C4" w:rsidRDefault="005E19DE" w:rsidP="000F669E">
            <w:pPr>
              <w:tabs>
                <w:tab w:val="left" w:pos="0"/>
              </w:tabs>
              <w:suppressAutoHyphens/>
              <w:spacing w:line="360" w:lineRule="auto"/>
              <w:rPr>
                <w:b/>
                <w:spacing w:val="-3"/>
              </w:rPr>
            </w:pPr>
            <w:r w:rsidRPr="009747C4">
              <w:rPr>
                <w:b/>
                <w:spacing w:val="-3"/>
              </w:rPr>
              <w:t>Tên Use case</w:t>
            </w:r>
          </w:p>
        </w:tc>
        <w:tc>
          <w:tcPr>
            <w:tcW w:w="6140" w:type="dxa"/>
          </w:tcPr>
          <w:p w14:paraId="2DBB6552" w14:textId="77777777" w:rsidR="005E19DE" w:rsidRPr="009747C4" w:rsidRDefault="005E19DE" w:rsidP="000F669E">
            <w:pPr>
              <w:tabs>
                <w:tab w:val="left" w:pos="0"/>
              </w:tabs>
              <w:suppressAutoHyphens/>
              <w:spacing w:line="360" w:lineRule="auto"/>
              <w:rPr>
                <w:spacing w:val="-3"/>
              </w:rPr>
            </w:pPr>
            <w:r w:rsidRPr="009747C4">
              <w:rPr>
                <w:spacing w:val="-3"/>
                <w:lang w:val="en-US"/>
              </w:rPr>
              <w:t>Tạo yêu cầu rút tiền</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5E19DE" w:rsidRPr="009747C4" w14:paraId="672F14DD" w14:textId="77777777" w:rsidTr="006602D1">
        <w:tc>
          <w:tcPr>
            <w:tcW w:w="2230" w:type="dxa"/>
          </w:tcPr>
          <w:p w14:paraId="4AD899E9" w14:textId="77777777" w:rsidR="005E19DE" w:rsidRPr="009747C4" w:rsidRDefault="005E19DE" w:rsidP="000F669E">
            <w:pPr>
              <w:tabs>
                <w:tab w:val="left" w:pos="0"/>
              </w:tabs>
              <w:suppressAutoHyphens/>
              <w:spacing w:line="360" w:lineRule="auto"/>
              <w:rPr>
                <w:b/>
                <w:spacing w:val="-3"/>
              </w:rPr>
            </w:pPr>
            <w:r w:rsidRPr="009747C4">
              <w:rPr>
                <w:b/>
                <w:spacing w:val="-3"/>
              </w:rPr>
              <w:t>Actor</w:t>
            </w:r>
          </w:p>
        </w:tc>
        <w:tc>
          <w:tcPr>
            <w:tcW w:w="6140" w:type="dxa"/>
          </w:tcPr>
          <w:p w14:paraId="72955D74" w14:textId="77777777" w:rsidR="005E19DE" w:rsidRPr="009747C4" w:rsidRDefault="005E19DE" w:rsidP="000F669E">
            <w:pPr>
              <w:tabs>
                <w:tab w:val="left" w:pos="0"/>
              </w:tabs>
              <w:suppressAutoHyphens/>
              <w:spacing w:line="360" w:lineRule="auto"/>
              <w:rPr>
                <w:spacing w:val="-3"/>
                <w:lang w:val="en-US"/>
              </w:rPr>
            </w:pPr>
            <w:r w:rsidRPr="009747C4">
              <w:rPr>
                <w:spacing w:val="-3"/>
                <w:lang w:val="en-US"/>
              </w:rPr>
              <w:t>Tài xế</w:t>
            </w:r>
          </w:p>
        </w:tc>
      </w:tr>
      <w:tr w:rsidR="005E19DE" w:rsidRPr="009747C4" w14:paraId="1E564162" w14:textId="77777777" w:rsidTr="006602D1">
        <w:tc>
          <w:tcPr>
            <w:tcW w:w="2230" w:type="dxa"/>
          </w:tcPr>
          <w:p w14:paraId="14404784" w14:textId="77777777" w:rsidR="005E19DE" w:rsidRPr="009747C4" w:rsidRDefault="005E19DE" w:rsidP="000F669E">
            <w:pPr>
              <w:tabs>
                <w:tab w:val="left" w:pos="0"/>
              </w:tabs>
              <w:suppressAutoHyphens/>
              <w:spacing w:line="360" w:lineRule="auto"/>
              <w:rPr>
                <w:b/>
                <w:spacing w:val="-3"/>
              </w:rPr>
            </w:pPr>
            <w:r w:rsidRPr="009747C4">
              <w:rPr>
                <w:b/>
                <w:spacing w:val="-3"/>
              </w:rPr>
              <w:t>Điều kiện tiên quyết</w:t>
            </w:r>
          </w:p>
        </w:tc>
        <w:tc>
          <w:tcPr>
            <w:tcW w:w="6140" w:type="dxa"/>
          </w:tcPr>
          <w:p w14:paraId="010455A5" w14:textId="77777777" w:rsidR="005E19DE" w:rsidRPr="009747C4" w:rsidRDefault="005E19DE" w:rsidP="000F669E">
            <w:pPr>
              <w:tabs>
                <w:tab w:val="left" w:pos="0"/>
              </w:tabs>
              <w:suppressAutoHyphens/>
              <w:spacing w:line="360" w:lineRule="auto"/>
              <w:rPr>
                <w:spacing w:val="-3"/>
                <w:lang w:val="en-US"/>
              </w:rPr>
            </w:pPr>
            <w:r w:rsidRPr="009747C4">
              <w:rPr>
                <w:spacing w:val="-3"/>
                <w:lang w:val="en-US"/>
              </w:rPr>
              <w:t>Tài xế đã đăng nhập và số dư tài khoản của tài xế &gt; 0đ</w:t>
            </w:r>
          </w:p>
        </w:tc>
      </w:tr>
      <w:tr w:rsidR="005E19DE" w:rsidRPr="009747C4" w14:paraId="59D7A143" w14:textId="77777777" w:rsidTr="006602D1">
        <w:trPr>
          <w:trHeight w:val="479"/>
        </w:trPr>
        <w:tc>
          <w:tcPr>
            <w:tcW w:w="2230" w:type="dxa"/>
          </w:tcPr>
          <w:p w14:paraId="6E17070B" w14:textId="77777777" w:rsidR="005E19DE" w:rsidRPr="009747C4" w:rsidRDefault="005E19DE" w:rsidP="000F669E">
            <w:pPr>
              <w:tabs>
                <w:tab w:val="left" w:pos="0"/>
              </w:tabs>
              <w:suppressAutoHyphens/>
              <w:spacing w:line="360" w:lineRule="auto"/>
              <w:rPr>
                <w:b/>
                <w:spacing w:val="-3"/>
              </w:rPr>
            </w:pPr>
            <w:r w:rsidRPr="009747C4">
              <w:rPr>
                <w:b/>
                <w:spacing w:val="-3"/>
              </w:rPr>
              <w:t>Sự kiện chính</w:t>
            </w:r>
          </w:p>
        </w:tc>
        <w:tc>
          <w:tcPr>
            <w:tcW w:w="6140" w:type="dxa"/>
          </w:tcPr>
          <w:p w14:paraId="0476306A"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vào ví, chọn phần “Rút tiền”</w:t>
            </w:r>
          </w:p>
          <w:p w14:paraId="452C14AB"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Màn hình tạo yêu cầu rút tiền hiện ra</w:t>
            </w:r>
          </w:p>
          <w:p w14:paraId="4721CCDF"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Tài xế nhập vào số tiền muốn rút và bấm xác nhận</w:t>
            </w:r>
          </w:p>
          <w:p w14:paraId="76BD5E4D" w14:textId="77777777" w:rsidR="005E19DE" w:rsidRPr="009747C4" w:rsidRDefault="005E19DE" w:rsidP="000F669E">
            <w:pPr>
              <w:numPr>
                <w:ilvl w:val="0"/>
                <w:numId w:val="27"/>
              </w:numPr>
              <w:tabs>
                <w:tab w:val="left" w:pos="0"/>
              </w:tabs>
              <w:suppressAutoHyphens/>
              <w:spacing w:line="360" w:lineRule="auto"/>
              <w:ind w:left="454" w:hanging="425"/>
              <w:rPr>
                <w:spacing w:val="-3"/>
              </w:rPr>
            </w:pPr>
            <w:r w:rsidRPr="009747C4">
              <w:rPr>
                <w:spacing w:val="-3"/>
                <w:lang w:val="en-US"/>
              </w:rPr>
              <w:t>Hệ thống thông báo “Tạo yêu cầu rút tiền thành công”</w:t>
            </w:r>
          </w:p>
        </w:tc>
      </w:tr>
      <w:tr w:rsidR="005E19DE" w:rsidRPr="009747C4" w14:paraId="59CB7C21" w14:textId="77777777" w:rsidTr="006602D1">
        <w:tc>
          <w:tcPr>
            <w:tcW w:w="2230" w:type="dxa"/>
          </w:tcPr>
          <w:p w14:paraId="405279C1" w14:textId="77777777" w:rsidR="005E19DE" w:rsidRPr="009747C4" w:rsidRDefault="005E19DE" w:rsidP="000F669E">
            <w:pPr>
              <w:tabs>
                <w:tab w:val="left" w:pos="0"/>
              </w:tabs>
              <w:suppressAutoHyphens/>
              <w:spacing w:line="360" w:lineRule="auto"/>
              <w:rPr>
                <w:b/>
                <w:spacing w:val="-3"/>
              </w:rPr>
            </w:pPr>
            <w:r w:rsidRPr="009747C4">
              <w:rPr>
                <w:b/>
                <w:spacing w:val="-3"/>
              </w:rPr>
              <w:t>Luồng thay thế</w:t>
            </w:r>
          </w:p>
        </w:tc>
        <w:tc>
          <w:tcPr>
            <w:tcW w:w="6140" w:type="dxa"/>
          </w:tcPr>
          <w:p w14:paraId="3715C8F7" w14:textId="77777777" w:rsidR="005E19DE" w:rsidRPr="009747C4" w:rsidRDefault="005E19DE" w:rsidP="000F669E">
            <w:pPr>
              <w:tabs>
                <w:tab w:val="left" w:pos="0"/>
              </w:tabs>
              <w:suppressAutoHyphens/>
              <w:spacing w:line="360" w:lineRule="auto"/>
              <w:rPr>
                <w:spacing w:val="-3"/>
                <w:lang w:val="en-US"/>
              </w:rPr>
            </w:pPr>
          </w:p>
        </w:tc>
      </w:tr>
      <w:tr w:rsidR="005E19DE" w:rsidRPr="009747C4" w14:paraId="67476DFA" w14:textId="77777777" w:rsidTr="006602D1">
        <w:tc>
          <w:tcPr>
            <w:tcW w:w="2230" w:type="dxa"/>
          </w:tcPr>
          <w:p w14:paraId="6E65D401" w14:textId="77777777" w:rsidR="005E19DE"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53831848" w14:textId="77777777" w:rsidR="005E19DE" w:rsidRPr="009747C4" w:rsidRDefault="009B440F" w:rsidP="000F669E">
            <w:pPr>
              <w:tabs>
                <w:tab w:val="left" w:pos="0"/>
              </w:tabs>
              <w:suppressAutoHyphens/>
              <w:spacing w:line="360" w:lineRule="auto"/>
              <w:rPr>
                <w:spacing w:val="-3"/>
                <w:lang w:val="en-US"/>
              </w:rPr>
            </w:pPr>
            <w:r w:rsidRPr="009747C4">
              <w:rPr>
                <w:spacing w:val="-3"/>
                <w:lang w:val="en-US"/>
              </w:rPr>
              <w:t>Thông tin yêu cầu rút tiền sẽ được lưu vào hệ thống</w:t>
            </w:r>
          </w:p>
        </w:tc>
      </w:tr>
      <w:tr w:rsidR="005E19DE" w:rsidRPr="009747C4" w14:paraId="7929703E" w14:textId="77777777" w:rsidTr="006602D1">
        <w:tc>
          <w:tcPr>
            <w:tcW w:w="2230" w:type="dxa"/>
          </w:tcPr>
          <w:p w14:paraId="3A52F845" w14:textId="77777777" w:rsidR="005E19DE" w:rsidRPr="009747C4" w:rsidRDefault="005E19DE" w:rsidP="000F669E">
            <w:pPr>
              <w:tabs>
                <w:tab w:val="left" w:pos="0"/>
              </w:tabs>
              <w:suppressAutoHyphens/>
              <w:spacing w:line="360" w:lineRule="auto"/>
              <w:rPr>
                <w:b/>
                <w:spacing w:val="-3"/>
              </w:rPr>
            </w:pPr>
            <w:r w:rsidRPr="009747C4">
              <w:rPr>
                <w:b/>
                <w:spacing w:val="-3"/>
              </w:rPr>
              <w:t>Ngoại lệ</w:t>
            </w:r>
          </w:p>
        </w:tc>
        <w:tc>
          <w:tcPr>
            <w:tcW w:w="6140" w:type="dxa"/>
          </w:tcPr>
          <w:p w14:paraId="1C0B50DA"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3.     Nếu số tiền tài xế muốn rút lớn hơn số dư hiện tại của tài xế, hệ thống sẽ thông báo không đủ số dư và bắt tài xế nhập lại</w:t>
            </w:r>
          </w:p>
        </w:tc>
      </w:tr>
      <w:tr w:rsidR="00124E0E" w:rsidRPr="009747C4" w14:paraId="1F7C3917" w14:textId="77777777" w:rsidTr="006602D1">
        <w:tc>
          <w:tcPr>
            <w:tcW w:w="2230" w:type="dxa"/>
          </w:tcPr>
          <w:p w14:paraId="45C3EB71" w14:textId="77777777" w:rsidR="005E19DE" w:rsidRPr="009747C4" w:rsidRDefault="005E19DE" w:rsidP="000F669E">
            <w:pPr>
              <w:tabs>
                <w:tab w:val="left" w:pos="0"/>
              </w:tabs>
              <w:suppressAutoHyphens/>
              <w:spacing w:line="360" w:lineRule="auto"/>
              <w:rPr>
                <w:b/>
                <w:spacing w:val="-3"/>
              </w:rPr>
            </w:pPr>
            <w:r w:rsidRPr="009747C4">
              <w:rPr>
                <w:b/>
                <w:spacing w:val="-3"/>
              </w:rPr>
              <w:t>Ngoài ra</w:t>
            </w:r>
          </w:p>
        </w:tc>
        <w:tc>
          <w:tcPr>
            <w:tcW w:w="6140" w:type="dxa"/>
          </w:tcPr>
          <w:p w14:paraId="082C1DB4" w14:textId="77777777" w:rsidR="005E19DE" w:rsidRPr="009747C4" w:rsidRDefault="005E19DE"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7BA6F1C2" w14:textId="77777777" w:rsidR="00FB6977" w:rsidRPr="009747C4" w:rsidRDefault="00FB6977" w:rsidP="000F669E">
      <w:pPr>
        <w:pStyle w:val="Heading8"/>
        <w:spacing w:line="360" w:lineRule="auto"/>
        <w:rPr>
          <w:rFonts w:cs="Times New Roman"/>
          <w:lang w:val="en-US"/>
        </w:rPr>
      </w:pPr>
      <w:bookmarkStart w:id="228" w:name="_Toc186054993"/>
      <w:r w:rsidRPr="009747C4">
        <w:rPr>
          <w:rFonts w:cs="Times New Roman"/>
          <w:lang w:val="en-US"/>
        </w:rPr>
        <w:t>Bảng 3.12 Tạo yêu cầu rút tiền</w:t>
      </w:r>
      <w:bookmarkEnd w:id="228"/>
    </w:p>
    <w:p w14:paraId="4E95877A" w14:textId="77777777" w:rsidR="009B440F" w:rsidRPr="009747C4" w:rsidRDefault="009B440F"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3</w:t>
      </w:r>
      <w:r w:rsidRPr="009747C4">
        <w:rPr>
          <w:rFonts w:cs="Times New Roman"/>
          <w:color w:val="auto"/>
          <w:lang w:val="en-US"/>
        </w:rPr>
        <w:t xml:space="preserve"> Quản lý khách hàng</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9B440F" w:rsidRPr="009747C4" w14:paraId="5EFA1881" w14:textId="77777777" w:rsidTr="006602D1">
        <w:tc>
          <w:tcPr>
            <w:tcW w:w="2230" w:type="dxa"/>
          </w:tcPr>
          <w:p w14:paraId="597B31A7" w14:textId="77777777" w:rsidR="009B440F" w:rsidRPr="009747C4" w:rsidRDefault="009B440F" w:rsidP="000F669E">
            <w:pPr>
              <w:tabs>
                <w:tab w:val="left" w:pos="0"/>
              </w:tabs>
              <w:suppressAutoHyphens/>
              <w:spacing w:line="360" w:lineRule="auto"/>
              <w:rPr>
                <w:b/>
                <w:spacing w:val="-3"/>
              </w:rPr>
            </w:pPr>
            <w:r w:rsidRPr="009747C4">
              <w:rPr>
                <w:b/>
                <w:spacing w:val="-3"/>
              </w:rPr>
              <w:t>Tên Use case</w:t>
            </w:r>
          </w:p>
        </w:tc>
        <w:tc>
          <w:tcPr>
            <w:tcW w:w="6140" w:type="dxa"/>
          </w:tcPr>
          <w:p w14:paraId="662CC7CE" w14:textId="77777777" w:rsidR="009B440F" w:rsidRPr="009747C4" w:rsidRDefault="009B440F" w:rsidP="000F669E">
            <w:pPr>
              <w:tabs>
                <w:tab w:val="left" w:pos="0"/>
              </w:tabs>
              <w:suppressAutoHyphens/>
              <w:spacing w:line="360" w:lineRule="auto"/>
              <w:rPr>
                <w:spacing w:val="-3"/>
              </w:rPr>
            </w:pPr>
            <w:r w:rsidRPr="009747C4">
              <w:rPr>
                <w:spacing w:val="-3"/>
                <w:lang w:val="en-US"/>
              </w:rPr>
              <w:t>Quản lý khách hàng (tài xế)</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9B440F" w:rsidRPr="009747C4" w14:paraId="3C648E59" w14:textId="77777777" w:rsidTr="006602D1">
        <w:tc>
          <w:tcPr>
            <w:tcW w:w="2230" w:type="dxa"/>
          </w:tcPr>
          <w:p w14:paraId="3B8AF191" w14:textId="77777777" w:rsidR="009B440F" w:rsidRPr="009747C4" w:rsidRDefault="009B440F" w:rsidP="000F669E">
            <w:pPr>
              <w:tabs>
                <w:tab w:val="left" w:pos="0"/>
              </w:tabs>
              <w:suppressAutoHyphens/>
              <w:spacing w:line="360" w:lineRule="auto"/>
              <w:rPr>
                <w:b/>
                <w:spacing w:val="-3"/>
              </w:rPr>
            </w:pPr>
            <w:r w:rsidRPr="009747C4">
              <w:rPr>
                <w:b/>
                <w:spacing w:val="-3"/>
              </w:rPr>
              <w:t>Actor</w:t>
            </w:r>
          </w:p>
        </w:tc>
        <w:tc>
          <w:tcPr>
            <w:tcW w:w="6140" w:type="dxa"/>
          </w:tcPr>
          <w:p w14:paraId="5C62264F"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w:t>
            </w:r>
          </w:p>
        </w:tc>
      </w:tr>
      <w:tr w:rsidR="009B440F" w:rsidRPr="009747C4" w14:paraId="02A39F15" w14:textId="77777777" w:rsidTr="006602D1">
        <w:tc>
          <w:tcPr>
            <w:tcW w:w="2230" w:type="dxa"/>
          </w:tcPr>
          <w:p w14:paraId="78B5CA84" w14:textId="77777777" w:rsidR="009B440F" w:rsidRPr="009747C4" w:rsidRDefault="009B440F"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1271027"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9B440F" w:rsidRPr="009747C4" w14:paraId="07C16A72" w14:textId="77777777" w:rsidTr="006602D1">
        <w:trPr>
          <w:trHeight w:val="479"/>
        </w:trPr>
        <w:tc>
          <w:tcPr>
            <w:tcW w:w="2230" w:type="dxa"/>
          </w:tcPr>
          <w:p w14:paraId="5A1AA64B" w14:textId="77777777" w:rsidR="009B440F" w:rsidRPr="009747C4" w:rsidRDefault="009B440F" w:rsidP="000F669E">
            <w:pPr>
              <w:tabs>
                <w:tab w:val="left" w:pos="0"/>
              </w:tabs>
              <w:suppressAutoHyphens/>
              <w:spacing w:line="360" w:lineRule="auto"/>
              <w:rPr>
                <w:b/>
                <w:spacing w:val="-3"/>
              </w:rPr>
            </w:pPr>
            <w:r w:rsidRPr="009747C4">
              <w:rPr>
                <w:b/>
                <w:spacing w:val="-3"/>
              </w:rPr>
              <w:t>Sự kiện chính</w:t>
            </w:r>
          </w:p>
        </w:tc>
        <w:tc>
          <w:tcPr>
            <w:tcW w:w="6140" w:type="dxa"/>
          </w:tcPr>
          <w:p w14:paraId="4B6A77E5"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bấm vào Quản lý </w:t>
            </w:r>
            <w:r w:rsidR="000828C0" w:rsidRPr="009747C4">
              <w:rPr>
                <w:spacing w:val="-3"/>
                <w:lang w:val="en-US"/>
              </w:rPr>
              <w:t>khách hàng (tài xế)</w:t>
            </w:r>
          </w:p>
          <w:p w14:paraId="4E866535"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quản lý </w:t>
            </w:r>
            <w:r w:rsidR="000828C0" w:rsidRPr="009747C4">
              <w:rPr>
                <w:spacing w:val="-3"/>
                <w:lang w:val="en-US"/>
              </w:rPr>
              <w:t xml:space="preserve">khách hàng (tài xế) </w:t>
            </w:r>
            <w:r w:rsidRPr="009747C4">
              <w:rPr>
                <w:spacing w:val="-3"/>
                <w:lang w:val="en-US"/>
              </w:rPr>
              <w:t>hiện lên</w:t>
            </w:r>
          </w:p>
          <w:p w14:paraId="14E57401"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lastRenderedPageBreak/>
              <w:t xml:space="preserve">Quản trị viên lựa chọn các Thêm </w:t>
            </w:r>
            <w:r w:rsidR="000828C0" w:rsidRPr="009747C4">
              <w:rPr>
                <w:spacing w:val="-3"/>
                <w:lang w:val="en-US"/>
              </w:rPr>
              <w:t>khách hàng (tài xế)</w:t>
            </w:r>
          </w:p>
          <w:p w14:paraId="41A0045C"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Màn hình thêm </w:t>
            </w:r>
            <w:r w:rsidR="000828C0" w:rsidRPr="009747C4">
              <w:rPr>
                <w:spacing w:val="-3"/>
                <w:lang w:val="en-US"/>
              </w:rPr>
              <w:t xml:space="preserve">khách hàng (tài xế) </w:t>
            </w:r>
            <w:r w:rsidRPr="009747C4">
              <w:rPr>
                <w:spacing w:val="-3"/>
                <w:lang w:val="en-US"/>
              </w:rPr>
              <w:t>hiện ra</w:t>
            </w:r>
          </w:p>
          <w:p w14:paraId="32D40787"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Quản trị viên nhập các thông tin của </w:t>
            </w:r>
            <w:r w:rsidR="000828C0" w:rsidRPr="009747C4">
              <w:rPr>
                <w:spacing w:val="-3"/>
                <w:lang w:val="en-US"/>
              </w:rPr>
              <w:t xml:space="preserve">khách hàng (tài xế) </w:t>
            </w:r>
            <w:r w:rsidRPr="009747C4">
              <w:rPr>
                <w:spacing w:val="-3"/>
                <w:lang w:val="en-US"/>
              </w:rPr>
              <w:t>mới và bấm Thêm khách hang</w:t>
            </w:r>
          </w:p>
          <w:p w14:paraId="0B31922C" w14:textId="77777777" w:rsidR="009B440F" w:rsidRPr="009747C4" w:rsidRDefault="009B440F" w:rsidP="000F669E">
            <w:pPr>
              <w:numPr>
                <w:ilvl w:val="0"/>
                <w:numId w:val="28"/>
              </w:numPr>
              <w:tabs>
                <w:tab w:val="left" w:pos="0"/>
              </w:tabs>
              <w:suppressAutoHyphens/>
              <w:spacing w:line="360" w:lineRule="auto"/>
              <w:ind w:left="454" w:hanging="425"/>
              <w:rPr>
                <w:spacing w:val="-3"/>
              </w:rPr>
            </w:pPr>
            <w:r w:rsidRPr="009747C4">
              <w:rPr>
                <w:spacing w:val="-3"/>
                <w:lang w:val="en-US"/>
              </w:rPr>
              <w:t xml:space="preserve">Hệ thống thông báo thêm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148962B2" w14:textId="77777777" w:rsidTr="006602D1">
        <w:tc>
          <w:tcPr>
            <w:tcW w:w="2230" w:type="dxa"/>
          </w:tcPr>
          <w:p w14:paraId="221D3D54" w14:textId="77777777" w:rsidR="009B440F" w:rsidRPr="009747C4" w:rsidRDefault="009B440F" w:rsidP="000F669E">
            <w:pPr>
              <w:tabs>
                <w:tab w:val="left" w:pos="0"/>
              </w:tabs>
              <w:suppressAutoHyphens/>
              <w:spacing w:line="360" w:lineRule="auto"/>
              <w:rPr>
                <w:b/>
                <w:spacing w:val="-3"/>
              </w:rPr>
            </w:pPr>
            <w:r w:rsidRPr="009747C4">
              <w:rPr>
                <w:b/>
                <w:spacing w:val="-3"/>
              </w:rPr>
              <w:lastRenderedPageBreak/>
              <w:t>Luồng thay thế</w:t>
            </w:r>
          </w:p>
        </w:tc>
        <w:tc>
          <w:tcPr>
            <w:tcW w:w="6140" w:type="dxa"/>
          </w:tcPr>
          <w:p w14:paraId="56C695E8"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  Ở bước 3, Quản trị viên chọn Sửa </w:t>
            </w:r>
          </w:p>
          <w:p w14:paraId="1B71CFAF"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Màn hình Sửa thông tin </w:t>
            </w:r>
            <w:r w:rsidR="000828C0" w:rsidRPr="009747C4">
              <w:rPr>
                <w:spacing w:val="-3"/>
                <w:lang w:val="en-US"/>
              </w:rPr>
              <w:t>khách hàng (tài xế)</w:t>
            </w:r>
            <w:r w:rsidRPr="009747C4">
              <w:rPr>
                <w:spacing w:val="-3"/>
                <w:lang w:val="en-US"/>
              </w:rPr>
              <w:t xml:space="preserve"> hiện ra</w:t>
            </w:r>
          </w:p>
          <w:p w14:paraId="78391D59"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Quản trị viên nhập các thông tin cần sửa và bấm Xác nhận</w:t>
            </w:r>
          </w:p>
          <w:p w14:paraId="4227E90D"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6.    Hệ thống thông báo sửa thông tin khách hàng thành công và trở về trang trước</w:t>
            </w:r>
          </w:p>
          <w:p w14:paraId="10246C2C"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Ở bước 3, Quản trị viên chọn Xoá</w:t>
            </w:r>
          </w:p>
          <w:p w14:paraId="60567C4B"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4.    Thông báo Xác nhận xoá </w:t>
            </w:r>
            <w:r w:rsidR="000828C0" w:rsidRPr="009747C4">
              <w:rPr>
                <w:spacing w:val="-3"/>
                <w:lang w:val="en-US"/>
              </w:rPr>
              <w:t xml:space="preserve">khách hàng (tài xế) </w:t>
            </w:r>
            <w:r w:rsidRPr="009747C4">
              <w:rPr>
                <w:spacing w:val="-3"/>
                <w:lang w:val="en-US"/>
              </w:rPr>
              <w:t>hiện ra</w:t>
            </w:r>
          </w:p>
          <w:p w14:paraId="70EB3ECE"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5.    Khách hàng bấm vào Xác nhận</w:t>
            </w:r>
          </w:p>
          <w:p w14:paraId="0BD564D1"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6.    Hệ thống thông báo Xoá </w:t>
            </w:r>
            <w:r w:rsidR="000828C0" w:rsidRPr="009747C4">
              <w:rPr>
                <w:spacing w:val="-3"/>
                <w:lang w:val="en-US"/>
              </w:rPr>
              <w:t xml:space="preserve">khách hàng (tài xế) </w:t>
            </w:r>
            <w:r w:rsidRPr="009747C4">
              <w:rPr>
                <w:spacing w:val="-3"/>
                <w:lang w:val="en-US"/>
              </w:rPr>
              <w:t>thành công và trở về trang trước</w:t>
            </w:r>
          </w:p>
        </w:tc>
      </w:tr>
      <w:tr w:rsidR="009B440F" w:rsidRPr="009747C4" w14:paraId="27904BD5" w14:textId="77777777" w:rsidTr="006602D1">
        <w:tc>
          <w:tcPr>
            <w:tcW w:w="2230" w:type="dxa"/>
          </w:tcPr>
          <w:p w14:paraId="759C060D" w14:textId="77777777" w:rsidR="009B440F" w:rsidRPr="009747C4" w:rsidRDefault="000E29D5" w:rsidP="000F669E">
            <w:pPr>
              <w:tabs>
                <w:tab w:val="left" w:pos="0"/>
              </w:tabs>
              <w:suppressAutoHyphens/>
              <w:spacing w:line="360" w:lineRule="auto"/>
              <w:rPr>
                <w:b/>
                <w:spacing w:val="-3"/>
              </w:rPr>
            </w:pPr>
            <w:r w:rsidRPr="009747C4">
              <w:rPr>
                <w:b/>
                <w:spacing w:val="-3"/>
              </w:rPr>
              <w:t>Hậu điều kiện</w:t>
            </w:r>
          </w:p>
        </w:tc>
        <w:tc>
          <w:tcPr>
            <w:tcW w:w="6140" w:type="dxa"/>
          </w:tcPr>
          <w:p w14:paraId="7DA1142F"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 xml:space="preserve">Thông tin </w:t>
            </w:r>
            <w:r w:rsidR="000828C0" w:rsidRPr="009747C4">
              <w:rPr>
                <w:spacing w:val="-3"/>
                <w:lang w:val="en-US"/>
              </w:rPr>
              <w:t xml:space="preserve">khách hàng (tài xế) </w:t>
            </w:r>
            <w:r w:rsidRPr="009747C4">
              <w:rPr>
                <w:spacing w:val="-3"/>
                <w:lang w:val="en-US"/>
              </w:rPr>
              <w:t>sẽ được cập nhật vào hệ thống</w:t>
            </w:r>
          </w:p>
        </w:tc>
      </w:tr>
      <w:tr w:rsidR="009B440F" w:rsidRPr="009747C4" w14:paraId="5C03408D" w14:textId="77777777" w:rsidTr="006602D1">
        <w:tc>
          <w:tcPr>
            <w:tcW w:w="2230" w:type="dxa"/>
          </w:tcPr>
          <w:p w14:paraId="65B9EE7D" w14:textId="77777777" w:rsidR="009B440F" w:rsidRPr="009747C4" w:rsidRDefault="009B440F" w:rsidP="000F669E">
            <w:pPr>
              <w:tabs>
                <w:tab w:val="left" w:pos="0"/>
              </w:tabs>
              <w:suppressAutoHyphens/>
              <w:spacing w:line="360" w:lineRule="auto"/>
              <w:rPr>
                <w:b/>
                <w:spacing w:val="-3"/>
              </w:rPr>
            </w:pPr>
            <w:r w:rsidRPr="009747C4">
              <w:rPr>
                <w:b/>
                <w:spacing w:val="-3"/>
              </w:rPr>
              <w:t>Ngoại lệ</w:t>
            </w:r>
          </w:p>
        </w:tc>
        <w:tc>
          <w:tcPr>
            <w:tcW w:w="6140" w:type="dxa"/>
          </w:tcPr>
          <w:p w14:paraId="28FF0F86" w14:textId="77777777" w:rsidR="009B440F" w:rsidRPr="009747C4" w:rsidRDefault="009B440F" w:rsidP="000F669E">
            <w:pPr>
              <w:tabs>
                <w:tab w:val="left" w:pos="0"/>
              </w:tabs>
              <w:suppressAutoHyphens/>
              <w:spacing w:line="360" w:lineRule="auto"/>
              <w:rPr>
                <w:spacing w:val="-3"/>
                <w:lang w:val="en-US"/>
              </w:rPr>
            </w:pPr>
            <w:r w:rsidRPr="009747C4">
              <w:rPr>
                <w:spacing w:val="-3"/>
                <w:lang w:val="en-US"/>
              </w:rPr>
              <w:t>Ở những màn nhập thông tin, nếu Quản trị viên để trống hoặc không nhập đúng định dạng, hệ thống sẽ thông báo nhập đúng định dạng và yêu cầu Quản trị viên nhập lại</w:t>
            </w:r>
          </w:p>
        </w:tc>
      </w:tr>
      <w:tr w:rsidR="009B440F" w:rsidRPr="009747C4" w14:paraId="37E331FB" w14:textId="77777777" w:rsidTr="006602D1">
        <w:tc>
          <w:tcPr>
            <w:tcW w:w="2230" w:type="dxa"/>
          </w:tcPr>
          <w:p w14:paraId="03D035E5" w14:textId="77777777" w:rsidR="009B440F" w:rsidRPr="009747C4" w:rsidRDefault="009B440F" w:rsidP="000F669E">
            <w:pPr>
              <w:tabs>
                <w:tab w:val="left" w:pos="0"/>
              </w:tabs>
              <w:suppressAutoHyphens/>
              <w:spacing w:line="360" w:lineRule="auto"/>
              <w:rPr>
                <w:b/>
                <w:spacing w:val="-3"/>
              </w:rPr>
            </w:pPr>
            <w:r w:rsidRPr="009747C4">
              <w:rPr>
                <w:b/>
                <w:spacing w:val="-3"/>
              </w:rPr>
              <w:t>Ngoài ra</w:t>
            </w:r>
          </w:p>
        </w:tc>
        <w:tc>
          <w:tcPr>
            <w:tcW w:w="6140" w:type="dxa"/>
          </w:tcPr>
          <w:p w14:paraId="65B04F68" w14:textId="77777777" w:rsidR="009B440F" w:rsidRPr="009747C4" w:rsidRDefault="009B440F"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220144ED" w14:textId="77777777" w:rsidR="00FB6977" w:rsidRPr="009747C4" w:rsidRDefault="00FB6977" w:rsidP="000F669E">
      <w:pPr>
        <w:pStyle w:val="Heading8"/>
        <w:spacing w:line="360" w:lineRule="auto"/>
        <w:rPr>
          <w:rFonts w:cs="Times New Roman"/>
          <w:lang w:val="en-US"/>
        </w:rPr>
      </w:pPr>
      <w:bookmarkStart w:id="229" w:name="_Toc186054994"/>
      <w:r w:rsidRPr="009747C4">
        <w:rPr>
          <w:rFonts w:cs="Times New Roman"/>
          <w:lang w:val="en-US"/>
        </w:rPr>
        <w:t>Bảng 3.13 Quản lý khách hàng (tài xế)</w:t>
      </w:r>
      <w:bookmarkEnd w:id="229"/>
    </w:p>
    <w:p w14:paraId="25BDEA4D" w14:textId="77777777" w:rsidR="000828C0" w:rsidRPr="009747C4" w:rsidRDefault="000828C0" w:rsidP="000F669E">
      <w:pPr>
        <w:pStyle w:val="Heading4"/>
        <w:spacing w:line="360" w:lineRule="auto"/>
        <w:rPr>
          <w:rFonts w:cs="Times New Roman"/>
          <w:color w:val="auto"/>
        </w:rPr>
      </w:pPr>
      <w:r w:rsidRPr="009747C4">
        <w:rPr>
          <w:rFonts w:cs="Times New Roman"/>
          <w:color w:val="auto"/>
        </w:rPr>
        <w:t>3</w:t>
      </w:r>
      <w:r w:rsidRPr="009747C4">
        <w:rPr>
          <w:rFonts w:cs="Times New Roman"/>
          <w:color w:val="auto"/>
          <w:lang w:val="en-US"/>
        </w:rPr>
        <w:t>.</w:t>
      </w:r>
      <w:r w:rsidR="00B94B9C" w:rsidRPr="009747C4">
        <w:rPr>
          <w:rFonts w:cs="Times New Roman"/>
          <w:color w:val="auto"/>
          <w:lang w:val="en-US"/>
        </w:rPr>
        <w:t>4</w:t>
      </w:r>
      <w:r w:rsidRPr="009747C4">
        <w:rPr>
          <w:rFonts w:cs="Times New Roman"/>
          <w:color w:val="auto"/>
        </w:rPr>
        <w:t>.2.</w:t>
      </w:r>
      <w:r w:rsidRPr="009747C4">
        <w:rPr>
          <w:rFonts w:cs="Times New Roman"/>
          <w:color w:val="auto"/>
          <w:lang w:val="en-US"/>
        </w:rPr>
        <w:t>1</w:t>
      </w:r>
      <w:r w:rsidR="00FB6977" w:rsidRPr="009747C4">
        <w:rPr>
          <w:rFonts w:cs="Times New Roman"/>
          <w:color w:val="auto"/>
          <w:lang w:val="en-US"/>
        </w:rPr>
        <w:t>4</w:t>
      </w:r>
      <w:r w:rsidRPr="009747C4">
        <w:rPr>
          <w:rFonts w:cs="Times New Roman"/>
          <w:color w:val="auto"/>
          <w:lang w:val="en-US"/>
        </w:rPr>
        <w:t xml:space="preserve"> Thống kê</w:t>
      </w:r>
      <w:r w:rsidRPr="009747C4">
        <w:rPr>
          <w:rFonts w:cs="Times New Roman"/>
          <w:color w:val="auto"/>
        </w:rPr>
        <w:fldChar w:fldCharType="begin"/>
      </w:r>
      <w:r w:rsidRPr="009747C4">
        <w:rPr>
          <w:rFonts w:cs="Times New Roman"/>
          <w:color w:val="auto"/>
        </w:rPr>
        <w:instrText xml:space="preserve"> XE "Article" </w:instrText>
      </w:r>
      <w:r w:rsidRPr="009747C4">
        <w:rPr>
          <w:rFonts w:cs="Times New Roman"/>
          <w:color w:val="auto"/>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6140"/>
      </w:tblGrid>
      <w:tr w:rsidR="000828C0" w:rsidRPr="009747C4" w14:paraId="49055A07" w14:textId="77777777" w:rsidTr="006602D1">
        <w:tc>
          <w:tcPr>
            <w:tcW w:w="2230" w:type="dxa"/>
          </w:tcPr>
          <w:p w14:paraId="01D25A47" w14:textId="77777777" w:rsidR="000828C0" w:rsidRPr="009747C4" w:rsidRDefault="000828C0" w:rsidP="000F669E">
            <w:pPr>
              <w:tabs>
                <w:tab w:val="left" w:pos="0"/>
              </w:tabs>
              <w:suppressAutoHyphens/>
              <w:spacing w:line="360" w:lineRule="auto"/>
              <w:rPr>
                <w:b/>
                <w:spacing w:val="-3"/>
              </w:rPr>
            </w:pPr>
            <w:r w:rsidRPr="009747C4">
              <w:rPr>
                <w:b/>
                <w:spacing w:val="-3"/>
              </w:rPr>
              <w:t>Tên Use case</w:t>
            </w:r>
          </w:p>
        </w:tc>
        <w:tc>
          <w:tcPr>
            <w:tcW w:w="6140" w:type="dxa"/>
          </w:tcPr>
          <w:p w14:paraId="7DDE0226" w14:textId="77777777" w:rsidR="000828C0" w:rsidRPr="009747C4" w:rsidRDefault="000828C0" w:rsidP="000F669E">
            <w:pPr>
              <w:tabs>
                <w:tab w:val="left" w:pos="0"/>
              </w:tabs>
              <w:suppressAutoHyphens/>
              <w:spacing w:line="360" w:lineRule="auto"/>
              <w:rPr>
                <w:spacing w:val="-3"/>
              </w:rPr>
            </w:pPr>
            <w:r w:rsidRPr="009747C4">
              <w:rPr>
                <w:spacing w:val="-3"/>
                <w:lang w:val="en-US"/>
              </w:rPr>
              <w:t>Thống kê</w:t>
            </w:r>
            <w:r w:rsidRPr="009747C4">
              <w:rPr>
                <w:spacing w:val="-3"/>
              </w:rPr>
              <w:fldChar w:fldCharType="begin"/>
            </w:r>
            <w:r w:rsidRPr="009747C4">
              <w:rPr>
                <w:spacing w:val="-3"/>
              </w:rPr>
              <w:instrText xml:space="preserve"> XE "</w:instrText>
            </w:r>
            <w:r w:rsidRPr="009747C4">
              <w:instrText>Article"</w:instrText>
            </w:r>
            <w:r w:rsidRPr="009747C4">
              <w:rPr>
                <w:spacing w:val="-3"/>
              </w:rPr>
              <w:instrText xml:space="preserve"> </w:instrText>
            </w:r>
            <w:r w:rsidRPr="009747C4">
              <w:rPr>
                <w:spacing w:val="-3"/>
              </w:rPr>
              <w:fldChar w:fldCharType="end"/>
            </w:r>
          </w:p>
        </w:tc>
      </w:tr>
      <w:tr w:rsidR="000828C0" w:rsidRPr="009747C4" w14:paraId="4435B369" w14:textId="77777777" w:rsidTr="006602D1">
        <w:tc>
          <w:tcPr>
            <w:tcW w:w="2230" w:type="dxa"/>
          </w:tcPr>
          <w:p w14:paraId="6D5B9070" w14:textId="77777777" w:rsidR="000828C0" w:rsidRPr="009747C4" w:rsidRDefault="000828C0" w:rsidP="000F669E">
            <w:pPr>
              <w:tabs>
                <w:tab w:val="left" w:pos="0"/>
              </w:tabs>
              <w:suppressAutoHyphens/>
              <w:spacing w:line="360" w:lineRule="auto"/>
              <w:rPr>
                <w:b/>
                <w:spacing w:val="-3"/>
              </w:rPr>
            </w:pPr>
            <w:r w:rsidRPr="009747C4">
              <w:rPr>
                <w:b/>
                <w:spacing w:val="-3"/>
              </w:rPr>
              <w:t>Actor</w:t>
            </w:r>
          </w:p>
        </w:tc>
        <w:tc>
          <w:tcPr>
            <w:tcW w:w="6140" w:type="dxa"/>
          </w:tcPr>
          <w:p w14:paraId="6CC106FB"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w:t>
            </w:r>
          </w:p>
        </w:tc>
      </w:tr>
      <w:tr w:rsidR="000828C0" w:rsidRPr="009747C4" w14:paraId="479AB58A" w14:textId="77777777" w:rsidTr="006602D1">
        <w:tc>
          <w:tcPr>
            <w:tcW w:w="2230" w:type="dxa"/>
          </w:tcPr>
          <w:p w14:paraId="5B309018" w14:textId="77777777" w:rsidR="000828C0" w:rsidRPr="009747C4" w:rsidRDefault="000828C0" w:rsidP="000F669E">
            <w:pPr>
              <w:tabs>
                <w:tab w:val="left" w:pos="0"/>
              </w:tabs>
              <w:suppressAutoHyphens/>
              <w:spacing w:line="360" w:lineRule="auto"/>
              <w:rPr>
                <w:b/>
                <w:spacing w:val="-3"/>
              </w:rPr>
            </w:pPr>
            <w:r w:rsidRPr="009747C4">
              <w:rPr>
                <w:b/>
                <w:spacing w:val="-3"/>
              </w:rPr>
              <w:t>Điều kiện tiên quyết</w:t>
            </w:r>
          </w:p>
        </w:tc>
        <w:tc>
          <w:tcPr>
            <w:tcW w:w="6140" w:type="dxa"/>
          </w:tcPr>
          <w:p w14:paraId="7114D776" w14:textId="77777777" w:rsidR="000828C0" w:rsidRPr="009747C4" w:rsidRDefault="000828C0" w:rsidP="000F669E">
            <w:pPr>
              <w:tabs>
                <w:tab w:val="left" w:pos="0"/>
              </w:tabs>
              <w:suppressAutoHyphens/>
              <w:spacing w:line="360" w:lineRule="auto"/>
              <w:rPr>
                <w:spacing w:val="-3"/>
                <w:lang w:val="en-US"/>
              </w:rPr>
            </w:pPr>
            <w:r w:rsidRPr="009747C4">
              <w:rPr>
                <w:spacing w:val="-3"/>
                <w:lang w:val="en-US"/>
              </w:rPr>
              <w:t>Quản trị viên đã đăng nhập vào hệ thống</w:t>
            </w:r>
          </w:p>
        </w:tc>
      </w:tr>
      <w:tr w:rsidR="000828C0" w:rsidRPr="009747C4" w14:paraId="3BF3465A" w14:textId="77777777" w:rsidTr="006602D1">
        <w:trPr>
          <w:trHeight w:val="479"/>
        </w:trPr>
        <w:tc>
          <w:tcPr>
            <w:tcW w:w="2230" w:type="dxa"/>
          </w:tcPr>
          <w:p w14:paraId="153349B9" w14:textId="77777777" w:rsidR="000828C0" w:rsidRPr="009747C4" w:rsidRDefault="000828C0" w:rsidP="000F669E">
            <w:pPr>
              <w:tabs>
                <w:tab w:val="left" w:pos="0"/>
              </w:tabs>
              <w:suppressAutoHyphens/>
              <w:spacing w:line="360" w:lineRule="auto"/>
              <w:rPr>
                <w:b/>
                <w:spacing w:val="-3"/>
              </w:rPr>
            </w:pPr>
            <w:r w:rsidRPr="009747C4">
              <w:rPr>
                <w:b/>
                <w:spacing w:val="-3"/>
              </w:rPr>
              <w:t>Sự kiện chính</w:t>
            </w:r>
          </w:p>
        </w:tc>
        <w:tc>
          <w:tcPr>
            <w:tcW w:w="6140" w:type="dxa"/>
          </w:tcPr>
          <w:p w14:paraId="6BA008D5"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Quản trị viên bấm vào Thống kê</w:t>
            </w:r>
          </w:p>
          <w:p w14:paraId="757FD048"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w:t>
            </w:r>
          </w:p>
          <w:p w14:paraId="43665291" w14:textId="77777777" w:rsidR="000828C0" w:rsidRPr="009747C4" w:rsidRDefault="000828C0" w:rsidP="000F669E">
            <w:pPr>
              <w:numPr>
                <w:ilvl w:val="0"/>
                <w:numId w:val="29"/>
              </w:numPr>
              <w:tabs>
                <w:tab w:val="left" w:pos="0"/>
              </w:tabs>
              <w:suppressAutoHyphens/>
              <w:spacing w:line="360" w:lineRule="auto"/>
              <w:ind w:left="454" w:hanging="425"/>
              <w:rPr>
                <w:spacing w:val="-3"/>
              </w:rPr>
            </w:pPr>
            <w:r w:rsidRPr="009747C4">
              <w:rPr>
                <w:spacing w:val="-3"/>
                <w:lang w:val="en-US"/>
              </w:rPr>
              <w:t xml:space="preserve">Quản trị viên lựa chọn Nội dung thống kê bao gồm: </w:t>
            </w:r>
            <w:r w:rsidR="00B40CD4" w:rsidRPr="009747C4">
              <w:rPr>
                <w:spacing w:val="-3"/>
                <w:lang w:val="en-US"/>
              </w:rPr>
              <w:t>Thống kê doanh thu, thống kê chuyến xe, Thống kê bình luận. Quản trị viên lựa chọn bộ lọc cho Thống kê</w:t>
            </w:r>
          </w:p>
          <w:p w14:paraId="477A5A9E" w14:textId="77777777" w:rsidR="00B40CD4" w:rsidRPr="009747C4" w:rsidRDefault="00B40CD4" w:rsidP="000F669E">
            <w:pPr>
              <w:numPr>
                <w:ilvl w:val="0"/>
                <w:numId w:val="29"/>
              </w:numPr>
              <w:tabs>
                <w:tab w:val="left" w:pos="0"/>
              </w:tabs>
              <w:suppressAutoHyphens/>
              <w:spacing w:line="360" w:lineRule="auto"/>
              <w:ind w:left="454" w:hanging="425"/>
              <w:rPr>
                <w:spacing w:val="-3"/>
              </w:rPr>
            </w:pPr>
            <w:r w:rsidRPr="009747C4">
              <w:rPr>
                <w:spacing w:val="-3"/>
                <w:lang w:val="en-US"/>
              </w:rPr>
              <w:t>Màn hình thống kê hiện ra với các thông tin chi tiết</w:t>
            </w:r>
          </w:p>
        </w:tc>
      </w:tr>
      <w:tr w:rsidR="000828C0" w:rsidRPr="009747C4" w14:paraId="7400CE12" w14:textId="77777777" w:rsidTr="006602D1">
        <w:tc>
          <w:tcPr>
            <w:tcW w:w="2230" w:type="dxa"/>
          </w:tcPr>
          <w:p w14:paraId="7EDEB432" w14:textId="77777777" w:rsidR="000828C0" w:rsidRPr="009747C4" w:rsidRDefault="000828C0" w:rsidP="000F669E">
            <w:pPr>
              <w:tabs>
                <w:tab w:val="left" w:pos="0"/>
              </w:tabs>
              <w:suppressAutoHyphens/>
              <w:spacing w:line="360" w:lineRule="auto"/>
              <w:rPr>
                <w:b/>
                <w:spacing w:val="-3"/>
              </w:rPr>
            </w:pPr>
            <w:r w:rsidRPr="009747C4">
              <w:rPr>
                <w:b/>
                <w:spacing w:val="-3"/>
              </w:rPr>
              <w:t>Luồng thay thế</w:t>
            </w:r>
          </w:p>
        </w:tc>
        <w:tc>
          <w:tcPr>
            <w:tcW w:w="6140" w:type="dxa"/>
          </w:tcPr>
          <w:p w14:paraId="40B3E9A2" w14:textId="77777777" w:rsidR="00B40CD4" w:rsidRPr="009747C4" w:rsidRDefault="00B40CD4" w:rsidP="000F669E">
            <w:pPr>
              <w:tabs>
                <w:tab w:val="left" w:pos="0"/>
              </w:tabs>
              <w:suppressAutoHyphens/>
              <w:spacing w:line="360" w:lineRule="auto"/>
              <w:rPr>
                <w:spacing w:val="-3"/>
                <w:lang w:val="en-US"/>
              </w:rPr>
            </w:pPr>
          </w:p>
          <w:p w14:paraId="5116D546" w14:textId="77777777" w:rsidR="000828C0" w:rsidRPr="009747C4" w:rsidRDefault="000828C0" w:rsidP="000F669E">
            <w:pPr>
              <w:tabs>
                <w:tab w:val="left" w:pos="0"/>
              </w:tabs>
              <w:suppressAutoHyphens/>
              <w:spacing w:line="360" w:lineRule="auto"/>
              <w:rPr>
                <w:spacing w:val="-3"/>
                <w:lang w:val="en-US"/>
              </w:rPr>
            </w:pPr>
          </w:p>
        </w:tc>
      </w:tr>
      <w:tr w:rsidR="000828C0" w:rsidRPr="009747C4" w14:paraId="06C7C7D4" w14:textId="77777777" w:rsidTr="006602D1">
        <w:tc>
          <w:tcPr>
            <w:tcW w:w="2230" w:type="dxa"/>
          </w:tcPr>
          <w:p w14:paraId="5DEE7B1A" w14:textId="77777777" w:rsidR="000828C0" w:rsidRPr="009747C4" w:rsidRDefault="000E29D5" w:rsidP="000F669E">
            <w:pPr>
              <w:tabs>
                <w:tab w:val="left" w:pos="0"/>
              </w:tabs>
              <w:suppressAutoHyphens/>
              <w:spacing w:line="360" w:lineRule="auto"/>
              <w:rPr>
                <w:b/>
                <w:spacing w:val="-3"/>
              </w:rPr>
            </w:pPr>
            <w:r w:rsidRPr="009747C4">
              <w:rPr>
                <w:b/>
                <w:spacing w:val="-3"/>
              </w:rPr>
              <w:lastRenderedPageBreak/>
              <w:t>Hậu điều kiện</w:t>
            </w:r>
          </w:p>
        </w:tc>
        <w:tc>
          <w:tcPr>
            <w:tcW w:w="6140" w:type="dxa"/>
          </w:tcPr>
          <w:p w14:paraId="20F58A4F" w14:textId="77777777" w:rsidR="000828C0" w:rsidRPr="009747C4" w:rsidRDefault="000828C0" w:rsidP="000F669E">
            <w:pPr>
              <w:tabs>
                <w:tab w:val="left" w:pos="0"/>
              </w:tabs>
              <w:suppressAutoHyphens/>
              <w:spacing w:line="360" w:lineRule="auto"/>
              <w:rPr>
                <w:spacing w:val="-3"/>
                <w:lang w:val="en-US"/>
              </w:rPr>
            </w:pPr>
          </w:p>
        </w:tc>
      </w:tr>
      <w:tr w:rsidR="000828C0" w:rsidRPr="009747C4" w14:paraId="3CAD5B4D" w14:textId="77777777" w:rsidTr="006602D1">
        <w:tc>
          <w:tcPr>
            <w:tcW w:w="2230" w:type="dxa"/>
          </w:tcPr>
          <w:p w14:paraId="3949BC4D" w14:textId="77777777" w:rsidR="000828C0" w:rsidRPr="009747C4" w:rsidRDefault="000828C0" w:rsidP="000F669E">
            <w:pPr>
              <w:tabs>
                <w:tab w:val="left" w:pos="0"/>
              </w:tabs>
              <w:suppressAutoHyphens/>
              <w:spacing w:line="360" w:lineRule="auto"/>
              <w:rPr>
                <w:b/>
                <w:spacing w:val="-3"/>
              </w:rPr>
            </w:pPr>
            <w:r w:rsidRPr="009747C4">
              <w:rPr>
                <w:b/>
                <w:spacing w:val="-3"/>
              </w:rPr>
              <w:t>Ngoại lệ</w:t>
            </w:r>
          </w:p>
        </w:tc>
        <w:tc>
          <w:tcPr>
            <w:tcW w:w="6140" w:type="dxa"/>
          </w:tcPr>
          <w:p w14:paraId="5CC996DC" w14:textId="77777777" w:rsidR="000828C0" w:rsidRPr="009747C4" w:rsidRDefault="000828C0" w:rsidP="000F669E">
            <w:pPr>
              <w:tabs>
                <w:tab w:val="left" w:pos="0"/>
              </w:tabs>
              <w:suppressAutoHyphens/>
              <w:spacing w:line="360" w:lineRule="auto"/>
              <w:rPr>
                <w:spacing w:val="-3"/>
                <w:lang w:val="en-US"/>
              </w:rPr>
            </w:pPr>
          </w:p>
        </w:tc>
      </w:tr>
      <w:tr w:rsidR="000828C0" w:rsidRPr="009747C4" w14:paraId="498161A2" w14:textId="77777777" w:rsidTr="006602D1">
        <w:tc>
          <w:tcPr>
            <w:tcW w:w="2230" w:type="dxa"/>
          </w:tcPr>
          <w:p w14:paraId="61946998" w14:textId="77777777" w:rsidR="000828C0" w:rsidRPr="009747C4" w:rsidRDefault="000828C0" w:rsidP="000F669E">
            <w:pPr>
              <w:tabs>
                <w:tab w:val="left" w:pos="0"/>
              </w:tabs>
              <w:suppressAutoHyphens/>
              <w:spacing w:line="360" w:lineRule="auto"/>
              <w:rPr>
                <w:b/>
                <w:spacing w:val="-3"/>
              </w:rPr>
            </w:pPr>
            <w:r w:rsidRPr="009747C4">
              <w:rPr>
                <w:b/>
                <w:spacing w:val="-3"/>
              </w:rPr>
              <w:t>Ngoài ra</w:t>
            </w:r>
          </w:p>
        </w:tc>
        <w:tc>
          <w:tcPr>
            <w:tcW w:w="6140" w:type="dxa"/>
          </w:tcPr>
          <w:p w14:paraId="15A3D725" w14:textId="77777777" w:rsidR="000828C0" w:rsidRPr="009747C4" w:rsidRDefault="000828C0" w:rsidP="000F669E">
            <w:pPr>
              <w:tabs>
                <w:tab w:val="left" w:pos="0"/>
              </w:tabs>
              <w:suppressAutoHyphens/>
              <w:spacing w:line="360" w:lineRule="auto"/>
              <w:rPr>
                <w:spacing w:val="-3"/>
              </w:rPr>
            </w:pPr>
            <w:r w:rsidRPr="009747C4">
              <w:rPr>
                <w:spacing w:val="-3"/>
              </w:rPr>
              <w:fldChar w:fldCharType="begin"/>
            </w:r>
            <w:r w:rsidRPr="009747C4">
              <w:rPr>
                <w:spacing w:val="-3"/>
              </w:rPr>
              <w:instrText xml:space="preserve"> XE "</w:instrText>
            </w:r>
            <w:r w:rsidRPr="009747C4">
              <w:instrText>Database"</w:instrText>
            </w:r>
            <w:r w:rsidRPr="009747C4">
              <w:rPr>
                <w:spacing w:val="-3"/>
              </w:rPr>
              <w:instrText xml:space="preserve"> </w:instrText>
            </w:r>
            <w:r w:rsidRPr="009747C4">
              <w:rPr>
                <w:spacing w:val="-3"/>
              </w:rPr>
              <w:fldChar w:fldCharType="end"/>
            </w:r>
          </w:p>
        </w:tc>
      </w:tr>
    </w:tbl>
    <w:p w14:paraId="038B70BA" w14:textId="77777777" w:rsidR="00FB6977" w:rsidRPr="009747C4" w:rsidRDefault="00FB6977" w:rsidP="00B8259D">
      <w:pPr>
        <w:pStyle w:val="Heading8"/>
        <w:spacing w:line="360" w:lineRule="auto"/>
        <w:rPr>
          <w:rFonts w:cs="Times New Roman"/>
          <w:lang w:val="en-US"/>
        </w:rPr>
      </w:pPr>
      <w:bookmarkStart w:id="230" w:name="_Toc186054995"/>
      <w:r w:rsidRPr="009747C4">
        <w:rPr>
          <w:rFonts w:cs="Times New Roman"/>
          <w:lang w:val="en-US"/>
        </w:rPr>
        <w:t>Bảng 3.14 Thống kê</w:t>
      </w:r>
      <w:bookmarkEnd w:id="230"/>
    </w:p>
    <w:p w14:paraId="17704020" w14:textId="77777777" w:rsidR="00B94B9C" w:rsidRPr="009747C4" w:rsidRDefault="00B94B9C" w:rsidP="000F669E">
      <w:pPr>
        <w:pStyle w:val="Heading2"/>
        <w:spacing w:line="360" w:lineRule="auto"/>
        <w:rPr>
          <w:sz w:val="28"/>
          <w:lang w:val="en-US"/>
        </w:rPr>
      </w:pPr>
      <w:bookmarkStart w:id="231" w:name="_Toc186054912"/>
      <w:r w:rsidRPr="009747C4">
        <w:rPr>
          <w:sz w:val="28"/>
          <w:lang w:val="en-US"/>
        </w:rPr>
        <w:t>3.5</w:t>
      </w:r>
      <w:r w:rsidRPr="009747C4">
        <w:rPr>
          <w:sz w:val="28"/>
        </w:rPr>
        <w:t xml:space="preserve"> </w:t>
      </w:r>
      <w:r w:rsidRPr="009747C4">
        <w:rPr>
          <w:sz w:val="28"/>
          <w:lang w:val="en-US"/>
        </w:rPr>
        <w:t>Thiết kế cơ sở dữ liệu</w:t>
      </w:r>
      <w:bookmarkEnd w:id="231"/>
    </w:p>
    <w:p w14:paraId="4858DA13" w14:textId="77777777" w:rsidR="00B94B9C" w:rsidRPr="009747C4" w:rsidRDefault="00B94B9C" w:rsidP="000F669E">
      <w:pPr>
        <w:pStyle w:val="Heading3"/>
        <w:spacing w:line="360" w:lineRule="auto"/>
        <w:rPr>
          <w:lang w:val="en-US"/>
        </w:rPr>
      </w:pPr>
      <w:bookmarkStart w:id="232" w:name="_Toc186054913"/>
      <w:r w:rsidRPr="009747C4">
        <w:rPr>
          <w:lang w:val="en-US"/>
        </w:rPr>
        <w:t>3.5.1 Danh sách các bảng trong Cơ sở dữ liệu</w:t>
      </w:r>
      <w:bookmarkEnd w:id="232"/>
    </w:p>
    <w:p w14:paraId="13B2EB90"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 customer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51560E78" w14:textId="77777777" w:rsidTr="00D129B8">
        <w:tc>
          <w:tcPr>
            <w:tcW w:w="3021" w:type="dxa"/>
          </w:tcPr>
          <w:p w14:paraId="5203B2E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2F4101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81AA5C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A4456C1" w14:textId="77777777" w:rsidTr="00D129B8">
        <w:tc>
          <w:tcPr>
            <w:tcW w:w="3021" w:type="dxa"/>
          </w:tcPr>
          <w:p w14:paraId="6D75E94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5F8276BF"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B125B46"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6CA9D489" w14:textId="77777777" w:rsidTr="00D129B8">
        <w:tc>
          <w:tcPr>
            <w:tcW w:w="3021" w:type="dxa"/>
          </w:tcPr>
          <w:p w14:paraId="2AC1318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50952AC2" w14:textId="77777777" w:rsidR="00B94B9C" w:rsidRPr="009747C4" w:rsidRDefault="00B94B9C" w:rsidP="000F669E">
            <w:pPr>
              <w:spacing w:before="60" w:after="60" w:line="360" w:lineRule="auto"/>
              <w:jc w:val="both"/>
            </w:pPr>
            <w:r w:rsidRPr="009747C4">
              <w:t>varchar(255)</w:t>
            </w:r>
          </w:p>
        </w:tc>
        <w:tc>
          <w:tcPr>
            <w:tcW w:w="3022" w:type="dxa"/>
          </w:tcPr>
          <w:p w14:paraId="059628DA" w14:textId="77777777" w:rsidR="00B94B9C" w:rsidRPr="009747C4" w:rsidRDefault="00B94B9C" w:rsidP="000F669E">
            <w:pPr>
              <w:spacing w:before="60" w:after="60" w:line="360" w:lineRule="auto"/>
              <w:jc w:val="both"/>
              <w:rPr>
                <w:lang w:val="en-AU"/>
              </w:rPr>
            </w:pPr>
            <w:r w:rsidRPr="009747C4">
              <w:rPr>
                <w:lang w:val="en-AU"/>
              </w:rPr>
              <w:t>tên khách hàng</w:t>
            </w:r>
          </w:p>
        </w:tc>
      </w:tr>
      <w:tr w:rsidR="00B94B9C" w:rsidRPr="009747C4" w14:paraId="3A4D3DD3" w14:textId="77777777" w:rsidTr="00D129B8">
        <w:tc>
          <w:tcPr>
            <w:tcW w:w="3021" w:type="dxa"/>
          </w:tcPr>
          <w:p w14:paraId="4A4B857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4E4B8C61"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43554BE4" w14:textId="77777777" w:rsidR="00B94B9C" w:rsidRPr="009747C4" w:rsidRDefault="00B94B9C" w:rsidP="000F669E">
            <w:pPr>
              <w:spacing w:before="60" w:after="60" w:line="360" w:lineRule="auto"/>
              <w:jc w:val="both"/>
              <w:rPr>
                <w:lang w:val="en-AU"/>
              </w:rPr>
            </w:pPr>
            <w:r w:rsidRPr="009747C4">
              <w:rPr>
                <w:lang w:val="en-AU"/>
              </w:rPr>
              <w:t>số điện thoại khách hàng</w:t>
            </w:r>
          </w:p>
        </w:tc>
      </w:tr>
      <w:tr w:rsidR="00B94B9C" w:rsidRPr="009747C4" w14:paraId="1D80BB86" w14:textId="77777777" w:rsidTr="00D129B8">
        <w:tc>
          <w:tcPr>
            <w:tcW w:w="3021" w:type="dxa"/>
          </w:tcPr>
          <w:p w14:paraId="404992E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gender</w:t>
            </w:r>
          </w:p>
        </w:tc>
        <w:tc>
          <w:tcPr>
            <w:tcW w:w="3021" w:type="dxa"/>
          </w:tcPr>
          <w:p w14:paraId="6194A9A9" w14:textId="77777777" w:rsidR="00B94B9C" w:rsidRPr="009747C4" w:rsidRDefault="00B94B9C" w:rsidP="000F669E">
            <w:pPr>
              <w:spacing w:before="60" w:after="60" w:line="360" w:lineRule="auto"/>
              <w:jc w:val="both"/>
            </w:pPr>
            <w:r w:rsidRPr="009747C4">
              <w:t>varchar(10)</w:t>
            </w:r>
          </w:p>
        </w:tc>
        <w:tc>
          <w:tcPr>
            <w:tcW w:w="3022" w:type="dxa"/>
          </w:tcPr>
          <w:p w14:paraId="1F3DB620" w14:textId="77777777" w:rsidR="00B94B9C" w:rsidRPr="009747C4" w:rsidRDefault="00B94B9C" w:rsidP="000F669E">
            <w:pPr>
              <w:spacing w:before="60" w:after="60" w:line="360" w:lineRule="auto"/>
              <w:jc w:val="both"/>
              <w:rPr>
                <w:lang w:val="en-AU"/>
              </w:rPr>
            </w:pPr>
            <w:r w:rsidRPr="009747C4">
              <w:rPr>
                <w:lang w:val="en-AU"/>
              </w:rPr>
              <w:t>giới tính</w:t>
            </w:r>
          </w:p>
        </w:tc>
      </w:tr>
      <w:tr w:rsidR="00B94B9C" w:rsidRPr="009747C4" w14:paraId="18E2769C" w14:textId="77777777" w:rsidTr="00D129B8">
        <w:tc>
          <w:tcPr>
            <w:tcW w:w="3021" w:type="dxa"/>
          </w:tcPr>
          <w:p w14:paraId="6EA6CB9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0FDE07E7"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53E1CF81"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3040369A" w14:textId="77777777" w:rsidTr="00D129B8">
        <w:tc>
          <w:tcPr>
            <w:tcW w:w="3021" w:type="dxa"/>
          </w:tcPr>
          <w:p w14:paraId="42ED03F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balance</w:t>
            </w:r>
          </w:p>
        </w:tc>
        <w:tc>
          <w:tcPr>
            <w:tcW w:w="3021" w:type="dxa"/>
          </w:tcPr>
          <w:p w14:paraId="19BE8EB3"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3E752CB0"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67AC8838" w14:textId="77777777" w:rsidTr="00D129B8">
        <w:tc>
          <w:tcPr>
            <w:tcW w:w="3021" w:type="dxa"/>
          </w:tcPr>
          <w:p w14:paraId="2A7B838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5F723DEA"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3CBE32B8"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4AF95E5A" w14:textId="77777777" w:rsidTr="00D129B8">
        <w:tc>
          <w:tcPr>
            <w:tcW w:w="3021" w:type="dxa"/>
          </w:tcPr>
          <w:p w14:paraId="60F2C23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5C113A60"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1BF96DE3" w14:textId="77777777" w:rsidR="00B94B9C" w:rsidRPr="009747C4" w:rsidRDefault="00B94B9C" w:rsidP="000F669E">
            <w:pPr>
              <w:spacing w:before="60" w:after="60" w:line="360" w:lineRule="auto"/>
              <w:jc w:val="both"/>
              <w:rPr>
                <w:lang w:val="en-AU"/>
              </w:rPr>
            </w:pPr>
            <w:r w:rsidRPr="009747C4">
              <w:rPr>
                <w:lang w:val="en-AU"/>
              </w:rPr>
              <w:t>email khách hàng</w:t>
            </w:r>
          </w:p>
        </w:tc>
      </w:tr>
    </w:tbl>
    <w:p w14:paraId="5BA58812" w14:textId="77777777" w:rsidR="00B94B9C" w:rsidRPr="009747C4" w:rsidRDefault="00B94B9C" w:rsidP="000F669E">
      <w:pPr>
        <w:pStyle w:val="Heading8"/>
        <w:spacing w:line="360" w:lineRule="auto"/>
        <w:rPr>
          <w:rFonts w:cs="Times New Roman"/>
          <w:lang w:val="en-US"/>
        </w:rPr>
      </w:pPr>
      <w:bookmarkStart w:id="233" w:name="_Hlk184542969"/>
      <w:bookmarkStart w:id="234" w:name="_Toc186054996"/>
      <w:r w:rsidRPr="009747C4">
        <w:rPr>
          <w:rFonts w:cs="Times New Roman"/>
          <w:lang w:val="en-US"/>
        </w:rPr>
        <w:t xml:space="preserve">Bảng </w:t>
      </w:r>
      <w:r w:rsidR="00FB6977" w:rsidRPr="009747C4">
        <w:rPr>
          <w:rFonts w:cs="Times New Roman"/>
          <w:lang w:val="en-US"/>
        </w:rPr>
        <w:t>3.15</w:t>
      </w:r>
      <w:r w:rsidRPr="009747C4">
        <w:rPr>
          <w:rFonts w:cs="Times New Roman"/>
          <w:lang w:val="en-US"/>
        </w:rPr>
        <w:t xml:space="preserve"> Bảng customer</w:t>
      </w:r>
      <w:bookmarkEnd w:id="233"/>
      <w:bookmarkEnd w:id="234"/>
    </w:p>
    <w:p w14:paraId="78621186"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3.5.1.2 driver (Tài xế)</w:t>
      </w:r>
    </w:p>
    <w:tbl>
      <w:tblPr>
        <w:tblStyle w:val="TableGrid"/>
        <w:tblW w:w="0" w:type="auto"/>
        <w:tblLook w:val="04A0" w:firstRow="1" w:lastRow="0" w:firstColumn="1" w:lastColumn="0" w:noHBand="0" w:noVBand="1"/>
      </w:tblPr>
      <w:tblGrid>
        <w:gridCol w:w="3021"/>
        <w:gridCol w:w="3021"/>
        <w:gridCol w:w="3022"/>
      </w:tblGrid>
      <w:tr w:rsidR="00B94B9C" w:rsidRPr="009747C4" w14:paraId="26ED8579" w14:textId="77777777" w:rsidTr="00D129B8">
        <w:tc>
          <w:tcPr>
            <w:tcW w:w="3021" w:type="dxa"/>
          </w:tcPr>
          <w:p w14:paraId="65472C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686F19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1EE88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0C0FF72E" w14:textId="77777777" w:rsidTr="00D129B8">
        <w:tc>
          <w:tcPr>
            <w:tcW w:w="3021" w:type="dxa"/>
          </w:tcPr>
          <w:p w14:paraId="0126295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00D5CF4"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BB3CEC4"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1F438097" w14:textId="77777777" w:rsidTr="00D129B8">
        <w:tc>
          <w:tcPr>
            <w:tcW w:w="3021" w:type="dxa"/>
          </w:tcPr>
          <w:p w14:paraId="5B8A63D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6725BD55" w14:textId="77777777" w:rsidR="00B94B9C" w:rsidRPr="009747C4" w:rsidRDefault="00B94B9C" w:rsidP="000F669E">
            <w:pPr>
              <w:spacing w:before="60" w:after="60" w:line="360" w:lineRule="auto"/>
              <w:jc w:val="both"/>
            </w:pPr>
            <w:r w:rsidRPr="009747C4">
              <w:t>varchar(255)</w:t>
            </w:r>
          </w:p>
        </w:tc>
        <w:tc>
          <w:tcPr>
            <w:tcW w:w="3022" w:type="dxa"/>
          </w:tcPr>
          <w:p w14:paraId="2DDD5646" w14:textId="77777777" w:rsidR="00B94B9C" w:rsidRPr="009747C4" w:rsidRDefault="00B94B9C" w:rsidP="000F669E">
            <w:pPr>
              <w:spacing w:before="60" w:after="60" w:line="360" w:lineRule="auto"/>
              <w:jc w:val="both"/>
              <w:rPr>
                <w:lang w:val="en-AU"/>
              </w:rPr>
            </w:pPr>
            <w:r w:rsidRPr="009747C4">
              <w:rPr>
                <w:lang w:val="en-AU"/>
              </w:rPr>
              <w:t>tên tài xế</w:t>
            </w:r>
          </w:p>
        </w:tc>
      </w:tr>
      <w:tr w:rsidR="00B94B9C" w:rsidRPr="009747C4" w14:paraId="754A9D0E" w14:textId="77777777" w:rsidTr="00D129B8">
        <w:tc>
          <w:tcPr>
            <w:tcW w:w="3021" w:type="dxa"/>
          </w:tcPr>
          <w:p w14:paraId="7BA8ED6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1AA9873B"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74B5960E" w14:textId="77777777" w:rsidR="00B94B9C" w:rsidRPr="009747C4" w:rsidRDefault="00B94B9C" w:rsidP="000F669E">
            <w:pPr>
              <w:spacing w:before="60" w:after="60" w:line="360" w:lineRule="auto"/>
              <w:jc w:val="both"/>
              <w:rPr>
                <w:lang w:val="en-AU"/>
              </w:rPr>
            </w:pPr>
            <w:r w:rsidRPr="009747C4">
              <w:rPr>
                <w:lang w:val="en-AU"/>
              </w:rPr>
              <w:t>số điện thoại tài xế</w:t>
            </w:r>
          </w:p>
        </w:tc>
      </w:tr>
      <w:tr w:rsidR="00B94B9C" w:rsidRPr="009747C4" w14:paraId="4FFFC990" w14:textId="77777777" w:rsidTr="00D129B8">
        <w:tc>
          <w:tcPr>
            <w:tcW w:w="3021" w:type="dxa"/>
          </w:tcPr>
          <w:p w14:paraId="4A78199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7C7AD1A1"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0EC8FF88"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0C9BE74B" w14:textId="77777777" w:rsidTr="00D129B8">
        <w:tc>
          <w:tcPr>
            <w:tcW w:w="3021" w:type="dxa"/>
          </w:tcPr>
          <w:p w14:paraId="22E48C4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passcode</w:t>
            </w:r>
          </w:p>
        </w:tc>
        <w:tc>
          <w:tcPr>
            <w:tcW w:w="3021" w:type="dxa"/>
          </w:tcPr>
          <w:p w14:paraId="34E56584" w14:textId="77777777" w:rsidR="00B94B9C" w:rsidRPr="009747C4" w:rsidRDefault="00B94B9C" w:rsidP="000F669E">
            <w:pPr>
              <w:spacing w:before="60" w:after="60" w:line="360" w:lineRule="auto"/>
              <w:jc w:val="both"/>
            </w:pPr>
            <w:r w:rsidRPr="009747C4">
              <w:t>varchar(</w:t>
            </w:r>
            <w:r w:rsidRPr="009747C4">
              <w:rPr>
                <w:lang w:val="en-AU"/>
              </w:rPr>
              <w:t>6</w:t>
            </w:r>
            <w:r w:rsidRPr="009747C4">
              <w:t>)</w:t>
            </w:r>
          </w:p>
        </w:tc>
        <w:tc>
          <w:tcPr>
            <w:tcW w:w="3022" w:type="dxa"/>
          </w:tcPr>
          <w:p w14:paraId="5F7452DE" w14:textId="77777777" w:rsidR="00B94B9C" w:rsidRPr="009747C4" w:rsidRDefault="00B94B9C" w:rsidP="000F669E">
            <w:pPr>
              <w:spacing w:before="60" w:after="60" w:line="360" w:lineRule="auto"/>
              <w:jc w:val="both"/>
              <w:rPr>
                <w:lang w:val="en-AU"/>
              </w:rPr>
            </w:pPr>
            <w:r w:rsidRPr="009747C4">
              <w:rPr>
                <w:lang w:val="en-AU"/>
              </w:rPr>
              <w:t xml:space="preserve">mã 6 số </w:t>
            </w:r>
          </w:p>
        </w:tc>
      </w:tr>
      <w:tr w:rsidR="00B94B9C" w:rsidRPr="009747C4" w14:paraId="4239F1D8" w14:textId="77777777" w:rsidTr="00D129B8">
        <w:tc>
          <w:tcPr>
            <w:tcW w:w="3021" w:type="dxa"/>
          </w:tcPr>
          <w:p w14:paraId="5404D72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balance</w:t>
            </w:r>
          </w:p>
        </w:tc>
        <w:tc>
          <w:tcPr>
            <w:tcW w:w="3021" w:type="dxa"/>
          </w:tcPr>
          <w:p w14:paraId="58BEC1C4"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291C6ACD" w14:textId="77777777" w:rsidR="00B94B9C" w:rsidRPr="009747C4" w:rsidRDefault="00B94B9C" w:rsidP="000F669E">
            <w:pPr>
              <w:spacing w:before="60" w:after="60" w:line="360" w:lineRule="auto"/>
              <w:jc w:val="both"/>
              <w:rPr>
                <w:lang w:val="en-AU"/>
              </w:rPr>
            </w:pPr>
            <w:r w:rsidRPr="009747C4">
              <w:rPr>
                <w:lang w:val="en-AU"/>
              </w:rPr>
              <w:t>số dư tài khoản</w:t>
            </w:r>
          </w:p>
        </w:tc>
      </w:tr>
      <w:tr w:rsidR="00B94B9C" w:rsidRPr="009747C4" w14:paraId="58E81645" w14:textId="77777777" w:rsidTr="00D129B8">
        <w:tc>
          <w:tcPr>
            <w:tcW w:w="3021" w:type="dxa"/>
          </w:tcPr>
          <w:p w14:paraId="43FFCE3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created_date</w:t>
            </w:r>
          </w:p>
        </w:tc>
        <w:tc>
          <w:tcPr>
            <w:tcW w:w="3021" w:type="dxa"/>
          </w:tcPr>
          <w:p w14:paraId="479749FB"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1FE03E5" w14:textId="77777777" w:rsidR="00B94B9C" w:rsidRPr="009747C4" w:rsidRDefault="00B94B9C" w:rsidP="000F669E">
            <w:pPr>
              <w:spacing w:before="60" w:after="60" w:line="360" w:lineRule="auto"/>
              <w:jc w:val="both"/>
              <w:rPr>
                <w:lang w:val="en-AU"/>
              </w:rPr>
            </w:pPr>
            <w:r w:rsidRPr="009747C4">
              <w:rPr>
                <w:lang w:val="en-AU"/>
              </w:rPr>
              <w:t>thời gian tạo tài khoản</w:t>
            </w:r>
          </w:p>
        </w:tc>
      </w:tr>
      <w:tr w:rsidR="00B94B9C" w:rsidRPr="009747C4" w14:paraId="0E981FBD" w14:textId="77777777" w:rsidTr="00D129B8">
        <w:tc>
          <w:tcPr>
            <w:tcW w:w="3021" w:type="dxa"/>
          </w:tcPr>
          <w:p w14:paraId="5AAB4A1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7846BD01" w14:textId="77777777" w:rsidR="00B94B9C" w:rsidRPr="009747C4" w:rsidRDefault="00B94B9C" w:rsidP="000F669E">
            <w:pPr>
              <w:spacing w:before="60" w:after="60" w:line="360" w:lineRule="auto"/>
              <w:jc w:val="both"/>
              <w:rPr>
                <w:lang w:val="en-AU"/>
              </w:rPr>
            </w:pPr>
            <w:r w:rsidRPr="009747C4">
              <w:t>varchar(255)</w:t>
            </w:r>
          </w:p>
        </w:tc>
        <w:tc>
          <w:tcPr>
            <w:tcW w:w="3022" w:type="dxa"/>
          </w:tcPr>
          <w:p w14:paraId="4CCDCF57"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28B1B179" w14:textId="77777777" w:rsidTr="00D129B8">
        <w:tc>
          <w:tcPr>
            <w:tcW w:w="3021" w:type="dxa"/>
          </w:tcPr>
          <w:p w14:paraId="7D06550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license_number</w:t>
            </w:r>
          </w:p>
        </w:tc>
        <w:tc>
          <w:tcPr>
            <w:tcW w:w="3021" w:type="dxa"/>
          </w:tcPr>
          <w:p w14:paraId="76F9A0D2" w14:textId="77777777" w:rsidR="00B94B9C" w:rsidRPr="009747C4" w:rsidRDefault="00B94B9C" w:rsidP="000F669E">
            <w:pPr>
              <w:spacing w:before="60" w:after="60" w:line="360" w:lineRule="auto"/>
              <w:jc w:val="both"/>
            </w:pPr>
            <w:r w:rsidRPr="009747C4">
              <w:t>varchar(255)</w:t>
            </w:r>
          </w:p>
        </w:tc>
        <w:tc>
          <w:tcPr>
            <w:tcW w:w="3022" w:type="dxa"/>
          </w:tcPr>
          <w:p w14:paraId="619B950B" w14:textId="77777777" w:rsidR="00B94B9C" w:rsidRPr="009747C4" w:rsidRDefault="00B94B9C" w:rsidP="000F669E">
            <w:pPr>
              <w:spacing w:before="60" w:after="60" w:line="360" w:lineRule="auto"/>
              <w:jc w:val="both"/>
              <w:rPr>
                <w:lang w:val="en-AU"/>
              </w:rPr>
            </w:pPr>
            <w:r w:rsidRPr="009747C4">
              <w:rPr>
                <w:lang w:val="en-AU"/>
              </w:rPr>
              <w:t>mã bằng lái xe</w:t>
            </w:r>
          </w:p>
        </w:tc>
      </w:tr>
      <w:tr w:rsidR="00B94B9C" w:rsidRPr="009747C4" w14:paraId="26497B54" w14:textId="77777777" w:rsidTr="00D129B8">
        <w:tc>
          <w:tcPr>
            <w:tcW w:w="3021" w:type="dxa"/>
          </w:tcPr>
          <w:p w14:paraId="43F226B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vehicle_id</w:t>
            </w:r>
          </w:p>
        </w:tc>
        <w:tc>
          <w:tcPr>
            <w:tcW w:w="3021" w:type="dxa"/>
          </w:tcPr>
          <w:p w14:paraId="3BC3A6A0" w14:textId="77777777" w:rsidR="00B94B9C" w:rsidRPr="009747C4" w:rsidRDefault="00B94B9C" w:rsidP="000F669E">
            <w:pPr>
              <w:spacing w:before="60" w:after="60" w:line="360" w:lineRule="auto"/>
              <w:jc w:val="both"/>
            </w:pPr>
            <w:r w:rsidRPr="009747C4">
              <w:t>varchar(255)</w:t>
            </w:r>
          </w:p>
        </w:tc>
        <w:tc>
          <w:tcPr>
            <w:tcW w:w="3022" w:type="dxa"/>
          </w:tcPr>
          <w:p w14:paraId="5BDC1CCB" w14:textId="77777777" w:rsidR="00B94B9C" w:rsidRPr="009747C4" w:rsidRDefault="00B94B9C" w:rsidP="000F669E">
            <w:pPr>
              <w:spacing w:before="60" w:after="60" w:line="360" w:lineRule="auto"/>
              <w:jc w:val="both"/>
              <w:rPr>
                <w:lang w:val="en-AU"/>
              </w:rPr>
            </w:pPr>
            <w:r w:rsidRPr="009747C4">
              <w:rPr>
                <w:lang w:val="en-AU"/>
              </w:rPr>
              <w:t>khoá ngoại, mã phương tiện</w:t>
            </w:r>
          </w:p>
        </w:tc>
      </w:tr>
      <w:tr w:rsidR="00B94B9C" w:rsidRPr="009747C4" w14:paraId="5A6DA1FF" w14:textId="77777777" w:rsidTr="00D129B8">
        <w:tc>
          <w:tcPr>
            <w:tcW w:w="3021" w:type="dxa"/>
          </w:tcPr>
          <w:p w14:paraId="6C0D085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lastest_location_lat</w:t>
            </w:r>
          </w:p>
        </w:tc>
        <w:tc>
          <w:tcPr>
            <w:tcW w:w="3021" w:type="dxa"/>
          </w:tcPr>
          <w:p w14:paraId="4B063F6F"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9BC5DF7" w14:textId="77777777" w:rsidR="00B94B9C" w:rsidRPr="009747C4" w:rsidRDefault="00B94B9C" w:rsidP="000F669E">
            <w:pPr>
              <w:spacing w:before="60" w:after="60" w:line="360" w:lineRule="auto"/>
              <w:jc w:val="both"/>
              <w:rPr>
                <w:lang w:val="en-AU"/>
              </w:rPr>
            </w:pPr>
            <w:r w:rsidRPr="009747C4">
              <w:rPr>
                <w:lang w:val="en-AU"/>
              </w:rPr>
              <w:t>vĩ độ địa điểm cuối cùng tài xế gửi vị trí</w:t>
            </w:r>
          </w:p>
        </w:tc>
      </w:tr>
      <w:tr w:rsidR="00B94B9C" w:rsidRPr="009747C4" w14:paraId="48CAB862" w14:textId="77777777" w:rsidTr="00D129B8">
        <w:tc>
          <w:tcPr>
            <w:tcW w:w="3021" w:type="dxa"/>
          </w:tcPr>
          <w:p w14:paraId="3AECA89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lastest_location_lng</w:t>
            </w:r>
          </w:p>
        </w:tc>
        <w:tc>
          <w:tcPr>
            <w:tcW w:w="3021" w:type="dxa"/>
          </w:tcPr>
          <w:p w14:paraId="240CE42E"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D9A7016" w14:textId="77777777" w:rsidR="00B94B9C" w:rsidRPr="009747C4" w:rsidRDefault="00B94B9C" w:rsidP="000F669E">
            <w:pPr>
              <w:spacing w:before="60" w:after="60" w:line="360" w:lineRule="auto"/>
              <w:jc w:val="both"/>
              <w:rPr>
                <w:lang w:val="en-AU"/>
              </w:rPr>
            </w:pPr>
            <w:r w:rsidRPr="009747C4">
              <w:rPr>
                <w:lang w:val="en-AU"/>
              </w:rPr>
              <w:t>kinh độ địa điểm cuối cùng tài xế gửi vị trí</w:t>
            </w:r>
          </w:p>
        </w:tc>
      </w:tr>
      <w:tr w:rsidR="00B94B9C" w:rsidRPr="009747C4" w14:paraId="1A2AF494" w14:textId="77777777" w:rsidTr="00D129B8">
        <w:tc>
          <w:tcPr>
            <w:tcW w:w="3021" w:type="dxa"/>
          </w:tcPr>
          <w:p w14:paraId="241070E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25C72315"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399B112" w14:textId="77777777" w:rsidR="00B94B9C" w:rsidRPr="009747C4" w:rsidRDefault="00B94B9C" w:rsidP="000F669E">
            <w:pPr>
              <w:spacing w:before="60" w:after="60" w:line="360" w:lineRule="auto"/>
              <w:jc w:val="both"/>
              <w:rPr>
                <w:lang w:val="en-AU"/>
              </w:rPr>
            </w:pPr>
            <w:r w:rsidRPr="009747C4">
              <w:rPr>
                <w:lang w:val="en-AU"/>
              </w:rPr>
              <w:t>đánh giá tài xế</w:t>
            </w:r>
          </w:p>
        </w:tc>
      </w:tr>
    </w:tbl>
    <w:p w14:paraId="7CF5A0F6" w14:textId="77777777" w:rsidR="00B94B9C" w:rsidRPr="009747C4" w:rsidRDefault="00B94B9C" w:rsidP="000F669E">
      <w:pPr>
        <w:pStyle w:val="Heading8"/>
        <w:spacing w:line="360" w:lineRule="auto"/>
        <w:rPr>
          <w:rFonts w:cs="Times New Roman"/>
          <w:lang w:val="en-US"/>
        </w:rPr>
      </w:pPr>
      <w:bookmarkStart w:id="235" w:name="_Toc186054997"/>
      <w:r w:rsidRPr="009747C4">
        <w:rPr>
          <w:rFonts w:cs="Times New Roman"/>
          <w:lang w:val="en-US"/>
        </w:rPr>
        <w:t xml:space="preserve">Bảng </w:t>
      </w:r>
      <w:r w:rsidR="00FB6977" w:rsidRPr="009747C4">
        <w:rPr>
          <w:rFonts w:cs="Times New Roman"/>
          <w:lang w:val="en-US"/>
        </w:rPr>
        <w:t>3.16</w:t>
      </w:r>
      <w:r w:rsidRPr="009747C4">
        <w:rPr>
          <w:rFonts w:cs="Times New Roman"/>
          <w:lang w:val="en-US"/>
        </w:rPr>
        <w:t xml:space="preserve"> Bảng driver</w:t>
      </w:r>
      <w:bookmarkEnd w:id="235"/>
    </w:p>
    <w:p w14:paraId="762CFD57"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3.5.1.3 admin (Quản trị viên)</w:t>
      </w:r>
    </w:p>
    <w:tbl>
      <w:tblPr>
        <w:tblStyle w:val="TableGrid"/>
        <w:tblW w:w="0" w:type="auto"/>
        <w:tblLook w:val="04A0" w:firstRow="1" w:lastRow="0" w:firstColumn="1" w:lastColumn="0" w:noHBand="0" w:noVBand="1"/>
      </w:tblPr>
      <w:tblGrid>
        <w:gridCol w:w="3021"/>
        <w:gridCol w:w="3021"/>
        <w:gridCol w:w="3022"/>
      </w:tblGrid>
      <w:tr w:rsidR="00B94B9C" w:rsidRPr="009747C4" w14:paraId="3AB8F4AD" w14:textId="77777777" w:rsidTr="00D129B8">
        <w:tc>
          <w:tcPr>
            <w:tcW w:w="3021" w:type="dxa"/>
          </w:tcPr>
          <w:p w14:paraId="36FFFC1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157730E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89C2EB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E097C28" w14:textId="77777777" w:rsidTr="00D129B8">
        <w:tc>
          <w:tcPr>
            <w:tcW w:w="3021" w:type="dxa"/>
          </w:tcPr>
          <w:p w14:paraId="648F74A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6E7B0268"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0184486"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56160B9B" w14:textId="77777777" w:rsidTr="00D129B8">
        <w:tc>
          <w:tcPr>
            <w:tcW w:w="3021" w:type="dxa"/>
          </w:tcPr>
          <w:p w14:paraId="0CECDC3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75C89DEA" w14:textId="77777777" w:rsidR="00B94B9C" w:rsidRPr="009747C4" w:rsidRDefault="00B94B9C" w:rsidP="000F669E">
            <w:pPr>
              <w:spacing w:before="60" w:after="60" w:line="360" w:lineRule="auto"/>
              <w:jc w:val="both"/>
            </w:pPr>
            <w:r w:rsidRPr="009747C4">
              <w:t>varchar(255)</w:t>
            </w:r>
          </w:p>
        </w:tc>
        <w:tc>
          <w:tcPr>
            <w:tcW w:w="3022" w:type="dxa"/>
          </w:tcPr>
          <w:p w14:paraId="2C5F10D8" w14:textId="77777777" w:rsidR="00B94B9C" w:rsidRPr="009747C4" w:rsidRDefault="00B94B9C" w:rsidP="000F669E">
            <w:pPr>
              <w:spacing w:before="60" w:after="60" w:line="360" w:lineRule="auto"/>
              <w:jc w:val="both"/>
              <w:rPr>
                <w:lang w:val="en-AU"/>
              </w:rPr>
            </w:pPr>
            <w:r w:rsidRPr="009747C4">
              <w:rPr>
                <w:lang w:val="en-AU"/>
              </w:rPr>
              <w:t>tên Quản trị viên</w:t>
            </w:r>
          </w:p>
        </w:tc>
      </w:tr>
      <w:tr w:rsidR="00B94B9C" w:rsidRPr="009747C4" w14:paraId="02ADE46F" w14:textId="77777777" w:rsidTr="00D129B8">
        <w:tc>
          <w:tcPr>
            <w:tcW w:w="3021" w:type="dxa"/>
          </w:tcPr>
          <w:p w14:paraId="26C80AA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phone_number</w:t>
            </w:r>
          </w:p>
        </w:tc>
        <w:tc>
          <w:tcPr>
            <w:tcW w:w="3021" w:type="dxa"/>
          </w:tcPr>
          <w:p w14:paraId="634E9917"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5953E610" w14:textId="77777777" w:rsidR="00B94B9C" w:rsidRPr="009747C4" w:rsidRDefault="00B94B9C" w:rsidP="000F669E">
            <w:pPr>
              <w:spacing w:before="60" w:after="60" w:line="360" w:lineRule="auto"/>
              <w:jc w:val="both"/>
              <w:rPr>
                <w:lang w:val="en-AU"/>
              </w:rPr>
            </w:pPr>
            <w:r w:rsidRPr="009747C4">
              <w:rPr>
                <w:lang w:val="en-AU"/>
              </w:rPr>
              <w:t>số điện thoại Quản trị viên</w:t>
            </w:r>
          </w:p>
        </w:tc>
      </w:tr>
      <w:tr w:rsidR="00B94B9C" w:rsidRPr="009747C4" w14:paraId="50C99D82" w14:textId="77777777" w:rsidTr="00D129B8">
        <w:tc>
          <w:tcPr>
            <w:tcW w:w="3021" w:type="dxa"/>
          </w:tcPr>
          <w:p w14:paraId="64212A0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email</w:t>
            </w:r>
          </w:p>
        </w:tc>
        <w:tc>
          <w:tcPr>
            <w:tcW w:w="3021" w:type="dxa"/>
          </w:tcPr>
          <w:p w14:paraId="67560EC2"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6B810C81" w14:textId="77777777" w:rsidR="00B94B9C" w:rsidRPr="009747C4" w:rsidRDefault="00B94B9C" w:rsidP="000F669E">
            <w:pPr>
              <w:spacing w:before="60" w:after="60" w:line="360" w:lineRule="auto"/>
              <w:jc w:val="both"/>
              <w:rPr>
                <w:lang w:val="en-AU"/>
              </w:rPr>
            </w:pPr>
            <w:r w:rsidRPr="009747C4">
              <w:rPr>
                <w:lang w:val="en-AU"/>
              </w:rPr>
              <w:t>email tài xế</w:t>
            </w:r>
          </w:p>
        </w:tc>
      </w:tr>
      <w:tr w:rsidR="00B94B9C" w:rsidRPr="009747C4" w14:paraId="4278C1AD" w14:textId="77777777" w:rsidTr="00D129B8">
        <w:tc>
          <w:tcPr>
            <w:tcW w:w="3021" w:type="dxa"/>
          </w:tcPr>
          <w:p w14:paraId="61AC6CC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username</w:t>
            </w:r>
          </w:p>
        </w:tc>
        <w:tc>
          <w:tcPr>
            <w:tcW w:w="3021" w:type="dxa"/>
          </w:tcPr>
          <w:p w14:paraId="2ED4EA80" w14:textId="77777777" w:rsidR="00B94B9C" w:rsidRPr="009747C4" w:rsidRDefault="00B94B9C" w:rsidP="000F669E">
            <w:pPr>
              <w:spacing w:before="60" w:after="60" w:line="360" w:lineRule="auto"/>
              <w:jc w:val="both"/>
            </w:pPr>
            <w:r w:rsidRPr="009747C4">
              <w:t>varchar(255)</w:t>
            </w:r>
          </w:p>
        </w:tc>
        <w:tc>
          <w:tcPr>
            <w:tcW w:w="3022" w:type="dxa"/>
          </w:tcPr>
          <w:p w14:paraId="393507CB" w14:textId="77777777" w:rsidR="00B94B9C" w:rsidRPr="009747C4" w:rsidRDefault="00B94B9C" w:rsidP="000F669E">
            <w:pPr>
              <w:spacing w:before="60" w:after="60" w:line="360" w:lineRule="auto"/>
              <w:jc w:val="both"/>
              <w:rPr>
                <w:lang w:val="en-AU"/>
              </w:rPr>
            </w:pPr>
            <w:r w:rsidRPr="009747C4">
              <w:rPr>
                <w:lang w:val="en-AU"/>
              </w:rPr>
              <w:t xml:space="preserve">tài khoản  </w:t>
            </w:r>
          </w:p>
        </w:tc>
      </w:tr>
      <w:tr w:rsidR="00B94B9C" w:rsidRPr="009747C4" w14:paraId="479B88BA" w14:textId="77777777" w:rsidTr="00D129B8">
        <w:tc>
          <w:tcPr>
            <w:tcW w:w="3021" w:type="dxa"/>
          </w:tcPr>
          <w:p w14:paraId="2DAAD5E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password</w:t>
            </w:r>
          </w:p>
        </w:tc>
        <w:tc>
          <w:tcPr>
            <w:tcW w:w="3021" w:type="dxa"/>
          </w:tcPr>
          <w:p w14:paraId="0DDCC069" w14:textId="77777777" w:rsidR="00B94B9C" w:rsidRPr="009747C4" w:rsidRDefault="00B94B9C" w:rsidP="000F669E">
            <w:pPr>
              <w:spacing w:before="60" w:after="60" w:line="360" w:lineRule="auto"/>
              <w:jc w:val="both"/>
            </w:pPr>
            <w:r w:rsidRPr="009747C4">
              <w:t>varchar(255)</w:t>
            </w:r>
          </w:p>
        </w:tc>
        <w:tc>
          <w:tcPr>
            <w:tcW w:w="3022" w:type="dxa"/>
          </w:tcPr>
          <w:p w14:paraId="68CE262D" w14:textId="77777777" w:rsidR="00B94B9C" w:rsidRPr="009747C4" w:rsidRDefault="00B94B9C" w:rsidP="000F669E">
            <w:pPr>
              <w:spacing w:before="60" w:after="60" w:line="360" w:lineRule="auto"/>
              <w:jc w:val="both"/>
              <w:rPr>
                <w:lang w:val="en-AU"/>
              </w:rPr>
            </w:pPr>
            <w:r w:rsidRPr="009747C4">
              <w:rPr>
                <w:lang w:val="en-AU"/>
              </w:rPr>
              <w:t>mật khẩu</w:t>
            </w:r>
          </w:p>
        </w:tc>
      </w:tr>
    </w:tbl>
    <w:p w14:paraId="34D9357E" w14:textId="77777777" w:rsidR="00B94B9C" w:rsidRPr="009747C4" w:rsidRDefault="00B94B9C" w:rsidP="000F669E">
      <w:pPr>
        <w:pStyle w:val="Heading8"/>
        <w:spacing w:line="360" w:lineRule="auto"/>
        <w:rPr>
          <w:rFonts w:cs="Times New Roman"/>
          <w:lang w:val="en-US"/>
        </w:rPr>
      </w:pPr>
      <w:bookmarkStart w:id="236" w:name="_Toc186054998"/>
      <w:r w:rsidRPr="009747C4">
        <w:rPr>
          <w:rFonts w:cs="Times New Roman"/>
          <w:lang w:val="en-US"/>
        </w:rPr>
        <w:t xml:space="preserve">Bảng </w:t>
      </w:r>
      <w:r w:rsidR="00FB6977" w:rsidRPr="009747C4">
        <w:rPr>
          <w:rFonts w:cs="Times New Roman"/>
          <w:lang w:val="en-US"/>
        </w:rPr>
        <w:t>3.17</w:t>
      </w:r>
      <w:r w:rsidRPr="009747C4">
        <w:rPr>
          <w:rFonts w:cs="Times New Roman"/>
          <w:lang w:val="en-US"/>
        </w:rPr>
        <w:t xml:space="preserve"> Bảng admin</w:t>
      </w:r>
      <w:bookmarkEnd w:id="236"/>
    </w:p>
    <w:p w14:paraId="0BE5E829"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3.5.1.4 ride (Chuyến xe)</w:t>
      </w:r>
    </w:p>
    <w:tbl>
      <w:tblPr>
        <w:tblStyle w:val="TableGrid"/>
        <w:tblW w:w="0" w:type="auto"/>
        <w:tblLook w:val="04A0" w:firstRow="1" w:lastRow="0" w:firstColumn="1" w:lastColumn="0" w:noHBand="0" w:noVBand="1"/>
      </w:tblPr>
      <w:tblGrid>
        <w:gridCol w:w="3021"/>
        <w:gridCol w:w="3021"/>
        <w:gridCol w:w="3022"/>
      </w:tblGrid>
      <w:tr w:rsidR="00B94B9C" w:rsidRPr="009747C4" w14:paraId="68550A23" w14:textId="77777777" w:rsidTr="00D129B8">
        <w:tc>
          <w:tcPr>
            <w:tcW w:w="3021" w:type="dxa"/>
          </w:tcPr>
          <w:p w14:paraId="0E08280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9F3E0F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4C0B4B5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51570C5B" w14:textId="77777777" w:rsidTr="00D129B8">
        <w:tc>
          <w:tcPr>
            <w:tcW w:w="3021" w:type="dxa"/>
          </w:tcPr>
          <w:p w14:paraId="2172C4E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4AF8596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48AF147"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7B5E8484" w14:textId="77777777" w:rsidTr="00D129B8">
        <w:tc>
          <w:tcPr>
            <w:tcW w:w="3021" w:type="dxa"/>
          </w:tcPr>
          <w:p w14:paraId="1381D78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7737038D" w14:textId="77777777" w:rsidR="00B94B9C" w:rsidRPr="009747C4" w:rsidRDefault="00B94B9C" w:rsidP="000F669E">
            <w:pPr>
              <w:spacing w:before="60" w:after="60" w:line="360" w:lineRule="auto"/>
              <w:jc w:val="both"/>
            </w:pPr>
            <w:r w:rsidRPr="009747C4">
              <w:t>varchar(255)</w:t>
            </w:r>
          </w:p>
        </w:tc>
        <w:tc>
          <w:tcPr>
            <w:tcW w:w="3022" w:type="dxa"/>
          </w:tcPr>
          <w:p w14:paraId="1490356E" w14:textId="77777777" w:rsidR="00B94B9C" w:rsidRPr="009747C4" w:rsidRDefault="00B94B9C" w:rsidP="000F669E">
            <w:pPr>
              <w:spacing w:before="60" w:after="60" w:line="360" w:lineRule="auto"/>
              <w:jc w:val="both"/>
              <w:rPr>
                <w:lang w:val="en-AU"/>
              </w:rPr>
            </w:pPr>
            <w:r w:rsidRPr="009747C4">
              <w:rPr>
                <w:lang w:val="en-AU"/>
              </w:rPr>
              <w:t>khoá ngoại, id tài xế</w:t>
            </w:r>
          </w:p>
        </w:tc>
      </w:tr>
      <w:tr w:rsidR="00B94B9C" w:rsidRPr="009747C4" w14:paraId="6A9C54C0" w14:textId="77777777" w:rsidTr="00D129B8">
        <w:tc>
          <w:tcPr>
            <w:tcW w:w="3021" w:type="dxa"/>
          </w:tcPr>
          <w:p w14:paraId="740EA7B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71445FA8"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6716A3F1" w14:textId="77777777" w:rsidR="00B94B9C" w:rsidRPr="009747C4" w:rsidRDefault="00B94B9C" w:rsidP="000F669E">
            <w:pPr>
              <w:spacing w:before="60" w:after="60" w:line="360" w:lineRule="auto"/>
              <w:jc w:val="both"/>
              <w:rPr>
                <w:lang w:val="en-AU"/>
              </w:rPr>
            </w:pPr>
            <w:r w:rsidRPr="009747C4">
              <w:rPr>
                <w:lang w:val="en-AU"/>
              </w:rPr>
              <w:t>khoá ngoại, id khách hàng</w:t>
            </w:r>
          </w:p>
        </w:tc>
      </w:tr>
      <w:tr w:rsidR="00B94B9C" w:rsidRPr="009747C4" w14:paraId="20AF2744" w14:textId="77777777" w:rsidTr="00D129B8">
        <w:tc>
          <w:tcPr>
            <w:tcW w:w="3021" w:type="dxa"/>
          </w:tcPr>
          <w:p w14:paraId="0A6C41C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pickup_location</w:t>
            </w:r>
          </w:p>
        </w:tc>
        <w:tc>
          <w:tcPr>
            <w:tcW w:w="3021" w:type="dxa"/>
          </w:tcPr>
          <w:p w14:paraId="76249568" w14:textId="77777777" w:rsidR="00B94B9C" w:rsidRPr="009747C4" w:rsidRDefault="00B94B9C" w:rsidP="000F669E">
            <w:pPr>
              <w:spacing w:before="60" w:after="60" w:line="360" w:lineRule="auto"/>
              <w:jc w:val="both"/>
            </w:pPr>
            <w:r w:rsidRPr="009747C4">
              <w:t>varchar(</w:t>
            </w:r>
            <w:r w:rsidRPr="009747C4">
              <w:rPr>
                <w:lang w:val="en-AU"/>
              </w:rPr>
              <w:t>255</w:t>
            </w:r>
            <w:r w:rsidRPr="009747C4">
              <w:t>)</w:t>
            </w:r>
          </w:p>
        </w:tc>
        <w:tc>
          <w:tcPr>
            <w:tcW w:w="3022" w:type="dxa"/>
          </w:tcPr>
          <w:p w14:paraId="7484AB5E" w14:textId="77777777" w:rsidR="00B94B9C" w:rsidRPr="009747C4" w:rsidRDefault="00B94B9C" w:rsidP="000F669E">
            <w:pPr>
              <w:spacing w:before="60" w:after="60" w:line="360" w:lineRule="auto"/>
              <w:jc w:val="both"/>
              <w:rPr>
                <w:lang w:val="en-AU"/>
              </w:rPr>
            </w:pPr>
            <w:r w:rsidRPr="009747C4">
              <w:rPr>
                <w:lang w:val="en-AU"/>
              </w:rPr>
              <w:t>địa điểm đón</w:t>
            </w:r>
          </w:p>
        </w:tc>
      </w:tr>
      <w:tr w:rsidR="00B94B9C" w:rsidRPr="009747C4" w14:paraId="3B49F9D3" w14:textId="77777777" w:rsidTr="00D129B8">
        <w:tc>
          <w:tcPr>
            <w:tcW w:w="3021" w:type="dxa"/>
          </w:tcPr>
          <w:p w14:paraId="7A8227C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dropoff_location</w:t>
            </w:r>
          </w:p>
        </w:tc>
        <w:tc>
          <w:tcPr>
            <w:tcW w:w="3021" w:type="dxa"/>
          </w:tcPr>
          <w:p w14:paraId="6E3BFEF6" w14:textId="77777777" w:rsidR="00B94B9C" w:rsidRPr="009747C4" w:rsidRDefault="00B94B9C" w:rsidP="000F669E">
            <w:pPr>
              <w:spacing w:before="60" w:after="60" w:line="360" w:lineRule="auto"/>
              <w:jc w:val="both"/>
            </w:pPr>
            <w:r w:rsidRPr="009747C4">
              <w:t>varchar(255)</w:t>
            </w:r>
          </w:p>
        </w:tc>
        <w:tc>
          <w:tcPr>
            <w:tcW w:w="3022" w:type="dxa"/>
          </w:tcPr>
          <w:p w14:paraId="0EB11A48" w14:textId="77777777" w:rsidR="00B94B9C" w:rsidRPr="009747C4" w:rsidRDefault="00B94B9C" w:rsidP="000F669E">
            <w:pPr>
              <w:spacing w:before="60" w:after="60" w:line="360" w:lineRule="auto"/>
              <w:jc w:val="both"/>
              <w:rPr>
                <w:lang w:val="en-AU"/>
              </w:rPr>
            </w:pPr>
            <w:r w:rsidRPr="009747C4">
              <w:rPr>
                <w:lang w:val="en-AU"/>
              </w:rPr>
              <w:t>địa điểm đến</w:t>
            </w:r>
          </w:p>
        </w:tc>
      </w:tr>
      <w:tr w:rsidR="00B94B9C" w:rsidRPr="009747C4" w14:paraId="41CD8A24" w14:textId="77777777" w:rsidTr="00D129B8">
        <w:tc>
          <w:tcPr>
            <w:tcW w:w="3021" w:type="dxa"/>
          </w:tcPr>
          <w:p w14:paraId="2001D9F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pickup_time</w:t>
            </w:r>
          </w:p>
        </w:tc>
        <w:tc>
          <w:tcPr>
            <w:tcW w:w="3021" w:type="dxa"/>
          </w:tcPr>
          <w:p w14:paraId="02128E34"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CE61558" w14:textId="77777777" w:rsidR="00B94B9C" w:rsidRPr="009747C4" w:rsidRDefault="00B94B9C" w:rsidP="000F669E">
            <w:pPr>
              <w:spacing w:before="60" w:after="60" w:line="360" w:lineRule="auto"/>
              <w:jc w:val="both"/>
              <w:rPr>
                <w:lang w:val="en-AU"/>
              </w:rPr>
            </w:pPr>
            <w:r w:rsidRPr="009747C4">
              <w:rPr>
                <w:lang w:val="en-AU"/>
              </w:rPr>
              <w:t>thời gian đón</w:t>
            </w:r>
          </w:p>
        </w:tc>
      </w:tr>
      <w:tr w:rsidR="00B94B9C" w:rsidRPr="009747C4" w14:paraId="6CEB6C0F" w14:textId="77777777" w:rsidTr="00D129B8">
        <w:tc>
          <w:tcPr>
            <w:tcW w:w="3021" w:type="dxa"/>
          </w:tcPr>
          <w:p w14:paraId="0539684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dropoff_time</w:t>
            </w:r>
          </w:p>
        </w:tc>
        <w:tc>
          <w:tcPr>
            <w:tcW w:w="3021" w:type="dxa"/>
          </w:tcPr>
          <w:p w14:paraId="06619C5F"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69B8ADAB" w14:textId="77777777" w:rsidR="00B94B9C" w:rsidRPr="009747C4" w:rsidRDefault="00B94B9C" w:rsidP="000F669E">
            <w:pPr>
              <w:spacing w:before="60" w:after="60" w:line="360" w:lineRule="auto"/>
              <w:jc w:val="both"/>
              <w:rPr>
                <w:lang w:val="en-AU"/>
              </w:rPr>
            </w:pPr>
            <w:r w:rsidRPr="009747C4">
              <w:rPr>
                <w:lang w:val="en-AU"/>
              </w:rPr>
              <w:t>thời gian đến</w:t>
            </w:r>
          </w:p>
        </w:tc>
      </w:tr>
      <w:tr w:rsidR="00B94B9C" w:rsidRPr="009747C4" w14:paraId="3F54420A" w14:textId="77777777" w:rsidTr="00D129B8">
        <w:tc>
          <w:tcPr>
            <w:tcW w:w="3021" w:type="dxa"/>
          </w:tcPr>
          <w:p w14:paraId="1E9D6DB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1886DF79"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0937DE35"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7A34F78F" w14:textId="77777777" w:rsidTr="00D129B8">
        <w:tc>
          <w:tcPr>
            <w:tcW w:w="3021" w:type="dxa"/>
          </w:tcPr>
          <w:p w14:paraId="1E76489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fare</w:t>
            </w:r>
          </w:p>
        </w:tc>
        <w:tc>
          <w:tcPr>
            <w:tcW w:w="3021" w:type="dxa"/>
          </w:tcPr>
          <w:p w14:paraId="3ACC4D6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AC171BB"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53933F43" w14:textId="77777777" w:rsidTr="00D129B8">
        <w:tc>
          <w:tcPr>
            <w:tcW w:w="3021" w:type="dxa"/>
          </w:tcPr>
          <w:p w14:paraId="5D0A26F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note</w:t>
            </w:r>
          </w:p>
        </w:tc>
        <w:tc>
          <w:tcPr>
            <w:tcW w:w="3021" w:type="dxa"/>
          </w:tcPr>
          <w:p w14:paraId="698632BD"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C556868" w14:textId="77777777" w:rsidR="00B94B9C" w:rsidRPr="009747C4" w:rsidRDefault="00B94B9C" w:rsidP="000F669E">
            <w:pPr>
              <w:spacing w:before="60" w:after="60" w:line="360" w:lineRule="auto"/>
              <w:jc w:val="both"/>
              <w:rPr>
                <w:lang w:val="en-AU"/>
              </w:rPr>
            </w:pPr>
            <w:r w:rsidRPr="009747C4">
              <w:rPr>
                <w:lang w:val="en-AU"/>
              </w:rPr>
              <w:t xml:space="preserve">ghi chú </w:t>
            </w:r>
          </w:p>
        </w:tc>
      </w:tr>
      <w:tr w:rsidR="00B94B9C" w:rsidRPr="009747C4" w14:paraId="665B8024" w14:textId="77777777" w:rsidTr="00D129B8">
        <w:tc>
          <w:tcPr>
            <w:tcW w:w="3021" w:type="dxa"/>
          </w:tcPr>
          <w:p w14:paraId="52EED3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2F2ACC90"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7F67E64" w14:textId="77777777" w:rsidR="00B94B9C" w:rsidRPr="009747C4" w:rsidRDefault="00B94B9C" w:rsidP="000F669E">
            <w:pPr>
              <w:spacing w:before="60" w:after="60" w:line="360" w:lineRule="auto"/>
              <w:jc w:val="both"/>
              <w:rPr>
                <w:lang w:val="en-AU"/>
              </w:rPr>
            </w:pPr>
            <w:r w:rsidRPr="009747C4">
              <w:rPr>
                <w:lang w:val="en-AU"/>
              </w:rPr>
              <w:t>thời gian tạo chuyến xe</w:t>
            </w:r>
          </w:p>
        </w:tc>
      </w:tr>
    </w:tbl>
    <w:p w14:paraId="5F4FDFA9" w14:textId="77777777" w:rsidR="00B94B9C" w:rsidRPr="009747C4" w:rsidRDefault="00B94B9C" w:rsidP="000F669E">
      <w:pPr>
        <w:pStyle w:val="Heading8"/>
        <w:spacing w:line="360" w:lineRule="auto"/>
        <w:rPr>
          <w:rFonts w:cs="Times New Roman"/>
          <w:lang w:val="en-US"/>
        </w:rPr>
      </w:pPr>
      <w:bookmarkStart w:id="237" w:name="_Toc186054999"/>
      <w:r w:rsidRPr="009747C4">
        <w:rPr>
          <w:rFonts w:cs="Times New Roman"/>
          <w:lang w:val="en-US"/>
        </w:rPr>
        <w:t xml:space="preserve">Bảng </w:t>
      </w:r>
      <w:r w:rsidR="00FB6977" w:rsidRPr="009747C4">
        <w:rPr>
          <w:rFonts w:cs="Times New Roman"/>
          <w:lang w:val="en-US"/>
        </w:rPr>
        <w:t>3.18</w:t>
      </w:r>
      <w:r w:rsidRPr="009747C4">
        <w:rPr>
          <w:rFonts w:cs="Times New Roman"/>
          <w:lang w:val="en-US"/>
        </w:rPr>
        <w:t xml:space="preserve"> Bảng ride</w:t>
      </w:r>
      <w:bookmarkEnd w:id="237"/>
    </w:p>
    <w:p w14:paraId="16443688"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3.5.1.5 transaction (Giao dịch)</w:t>
      </w:r>
    </w:p>
    <w:tbl>
      <w:tblPr>
        <w:tblStyle w:val="TableGrid"/>
        <w:tblW w:w="0" w:type="auto"/>
        <w:tblLook w:val="04A0" w:firstRow="1" w:lastRow="0" w:firstColumn="1" w:lastColumn="0" w:noHBand="0" w:noVBand="1"/>
      </w:tblPr>
      <w:tblGrid>
        <w:gridCol w:w="3021"/>
        <w:gridCol w:w="3021"/>
        <w:gridCol w:w="3022"/>
      </w:tblGrid>
      <w:tr w:rsidR="00B94B9C" w:rsidRPr="009747C4" w14:paraId="2FAE7EAE" w14:textId="77777777" w:rsidTr="00D129B8">
        <w:tc>
          <w:tcPr>
            <w:tcW w:w="3021" w:type="dxa"/>
          </w:tcPr>
          <w:p w14:paraId="51ECB49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00D976C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1AF5DC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93AA83D" w14:textId="77777777" w:rsidTr="00D129B8">
        <w:tc>
          <w:tcPr>
            <w:tcW w:w="3021" w:type="dxa"/>
          </w:tcPr>
          <w:p w14:paraId="543EAC3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360C73B"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2C7E220" w14:textId="77777777" w:rsidR="00B94B9C" w:rsidRPr="009747C4" w:rsidRDefault="00B94B9C" w:rsidP="000F669E">
            <w:pPr>
              <w:spacing w:before="60" w:after="60" w:line="360" w:lineRule="auto"/>
              <w:jc w:val="both"/>
              <w:rPr>
                <w:sz w:val="26"/>
                <w:szCs w:val="26"/>
                <w:lang w:val="en-AU"/>
              </w:rPr>
            </w:pPr>
            <w:r w:rsidRPr="009747C4">
              <w:t>khoá chính, id</w:t>
            </w:r>
          </w:p>
        </w:tc>
      </w:tr>
      <w:tr w:rsidR="00B94B9C" w:rsidRPr="009747C4" w14:paraId="47EEB376" w14:textId="77777777" w:rsidTr="00D129B8">
        <w:tc>
          <w:tcPr>
            <w:tcW w:w="3021" w:type="dxa"/>
          </w:tcPr>
          <w:p w14:paraId="1A54F1F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amount</w:t>
            </w:r>
          </w:p>
        </w:tc>
        <w:tc>
          <w:tcPr>
            <w:tcW w:w="3021" w:type="dxa"/>
          </w:tcPr>
          <w:p w14:paraId="47D4823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3E93D211" w14:textId="77777777" w:rsidR="00B94B9C" w:rsidRPr="009747C4" w:rsidRDefault="00B94B9C" w:rsidP="000F669E">
            <w:pPr>
              <w:spacing w:before="60" w:after="60" w:line="360" w:lineRule="auto"/>
              <w:jc w:val="both"/>
              <w:rPr>
                <w:lang w:val="en-AU"/>
              </w:rPr>
            </w:pPr>
            <w:r w:rsidRPr="009747C4">
              <w:rPr>
                <w:lang w:val="en-AU"/>
              </w:rPr>
              <w:t>số tiền giao dịch</w:t>
            </w:r>
          </w:p>
        </w:tc>
      </w:tr>
      <w:tr w:rsidR="00B94B9C" w:rsidRPr="009747C4" w14:paraId="766A50EF" w14:textId="77777777" w:rsidTr="00D129B8">
        <w:tc>
          <w:tcPr>
            <w:tcW w:w="3021" w:type="dxa"/>
          </w:tcPr>
          <w:p w14:paraId="2B67952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transaction_type</w:t>
            </w:r>
          </w:p>
        </w:tc>
        <w:tc>
          <w:tcPr>
            <w:tcW w:w="3021" w:type="dxa"/>
          </w:tcPr>
          <w:p w14:paraId="3FD2BAFC" w14:textId="77777777" w:rsidR="00B94B9C" w:rsidRPr="009747C4" w:rsidRDefault="00B94B9C" w:rsidP="000F669E">
            <w:pPr>
              <w:spacing w:before="60" w:after="60" w:line="360" w:lineRule="auto"/>
              <w:jc w:val="both"/>
            </w:pPr>
            <w:r w:rsidRPr="009747C4">
              <w:t>varchar(</w:t>
            </w:r>
            <w:r w:rsidRPr="009747C4">
              <w:rPr>
                <w:lang w:val="en-AU"/>
              </w:rPr>
              <w:t>25</w:t>
            </w:r>
            <w:r w:rsidRPr="009747C4">
              <w:t>)</w:t>
            </w:r>
          </w:p>
        </w:tc>
        <w:tc>
          <w:tcPr>
            <w:tcW w:w="3022" w:type="dxa"/>
          </w:tcPr>
          <w:p w14:paraId="125C3502" w14:textId="77777777" w:rsidR="00B94B9C" w:rsidRPr="009747C4" w:rsidRDefault="00B94B9C" w:rsidP="000F669E">
            <w:pPr>
              <w:spacing w:before="60" w:after="60" w:line="360" w:lineRule="auto"/>
              <w:jc w:val="both"/>
              <w:rPr>
                <w:lang w:val="en-AU"/>
              </w:rPr>
            </w:pPr>
            <w:r w:rsidRPr="009747C4">
              <w:rPr>
                <w:lang w:val="en-AU"/>
              </w:rPr>
              <w:t>loại giao dịch</w:t>
            </w:r>
          </w:p>
        </w:tc>
      </w:tr>
      <w:tr w:rsidR="00B94B9C" w:rsidRPr="009747C4" w14:paraId="1DC021A4" w14:textId="77777777" w:rsidTr="00D129B8">
        <w:tc>
          <w:tcPr>
            <w:tcW w:w="3021" w:type="dxa"/>
          </w:tcPr>
          <w:p w14:paraId="67AFDE6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60F3FFBD" w14:textId="77777777" w:rsidR="00B94B9C" w:rsidRPr="009747C4" w:rsidRDefault="00B94B9C" w:rsidP="000F669E">
            <w:pPr>
              <w:spacing w:before="60" w:after="60" w:line="360" w:lineRule="auto"/>
              <w:jc w:val="both"/>
            </w:pPr>
            <w:r w:rsidRPr="009747C4">
              <w:rPr>
                <w:sz w:val="26"/>
                <w:szCs w:val="26"/>
                <w:lang w:val="en-AU"/>
              </w:rPr>
              <w:t>timestamp</w:t>
            </w:r>
          </w:p>
        </w:tc>
        <w:tc>
          <w:tcPr>
            <w:tcW w:w="3022" w:type="dxa"/>
          </w:tcPr>
          <w:p w14:paraId="0BA6EC33" w14:textId="77777777" w:rsidR="00B94B9C" w:rsidRPr="009747C4" w:rsidRDefault="00B94B9C" w:rsidP="000F669E">
            <w:pPr>
              <w:spacing w:before="60" w:after="60" w:line="360" w:lineRule="auto"/>
              <w:jc w:val="both"/>
              <w:rPr>
                <w:lang w:val="en-AU"/>
              </w:rPr>
            </w:pPr>
            <w:r w:rsidRPr="009747C4">
              <w:rPr>
                <w:lang w:val="en-AU"/>
              </w:rPr>
              <w:t>thời gian xác nhận giao dịch</w:t>
            </w:r>
          </w:p>
        </w:tc>
      </w:tr>
      <w:tr w:rsidR="00B94B9C" w:rsidRPr="009747C4" w14:paraId="012D078C" w14:textId="77777777" w:rsidTr="00D129B8">
        <w:tc>
          <w:tcPr>
            <w:tcW w:w="3021" w:type="dxa"/>
          </w:tcPr>
          <w:p w14:paraId="6ED7647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status</w:t>
            </w:r>
          </w:p>
        </w:tc>
        <w:tc>
          <w:tcPr>
            <w:tcW w:w="3021" w:type="dxa"/>
          </w:tcPr>
          <w:p w14:paraId="583746C2" w14:textId="77777777" w:rsidR="00B94B9C" w:rsidRPr="009747C4" w:rsidRDefault="00B94B9C" w:rsidP="000F669E">
            <w:pPr>
              <w:spacing w:before="60" w:after="60" w:line="360" w:lineRule="auto"/>
              <w:jc w:val="both"/>
            </w:pPr>
            <w:r w:rsidRPr="009747C4">
              <w:t>varchar(255)</w:t>
            </w:r>
          </w:p>
        </w:tc>
        <w:tc>
          <w:tcPr>
            <w:tcW w:w="3022" w:type="dxa"/>
          </w:tcPr>
          <w:p w14:paraId="5BA26C99" w14:textId="77777777" w:rsidR="00B94B9C" w:rsidRPr="009747C4" w:rsidRDefault="00B94B9C" w:rsidP="000F669E">
            <w:pPr>
              <w:spacing w:before="60" w:after="60" w:line="360" w:lineRule="auto"/>
              <w:jc w:val="both"/>
              <w:rPr>
                <w:lang w:val="en-AU"/>
              </w:rPr>
            </w:pPr>
            <w:r w:rsidRPr="009747C4">
              <w:rPr>
                <w:lang w:val="en-AU"/>
              </w:rPr>
              <w:t>trạng thái</w:t>
            </w:r>
          </w:p>
        </w:tc>
      </w:tr>
      <w:tr w:rsidR="00B94B9C" w:rsidRPr="009747C4" w14:paraId="643A9F60" w14:textId="77777777" w:rsidTr="00D129B8">
        <w:tc>
          <w:tcPr>
            <w:tcW w:w="3021" w:type="dxa"/>
          </w:tcPr>
          <w:p w14:paraId="378730C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created_time</w:t>
            </w:r>
          </w:p>
        </w:tc>
        <w:tc>
          <w:tcPr>
            <w:tcW w:w="3021" w:type="dxa"/>
          </w:tcPr>
          <w:p w14:paraId="5867B8A8"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E23F354" w14:textId="77777777" w:rsidR="00B94B9C" w:rsidRPr="009747C4" w:rsidRDefault="00B94B9C" w:rsidP="000F669E">
            <w:pPr>
              <w:spacing w:before="60" w:after="60" w:line="360" w:lineRule="auto"/>
              <w:jc w:val="both"/>
              <w:rPr>
                <w:lang w:val="en-AU"/>
              </w:rPr>
            </w:pPr>
            <w:r w:rsidRPr="009747C4">
              <w:rPr>
                <w:lang w:val="en-AU"/>
              </w:rPr>
              <w:t>thời gian tạo giao dịch</w:t>
            </w:r>
          </w:p>
        </w:tc>
      </w:tr>
      <w:tr w:rsidR="00B94B9C" w:rsidRPr="009747C4" w14:paraId="6BDC66E9" w14:textId="77777777" w:rsidTr="00D129B8">
        <w:tc>
          <w:tcPr>
            <w:tcW w:w="3021" w:type="dxa"/>
          </w:tcPr>
          <w:p w14:paraId="3801191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1D2D5550"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6F2EA77D" w14:textId="77777777" w:rsidR="00B94B9C" w:rsidRPr="009747C4" w:rsidRDefault="00B94B9C" w:rsidP="000F669E">
            <w:pPr>
              <w:spacing w:before="60" w:after="60" w:line="360" w:lineRule="auto"/>
              <w:jc w:val="both"/>
              <w:rPr>
                <w:lang w:val="en-AU"/>
              </w:rPr>
            </w:pPr>
            <w:r w:rsidRPr="009747C4">
              <w:rPr>
                <w:lang w:val="en-AU"/>
              </w:rPr>
              <w:t>mô tả giao dịch</w:t>
            </w:r>
          </w:p>
        </w:tc>
      </w:tr>
    </w:tbl>
    <w:p w14:paraId="0164E645" w14:textId="77777777" w:rsidR="00B94B9C" w:rsidRPr="009747C4" w:rsidRDefault="00B94B9C" w:rsidP="000F669E">
      <w:pPr>
        <w:pStyle w:val="Heading8"/>
        <w:spacing w:line="360" w:lineRule="auto"/>
        <w:rPr>
          <w:rFonts w:cs="Times New Roman"/>
          <w:lang w:val="en-US"/>
        </w:rPr>
      </w:pPr>
      <w:bookmarkStart w:id="238" w:name="_Toc186055000"/>
      <w:r w:rsidRPr="009747C4">
        <w:rPr>
          <w:rFonts w:cs="Times New Roman"/>
          <w:lang w:val="en-US"/>
        </w:rPr>
        <w:t xml:space="preserve">Bảng </w:t>
      </w:r>
      <w:r w:rsidR="00FB6977" w:rsidRPr="009747C4">
        <w:rPr>
          <w:rFonts w:cs="Times New Roman"/>
          <w:lang w:val="en-US"/>
        </w:rPr>
        <w:t>3.19</w:t>
      </w:r>
      <w:r w:rsidRPr="009747C4">
        <w:rPr>
          <w:rFonts w:cs="Times New Roman"/>
          <w:lang w:val="en-US"/>
        </w:rPr>
        <w:t xml:space="preserve"> Bảng transaction</w:t>
      </w:r>
      <w:bookmarkEnd w:id="238"/>
    </w:p>
    <w:p w14:paraId="16E28EA8"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3.5.1.6 customer_transaction (giao dịch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0DDC36A7" w14:textId="77777777" w:rsidTr="00D129B8">
        <w:tc>
          <w:tcPr>
            <w:tcW w:w="3021" w:type="dxa"/>
          </w:tcPr>
          <w:p w14:paraId="0C876F3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42C362F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CB7AFB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A4F4A8E" w14:textId="77777777" w:rsidTr="00D129B8">
        <w:tc>
          <w:tcPr>
            <w:tcW w:w="3021" w:type="dxa"/>
          </w:tcPr>
          <w:p w14:paraId="5429693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53B6B7A0"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23AF61FF"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5D0395B9" w14:textId="77777777" w:rsidTr="00D129B8">
        <w:tc>
          <w:tcPr>
            <w:tcW w:w="3021" w:type="dxa"/>
          </w:tcPr>
          <w:p w14:paraId="6EEBF80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6D9751ED" w14:textId="77777777" w:rsidR="00B94B9C" w:rsidRPr="009747C4" w:rsidRDefault="00B94B9C" w:rsidP="000F669E">
            <w:pPr>
              <w:spacing w:before="60" w:after="60" w:line="360" w:lineRule="auto"/>
              <w:jc w:val="both"/>
            </w:pPr>
            <w:r w:rsidRPr="009747C4">
              <w:t>varchar(10)</w:t>
            </w:r>
          </w:p>
        </w:tc>
        <w:tc>
          <w:tcPr>
            <w:tcW w:w="3022" w:type="dxa"/>
          </w:tcPr>
          <w:p w14:paraId="612ED739"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6D93C940" w14:textId="77777777" w:rsidR="00B94B9C" w:rsidRPr="009747C4" w:rsidRDefault="00B94B9C" w:rsidP="000F669E">
      <w:pPr>
        <w:pStyle w:val="Heading8"/>
        <w:spacing w:line="360" w:lineRule="auto"/>
        <w:rPr>
          <w:rFonts w:cs="Times New Roman"/>
          <w:lang w:val="en-US"/>
        </w:rPr>
      </w:pPr>
      <w:bookmarkStart w:id="239" w:name="_Toc186055001"/>
      <w:r w:rsidRPr="009747C4">
        <w:rPr>
          <w:rFonts w:cs="Times New Roman"/>
          <w:lang w:val="en-US"/>
        </w:rPr>
        <w:lastRenderedPageBreak/>
        <w:t xml:space="preserve">Bảng </w:t>
      </w:r>
      <w:r w:rsidR="00FB6977" w:rsidRPr="009747C4">
        <w:rPr>
          <w:rFonts w:cs="Times New Roman"/>
          <w:lang w:val="en-US"/>
        </w:rPr>
        <w:t>3.20</w:t>
      </w:r>
      <w:r w:rsidRPr="009747C4">
        <w:rPr>
          <w:rFonts w:cs="Times New Roman"/>
          <w:lang w:val="en-US"/>
        </w:rPr>
        <w:t xml:space="preserve"> Bảng customer_transaction</w:t>
      </w:r>
      <w:bookmarkEnd w:id="239"/>
    </w:p>
    <w:p w14:paraId="599C7D6E"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3.5.1.7 driver_transaction (giao dịch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3FD2BAEA" w14:textId="77777777" w:rsidTr="00D129B8">
        <w:tc>
          <w:tcPr>
            <w:tcW w:w="3021" w:type="dxa"/>
          </w:tcPr>
          <w:p w14:paraId="6384D56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9FCA91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6CEF9FC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CA03D92" w14:textId="77777777" w:rsidTr="00D129B8">
        <w:tc>
          <w:tcPr>
            <w:tcW w:w="3021" w:type="dxa"/>
          </w:tcPr>
          <w:p w14:paraId="1259807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0EA15C4D"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F5EA301"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393ECE84" w14:textId="77777777" w:rsidTr="00D129B8">
        <w:tc>
          <w:tcPr>
            <w:tcW w:w="3021" w:type="dxa"/>
          </w:tcPr>
          <w:p w14:paraId="3A66EC9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198E7169" w14:textId="77777777" w:rsidR="00B94B9C" w:rsidRPr="009747C4" w:rsidRDefault="00B94B9C" w:rsidP="000F669E">
            <w:pPr>
              <w:spacing w:before="60" w:after="60" w:line="360" w:lineRule="auto"/>
              <w:jc w:val="both"/>
            </w:pPr>
            <w:r w:rsidRPr="009747C4">
              <w:t>varchar(10)</w:t>
            </w:r>
          </w:p>
        </w:tc>
        <w:tc>
          <w:tcPr>
            <w:tcW w:w="3022" w:type="dxa"/>
          </w:tcPr>
          <w:p w14:paraId="08A190DB" w14:textId="77777777" w:rsidR="00B94B9C" w:rsidRPr="009747C4" w:rsidRDefault="00B94B9C" w:rsidP="000F669E">
            <w:pPr>
              <w:spacing w:before="60" w:after="60" w:line="360" w:lineRule="auto"/>
              <w:jc w:val="both"/>
              <w:rPr>
                <w:lang w:val="en-AU"/>
              </w:rPr>
            </w:pPr>
            <w:r w:rsidRPr="009747C4">
              <w:rPr>
                <w:lang w:val="en-AU"/>
              </w:rPr>
              <w:t>khoá ngoại, id giao dịch</w:t>
            </w:r>
          </w:p>
        </w:tc>
      </w:tr>
    </w:tbl>
    <w:p w14:paraId="39857732" w14:textId="77777777" w:rsidR="00B94B9C" w:rsidRPr="009747C4" w:rsidRDefault="00B94B9C" w:rsidP="000F669E">
      <w:pPr>
        <w:pStyle w:val="Heading8"/>
        <w:spacing w:line="360" w:lineRule="auto"/>
        <w:rPr>
          <w:rFonts w:cs="Times New Roman"/>
          <w:lang w:val="en-US"/>
        </w:rPr>
      </w:pPr>
      <w:bookmarkStart w:id="240" w:name="_Toc186055002"/>
      <w:r w:rsidRPr="009747C4">
        <w:rPr>
          <w:rFonts w:cs="Times New Roman"/>
          <w:lang w:val="en-US"/>
        </w:rPr>
        <w:t xml:space="preserve">Bảng </w:t>
      </w:r>
      <w:r w:rsidR="00FB6977" w:rsidRPr="009747C4">
        <w:rPr>
          <w:rFonts w:cs="Times New Roman"/>
          <w:lang w:val="en-US"/>
        </w:rPr>
        <w:t>3.21</w:t>
      </w:r>
      <w:r w:rsidRPr="009747C4">
        <w:rPr>
          <w:rFonts w:cs="Times New Roman"/>
          <w:lang w:val="en-US"/>
        </w:rPr>
        <w:t xml:space="preserve"> Bảng driver_transaction</w:t>
      </w:r>
      <w:bookmarkEnd w:id="240"/>
    </w:p>
    <w:p w14:paraId="503A7974"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3.5.1.8 payment (thanh toán)</w:t>
      </w:r>
    </w:p>
    <w:tbl>
      <w:tblPr>
        <w:tblStyle w:val="TableGrid"/>
        <w:tblW w:w="0" w:type="auto"/>
        <w:tblLook w:val="04A0" w:firstRow="1" w:lastRow="0" w:firstColumn="1" w:lastColumn="0" w:noHBand="0" w:noVBand="1"/>
      </w:tblPr>
      <w:tblGrid>
        <w:gridCol w:w="3021"/>
        <w:gridCol w:w="3021"/>
        <w:gridCol w:w="3022"/>
      </w:tblGrid>
      <w:tr w:rsidR="00B94B9C" w:rsidRPr="009747C4" w14:paraId="55ACD8B0" w14:textId="77777777" w:rsidTr="00D129B8">
        <w:tc>
          <w:tcPr>
            <w:tcW w:w="3021" w:type="dxa"/>
          </w:tcPr>
          <w:p w14:paraId="6E522B2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14DA8F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B570D7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C1D9767" w14:textId="77777777" w:rsidTr="00D129B8">
        <w:tc>
          <w:tcPr>
            <w:tcW w:w="3021" w:type="dxa"/>
          </w:tcPr>
          <w:p w14:paraId="6301A9F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51E2FE6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C47087F"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4311EBBA" w14:textId="77777777" w:rsidTr="00D129B8">
        <w:tc>
          <w:tcPr>
            <w:tcW w:w="3021" w:type="dxa"/>
          </w:tcPr>
          <w:p w14:paraId="364604C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37327FF7"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2764049E"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0029D11F" w14:textId="77777777" w:rsidTr="00D129B8">
        <w:tc>
          <w:tcPr>
            <w:tcW w:w="3021" w:type="dxa"/>
          </w:tcPr>
          <w:p w14:paraId="218D1F9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payment_status</w:t>
            </w:r>
          </w:p>
        </w:tc>
        <w:tc>
          <w:tcPr>
            <w:tcW w:w="3021" w:type="dxa"/>
          </w:tcPr>
          <w:p w14:paraId="3E023967"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7660F1D1" w14:textId="77777777" w:rsidR="00B94B9C" w:rsidRPr="009747C4" w:rsidRDefault="00B94B9C" w:rsidP="000F669E">
            <w:pPr>
              <w:spacing w:before="60" w:after="60" w:line="360" w:lineRule="auto"/>
              <w:jc w:val="both"/>
              <w:rPr>
                <w:lang w:val="en-AU"/>
              </w:rPr>
            </w:pPr>
            <w:r w:rsidRPr="009747C4">
              <w:rPr>
                <w:lang w:val="en-AU"/>
              </w:rPr>
              <w:t xml:space="preserve">trạng thái </w:t>
            </w:r>
          </w:p>
        </w:tc>
      </w:tr>
      <w:tr w:rsidR="00B94B9C" w:rsidRPr="009747C4" w14:paraId="529454E1" w14:textId="77777777" w:rsidTr="00D129B8">
        <w:tc>
          <w:tcPr>
            <w:tcW w:w="3021" w:type="dxa"/>
          </w:tcPr>
          <w:p w14:paraId="5F483ED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719FC13B"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18C4D7B7" w14:textId="77777777" w:rsidR="00B94B9C" w:rsidRPr="009747C4" w:rsidRDefault="00B94B9C" w:rsidP="000F669E">
            <w:pPr>
              <w:spacing w:before="60" w:after="60" w:line="360" w:lineRule="auto"/>
              <w:jc w:val="both"/>
              <w:rPr>
                <w:lang w:val="en-AU"/>
              </w:rPr>
            </w:pPr>
            <w:r w:rsidRPr="009747C4">
              <w:rPr>
                <w:lang w:val="en-AU"/>
              </w:rPr>
              <w:t>thời gian thanh toán</w:t>
            </w:r>
          </w:p>
        </w:tc>
      </w:tr>
      <w:tr w:rsidR="00B94B9C" w:rsidRPr="009747C4" w14:paraId="75941989" w14:textId="77777777" w:rsidTr="00D129B8">
        <w:tc>
          <w:tcPr>
            <w:tcW w:w="3021" w:type="dxa"/>
          </w:tcPr>
          <w:p w14:paraId="1F892DE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promotion_id</w:t>
            </w:r>
          </w:p>
        </w:tc>
        <w:tc>
          <w:tcPr>
            <w:tcW w:w="3021" w:type="dxa"/>
          </w:tcPr>
          <w:p w14:paraId="6CB3D667"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4A35308B" w14:textId="77777777" w:rsidR="00B94B9C" w:rsidRPr="009747C4" w:rsidRDefault="00B94B9C" w:rsidP="000F669E">
            <w:pPr>
              <w:spacing w:before="60" w:after="60" w:line="360" w:lineRule="auto"/>
              <w:jc w:val="both"/>
              <w:rPr>
                <w:lang w:val="en-AU"/>
              </w:rPr>
            </w:pPr>
            <w:r w:rsidRPr="009747C4">
              <w:rPr>
                <w:lang w:val="en-AU"/>
              </w:rPr>
              <w:t>khoá ngoại, mã giảm giá</w:t>
            </w:r>
          </w:p>
        </w:tc>
      </w:tr>
      <w:tr w:rsidR="00B94B9C" w:rsidRPr="009747C4" w14:paraId="708CA912" w14:textId="77777777" w:rsidTr="00D129B8">
        <w:tc>
          <w:tcPr>
            <w:tcW w:w="3021" w:type="dxa"/>
          </w:tcPr>
          <w:p w14:paraId="4DA4A33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4015638C"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0F98B60C"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2EA075C2" w14:textId="77777777" w:rsidTr="00D129B8">
        <w:tc>
          <w:tcPr>
            <w:tcW w:w="3021" w:type="dxa"/>
          </w:tcPr>
          <w:p w14:paraId="5F3F190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transaction_id</w:t>
            </w:r>
          </w:p>
        </w:tc>
        <w:tc>
          <w:tcPr>
            <w:tcW w:w="3021" w:type="dxa"/>
          </w:tcPr>
          <w:p w14:paraId="12AF8380"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72547F31" w14:textId="77777777" w:rsidR="00B94B9C" w:rsidRPr="009747C4" w:rsidRDefault="00B94B9C" w:rsidP="000F669E">
            <w:pPr>
              <w:spacing w:before="60" w:after="60" w:line="360" w:lineRule="auto"/>
              <w:jc w:val="both"/>
              <w:rPr>
                <w:lang w:val="en-AU"/>
              </w:rPr>
            </w:pPr>
            <w:r w:rsidRPr="009747C4">
              <w:rPr>
                <w:lang w:val="en-AU"/>
              </w:rPr>
              <w:t>khoá ngoại, mã giao dịch</w:t>
            </w:r>
          </w:p>
        </w:tc>
      </w:tr>
    </w:tbl>
    <w:p w14:paraId="5CD27029" w14:textId="77777777" w:rsidR="00B94B9C" w:rsidRPr="009747C4" w:rsidRDefault="00B94B9C" w:rsidP="000F669E">
      <w:pPr>
        <w:pStyle w:val="Heading8"/>
        <w:spacing w:line="360" w:lineRule="auto"/>
        <w:rPr>
          <w:rFonts w:cs="Times New Roman"/>
          <w:lang w:val="en-US"/>
        </w:rPr>
      </w:pPr>
      <w:bookmarkStart w:id="241" w:name="_Toc186055003"/>
      <w:r w:rsidRPr="009747C4">
        <w:rPr>
          <w:rFonts w:cs="Times New Roman"/>
          <w:lang w:val="en-US"/>
        </w:rPr>
        <w:t xml:space="preserve">Bảng </w:t>
      </w:r>
      <w:r w:rsidR="00FB6977" w:rsidRPr="009747C4">
        <w:rPr>
          <w:rFonts w:cs="Times New Roman"/>
          <w:lang w:val="en-US"/>
        </w:rPr>
        <w:t>3.22</w:t>
      </w:r>
      <w:r w:rsidRPr="009747C4">
        <w:rPr>
          <w:rFonts w:cs="Times New Roman"/>
          <w:lang w:val="en-US"/>
        </w:rPr>
        <w:t xml:space="preserve"> Bảng payment</w:t>
      </w:r>
      <w:bookmarkEnd w:id="241"/>
    </w:p>
    <w:p w14:paraId="1025C930"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3.5.1.9 promotion (giảm giá)</w:t>
      </w:r>
    </w:p>
    <w:tbl>
      <w:tblPr>
        <w:tblStyle w:val="TableGrid"/>
        <w:tblW w:w="0" w:type="auto"/>
        <w:tblLook w:val="04A0" w:firstRow="1" w:lastRow="0" w:firstColumn="1" w:lastColumn="0" w:noHBand="0" w:noVBand="1"/>
      </w:tblPr>
      <w:tblGrid>
        <w:gridCol w:w="3021"/>
        <w:gridCol w:w="3021"/>
        <w:gridCol w:w="3022"/>
      </w:tblGrid>
      <w:tr w:rsidR="00B94B9C" w:rsidRPr="009747C4" w14:paraId="71AE9383" w14:textId="77777777" w:rsidTr="00D129B8">
        <w:tc>
          <w:tcPr>
            <w:tcW w:w="3021" w:type="dxa"/>
          </w:tcPr>
          <w:p w14:paraId="14A3E65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EC78DE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789B1CD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4D4B8C0" w14:textId="77777777" w:rsidTr="00D129B8">
        <w:tc>
          <w:tcPr>
            <w:tcW w:w="3021" w:type="dxa"/>
          </w:tcPr>
          <w:p w14:paraId="515DEAF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1B0C18F8"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3A2692A6"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1920479A" w14:textId="77777777" w:rsidTr="00D129B8">
        <w:tc>
          <w:tcPr>
            <w:tcW w:w="3021" w:type="dxa"/>
          </w:tcPr>
          <w:p w14:paraId="1FC0A4C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3C7DFFB2" w14:textId="77777777" w:rsidR="00B94B9C" w:rsidRPr="009747C4" w:rsidRDefault="00B94B9C" w:rsidP="000F669E">
            <w:pPr>
              <w:spacing w:before="60" w:after="60" w:line="360" w:lineRule="auto"/>
              <w:jc w:val="both"/>
            </w:pPr>
            <w:r w:rsidRPr="009747C4">
              <w:t>varchar(</w:t>
            </w:r>
            <w:r w:rsidRPr="009747C4">
              <w:rPr>
                <w:lang w:val="en-AU"/>
              </w:rPr>
              <w:t>5</w:t>
            </w:r>
            <w:r w:rsidRPr="009747C4">
              <w:t>0)</w:t>
            </w:r>
          </w:p>
        </w:tc>
        <w:tc>
          <w:tcPr>
            <w:tcW w:w="3022" w:type="dxa"/>
          </w:tcPr>
          <w:p w14:paraId="48C7193E" w14:textId="77777777" w:rsidR="00B94B9C" w:rsidRPr="009747C4" w:rsidRDefault="00B94B9C" w:rsidP="000F669E">
            <w:pPr>
              <w:spacing w:before="60" w:after="60" w:line="360" w:lineRule="auto"/>
              <w:jc w:val="both"/>
              <w:rPr>
                <w:lang w:val="en-AU"/>
              </w:rPr>
            </w:pPr>
            <w:r w:rsidRPr="009747C4">
              <w:rPr>
                <w:lang w:val="en-AU"/>
              </w:rPr>
              <w:t>mã giảm giá</w:t>
            </w:r>
          </w:p>
        </w:tc>
      </w:tr>
      <w:tr w:rsidR="00B94B9C" w:rsidRPr="009747C4" w14:paraId="183766BC" w14:textId="77777777" w:rsidTr="00D129B8">
        <w:tc>
          <w:tcPr>
            <w:tcW w:w="3021" w:type="dxa"/>
          </w:tcPr>
          <w:p w14:paraId="06679DE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discount_amount</w:t>
            </w:r>
          </w:p>
        </w:tc>
        <w:tc>
          <w:tcPr>
            <w:tcW w:w="3021" w:type="dxa"/>
          </w:tcPr>
          <w:p w14:paraId="5020D71E"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6E988F2" w14:textId="77777777" w:rsidR="00B94B9C" w:rsidRPr="009747C4" w:rsidRDefault="00B94B9C" w:rsidP="000F669E">
            <w:pPr>
              <w:spacing w:before="60" w:after="60" w:line="360" w:lineRule="auto"/>
              <w:jc w:val="both"/>
              <w:rPr>
                <w:lang w:val="en-AU"/>
              </w:rPr>
            </w:pPr>
            <w:r w:rsidRPr="009747C4">
              <w:rPr>
                <w:lang w:val="en-AU"/>
              </w:rPr>
              <w:t>phần trăm giảm giá</w:t>
            </w:r>
          </w:p>
        </w:tc>
      </w:tr>
      <w:tr w:rsidR="00B94B9C" w:rsidRPr="009747C4" w14:paraId="34FCDD80" w14:textId="77777777" w:rsidTr="00D129B8">
        <w:tc>
          <w:tcPr>
            <w:tcW w:w="3021" w:type="dxa"/>
          </w:tcPr>
          <w:p w14:paraId="206D045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114BCFAD"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246AEC6D"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7AAE1A80" w14:textId="77777777" w:rsidTr="00D129B8">
        <w:tc>
          <w:tcPr>
            <w:tcW w:w="3021" w:type="dxa"/>
          </w:tcPr>
          <w:p w14:paraId="63CA516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expired_date</w:t>
            </w:r>
          </w:p>
        </w:tc>
        <w:tc>
          <w:tcPr>
            <w:tcW w:w="3021" w:type="dxa"/>
          </w:tcPr>
          <w:p w14:paraId="63A22825"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5EEB0F12" w14:textId="77777777" w:rsidR="00B94B9C" w:rsidRPr="009747C4" w:rsidRDefault="00B94B9C" w:rsidP="000F669E">
            <w:pPr>
              <w:spacing w:before="60" w:after="60" w:line="360" w:lineRule="auto"/>
              <w:jc w:val="both"/>
              <w:rPr>
                <w:lang w:val="en-AU"/>
              </w:rPr>
            </w:pPr>
            <w:r w:rsidRPr="009747C4">
              <w:rPr>
                <w:lang w:val="en-AU"/>
              </w:rPr>
              <w:t>thời gian hết hạn</w:t>
            </w:r>
          </w:p>
        </w:tc>
      </w:tr>
      <w:tr w:rsidR="00B94B9C" w:rsidRPr="009747C4" w14:paraId="5E325F9D" w14:textId="77777777" w:rsidTr="00D129B8">
        <w:tc>
          <w:tcPr>
            <w:tcW w:w="3021" w:type="dxa"/>
          </w:tcPr>
          <w:p w14:paraId="043B8F1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lastRenderedPageBreak/>
              <w:t>min_price_validated</w:t>
            </w:r>
          </w:p>
        </w:tc>
        <w:tc>
          <w:tcPr>
            <w:tcW w:w="3021" w:type="dxa"/>
          </w:tcPr>
          <w:p w14:paraId="7BED6973"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DF369E5" w14:textId="77777777" w:rsidR="00B94B9C" w:rsidRPr="009747C4" w:rsidRDefault="00B94B9C" w:rsidP="000F669E">
            <w:pPr>
              <w:spacing w:before="60" w:after="60" w:line="360" w:lineRule="auto"/>
              <w:jc w:val="both"/>
              <w:rPr>
                <w:lang w:val="en-AU"/>
              </w:rPr>
            </w:pPr>
            <w:r w:rsidRPr="009747C4">
              <w:rPr>
                <w:lang w:val="en-AU"/>
              </w:rPr>
              <w:t>giá tiền tối thiểu áp dụng giảm giá</w:t>
            </w:r>
          </w:p>
        </w:tc>
      </w:tr>
      <w:tr w:rsidR="00B94B9C" w:rsidRPr="009747C4" w14:paraId="6D49D9FA" w14:textId="77777777" w:rsidTr="00D129B8">
        <w:tc>
          <w:tcPr>
            <w:tcW w:w="3021" w:type="dxa"/>
          </w:tcPr>
          <w:p w14:paraId="4D8AF9A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67995469"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004835F0" w14:textId="77777777" w:rsidR="00B94B9C" w:rsidRPr="009747C4" w:rsidRDefault="00B94B9C" w:rsidP="000F669E">
            <w:pPr>
              <w:spacing w:before="60" w:after="60" w:line="360" w:lineRule="auto"/>
              <w:jc w:val="both"/>
              <w:rPr>
                <w:lang w:val="en-AU"/>
              </w:rPr>
            </w:pPr>
            <w:r w:rsidRPr="009747C4">
              <w:rPr>
                <w:lang w:val="en-AU"/>
              </w:rPr>
              <w:t>mô tả giảm giá</w:t>
            </w:r>
          </w:p>
        </w:tc>
      </w:tr>
      <w:tr w:rsidR="00B94B9C" w:rsidRPr="009747C4" w14:paraId="6A47FA69" w14:textId="77777777" w:rsidTr="00D129B8">
        <w:tc>
          <w:tcPr>
            <w:tcW w:w="3021" w:type="dxa"/>
          </w:tcPr>
          <w:p w14:paraId="453C48F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max_discount</w:t>
            </w:r>
          </w:p>
        </w:tc>
        <w:tc>
          <w:tcPr>
            <w:tcW w:w="3021" w:type="dxa"/>
          </w:tcPr>
          <w:p w14:paraId="34C7878B"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65A79D3C" w14:textId="77777777" w:rsidR="00B94B9C" w:rsidRPr="009747C4" w:rsidRDefault="00B94B9C" w:rsidP="000F669E">
            <w:pPr>
              <w:spacing w:before="60" w:after="60" w:line="360" w:lineRule="auto"/>
              <w:jc w:val="both"/>
              <w:rPr>
                <w:lang w:val="en-AU"/>
              </w:rPr>
            </w:pPr>
            <w:r w:rsidRPr="009747C4">
              <w:rPr>
                <w:lang w:val="en-AU"/>
              </w:rPr>
              <w:t>số tiền lớn nhất có thể được giảm giá</w:t>
            </w:r>
          </w:p>
        </w:tc>
      </w:tr>
      <w:tr w:rsidR="00B94B9C" w:rsidRPr="009747C4" w14:paraId="6665AFB4" w14:textId="77777777" w:rsidTr="00D129B8">
        <w:tc>
          <w:tcPr>
            <w:tcW w:w="3021" w:type="dxa"/>
          </w:tcPr>
          <w:p w14:paraId="665E726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usage_limit</w:t>
            </w:r>
          </w:p>
        </w:tc>
        <w:tc>
          <w:tcPr>
            <w:tcW w:w="3021" w:type="dxa"/>
          </w:tcPr>
          <w:p w14:paraId="50578E3E" w14:textId="77777777" w:rsidR="00B94B9C" w:rsidRPr="009747C4" w:rsidRDefault="00B94B9C" w:rsidP="000F669E">
            <w:pPr>
              <w:spacing w:before="60" w:after="60" w:line="360" w:lineRule="auto"/>
              <w:jc w:val="both"/>
              <w:rPr>
                <w:lang w:val="en-AU"/>
              </w:rPr>
            </w:pPr>
            <w:r w:rsidRPr="009747C4">
              <w:rPr>
                <w:lang w:val="en-AU"/>
              </w:rPr>
              <w:t>int</w:t>
            </w:r>
          </w:p>
        </w:tc>
        <w:tc>
          <w:tcPr>
            <w:tcW w:w="3022" w:type="dxa"/>
          </w:tcPr>
          <w:p w14:paraId="49F8BC89" w14:textId="77777777" w:rsidR="00B94B9C" w:rsidRPr="009747C4" w:rsidRDefault="00B94B9C" w:rsidP="000F669E">
            <w:pPr>
              <w:spacing w:before="60" w:after="60" w:line="360" w:lineRule="auto"/>
              <w:jc w:val="both"/>
              <w:rPr>
                <w:lang w:val="en-AU"/>
              </w:rPr>
            </w:pPr>
            <w:r w:rsidRPr="009747C4">
              <w:rPr>
                <w:lang w:val="en-AU"/>
              </w:rPr>
              <w:t>số lần sử dụng</w:t>
            </w:r>
          </w:p>
        </w:tc>
      </w:tr>
    </w:tbl>
    <w:p w14:paraId="661287B8" w14:textId="77777777" w:rsidR="00B94B9C" w:rsidRPr="009747C4" w:rsidRDefault="00B94B9C" w:rsidP="000F669E">
      <w:pPr>
        <w:pStyle w:val="Heading8"/>
        <w:spacing w:line="360" w:lineRule="auto"/>
        <w:rPr>
          <w:rFonts w:cs="Times New Roman"/>
          <w:lang w:val="en-US"/>
        </w:rPr>
      </w:pPr>
      <w:bookmarkStart w:id="242" w:name="_Toc186055004"/>
      <w:r w:rsidRPr="009747C4">
        <w:rPr>
          <w:rFonts w:cs="Times New Roman"/>
          <w:lang w:val="en-US"/>
        </w:rPr>
        <w:t xml:space="preserve">Bảng </w:t>
      </w:r>
      <w:r w:rsidR="00FB6977" w:rsidRPr="009747C4">
        <w:rPr>
          <w:rFonts w:cs="Times New Roman"/>
          <w:lang w:val="en-US"/>
        </w:rPr>
        <w:t>3.23</w:t>
      </w:r>
      <w:r w:rsidRPr="009747C4">
        <w:rPr>
          <w:rFonts w:cs="Times New Roman"/>
          <w:lang w:val="en-US"/>
        </w:rPr>
        <w:t xml:space="preserve"> Bảng promotion</w:t>
      </w:r>
      <w:bookmarkEnd w:id="242"/>
    </w:p>
    <w:p w14:paraId="6FED9D4B"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3.5.1.10 request_ride (chuyến xe yêu cầu)</w:t>
      </w:r>
    </w:p>
    <w:tbl>
      <w:tblPr>
        <w:tblStyle w:val="TableGrid"/>
        <w:tblW w:w="0" w:type="auto"/>
        <w:tblLook w:val="04A0" w:firstRow="1" w:lastRow="0" w:firstColumn="1" w:lastColumn="0" w:noHBand="0" w:noVBand="1"/>
      </w:tblPr>
      <w:tblGrid>
        <w:gridCol w:w="3021"/>
        <w:gridCol w:w="3021"/>
        <w:gridCol w:w="3022"/>
      </w:tblGrid>
      <w:tr w:rsidR="00B94B9C" w:rsidRPr="009747C4" w14:paraId="4120C0F4" w14:textId="77777777" w:rsidTr="00D129B8">
        <w:tc>
          <w:tcPr>
            <w:tcW w:w="3021" w:type="dxa"/>
          </w:tcPr>
          <w:p w14:paraId="09B8455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D485D6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C338FC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4FA1FEBB" w14:textId="77777777" w:rsidTr="00D129B8">
        <w:tc>
          <w:tcPr>
            <w:tcW w:w="3021" w:type="dxa"/>
          </w:tcPr>
          <w:p w14:paraId="209738C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646A89A7"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62FB790"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1DA4A2D0" w14:textId="77777777" w:rsidTr="00D129B8">
        <w:tc>
          <w:tcPr>
            <w:tcW w:w="3021" w:type="dxa"/>
          </w:tcPr>
          <w:p w14:paraId="14B6299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2B668802" w14:textId="77777777" w:rsidR="00B94B9C" w:rsidRPr="009747C4" w:rsidRDefault="00B94B9C" w:rsidP="000F669E">
            <w:pPr>
              <w:spacing w:before="60" w:after="60" w:line="360" w:lineRule="auto"/>
              <w:jc w:val="both"/>
            </w:pPr>
            <w:r w:rsidRPr="009747C4">
              <w:t>varchar(10)</w:t>
            </w:r>
          </w:p>
        </w:tc>
        <w:tc>
          <w:tcPr>
            <w:tcW w:w="3022" w:type="dxa"/>
          </w:tcPr>
          <w:p w14:paraId="177C7BC3" w14:textId="77777777" w:rsidR="00B94B9C" w:rsidRPr="009747C4" w:rsidRDefault="00B94B9C" w:rsidP="000F669E">
            <w:pPr>
              <w:spacing w:before="60" w:after="60" w:line="360" w:lineRule="auto"/>
              <w:jc w:val="both"/>
              <w:rPr>
                <w:lang w:val="en-AU"/>
              </w:rPr>
            </w:pPr>
            <w:r w:rsidRPr="009747C4">
              <w:rPr>
                <w:lang w:val="en-AU"/>
              </w:rPr>
              <w:t>khoá ngoại, mã khách hàng</w:t>
            </w:r>
          </w:p>
        </w:tc>
      </w:tr>
      <w:tr w:rsidR="00B94B9C" w:rsidRPr="009747C4" w14:paraId="4FA8D3BA" w14:textId="77777777" w:rsidTr="00D129B8">
        <w:tc>
          <w:tcPr>
            <w:tcW w:w="3021" w:type="dxa"/>
          </w:tcPr>
          <w:p w14:paraId="5006B72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pickup_lat</w:t>
            </w:r>
          </w:p>
        </w:tc>
        <w:tc>
          <w:tcPr>
            <w:tcW w:w="3021" w:type="dxa"/>
          </w:tcPr>
          <w:p w14:paraId="2CADA98A"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D4DE076" w14:textId="77777777" w:rsidR="00B94B9C" w:rsidRPr="009747C4" w:rsidRDefault="00B94B9C" w:rsidP="000F669E">
            <w:pPr>
              <w:spacing w:before="60" w:after="60" w:line="360" w:lineRule="auto"/>
              <w:jc w:val="both"/>
              <w:rPr>
                <w:lang w:val="en-AU"/>
              </w:rPr>
            </w:pPr>
            <w:r w:rsidRPr="009747C4">
              <w:rPr>
                <w:lang w:val="en-AU"/>
              </w:rPr>
              <w:t>vĩ độ điểm đón</w:t>
            </w:r>
          </w:p>
        </w:tc>
      </w:tr>
      <w:tr w:rsidR="00B94B9C" w:rsidRPr="009747C4" w14:paraId="480F8E26" w14:textId="77777777" w:rsidTr="00D129B8">
        <w:tc>
          <w:tcPr>
            <w:tcW w:w="3021" w:type="dxa"/>
          </w:tcPr>
          <w:p w14:paraId="1ACF5DA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pickup_lng</w:t>
            </w:r>
          </w:p>
        </w:tc>
        <w:tc>
          <w:tcPr>
            <w:tcW w:w="3021" w:type="dxa"/>
          </w:tcPr>
          <w:p w14:paraId="2048129B"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7FE765D" w14:textId="77777777" w:rsidR="00B94B9C" w:rsidRPr="009747C4" w:rsidRDefault="00B94B9C" w:rsidP="000F669E">
            <w:pPr>
              <w:spacing w:before="60" w:after="60" w:line="360" w:lineRule="auto"/>
              <w:jc w:val="both"/>
              <w:rPr>
                <w:lang w:val="en-AU"/>
              </w:rPr>
            </w:pPr>
            <w:r w:rsidRPr="009747C4">
              <w:rPr>
                <w:lang w:val="en-AU"/>
              </w:rPr>
              <w:t>kinh độ điểm đón</w:t>
            </w:r>
          </w:p>
        </w:tc>
      </w:tr>
      <w:tr w:rsidR="00B94B9C" w:rsidRPr="009747C4" w14:paraId="37EF7EDD" w14:textId="77777777" w:rsidTr="00D129B8">
        <w:tc>
          <w:tcPr>
            <w:tcW w:w="3021" w:type="dxa"/>
          </w:tcPr>
          <w:p w14:paraId="17CD22C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dropoff_lat</w:t>
            </w:r>
          </w:p>
        </w:tc>
        <w:tc>
          <w:tcPr>
            <w:tcW w:w="3021" w:type="dxa"/>
          </w:tcPr>
          <w:p w14:paraId="33BBA6AD"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40F5FCC9" w14:textId="77777777" w:rsidR="00B94B9C" w:rsidRPr="009747C4" w:rsidRDefault="00B94B9C" w:rsidP="000F669E">
            <w:pPr>
              <w:spacing w:before="60" w:after="60" w:line="360" w:lineRule="auto"/>
              <w:jc w:val="both"/>
              <w:rPr>
                <w:lang w:val="en-AU"/>
              </w:rPr>
            </w:pPr>
            <w:r w:rsidRPr="009747C4">
              <w:rPr>
                <w:lang w:val="en-AU"/>
              </w:rPr>
              <w:t>vĩ độ điểm đến</w:t>
            </w:r>
          </w:p>
        </w:tc>
      </w:tr>
      <w:tr w:rsidR="00B94B9C" w:rsidRPr="009747C4" w14:paraId="4093DCA9" w14:textId="77777777" w:rsidTr="00D129B8">
        <w:tc>
          <w:tcPr>
            <w:tcW w:w="3021" w:type="dxa"/>
          </w:tcPr>
          <w:p w14:paraId="79E2C7F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dropoff_lng</w:t>
            </w:r>
          </w:p>
        </w:tc>
        <w:tc>
          <w:tcPr>
            <w:tcW w:w="3021" w:type="dxa"/>
          </w:tcPr>
          <w:p w14:paraId="0C1D325C"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721A3C0" w14:textId="77777777" w:rsidR="00B94B9C" w:rsidRPr="009747C4" w:rsidRDefault="00B94B9C" w:rsidP="000F669E">
            <w:pPr>
              <w:spacing w:before="60" w:after="60" w:line="360" w:lineRule="auto"/>
              <w:jc w:val="both"/>
              <w:rPr>
                <w:lang w:val="en-AU"/>
              </w:rPr>
            </w:pPr>
            <w:r w:rsidRPr="009747C4">
              <w:rPr>
                <w:lang w:val="en-AU"/>
              </w:rPr>
              <w:t>kinh độ điểm đến</w:t>
            </w:r>
          </w:p>
        </w:tc>
      </w:tr>
      <w:tr w:rsidR="00B94B9C" w:rsidRPr="009747C4" w14:paraId="33A165DD" w14:textId="77777777" w:rsidTr="00D129B8">
        <w:tc>
          <w:tcPr>
            <w:tcW w:w="3021" w:type="dxa"/>
          </w:tcPr>
          <w:p w14:paraId="0385060E"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distance</w:t>
            </w:r>
          </w:p>
        </w:tc>
        <w:tc>
          <w:tcPr>
            <w:tcW w:w="3021" w:type="dxa"/>
          </w:tcPr>
          <w:p w14:paraId="2146059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650C4FA" w14:textId="77777777" w:rsidR="00B94B9C" w:rsidRPr="009747C4" w:rsidRDefault="00B94B9C" w:rsidP="000F669E">
            <w:pPr>
              <w:spacing w:before="60" w:after="60" w:line="360" w:lineRule="auto"/>
              <w:jc w:val="both"/>
              <w:rPr>
                <w:lang w:val="en-AU"/>
              </w:rPr>
            </w:pPr>
            <w:r w:rsidRPr="009747C4">
              <w:rPr>
                <w:lang w:val="en-AU"/>
              </w:rPr>
              <w:t>khoảng cách</w:t>
            </w:r>
          </w:p>
        </w:tc>
      </w:tr>
      <w:tr w:rsidR="00B94B9C" w:rsidRPr="009747C4" w14:paraId="60F7D703" w14:textId="77777777" w:rsidTr="00D129B8">
        <w:tc>
          <w:tcPr>
            <w:tcW w:w="3021" w:type="dxa"/>
          </w:tcPr>
          <w:p w14:paraId="51CDAE3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final_price</w:t>
            </w:r>
          </w:p>
        </w:tc>
        <w:tc>
          <w:tcPr>
            <w:tcW w:w="3021" w:type="dxa"/>
          </w:tcPr>
          <w:p w14:paraId="5AA17980"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7FBF178F" w14:textId="77777777" w:rsidR="00B94B9C" w:rsidRPr="009747C4" w:rsidRDefault="00B94B9C" w:rsidP="000F669E">
            <w:pPr>
              <w:spacing w:before="60" w:after="60" w:line="360" w:lineRule="auto"/>
              <w:jc w:val="both"/>
              <w:rPr>
                <w:lang w:val="en-AU"/>
              </w:rPr>
            </w:pPr>
            <w:r w:rsidRPr="009747C4">
              <w:rPr>
                <w:lang w:val="en-AU"/>
              </w:rPr>
              <w:t>số tiền chuyến xe</w:t>
            </w:r>
          </w:p>
        </w:tc>
      </w:tr>
      <w:tr w:rsidR="00B94B9C" w:rsidRPr="009747C4" w14:paraId="2729DBE1" w14:textId="77777777" w:rsidTr="00D129B8">
        <w:tc>
          <w:tcPr>
            <w:tcW w:w="3021" w:type="dxa"/>
          </w:tcPr>
          <w:p w14:paraId="1F0076E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coordinates</w:t>
            </w:r>
          </w:p>
        </w:tc>
        <w:tc>
          <w:tcPr>
            <w:tcW w:w="3021" w:type="dxa"/>
          </w:tcPr>
          <w:p w14:paraId="6FDECD44"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517596DF" w14:textId="77777777" w:rsidR="00B94B9C" w:rsidRPr="009747C4" w:rsidRDefault="00B94B9C" w:rsidP="000F669E">
            <w:pPr>
              <w:spacing w:before="60" w:after="60" w:line="360" w:lineRule="auto"/>
              <w:jc w:val="both"/>
              <w:rPr>
                <w:lang w:val="en-AU"/>
              </w:rPr>
            </w:pPr>
            <w:r w:rsidRPr="009747C4">
              <w:rPr>
                <w:lang w:val="en-AU"/>
              </w:rPr>
              <w:t>vị trí các điểm trên đường đi</w:t>
            </w:r>
          </w:p>
        </w:tc>
      </w:tr>
      <w:tr w:rsidR="00B94B9C" w:rsidRPr="009747C4" w14:paraId="44EB1612" w14:textId="77777777" w:rsidTr="00D129B8">
        <w:tc>
          <w:tcPr>
            <w:tcW w:w="3021" w:type="dxa"/>
          </w:tcPr>
          <w:p w14:paraId="0BE50BA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duration</w:t>
            </w:r>
          </w:p>
        </w:tc>
        <w:tc>
          <w:tcPr>
            <w:tcW w:w="3021" w:type="dxa"/>
          </w:tcPr>
          <w:p w14:paraId="6CFDA384"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976FD95" w14:textId="77777777" w:rsidR="00B94B9C" w:rsidRPr="009747C4" w:rsidRDefault="00B94B9C" w:rsidP="000F669E">
            <w:pPr>
              <w:spacing w:before="60" w:after="60" w:line="360" w:lineRule="auto"/>
              <w:jc w:val="both"/>
              <w:rPr>
                <w:lang w:val="en-AU"/>
              </w:rPr>
            </w:pPr>
            <w:r w:rsidRPr="009747C4">
              <w:rPr>
                <w:lang w:val="en-AU"/>
              </w:rPr>
              <w:t>thời gian ước tính</w:t>
            </w:r>
          </w:p>
        </w:tc>
      </w:tr>
      <w:tr w:rsidR="00B94B9C" w:rsidRPr="009747C4" w14:paraId="45F5BEBD" w14:textId="77777777" w:rsidTr="00D129B8">
        <w:tc>
          <w:tcPr>
            <w:tcW w:w="3021" w:type="dxa"/>
          </w:tcPr>
          <w:p w14:paraId="09BA7B5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payment_method</w:t>
            </w:r>
          </w:p>
        </w:tc>
        <w:tc>
          <w:tcPr>
            <w:tcW w:w="3021" w:type="dxa"/>
          </w:tcPr>
          <w:p w14:paraId="5219B6E7"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3F8AAC03" w14:textId="77777777" w:rsidR="00B94B9C" w:rsidRPr="009747C4" w:rsidRDefault="00B94B9C" w:rsidP="000F669E">
            <w:pPr>
              <w:spacing w:before="60" w:after="60" w:line="360" w:lineRule="auto"/>
              <w:jc w:val="both"/>
              <w:rPr>
                <w:lang w:val="en-AU"/>
              </w:rPr>
            </w:pPr>
            <w:r w:rsidRPr="009747C4">
              <w:rPr>
                <w:lang w:val="en-AU"/>
              </w:rPr>
              <w:t>phương thức thanh toán</w:t>
            </w:r>
          </w:p>
        </w:tc>
      </w:tr>
      <w:tr w:rsidR="00B94B9C" w:rsidRPr="009747C4" w14:paraId="012590B2" w14:textId="77777777" w:rsidTr="00D129B8">
        <w:tc>
          <w:tcPr>
            <w:tcW w:w="3021" w:type="dxa"/>
          </w:tcPr>
          <w:p w14:paraId="7FA335B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w:t>
            </w:r>
          </w:p>
        </w:tc>
        <w:tc>
          <w:tcPr>
            <w:tcW w:w="3021" w:type="dxa"/>
          </w:tcPr>
          <w:p w14:paraId="3350C49D" w14:textId="77777777" w:rsidR="00B94B9C" w:rsidRPr="009747C4" w:rsidRDefault="00B94B9C" w:rsidP="000F669E">
            <w:pPr>
              <w:spacing w:before="60" w:after="60" w:line="360" w:lineRule="auto"/>
              <w:jc w:val="both"/>
              <w:rPr>
                <w:lang w:val="en-AU"/>
              </w:rPr>
            </w:pPr>
            <w:r w:rsidRPr="009747C4">
              <w:rPr>
                <w:lang w:val="en-AU"/>
              </w:rPr>
              <w:t>varchar(50)</w:t>
            </w:r>
          </w:p>
        </w:tc>
        <w:tc>
          <w:tcPr>
            <w:tcW w:w="3022" w:type="dxa"/>
          </w:tcPr>
          <w:p w14:paraId="3C937CBF" w14:textId="77777777" w:rsidR="00B94B9C" w:rsidRPr="009747C4" w:rsidRDefault="00B94B9C" w:rsidP="000F669E">
            <w:pPr>
              <w:spacing w:before="60" w:after="60" w:line="360" w:lineRule="auto"/>
              <w:jc w:val="both"/>
              <w:rPr>
                <w:lang w:val="en-AU"/>
              </w:rPr>
            </w:pPr>
            <w:r w:rsidRPr="009747C4">
              <w:rPr>
                <w:lang w:val="en-AU"/>
              </w:rPr>
              <w:t>loại xe</w:t>
            </w:r>
          </w:p>
        </w:tc>
      </w:tr>
      <w:tr w:rsidR="00B94B9C" w:rsidRPr="009747C4" w14:paraId="54AA5CB1" w14:textId="77777777" w:rsidTr="00D129B8">
        <w:tc>
          <w:tcPr>
            <w:tcW w:w="3021" w:type="dxa"/>
          </w:tcPr>
          <w:p w14:paraId="192C9FF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pickup_address</w:t>
            </w:r>
          </w:p>
        </w:tc>
        <w:tc>
          <w:tcPr>
            <w:tcW w:w="3021" w:type="dxa"/>
          </w:tcPr>
          <w:p w14:paraId="600142AF"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B682042" w14:textId="77777777" w:rsidR="00B94B9C" w:rsidRPr="009747C4" w:rsidRDefault="00B94B9C" w:rsidP="000F669E">
            <w:pPr>
              <w:spacing w:before="60" w:after="60" w:line="360" w:lineRule="auto"/>
              <w:jc w:val="both"/>
              <w:rPr>
                <w:lang w:val="en-AU"/>
              </w:rPr>
            </w:pPr>
            <w:r w:rsidRPr="009747C4">
              <w:rPr>
                <w:lang w:val="en-AU"/>
              </w:rPr>
              <w:t>địa chỉ điểm đến</w:t>
            </w:r>
          </w:p>
        </w:tc>
      </w:tr>
      <w:tr w:rsidR="00B94B9C" w:rsidRPr="009747C4" w14:paraId="225D5ECB" w14:textId="77777777" w:rsidTr="00D129B8">
        <w:tc>
          <w:tcPr>
            <w:tcW w:w="3021" w:type="dxa"/>
          </w:tcPr>
          <w:p w14:paraId="26B2CE8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dropoff_address</w:t>
            </w:r>
          </w:p>
        </w:tc>
        <w:tc>
          <w:tcPr>
            <w:tcW w:w="3021" w:type="dxa"/>
          </w:tcPr>
          <w:p w14:paraId="34AA4E9D"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0496A5A5" w14:textId="77777777" w:rsidR="00B94B9C" w:rsidRPr="009747C4" w:rsidRDefault="00B94B9C" w:rsidP="000F669E">
            <w:pPr>
              <w:spacing w:before="60" w:after="60" w:line="360" w:lineRule="auto"/>
              <w:jc w:val="both"/>
              <w:rPr>
                <w:lang w:val="en-AU"/>
              </w:rPr>
            </w:pPr>
            <w:r w:rsidRPr="009747C4">
              <w:rPr>
                <w:lang w:val="en-AU"/>
              </w:rPr>
              <w:t>địa chỉ điểm đón</w:t>
            </w:r>
          </w:p>
        </w:tc>
      </w:tr>
    </w:tbl>
    <w:p w14:paraId="730A5FE5" w14:textId="77777777" w:rsidR="00B94B9C" w:rsidRPr="009747C4" w:rsidRDefault="00B94B9C" w:rsidP="000F669E">
      <w:pPr>
        <w:pStyle w:val="Heading8"/>
        <w:spacing w:line="360" w:lineRule="auto"/>
        <w:rPr>
          <w:rFonts w:cs="Times New Roman"/>
          <w:lang w:val="en-US"/>
        </w:rPr>
      </w:pPr>
      <w:bookmarkStart w:id="243" w:name="_Toc186055005"/>
      <w:r w:rsidRPr="009747C4">
        <w:rPr>
          <w:rFonts w:cs="Times New Roman"/>
          <w:lang w:val="en-US"/>
        </w:rPr>
        <w:lastRenderedPageBreak/>
        <w:t xml:space="preserve">Bảng </w:t>
      </w:r>
      <w:r w:rsidR="00FB6977" w:rsidRPr="009747C4">
        <w:rPr>
          <w:rFonts w:cs="Times New Roman"/>
          <w:lang w:val="en-US"/>
        </w:rPr>
        <w:t>3.24</w:t>
      </w:r>
      <w:r w:rsidRPr="009747C4">
        <w:rPr>
          <w:rFonts w:cs="Times New Roman"/>
          <w:lang w:val="en-US"/>
        </w:rPr>
        <w:t xml:space="preserve"> Bảng request_ride</w:t>
      </w:r>
      <w:bookmarkEnd w:id="243"/>
    </w:p>
    <w:p w14:paraId="700DBF56"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3.5.1.11 review (đánh giá)</w:t>
      </w:r>
    </w:p>
    <w:tbl>
      <w:tblPr>
        <w:tblStyle w:val="TableGrid"/>
        <w:tblW w:w="0" w:type="auto"/>
        <w:tblLook w:val="04A0" w:firstRow="1" w:lastRow="0" w:firstColumn="1" w:lastColumn="0" w:noHBand="0" w:noVBand="1"/>
      </w:tblPr>
      <w:tblGrid>
        <w:gridCol w:w="3021"/>
        <w:gridCol w:w="3021"/>
        <w:gridCol w:w="3022"/>
      </w:tblGrid>
      <w:tr w:rsidR="00B94B9C" w:rsidRPr="009747C4" w14:paraId="1185FBEB" w14:textId="77777777" w:rsidTr="00D129B8">
        <w:tc>
          <w:tcPr>
            <w:tcW w:w="3021" w:type="dxa"/>
          </w:tcPr>
          <w:p w14:paraId="5A723CD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B9565B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D6BF43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048D1B7F" w14:textId="77777777" w:rsidTr="00D129B8">
        <w:tc>
          <w:tcPr>
            <w:tcW w:w="3021" w:type="dxa"/>
          </w:tcPr>
          <w:p w14:paraId="5C1E107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86B1BAC"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01158EC"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393AD3D2" w14:textId="77777777" w:rsidTr="00D129B8">
        <w:tc>
          <w:tcPr>
            <w:tcW w:w="3021" w:type="dxa"/>
          </w:tcPr>
          <w:p w14:paraId="34648EB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ride_id</w:t>
            </w:r>
          </w:p>
        </w:tc>
        <w:tc>
          <w:tcPr>
            <w:tcW w:w="3021" w:type="dxa"/>
          </w:tcPr>
          <w:p w14:paraId="10C49399"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605F0B21" w14:textId="77777777" w:rsidR="00B94B9C" w:rsidRPr="009747C4" w:rsidRDefault="00B94B9C" w:rsidP="000F669E">
            <w:pPr>
              <w:spacing w:before="60" w:after="60" w:line="360" w:lineRule="auto"/>
              <w:jc w:val="both"/>
              <w:rPr>
                <w:lang w:val="en-AU"/>
              </w:rPr>
            </w:pPr>
            <w:r w:rsidRPr="009747C4">
              <w:rPr>
                <w:lang w:val="en-AU"/>
              </w:rPr>
              <w:t>khoá ngoại, mã chuyến xe</w:t>
            </w:r>
          </w:p>
        </w:tc>
      </w:tr>
      <w:tr w:rsidR="00B94B9C" w:rsidRPr="009747C4" w14:paraId="40D4260E" w14:textId="77777777" w:rsidTr="00D129B8">
        <w:tc>
          <w:tcPr>
            <w:tcW w:w="3021" w:type="dxa"/>
          </w:tcPr>
          <w:p w14:paraId="20DCE92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rating</w:t>
            </w:r>
          </w:p>
        </w:tc>
        <w:tc>
          <w:tcPr>
            <w:tcW w:w="3021" w:type="dxa"/>
          </w:tcPr>
          <w:p w14:paraId="55E9F435"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0B4A6A14" w14:textId="77777777" w:rsidR="00B94B9C" w:rsidRPr="009747C4" w:rsidRDefault="00B94B9C" w:rsidP="000F669E">
            <w:pPr>
              <w:spacing w:before="60" w:after="60" w:line="360" w:lineRule="auto"/>
              <w:jc w:val="both"/>
              <w:rPr>
                <w:lang w:val="en-AU"/>
              </w:rPr>
            </w:pPr>
            <w:r w:rsidRPr="009747C4">
              <w:rPr>
                <w:lang w:val="en-AU"/>
              </w:rPr>
              <w:t xml:space="preserve">đánh giá </w:t>
            </w:r>
          </w:p>
        </w:tc>
      </w:tr>
      <w:tr w:rsidR="00B94B9C" w:rsidRPr="009747C4" w14:paraId="2266EB7E" w14:textId="77777777" w:rsidTr="00D129B8">
        <w:tc>
          <w:tcPr>
            <w:tcW w:w="3021" w:type="dxa"/>
          </w:tcPr>
          <w:p w14:paraId="25C4C80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comment</w:t>
            </w:r>
          </w:p>
        </w:tc>
        <w:tc>
          <w:tcPr>
            <w:tcW w:w="3021" w:type="dxa"/>
          </w:tcPr>
          <w:p w14:paraId="093B297D"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3DB34B92" w14:textId="77777777" w:rsidR="00B94B9C" w:rsidRPr="009747C4" w:rsidRDefault="00B94B9C" w:rsidP="000F669E">
            <w:pPr>
              <w:spacing w:before="60" w:after="60" w:line="360" w:lineRule="auto"/>
              <w:jc w:val="both"/>
              <w:rPr>
                <w:lang w:val="en-AU"/>
              </w:rPr>
            </w:pPr>
            <w:r w:rsidRPr="009747C4">
              <w:rPr>
                <w:lang w:val="en-AU"/>
              </w:rPr>
              <w:t>đánh giá qua bình luận</w:t>
            </w:r>
          </w:p>
        </w:tc>
      </w:tr>
    </w:tbl>
    <w:p w14:paraId="6165173D" w14:textId="77777777" w:rsidR="00B94B9C" w:rsidRPr="009747C4" w:rsidRDefault="00B94B9C" w:rsidP="000F669E">
      <w:pPr>
        <w:pStyle w:val="Heading8"/>
        <w:spacing w:line="360" w:lineRule="auto"/>
        <w:rPr>
          <w:rFonts w:cs="Times New Roman"/>
          <w:lang w:val="en-US"/>
        </w:rPr>
      </w:pPr>
      <w:bookmarkStart w:id="244" w:name="_Toc186055006"/>
      <w:r w:rsidRPr="009747C4">
        <w:rPr>
          <w:rFonts w:cs="Times New Roman"/>
          <w:lang w:val="en-US"/>
        </w:rPr>
        <w:t xml:space="preserve">Bảng </w:t>
      </w:r>
      <w:r w:rsidR="00FB6977" w:rsidRPr="009747C4">
        <w:rPr>
          <w:rFonts w:cs="Times New Roman"/>
          <w:lang w:val="en-US"/>
        </w:rPr>
        <w:t>3.25</w:t>
      </w:r>
      <w:r w:rsidRPr="009747C4">
        <w:rPr>
          <w:rFonts w:cs="Times New Roman"/>
          <w:lang w:val="en-US"/>
        </w:rPr>
        <w:t xml:space="preserve"> Bảng review</w:t>
      </w:r>
      <w:bookmarkEnd w:id="244"/>
    </w:p>
    <w:p w14:paraId="7E397086"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3.5.1.12 vehicle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01400183" w14:textId="77777777" w:rsidTr="00D129B8">
        <w:tc>
          <w:tcPr>
            <w:tcW w:w="3021" w:type="dxa"/>
          </w:tcPr>
          <w:p w14:paraId="7C9EBE0F"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70EE4F8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016E585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70F2BA2C" w14:textId="77777777" w:rsidTr="00D129B8">
        <w:tc>
          <w:tcPr>
            <w:tcW w:w="3021" w:type="dxa"/>
          </w:tcPr>
          <w:p w14:paraId="0F86B46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3DC32F57"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03FBE0FB"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753BC96C" w14:textId="77777777" w:rsidTr="00D129B8">
        <w:tc>
          <w:tcPr>
            <w:tcW w:w="3021" w:type="dxa"/>
          </w:tcPr>
          <w:p w14:paraId="2ADD24A5"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00D38EC2"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4F186086" w14:textId="77777777" w:rsidR="00B94B9C" w:rsidRPr="009747C4" w:rsidRDefault="00B94B9C" w:rsidP="000F669E">
            <w:pPr>
              <w:spacing w:before="60" w:after="60" w:line="360" w:lineRule="auto"/>
              <w:jc w:val="both"/>
              <w:rPr>
                <w:lang w:val="en-AU"/>
              </w:rPr>
            </w:pPr>
            <w:r w:rsidRPr="009747C4">
              <w:rPr>
                <w:lang w:val="en-AU"/>
              </w:rPr>
              <w:t>tên phương tiện</w:t>
            </w:r>
          </w:p>
        </w:tc>
      </w:tr>
      <w:tr w:rsidR="00B94B9C" w:rsidRPr="009747C4" w14:paraId="15889041" w14:textId="77777777" w:rsidTr="00D129B8">
        <w:tc>
          <w:tcPr>
            <w:tcW w:w="3021" w:type="dxa"/>
          </w:tcPr>
          <w:p w14:paraId="11AB2A40"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vehicle_type_id</w:t>
            </w:r>
          </w:p>
        </w:tc>
        <w:tc>
          <w:tcPr>
            <w:tcW w:w="3021" w:type="dxa"/>
          </w:tcPr>
          <w:p w14:paraId="6E809005"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5522078D" w14:textId="77777777" w:rsidR="00B94B9C" w:rsidRPr="009747C4" w:rsidRDefault="00B94B9C" w:rsidP="000F669E">
            <w:pPr>
              <w:spacing w:before="60" w:after="60" w:line="360" w:lineRule="auto"/>
              <w:jc w:val="both"/>
              <w:rPr>
                <w:lang w:val="en-AU"/>
              </w:rPr>
            </w:pPr>
            <w:r w:rsidRPr="009747C4">
              <w:rPr>
                <w:lang w:val="en-AU"/>
              </w:rPr>
              <w:t xml:space="preserve">khoá ngoại, mã loại phương tiện </w:t>
            </w:r>
          </w:p>
        </w:tc>
      </w:tr>
      <w:tr w:rsidR="00B94B9C" w:rsidRPr="009747C4" w14:paraId="722C9BF1" w14:textId="77777777" w:rsidTr="00D129B8">
        <w:tc>
          <w:tcPr>
            <w:tcW w:w="3021" w:type="dxa"/>
          </w:tcPr>
          <w:p w14:paraId="3312D3E6"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description</w:t>
            </w:r>
          </w:p>
        </w:tc>
        <w:tc>
          <w:tcPr>
            <w:tcW w:w="3021" w:type="dxa"/>
          </w:tcPr>
          <w:p w14:paraId="7457E090"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6A4EF57D" w14:textId="77777777" w:rsidR="00B94B9C" w:rsidRPr="009747C4" w:rsidRDefault="00B94B9C" w:rsidP="000F669E">
            <w:pPr>
              <w:spacing w:before="60" w:after="60" w:line="360" w:lineRule="auto"/>
              <w:jc w:val="both"/>
              <w:rPr>
                <w:lang w:val="en-AU"/>
              </w:rPr>
            </w:pPr>
            <w:r w:rsidRPr="009747C4">
              <w:rPr>
                <w:lang w:val="en-AU"/>
              </w:rPr>
              <w:t>mô tả phương tiện</w:t>
            </w:r>
          </w:p>
        </w:tc>
      </w:tr>
      <w:tr w:rsidR="00B94B9C" w:rsidRPr="009747C4" w14:paraId="037B7CED" w14:textId="77777777" w:rsidTr="00D129B8">
        <w:tc>
          <w:tcPr>
            <w:tcW w:w="3021" w:type="dxa"/>
          </w:tcPr>
          <w:p w14:paraId="34675D1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code</w:t>
            </w:r>
          </w:p>
        </w:tc>
        <w:tc>
          <w:tcPr>
            <w:tcW w:w="3021" w:type="dxa"/>
          </w:tcPr>
          <w:p w14:paraId="7C6B34F6"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37DBBA01" w14:textId="77777777" w:rsidR="00B94B9C" w:rsidRPr="009747C4" w:rsidRDefault="00B94B9C" w:rsidP="000F669E">
            <w:pPr>
              <w:spacing w:before="60" w:after="60" w:line="360" w:lineRule="auto"/>
              <w:jc w:val="both"/>
              <w:rPr>
                <w:lang w:val="en-AU"/>
              </w:rPr>
            </w:pPr>
            <w:r w:rsidRPr="009747C4">
              <w:rPr>
                <w:lang w:val="en-AU"/>
              </w:rPr>
              <w:t>biển số xe</w:t>
            </w:r>
          </w:p>
        </w:tc>
      </w:tr>
    </w:tbl>
    <w:p w14:paraId="33744B4B" w14:textId="77777777" w:rsidR="00B94B9C" w:rsidRPr="009747C4" w:rsidRDefault="00B94B9C" w:rsidP="000F669E">
      <w:pPr>
        <w:pStyle w:val="Heading8"/>
        <w:spacing w:line="360" w:lineRule="auto"/>
        <w:rPr>
          <w:rFonts w:cs="Times New Roman"/>
          <w:lang w:val="en-US"/>
        </w:rPr>
      </w:pPr>
      <w:bookmarkStart w:id="245" w:name="_Toc186055007"/>
      <w:r w:rsidRPr="009747C4">
        <w:rPr>
          <w:rFonts w:cs="Times New Roman"/>
          <w:lang w:val="en-US"/>
        </w:rPr>
        <w:t xml:space="preserve">Bảng </w:t>
      </w:r>
      <w:r w:rsidR="00FB6977" w:rsidRPr="009747C4">
        <w:rPr>
          <w:rFonts w:cs="Times New Roman"/>
          <w:lang w:val="en-US"/>
        </w:rPr>
        <w:t>3.26</w:t>
      </w:r>
      <w:r w:rsidRPr="009747C4">
        <w:rPr>
          <w:rFonts w:cs="Times New Roman"/>
          <w:lang w:val="en-US"/>
        </w:rPr>
        <w:t xml:space="preserve"> Bảng vehicle</w:t>
      </w:r>
      <w:bookmarkEnd w:id="245"/>
    </w:p>
    <w:p w14:paraId="0F7942C2"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3.5.1.13 vehicle_type (loại phương tiện)</w:t>
      </w:r>
    </w:p>
    <w:tbl>
      <w:tblPr>
        <w:tblStyle w:val="TableGrid"/>
        <w:tblW w:w="0" w:type="auto"/>
        <w:tblLook w:val="04A0" w:firstRow="1" w:lastRow="0" w:firstColumn="1" w:lastColumn="0" w:noHBand="0" w:noVBand="1"/>
      </w:tblPr>
      <w:tblGrid>
        <w:gridCol w:w="3021"/>
        <w:gridCol w:w="3021"/>
        <w:gridCol w:w="3022"/>
      </w:tblGrid>
      <w:tr w:rsidR="00B94B9C" w:rsidRPr="009747C4" w14:paraId="43AD6375" w14:textId="77777777" w:rsidTr="00D129B8">
        <w:tc>
          <w:tcPr>
            <w:tcW w:w="3021" w:type="dxa"/>
          </w:tcPr>
          <w:p w14:paraId="3A02BD0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161AAA5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180645B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1405C05E" w14:textId="77777777" w:rsidTr="00D129B8">
        <w:tc>
          <w:tcPr>
            <w:tcW w:w="3021" w:type="dxa"/>
          </w:tcPr>
          <w:p w14:paraId="6DCD618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7B22A88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7BA8C11F"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465AB4B9" w14:textId="77777777" w:rsidTr="00D129B8">
        <w:tc>
          <w:tcPr>
            <w:tcW w:w="3021" w:type="dxa"/>
          </w:tcPr>
          <w:p w14:paraId="3BB1A49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name</w:t>
            </w:r>
          </w:p>
        </w:tc>
        <w:tc>
          <w:tcPr>
            <w:tcW w:w="3021" w:type="dxa"/>
          </w:tcPr>
          <w:p w14:paraId="2904623E"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2839A424" w14:textId="77777777" w:rsidR="00B94B9C" w:rsidRPr="009747C4" w:rsidRDefault="00B94B9C" w:rsidP="000F669E">
            <w:pPr>
              <w:spacing w:before="60" w:after="60" w:line="360" w:lineRule="auto"/>
              <w:jc w:val="both"/>
              <w:rPr>
                <w:lang w:val="en-AU"/>
              </w:rPr>
            </w:pPr>
            <w:r w:rsidRPr="009747C4">
              <w:rPr>
                <w:lang w:val="en-AU"/>
              </w:rPr>
              <w:t>tên loại phương tiện</w:t>
            </w:r>
          </w:p>
        </w:tc>
      </w:tr>
      <w:tr w:rsidR="00B94B9C" w:rsidRPr="009747C4" w14:paraId="070403ED" w14:textId="77777777" w:rsidTr="00D129B8">
        <w:tc>
          <w:tcPr>
            <w:tcW w:w="3021" w:type="dxa"/>
          </w:tcPr>
          <w:p w14:paraId="20D3E72A"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price_start</w:t>
            </w:r>
          </w:p>
        </w:tc>
        <w:tc>
          <w:tcPr>
            <w:tcW w:w="3021" w:type="dxa"/>
          </w:tcPr>
          <w:p w14:paraId="7C57F472"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5549B079" w14:textId="77777777" w:rsidR="00B94B9C" w:rsidRPr="009747C4" w:rsidRDefault="00B94B9C" w:rsidP="000F669E">
            <w:pPr>
              <w:spacing w:before="60" w:after="60" w:line="360" w:lineRule="auto"/>
              <w:jc w:val="both"/>
              <w:rPr>
                <w:lang w:val="en-AU"/>
              </w:rPr>
            </w:pPr>
            <w:r w:rsidRPr="009747C4">
              <w:rPr>
                <w:lang w:val="en-AU"/>
              </w:rPr>
              <w:t xml:space="preserve">giá tiền khởi đầu 2km </w:t>
            </w:r>
          </w:p>
        </w:tc>
      </w:tr>
      <w:tr w:rsidR="00B94B9C" w:rsidRPr="009747C4" w14:paraId="4435C910" w14:textId="77777777" w:rsidTr="00D129B8">
        <w:tc>
          <w:tcPr>
            <w:tcW w:w="3021" w:type="dxa"/>
          </w:tcPr>
          <w:p w14:paraId="4017592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price_per_km</w:t>
            </w:r>
          </w:p>
        </w:tc>
        <w:tc>
          <w:tcPr>
            <w:tcW w:w="3021" w:type="dxa"/>
          </w:tcPr>
          <w:p w14:paraId="5AC37CD7"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89917E1" w14:textId="77777777" w:rsidR="00B94B9C" w:rsidRPr="009747C4" w:rsidRDefault="00B94B9C" w:rsidP="000F669E">
            <w:pPr>
              <w:spacing w:before="60" w:after="60" w:line="360" w:lineRule="auto"/>
              <w:jc w:val="both"/>
              <w:rPr>
                <w:lang w:val="en-AU"/>
              </w:rPr>
            </w:pPr>
            <w:r w:rsidRPr="009747C4">
              <w:rPr>
                <w:lang w:val="en-AU"/>
              </w:rPr>
              <w:t>giá tiền trên mỗi kilomet tính từ kilomet thứ 3</w:t>
            </w:r>
          </w:p>
        </w:tc>
      </w:tr>
      <w:tr w:rsidR="00B94B9C" w:rsidRPr="009747C4" w14:paraId="793B3AC5" w14:textId="77777777" w:rsidTr="00D129B8">
        <w:tc>
          <w:tcPr>
            <w:tcW w:w="3021" w:type="dxa"/>
          </w:tcPr>
          <w:p w14:paraId="5E6F38B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price_per_time</w:t>
            </w:r>
          </w:p>
        </w:tc>
        <w:tc>
          <w:tcPr>
            <w:tcW w:w="3021" w:type="dxa"/>
          </w:tcPr>
          <w:p w14:paraId="6BE080E6" w14:textId="77777777" w:rsidR="00B94B9C" w:rsidRPr="009747C4" w:rsidRDefault="00B94B9C" w:rsidP="000F669E">
            <w:pPr>
              <w:spacing w:before="60" w:after="60" w:line="360" w:lineRule="auto"/>
              <w:jc w:val="both"/>
              <w:rPr>
                <w:lang w:val="en-AU"/>
              </w:rPr>
            </w:pPr>
            <w:r w:rsidRPr="009747C4">
              <w:rPr>
                <w:lang w:val="en-AU"/>
              </w:rPr>
              <w:t>numeric</w:t>
            </w:r>
          </w:p>
        </w:tc>
        <w:tc>
          <w:tcPr>
            <w:tcW w:w="3022" w:type="dxa"/>
          </w:tcPr>
          <w:p w14:paraId="1EBDFA62" w14:textId="77777777" w:rsidR="00B94B9C" w:rsidRPr="009747C4" w:rsidRDefault="00B94B9C" w:rsidP="000F669E">
            <w:pPr>
              <w:spacing w:before="60" w:after="60" w:line="360" w:lineRule="auto"/>
              <w:jc w:val="both"/>
              <w:rPr>
                <w:lang w:val="en-AU"/>
              </w:rPr>
            </w:pPr>
            <w:r w:rsidRPr="009747C4">
              <w:rPr>
                <w:lang w:val="en-AU"/>
              </w:rPr>
              <w:t>giá trền trên mỗi phút</w:t>
            </w:r>
          </w:p>
        </w:tc>
      </w:tr>
    </w:tbl>
    <w:p w14:paraId="704A881B" w14:textId="77777777" w:rsidR="00B94B9C" w:rsidRPr="009747C4" w:rsidRDefault="00B94B9C" w:rsidP="000F669E">
      <w:pPr>
        <w:pStyle w:val="Heading8"/>
        <w:spacing w:line="360" w:lineRule="auto"/>
        <w:rPr>
          <w:rFonts w:cs="Times New Roman"/>
          <w:lang w:val="en-US"/>
        </w:rPr>
      </w:pPr>
      <w:bookmarkStart w:id="246" w:name="_Toc186055008"/>
      <w:r w:rsidRPr="009747C4">
        <w:rPr>
          <w:rFonts w:cs="Times New Roman"/>
          <w:lang w:val="en-US"/>
        </w:rPr>
        <w:lastRenderedPageBreak/>
        <w:t xml:space="preserve">Bảng </w:t>
      </w:r>
      <w:r w:rsidR="00FB6977" w:rsidRPr="009747C4">
        <w:rPr>
          <w:rFonts w:cs="Times New Roman"/>
          <w:lang w:val="en-US"/>
        </w:rPr>
        <w:t>3.27</w:t>
      </w:r>
      <w:r w:rsidRPr="009747C4">
        <w:rPr>
          <w:rFonts w:cs="Times New Roman"/>
          <w:lang w:val="en-US"/>
        </w:rPr>
        <w:t xml:space="preserve"> Bảng vehicle_type</w:t>
      </w:r>
      <w:bookmarkEnd w:id="246"/>
    </w:p>
    <w:p w14:paraId="76546D6A"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3.5.1.14 notification (thông báo)</w:t>
      </w:r>
    </w:p>
    <w:tbl>
      <w:tblPr>
        <w:tblStyle w:val="TableGrid"/>
        <w:tblW w:w="0" w:type="auto"/>
        <w:tblLook w:val="04A0" w:firstRow="1" w:lastRow="0" w:firstColumn="1" w:lastColumn="0" w:noHBand="0" w:noVBand="1"/>
      </w:tblPr>
      <w:tblGrid>
        <w:gridCol w:w="3021"/>
        <w:gridCol w:w="3021"/>
        <w:gridCol w:w="3022"/>
      </w:tblGrid>
      <w:tr w:rsidR="00B94B9C" w:rsidRPr="009747C4" w14:paraId="2A1CEBC5" w14:textId="77777777" w:rsidTr="00D129B8">
        <w:tc>
          <w:tcPr>
            <w:tcW w:w="3021" w:type="dxa"/>
          </w:tcPr>
          <w:p w14:paraId="1FF6743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4CD553CC"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2EFC8F94"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334AB12F" w14:textId="77777777" w:rsidTr="00D129B8">
        <w:tc>
          <w:tcPr>
            <w:tcW w:w="3021" w:type="dxa"/>
          </w:tcPr>
          <w:p w14:paraId="328DB79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id</w:t>
            </w:r>
          </w:p>
        </w:tc>
        <w:tc>
          <w:tcPr>
            <w:tcW w:w="3021" w:type="dxa"/>
          </w:tcPr>
          <w:p w14:paraId="01C8D93A"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1142307C" w14:textId="77777777" w:rsidR="00B94B9C" w:rsidRPr="009747C4" w:rsidRDefault="00B94B9C" w:rsidP="000F669E">
            <w:pPr>
              <w:spacing w:before="60" w:after="60" w:line="360" w:lineRule="auto"/>
              <w:jc w:val="both"/>
              <w:rPr>
                <w:sz w:val="26"/>
                <w:szCs w:val="26"/>
                <w:lang w:val="en-AU"/>
              </w:rPr>
            </w:pPr>
            <w:r w:rsidRPr="009747C4">
              <w:rPr>
                <w:lang w:val="en-AU"/>
              </w:rPr>
              <w:t>khoá chính, id</w:t>
            </w:r>
          </w:p>
        </w:tc>
      </w:tr>
      <w:tr w:rsidR="00B94B9C" w:rsidRPr="009747C4" w14:paraId="5F449A2F" w14:textId="77777777" w:rsidTr="00D129B8">
        <w:tc>
          <w:tcPr>
            <w:tcW w:w="3021" w:type="dxa"/>
          </w:tcPr>
          <w:p w14:paraId="537C2207"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message</w:t>
            </w:r>
          </w:p>
        </w:tc>
        <w:tc>
          <w:tcPr>
            <w:tcW w:w="3021" w:type="dxa"/>
          </w:tcPr>
          <w:p w14:paraId="5C324B18"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1077CEC8" w14:textId="77777777" w:rsidR="00B94B9C" w:rsidRPr="009747C4" w:rsidRDefault="00B94B9C" w:rsidP="000F669E">
            <w:pPr>
              <w:spacing w:before="60" w:after="60" w:line="360" w:lineRule="auto"/>
              <w:jc w:val="both"/>
              <w:rPr>
                <w:lang w:val="en-AU"/>
              </w:rPr>
            </w:pPr>
            <w:r w:rsidRPr="009747C4">
              <w:rPr>
                <w:lang w:val="en-AU"/>
              </w:rPr>
              <w:t>nội dung thông báo</w:t>
            </w:r>
          </w:p>
        </w:tc>
      </w:tr>
      <w:tr w:rsidR="00B94B9C" w:rsidRPr="009747C4" w14:paraId="4C8C47E7" w14:textId="77777777" w:rsidTr="00D129B8">
        <w:tc>
          <w:tcPr>
            <w:tcW w:w="3021" w:type="dxa"/>
          </w:tcPr>
          <w:p w14:paraId="65DBDA82"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timestamp</w:t>
            </w:r>
          </w:p>
        </w:tc>
        <w:tc>
          <w:tcPr>
            <w:tcW w:w="3021" w:type="dxa"/>
          </w:tcPr>
          <w:p w14:paraId="3E5A9A79" w14:textId="77777777" w:rsidR="00B94B9C" w:rsidRPr="009747C4" w:rsidRDefault="00B94B9C" w:rsidP="000F669E">
            <w:pPr>
              <w:spacing w:before="60" w:after="60" w:line="360" w:lineRule="auto"/>
              <w:jc w:val="both"/>
              <w:rPr>
                <w:lang w:val="en-AU"/>
              </w:rPr>
            </w:pPr>
            <w:r w:rsidRPr="009747C4">
              <w:rPr>
                <w:lang w:val="en-AU"/>
              </w:rPr>
              <w:t>timestamp</w:t>
            </w:r>
          </w:p>
        </w:tc>
        <w:tc>
          <w:tcPr>
            <w:tcW w:w="3022" w:type="dxa"/>
          </w:tcPr>
          <w:p w14:paraId="34E4E75A" w14:textId="77777777" w:rsidR="00B94B9C" w:rsidRPr="009747C4" w:rsidRDefault="00B94B9C" w:rsidP="000F669E">
            <w:pPr>
              <w:spacing w:before="60" w:after="60" w:line="360" w:lineRule="auto"/>
              <w:jc w:val="both"/>
              <w:rPr>
                <w:lang w:val="en-AU"/>
              </w:rPr>
            </w:pPr>
            <w:r w:rsidRPr="009747C4">
              <w:rPr>
                <w:lang w:val="en-AU"/>
              </w:rPr>
              <w:t xml:space="preserve">thời gian thông báo </w:t>
            </w:r>
          </w:p>
        </w:tc>
      </w:tr>
      <w:tr w:rsidR="00B94B9C" w:rsidRPr="009747C4" w14:paraId="0E3B70EA" w14:textId="77777777" w:rsidTr="00D129B8">
        <w:tc>
          <w:tcPr>
            <w:tcW w:w="3021" w:type="dxa"/>
          </w:tcPr>
          <w:p w14:paraId="3CAF4B7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title</w:t>
            </w:r>
          </w:p>
        </w:tc>
        <w:tc>
          <w:tcPr>
            <w:tcW w:w="3021" w:type="dxa"/>
          </w:tcPr>
          <w:p w14:paraId="2BEE4F26" w14:textId="77777777" w:rsidR="00B94B9C" w:rsidRPr="009747C4" w:rsidRDefault="00B94B9C" w:rsidP="000F669E">
            <w:pPr>
              <w:spacing w:before="60" w:after="60" w:line="360" w:lineRule="auto"/>
              <w:jc w:val="both"/>
              <w:rPr>
                <w:lang w:val="en-AU"/>
              </w:rPr>
            </w:pPr>
            <w:r w:rsidRPr="009747C4">
              <w:rPr>
                <w:lang w:val="en-AU"/>
              </w:rPr>
              <w:t>varchar(255)</w:t>
            </w:r>
          </w:p>
        </w:tc>
        <w:tc>
          <w:tcPr>
            <w:tcW w:w="3022" w:type="dxa"/>
          </w:tcPr>
          <w:p w14:paraId="705F2C82" w14:textId="77777777" w:rsidR="00B94B9C" w:rsidRPr="009747C4" w:rsidRDefault="00B94B9C" w:rsidP="000F669E">
            <w:pPr>
              <w:spacing w:before="60" w:after="60" w:line="360" w:lineRule="auto"/>
              <w:jc w:val="both"/>
              <w:rPr>
                <w:lang w:val="en-AU"/>
              </w:rPr>
            </w:pPr>
            <w:r w:rsidRPr="009747C4">
              <w:rPr>
                <w:lang w:val="en-AU"/>
              </w:rPr>
              <w:t>tiêu đề thông báo</w:t>
            </w:r>
          </w:p>
        </w:tc>
      </w:tr>
      <w:tr w:rsidR="00B94B9C" w:rsidRPr="009747C4" w14:paraId="6004E066" w14:textId="77777777" w:rsidTr="00D129B8">
        <w:tc>
          <w:tcPr>
            <w:tcW w:w="3021" w:type="dxa"/>
          </w:tcPr>
          <w:p w14:paraId="196773E3"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type</w:t>
            </w:r>
          </w:p>
        </w:tc>
        <w:tc>
          <w:tcPr>
            <w:tcW w:w="3021" w:type="dxa"/>
          </w:tcPr>
          <w:p w14:paraId="30D58BC1" w14:textId="77777777" w:rsidR="00B94B9C" w:rsidRPr="009747C4" w:rsidRDefault="00B94B9C" w:rsidP="000F669E">
            <w:pPr>
              <w:spacing w:before="60" w:after="60" w:line="360" w:lineRule="auto"/>
              <w:jc w:val="both"/>
              <w:rPr>
                <w:lang w:val="en-AU"/>
              </w:rPr>
            </w:pPr>
            <w:r w:rsidRPr="009747C4">
              <w:rPr>
                <w:lang w:val="en-AU"/>
              </w:rPr>
              <w:t>varchar(10)</w:t>
            </w:r>
          </w:p>
        </w:tc>
        <w:tc>
          <w:tcPr>
            <w:tcW w:w="3022" w:type="dxa"/>
          </w:tcPr>
          <w:p w14:paraId="0B5F3F1D" w14:textId="77777777" w:rsidR="00B94B9C" w:rsidRPr="009747C4" w:rsidRDefault="00B94B9C" w:rsidP="000F669E">
            <w:pPr>
              <w:spacing w:before="60" w:after="60" w:line="360" w:lineRule="auto"/>
              <w:jc w:val="both"/>
              <w:rPr>
                <w:lang w:val="en-AU"/>
              </w:rPr>
            </w:pPr>
            <w:r w:rsidRPr="009747C4">
              <w:rPr>
                <w:lang w:val="en-AU"/>
              </w:rPr>
              <w:t>loại thông báo</w:t>
            </w:r>
          </w:p>
        </w:tc>
      </w:tr>
      <w:tr w:rsidR="00B94B9C" w:rsidRPr="009747C4" w14:paraId="1DE19832" w14:textId="77777777" w:rsidTr="00D129B8">
        <w:tc>
          <w:tcPr>
            <w:tcW w:w="3021" w:type="dxa"/>
          </w:tcPr>
          <w:p w14:paraId="362190FB"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is_read</w:t>
            </w:r>
          </w:p>
        </w:tc>
        <w:tc>
          <w:tcPr>
            <w:tcW w:w="3021" w:type="dxa"/>
          </w:tcPr>
          <w:p w14:paraId="40C3C48D" w14:textId="77777777" w:rsidR="00B94B9C" w:rsidRPr="009747C4" w:rsidRDefault="00B94B9C" w:rsidP="000F669E">
            <w:pPr>
              <w:spacing w:before="60" w:after="60" w:line="360" w:lineRule="auto"/>
              <w:jc w:val="both"/>
              <w:rPr>
                <w:lang w:val="en-AU"/>
              </w:rPr>
            </w:pPr>
            <w:r w:rsidRPr="009747C4">
              <w:rPr>
                <w:lang w:val="en-AU"/>
              </w:rPr>
              <w:t>bool</w:t>
            </w:r>
          </w:p>
        </w:tc>
        <w:tc>
          <w:tcPr>
            <w:tcW w:w="3022" w:type="dxa"/>
          </w:tcPr>
          <w:p w14:paraId="3158271F" w14:textId="77777777" w:rsidR="00B94B9C" w:rsidRPr="009747C4" w:rsidRDefault="00B94B9C" w:rsidP="000F669E">
            <w:pPr>
              <w:spacing w:before="60" w:after="60" w:line="360" w:lineRule="auto"/>
              <w:jc w:val="both"/>
              <w:rPr>
                <w:lang w:val="en-AU"/>
              </w:rPr>
            </w:pPr>
            <w:r w:rsidRPr="009747C4">
              <w:rPr>
                <w:lang w:val="en-AU"/>
              </w:rPr>
              <w:t>trạng thái đã đọc chưa</w:t>
            </w:r>
          </w:p>
        </w:tc>
      </w:tr>
    </w:tbl>
    <w:p w14:paraId="72987806" w14:textId="77777777" w:rsidR="00B94B9C" w:rsidRPr="009747C4" w:rsidRDefault="00B94B9C" w:rsidP="000F669E">
      <w:pPr>
        <w:pStyle w:val="Heading8"/>
        <w:spacing w:line="360" w:lineRule="auto"/>
        <w:rPr>
          <w:rFonts w:cs="Times New Roman"/>
          <w:lang w:val="en-US"/>
        </w:rPr>
      </w:pPr>
      <w:bookmarkStart w:id="247" w:name="_Toc186055009"/>
      <w:r w:rsidRPr="009747C4">
        <w:rPr>
          <w:rFonts w:cs="Times New Roman"/>
          <w:lang w:val="en-US"/>
        </w:rPr>
        <w:t xml:space="preserve">Bảng </w:t>
      </w:r>
      <w:r w:rsidR="00FB6977" w:rsidRPr="009747C4">
        <w:rPr>
          <w:rFonts w:cs="Times New Roman"/>
          <w:lang w:val="en-US"/>
        </w:rPr>
        <w:t>3.28</w:t>
      </w:r>
      <w:r w:rsidRPr="009747C4">
        <w:rPr>
          <w:rFonts w:cs="Times New Roman"/>
          <w:lang w:val="en-US"/>
        </w:rPr>
        <w:t xml:space="preserve"> Bảng notification</w:t>
      </w:r>
      <w:bookmarkEnd w:id="247"/>
    </w:p>
    <w:p w14:paraId="5E41716B" w14:textId="77777777" w:rsidR="00B94B9C" w:rsidRPr="009747C4" w:rsidRDefault="00B94B9C" w:rsidP="000F669E">
      <w:pPr>
        <w:pStyle w:val="Heading4"/>
        <w:spacing w:line="360" w:lineRule="auto"/>
        <w:rPr>
          <w:rFonts w:cs="Times New Roman"/>
          <w:color w:val="auto"/>
          <w:lang w:val="en-US"/>
        </w:rPr>
      </w:pPr>
      <w:r w:rsidRPr="009747C4">
        <w:rPr>
          <w:rFonts w:cs="Times New Roman"/>
          <w:color w:val="auto"/>
          <w:lang w:val="en-US"/>
        </w:rPr>
        <w:t>3.5.1.15 customer_notification (thông báo của khách hàng)</w:t>
      </w:r>
    </w:p>
    <w:tbl>
      <w:tblPr>
        <w:tblStyle w:val="TableGrid"/>
        <w:tblW w:w="0" w:type="auto"/>
        <w:tblLook w:val="04A0" w:firstRow="1" w:lastRow="0" w:firstColumn="1" w:lastColumn="0" w:noHBand="0" w:noVBand="1"/>
      </w:tblPr>
      <w:tblGrid>
        <w:gridCol w:w="3021"/>
        <w:gridCol w:w="3021"/>
        <w:gridCol w:w="3022"/>
      </w:tblGrid>
      <w:tr w:rsidR="00B94B9C" w:rsidRPr="009747C4" w14:paraId="26CD0047" w14:textId="77777777" w:rsidTr="00D129B8">
        <w:tc>
          <w:tcPr>
            <w:tcW w:w="3021" w:type="dxa"/>
          </w:tcPr>
          <w:p w14:paraId="0FA8FDC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611D5279"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3CF1E43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6547FEE1" w14:textId="77777777" w:rsidTr="00D129B8">
        <w:tc>
          <w:tcPr>
            <w:tcW w:w="3021" w:type="dxa"/>
          </w:tcPr>
          <w:p w14:paraId="219065A8"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customer_id</w:t>
            </w:r>
          </w:p>
        </w:tc>
        <w:tc>
          <w:tcPr>
            <w:tcW w:w="3021" w:type="dxa"/>
          </w:tcPr>
          <w:p w14:paraId="3B98AAE9"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6AE16E0E" w14:textId="77777777" w:rsidR="00B94B9C" w:rsidRPr="009747C4" w:rsidRDefault="00B94B9C" w:rsidP="000F669E">
            <w:pPr>
              <w:spacing w:before="60" w:after="60" w:line="360" w:lineRule="auto"/>
              <w:jc w:val="both"/>
              <w:rPr>
                <w:sz w:val="26"/>
                <w:szCs w:val="26"/>
                <w:lang w:val="en-AU"/>
              </w:rPr>
            </w:pPr>
            <w:r w:rsidRPr="009747C4">
              <w:rPr>
                <w:lang w:val="en-AU"/>
              </w:rPr>
              <w:t>khoá ngoại, id khách hàng</w:t>
            </w:r>
          </w:p>
        </w:tc>
      </w:tr>
      <w:tr w:rsidR="00B94B9C" w:rsidRPr="009747C4" w14:paraId="20F7524E" w14:textId="77777777" w:rsidTr="00D129B8">
        <w:tc>
          <w:tcPr>
            <w:tcW w:w="3021" w:type="dxa"/>
          </w:tcPr>
          <w:p w14:paraId="1609D7E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12AB99EC"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5C3CBBA3"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4B1D3800" w14:textId="77777777" w:rsidR="00B94B9C" w:rsidRPr="009747C4" w:rsidRDefault="00B94B9C" w:rsidP="000F669E">
      <w:pPr>
        <w:pStyle w:val="Heading8"/>
        <w:spacing w:line="360" w:lineRule="auto"/>
        <w:rPr>
          <w:rFonts w:cs="Times New Roman"/>
          <w:lang w:val="en-US"/>
        </w:rPr>
      </w:pPr>
      <w:bookmarkStart w:id="248" w:name="_Toc186055010"/>
      <w:r w:rsidRPr="009747C4">
        <w:rPr>
          <w:rFonts w:cs="Times New Roman"/>
          <w:lang w:val="en-US"/>
        </w:rPr>
        <w:t xml:space="preserve">Bảng </w:t>
      </w:r>
      <w:r w:rsidR="00FB6977" w:rsidRPr="009747C4">
        <w:rPr>
          <w:rFonts w:cs="Times New Roman"/>
          <w:lang w:val="en-US"/>
        </w:rPr>
        <w:t>3.29</w:t>
      </w:r>
      <w:r w:rsidRPr="009747C4">
        <w:rPr>
          <w:rFonts w:cs="Times New Roman"/>
          <w:lang w:val="en-US"/>
        </w:rPr>
        <w:t xml:space="preserve"> Bảng customer_notification</w:t>
      </w:r>
      <w:bookmarkEnd w:id="248"/>
    </w:p>
    <w:p w14:paraId="3AFA44A6" w14:textId="77777777" w:rsidR="00BA6171" w:rsidRPr="009747C4" w:rsidRDefault="00B94B9C" w:rsidP="009747C4">
      <w:pPr>
        <w:pStyle w:val="Heading4"/>
        <w:spacing w:line="360" w:lineRule="auto"/>
        <w:rPr>
          <w:rFonts w:cs="Times New Roman"/>
          <w:color w:val="auto"/>
          <w:lang w:val="en-US"/>
        </w:rPr>
      </w:pPr>
      <w:r w:rsidRPr="009747C4">
        <w:rPr>
          <w:rFonts w:cs="Times New Roman"/>
          <w:color w:val="auto"/>
          <w:lang w:val="en-US"/>
        </w:rPr>
        <w:t>3.5.1.16 driver_notification (thông báo của tài xế)</w:t>
      </w:r>
    </w:p>
    <w:tbl>
      <w:tblPr>
        <w:tblStyle w:val="TableGrid"/>
        <w:tblW w:w="0" w:type="auto"/>
        <w:tblLook w:val="04A0" w:firstRow="1" w:lastRow="0" w:firstColumn="1" w:lastColumn="0" w:noHBand="0" w:noVBand="1"/>
      </w:tblPr>
      <w:tblGrid>
        <w:gridCol w:w="3021"/>
        <w:gridCol w:w="3021"/>
        <w:gridCol w:w="3022"/>
      </w:tblGrid>
      <w:tr w:rsidR="00B94B9C" w:rsidRPr="009747C4" w14:paraId="3EB7A9D8" w14:textId="77777777" w:rsidTr="00D129B8">
        <w:tc>
          <w:tcPr>
            <w:tcW w:w="3021" w:type="dxa"/>
          </w:tcPr>
          <w:p w14:paraId="2E28565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Tên trường</w:t>
            </w:r>
          </w:p>
        </w:tc>
        <w:tc>
          <w:tcPr>
            <w:tcW w:w="3021" w:type="dxa"/>
          </w:tcPr>
          <w:p w14:paraId="5C843C3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Thuộc tính</w:t>
            </w:r>
          </w:p>
        </w:tc>
        <w:tc>
          <w:tcPr>
            <w:tcW w:w="3022" w:type="dxa"/>
          </w:tcPr>
          <w:p w14:paraId="5807CFB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Ghi chú</w:t>
            </w:r>
          </w:p>
        </w:tc>
      </w:tr>
      <w:tr w:rsidR="00B94B9C" w:rsidRPr="009747C4" w14:paraId="5F45D3E4" w14:textId="77777777" w:rsidTr="00D129B8">
        <w:tc>
          <w:tcPr>
            <w:tcW w:w="3021" w:type="dxa"/>
          </w:tcPr>
          <w:p w14:paraId="26FB9691"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driver_id</w:t>
            </w:r>
          </w:p>
        </w:tc>
        <w:tc>
          <w:tcPr>
            <w:tcW w:w="3021" w:type="dxa"/>
          </w:tcPr>
          <w:p w14:paraId="1CCBFD03" w14:textId="77777777" w:rsidR="00B94B9C" w:rsidRPr="009747C4" w:rsidRDefault="00B94B9C" w:rsidP="000F669E">
            <w:pPr>
              <w:spacing w:before="60" w:after="60" w:line="360" w:lineRule="auto"/>
              <w:jc w:val="both"/>
              <w:rPr>
                <w:sz w:val="26"/>
                <w:szCs w:val="26"/>
                <w:lang w:val="en-AU"/>
              </w:rPr>
            </w:pPr>
            <w:r w:rsidRPr="009747C4">
              <w:t>varchar(10)</w:t>
            </w:r>
          </w:p>
        </w:tc>
        <w:tc>
          <w:tcPr>
            <w:tcW w:w="3022" w:type="dxa"/>
          </w:tcPr>
          <w:p w14:paraId="58B628BE" w14:textId="77777777" w:rsidR="00B94B9C" w:rsidRPr="009747C4" w:rsidRDefault="00B94B9C" w:rsidP="000F669E">
            <w:pPr>
              <w:spacing w:before="60" w:after="60" w:line="360" w:lineRule="auto"/>
              <w:jc w:val="both"/>
              <w:rPr>
                <w:sz w:val="26"/>
                <w:szCs w:val="26"/>
                <w:lang w:val="en-AU"/>
              </w:rPr>
            </w:pPr>
            <w:r w:rsidRPr="009747C4">
              <w:rPr>
                <w:lang w:val="en-AU"/>
              </w:rPr>
              <w:t>khoá ngoại, id tài xế</w:t>
            </w:r>
          </w:p>
        </w:tc>
      </w:tr>
      <w:tr w:rsidR="00B94B9C" w:rsidRPr="009747C4" w14:paraId="1D1CAACF" w14:textId="77777777" w:rsidTr="00D129B8">
        <w:tc>
          <w:tcPr>
            <w:tcW w:w="3021" w:type="dxa"/>
          </w:tcPr>
          <w:p w14:paraId="14DECDFD" w14:textId="77777777" w:rsidR="00B94B9C" w:rsidRPr="009747C4" w:rsidRDefault="00B94B9C" w:rsidP="000F669E">
            <w:pPr>
              <w:spacing w:before="60" w:after="60" w:line="360" w:lineRule="auto"/>
              <w:jc w:val="both"/>
              <w:rPr>
                <w:sz w:val="26"/>
                <w:szCs w:val="26"/>
                <w:lang w:val="en-AU"/>
              </w:rPr>
            </w:pPr>
            <w:r w:rsidRPr="009747C4">
              <w:rPr>
                <w:sz w:val="26"/>
                <w:szCs w:val="26"/>
                <w:lang w:val="en-AU"/>
              </w:rPr>
              <w:t>notification_id</w:t>
            </w:r>
          </w:p>
        </w:tc>
        <w:tc>
          <w:tcPr>
            <w:tcW w:w="3021" w:type="dxa"/>
          </w:tcPr>
          <w:p w14:paraId="42911590" w14:textId="77777777" w:rsidR="00B94B9C" w:rsidRPr="009747C4" w:rsidRDefault="00B94B9C" w:rsidP="000F669E">
            <w:pPr>
              <w:spacing w:before="60" w:after="60" w:line="360" w:lineRule="auto"/>
              <w:jc w:val="both"/>
              <w:rPr>
                <w:lang w:val="en-AU"/>
              </w:rPr>
            </w:pPr>
            <w:r w:rsidRPr="009747C4">
              <w:t>varchar(10)</w:t>
            </w:r>
          </w:p>
        </w:tc>
        <w:tc>
          <w:tcPr>
            <w:tcW w:w="3022" w:type="dxa"/>
          </w:tcPr>
          <w:p w14:paraId="52F5070F" w14:textId="77777777" w:rsidR="00B94B9C" w:rsidRPr="009747C4" w:rsidRDefault="00B94B9C" w:rsidP="000F669E">
            <w:pPr>
              <w:spacing w:before="60" w:after="60" w:line="360" w:lineRule="auto"/>
              <w:jc w:val="both"/>
              <w:rPr>
                <w:lang w:val="en-AU"/>
              </w:rPr>
            </w:pPr>
            <w:r w:rsidRPr="009747C4">
              <w:rPr>
                <w:lang w:val="en-AU"/>
              </w:rPr>
              <w:t>khoá ngoại, id thông báo</w:t>
            </w:r>
          </w:p>
        </w:tc>
      </w:tr>
    </w:tbl>
    <w:p w14:paraId="6FD1914D" w14:textId="77777777" w:rsidR="00B94B9C" w:rsidRPr="009747C4" w:rsidRDefault="00B94B9C" w:rsidP="000F669E">
      <w:pPr>
        <w:pStyle w:val="Heading8"/>
        <w:spacing w:line="360" w:lineRule="auto"/>
        <w:rPr>
          <w:rFonts w:cs="Times New Roman"/>
          <w:lang w:val="en-US"/>
        </w:rPr>
      </w:pPr>
      <w:bookmarkStart w:id="249" w:name="_Toc186055011"/>
      <w:r w:rsidRPr="009747C4">
        <w:rPr>
          <w:rFonts w:cs="Times New Roman"/>
          <w:lang w:val="en-US"/>
        </w:rPr>
        <w:lastRenderedPageBreak/>
        <w:t xml:space="preserve">Bảng </w:t>
      </w:r>
      <w:r w:rsidR="00FB6977" w:rsidRPr="009747C4">
        <w:rPr>
          <w:rFonts w:cs="Times New Roman"/>
          <w:lang w:val="en-US"/>
        </w:rPr>
        <w:t>3.30</w:t>
      </w:r>
      <w:r w:rsidRPr="009747C4">
        <w:rPr>
          <w:rFonts w:cs="Times New Roman"/>
          <w:lang w:val="en-US"/>
        </w:rPr>
        <w:t xml:space="preserve"> Bảng driver_notification</w:t>
      </w:r>
      <w:bookmarkEnd w:id="249"/>
    </w:p>
    <w:p w14:paraId="55C02976" w14:textId="77777777" w:rsidR="00B94B9C" w:rsidRPr="009747C4" w:rsidRDefault="00FB6977" w:rsidP="000F669E">
      <w:pPr>
        <w:pStyle w:val="Heading3"/>
        <w:spacing w:line="360" w:lineRule="auto"/>
        <w:rPr>
          <w:lang w:val="en-US"/>
        </w:rPr>
      </w:pPr>
      <w:bookmarkStart w:id="250" w:name="_Toc186054914"/>
      <w:r w:rsidRPr="009747C4">
        <w:rPr>
          <w:lang w:val="en-US"/>
        </w:rPr>
        <w:t>3.5.2</w:t>
      </w:r>
      <w:r w:rsidR="00B94B9C" w:rsidRPr="009747C4">
        <w:rPr>
          <w:lang w:val="en-US"/>
        </w:rPr>
        <w:t xml:space="preserve"> Mô hình thực thể liên kết</w:t>
      </w:r>
      <w:bookmarkEnd w:id="250"/>
    </w:p>
    <w:p w14:paraId="480382B0" w14:textId="77777777" w:rsidR="00D129B8" w:rsidRPr="009747C4" w:rsidRDefault="00B94B9C" w:rsidP="00B8259D">
      <w:pPr>
        <w:spacing w:before="60" w:after="60" w:line="360" w:lineRule="auto"/>
        <w:jc w:val="center"/>
        <w:rPr>
          <w:sz w:val="26"/>
          <w:szCs w:val="26"/>
          <w:lang w:val="en-US"/>
        </w:rPr>
      </w:pPr>
      <w:r w:rsidRPr="009747C4">
        <w:rPr>
          <w:noProof/>
          <w:sz w:val="26"/>
          <w:szCs w:val="26"/>
          <w:lang w:val="en-US"/>
        </w:rPr>
        <w:drawing>
          <wp:inline distT="0" distB="0" distL="0" distR="0" wp14:anchorId="7C360052" wp14:editId="3EB732EA">
            <wp:extent cx="5761990" cy="3406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0139" cy="3411804"/>
                    </a:xfrm>
                    <a:prstGeom prst="rect">
                      <a:avLst/>
                    </a:prstGeom>
                  </pic:spPr>
                </pic:pic>
              </a:graphicData>
            </a:graphic>
          </wp:inline>
        </w:drawing>
      </w:r>
      <w:r w:rsidR="00D129B8" w:rsidRPr="009747C4">
        <w:rPr>
          <w:rStyle w:val="Heading7Char"/>
          <w:rFonts w:cs="Times New Roman"/>
        </w:rPr>
        <w:t>Hình 3.28 Mô hình thực thể liên kết</w:t>
      </w:r>
    </w:p>
    <w:p w14:paraId="49B96637" w14:textId="77777777" w:rsidR="00B94B9C" w:rsidRPr="009747C4" w:rsidRDefault="00FB6977" w:rsidP="000F669E">
      <w:pPr>
        <w:pStyle w:val="Heading3"/>
        <w:spacing w:line="360" w:lineRule="auto"/>
        <w:rPr>
          <w:lang w:val="en-AU"/>
        </w:rPr>
      </w:pPr>
      <w:bookmarkStart w:id="251" w:name="_Toc186054915"/>
      <w:r w:rsidRPr="009747C4">
        <w:rPr>
          <w:lang w:val="en-AU"/>
        </w:rPr>
        <w:t>3.5.3</w:t>
      </w:r>
      <w:r w:rsidR="00B94B9C" w:rsidRPr="009747C4">
        <w:rPr>
          <w:lang w:val="en-AU"/>
        </w:rPr>
        <w:t xml:space="preserve"> Biểu đồ cơ sở dữ liệu</w:t>
      </w:r>
      <w:bookmarkEnd w:id="251"/>
    </w:p>
    <w:p w14:paraId="6893225F" w14:textId="77777777" w:rsidR="00B94B9C" w:rsidRPr="009747C4" w:rsidRDefault="00B94B9C" w:rsidP="001D5CBB">
      <w:pPr>
        <w:spacing w:before="60" w:after="60" w:line="360" w:lineRule="auto"/>
        <w:jc w:val="center"/>
        <w:rPr>
          <w:sz w:val="26"/>
          <w:szCs w:val="26"/>
          <w:lang w:val="en-AU"/>
        </w:rPr>
      </w:pPr>
      <w:r w:rsidRPr="009747C4">
        <w:rPr>
          <w:sz w:val="22"/>
          <w:szCs w:val="22"/>
          <w:bdr w:val="none" w:sz="0" w:space="0" w:color="auto" w:frame="1"/>
        </w:rPr>
        <w:fldChar w:fldCharType="begin"/>
      </w:r>
      <w:r w:rsidRPr="009747C4">
        <w:rPr>
          <w:sz w:val="22"/>
          <w:szCs w:val="22"/>
          <w:bdr w:val="none" w:sz="0" w:space="0" w:color="auto" w:frame="1"/>
        </w:rPr>
        <w:instrText xml:space="preserve"> INCLUDEPICTURE "https://lh7-rt.googleusercontent.com/docsz/AD_4nXejoFl7HE66ER_dhjS3hwicQNoAewWvPQj940Hxj32Th-TR_jusJzn_XYvdf8XMIy5ntD13pog3_uP5I7dwE4caqCkTwAk17LLN5SWiOAB9DmyvZRxIuL3UqQ3bMag6S3uxD1xCxQ?key=zerEBvT5ouRJnVbpN0bC_MlY" \* MERGEFORMATINET </w:instrText>
      </w:r>
      <w:r w:rsidRPr="009747C4">
        <w:rPr>
          <w:sz w:val="22"/>
          <w:szCs w:val="22"/>
          <w:bdr w:val="none" w:sz="0" w:space="0" w:color="auto" w:frame="1"/>
        </w:rPr>
        <w:fldChar w:fldCharType="separate"/>
      </w:r>
      <w:r w:rsidR="001D5CBB" w:rsidRPr="009747C4">
        <w:rPr>
          <w:noProof/>
          <w:sz w:val="22"/>
          <w:szCs w:val="22"/>
          <w:bdr w:val="none" w:sz="0" w:space="0" w:color="auto" w:frame="1"/>
        </w:rPr>
        <w:drawing>
          <wp:inline distT="0" distB="0" distL="0" distR="0" wp14:anchorId="15290EDB" wp14:editId="632BA4D9">
            <wp:extent cx="5753100" cy="3556000"/>
            <wp:effectExtent l="0" t="0" r="0" b="0"/>
            <wp:docPr id="7192776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753100" cy="3556000"/>
                    </a:xfrm>
                    <a:prstGeom prst="rect">
                      <a:avLst/>
                    </a:prstGeom>
                    <a:noFill/>
                    <a:ln>
                      <a:noFill/>
                    </a:ln>
                  </pic:spPr>
                </pic:pic>
              </a:graphicData>
            </a:graphic>
          </wp:inline>
        </w:drawing>
      </w:r>
      <w:r w:rsidRPr="009747C4">
        <w:rPr>
          <w:sz w:val="22"/>
          <w:szCs w:val="22"/>
          <w:bdr w:val="none" w:sz="0" w:space="0" w:color="auto" w:frame="1"/>
        </w:rPr>
        <w:fldChar w:fldCharType="end"/>
      </w:r>
      <w:r w:rsidR="00D129B8" w:rsidRPr="009747C4">
        <w:rPr>
          <w:rStyle w:val="Heading7Char"/>
          <w:rFonts w:cs="Times New Roman"/>
        </w:rPr>
        <w:t>Hình 3.29 Biểu đồ cơ sở dữ liệu</w:t>
      </w:r>
    </w:p>
    <w:p w14:paraId="6F9A80E8" w14:textId="77777777" w:rsidR="00CA471C" w:rsidRPr="009747C4" w:rsidRDefault="00C04BD2" w:rsidP="000F669E">
      <w:pPr>
        <w:pStyle w:val="Heading2"/>
        <w:spacing w:line="360" w:lineRule="auto"/>
        <w:rPr>
          <w:sz w:val="28"/>
          <w:lang w:val="en-US"/>
        </w:rPr>
      </w:pPr>
      <w:bookmarkStart w:id="252" w:name="_Toc186054916"/>
      <w:r w:rsidRPr="009747C4">
        <w:rPr>
          <w:sz w:val="28"/>
          <w:lang w:val="en-US"/>
        </w:rPr>
        <w:lastRenderedPageBreak/>
        <w:t>3</w:t>
      </w:r>
      <w:r w:rsidR="005B226D" w:rsidRPr="009747C4">
        <w:rPr>
          <w:sz w:val="28"/>
          <w:lang w:val="en-US"/>
        </w:rPr>
        <w:t>.</w:t>
      </w:r>
      <w:r w:rsidR="00B94B9C" w:rsidRPr="009747C4">
        <w:rPr>
          <w:sz w:val="28"/>
          <w:lang w:val="en-US"/>
        </w:rPr>
        <w:t>6</w:t>
      </w:r>
      <w:r w:rsidR="005E422C" w:rsidRPr="009747C4">
        <w:rPr>
          <w:sz w:val="28"/>
        </w:rPr>
        <w:t xml:space="preserve"> Kết</w:t>
      </w:r>
      <w:r w:rsidR="00BC2553" w:rsidRPr="009747C4">
        <w:rPr>
          <w:sz w:val="28"/>
          <w:lang w:val="en-US"/>
        </w:rPr>
        <w:t xml:space="preserve"> luận</w:t>
      </w:r>
      <w:r w:rsidR="005E422C" w:rsidRPr="009747C4">
        <w:rPr>
          <w:sz w:val="28"/>
        </w:rPr>
        <w:t xml:space="preserve"> </w:t>
      </w:r>
      <w:r w:rsidR="00712D85" w:rsidRPr="009747C4">
        <w:rPr>
          <w:sz w:val="28"/>
          <w:lang w:val="en-US"/>
        </w:rPr>
        <w:t>C</w:t>
      </w:r>
      <w:r w:rsidR="005E422C" w:rsidRPr="009747C4">
        <w:rPr>
          <w:sz w:val="28"/>
        </w:rPr>
        <w:t>hương</w:t>
      </w:r>
      <w:r w:rsidR="00BC2553" w:rsidRPr="009747C4">
        <w:rPr>
          <w:sz w:val="28"/>
          <w:lang w:val="en-US"/>
        </w:rPr>
        <w:t xml:space="preserve"> III</w:t>
      </w:r>
      <w:bookmarkEnd w:id="252"/>
    </w:p>
    <w:p w14:paraId="155041CA" w14:textId="77777777" w:rsidR="009452A6" w:rsidRPr="009747C4" w:rsidRDefault="00B8259D" w:rsidP="001D5CBB">
      <w:pPr>
        <w:spacing w:before="60" w:after="60" w:line="360" w:lineRule="auto"/>
        <w:ind w:firstLine="720"/>
        <w:rPr>
          <w:sz w:val="26"/>
          <w:szCs w:val="26"/>
        </w:rPr>
        <w:sectPr w:rsidR="009452A6" w:rsidRPr="009747C4" w:rsidSect="00AE06D9">
          <w:type w:val="continuous"/>
          <w:pgSz w:w="11909" w:h="16834"/>
          <w:pgMar w:top="1134" w:right="1134" w:bottom="1134" w:left="1701" w:header="720" w:footer="720" w:gutter="0"/>
          <w:cols w:space="720"/>
          <w:docGrid w:linePitch="326"/>
        </w:sectPr>
      </w:pPr>
      <w:bookmarkStart w:id="253" w:name="_szn5abc551f1" w:colFirst="0" w:colLast="0"/>
      <w:bookmarkEnd w:id="253"/>
      <w:r w:rsidRPr="009747C4">
        <w:rPr>
          <w:sz w:val="26"/>
          <w:szCs w:val="26"/>
          <w:lang w:val="en-US"/>
        </w:rPr>
        <w:t xml:space="preserve">Như vậy, </w:t>
      </w:r>
      <w:r w:rsidR="001D5CBB" w:rsidRPr="009747C4">
        <w:rPr>
          <w:sz w:val="26"/>
          <w:szCs w:val="26"/>
          <w:lang w:val="en-US"/>
        </w:rPr>
        <w:t>Chương III đã phân tích chi tiết các yêu cầu chức năng, xây dựng sơ đồ hoạt động và thiết kế cơ sở dữ liệu cho hệ thống đặt xe trực tuyến. Các biểu đồ Usecase và Activity đã được triển khai để mô phỏng các quy trình chính của hệ thống như đặt xe, thanh toán và quản lý thông tin. Thiết kế cơ sở dữ liệu đảm bảo khả năng lưu trữ và truy xuất thông tin một cách hiệu quả, đáp ứng các nhu cầu vận hành thực tế. Phân tích và thiết kế trong chương này sẽ là nền tảng vững chắc cho việc triển khai và kiểm thử hệ thống trong các chương tiếp theo.</w:t>
      </w:r>
    </w:p>
    <w:p w14:paraId="42F89F73" w14:textId="77777777" w:rsidR="0072716E" w:rsidRPr="009747C4" w:rsidRDefault="0072716E" w:rsidP="000F669E">
      <w:pPr>
        <w:spacing w:line="360" w:lineRule="auto"/>
        <w:rPr>
          <w:lang w:val="en-US"/>
        </w:rPr>
      </w:pPr>
    </w:p>
    <w:p w14:paraId="5709DA0A" w14:textId="3A7062EE" w:rsidR="0072716E" w:rsidRPr="009747C4" w:rsidRDefault="0072716E" w:rsidP="000F669E">
      <w:pPr>
        <w:pStyle w:val="Heading1"/>
        <w:spacing w:line="360" w:lineRule="auto"/>
        <w:rPr>
          <w:sz w:val="30"/>
          <w:szCs w:val="30"/>
          <w:lang w:val="en-US"/>
        </w:rPr>
      </w:pPr>
      <w:bookmarkStart w:id="254" w:name="_Toc186054917"/>
      <w:r w:rsidRPr="009747C4">
        <w:rPr>
          <w:sz w:val="30"/>
          <w:szCs w:val="30"/>
          <w:lang w:val="en-US"/>
        </w:rPr>
        <w:t xml:space="preserve">CHƯƠNG </w:t>
      </w:r>
      <w:r w:rsidR="00B8259D" w:rsidRPr="009747C4">
        <w:rPr>
          <w:sz w:val="30"/>
          <w:szCs w:val="30"/>
          <w:lang w:val="en-US"/>
        </w:rPr>
        <w:t>IV</w:t>
      </w:r>
      <w:del w:id="255" w:author="admin" w:date="2024-12-27T16:30:00Z">
        <w:r w:rsidRPr="009747C4" w:rsidDel="008D3C62">
          <w:rPr>
            <w:sz w:val="30"/>
            <w:szCs w:val="30"/>
            <w:lang w:val="en-US"/>
          </w:rPr>
          <w:delText xml:space="preserve">: </w:delText>
        </w:r>
      </w:del>
      <w:ins w:id="256" w:author="admin" w:date="2024-12-27T16:30:00Z">
        <w:r w:rsidR="008D3C62">
          <w:rPr>
            <w:sz w:val="30"/>
            <w:szCs w:val="30"/>
            <w:lang w:val="en-US"/>
          </w:rPr>
          <w:t>.</w:t>
        </w:r>
        <w:r w:rsidR="008D3C62" w:rsidRPr="009747C4">
          <w:rPr>
            <w:sz w:val="30"/>
            <w:szCs w:val="30"/>
            <w:lang w:val="en-US"/>
          </w:rPr>
          <w:t xml:space="preserve"> </w:t>
        </w:r>
      </w:ins>
      <w:r w:rsidRPr="009747C4">
        <w:rPr>
          <w:sz w:val="30"/>
          <w:szCs w:val="30"/>
          <w:lang w:val="en-US"/>
        </w:rPr>
        <w:t>CÀI ĐẶT HỆ THỐNG</w:t>
      </w:r>
      <w:bookmarkEnd w:id="254"/>
    </w:p>
    <w:p w14:paraId="2FFE949D" w14:textId="77777777" w:rsidR="0072716E" w:rsidRPr="009747C4" w:rsidRDefault="008E73CE" w:rsidP="008E73CE">
      <w:pPr>
        <w:pStyle w:val="Heading1"/>
        <w:spacing w:line="360" w:lineRule="auto"/>
        <w:jc w:val="left"/>
        <w:rPr>
          <w:sz w:val="28"/>
          <w:szCs w:val="28"/>
          <w:lang w:val="en-US"/>
        </w:rPr>
      </w:pPr>
      <w:bookmarkStart w:id="257" w:name="_Toc186054918"/>
      <w:r w:rsidRPr="009747C4">
        <w:rPr>
          <w:sz w:val="28"/>
          <w:szCs w:val="28"/>
          <w:lang w:val="en-US"/>
        </w:rPr>
        <w:t>4</w:t>
      </w:r>
      <w:r w:rsidR="0072716E" w:rsidRPr="009747C4">
        <w:rPr>
          <w:sz w:val="28"/>
          <w:szCs w:val="28"/>
          <w:lang w:val="en-US"/>
        </w:rPr>
        <w:t>.1  Cài đặt môi trường làm việc</w:t>
      </w:r>
      <w:bookmarkEnd w:id="257"/>
    </w:p>
    <w:p w14:paraId="549822DA" w14:textId="77777777" w:rsidR="0072716E" w:rsidRPr="009747C4" w:rsidRDefault="008E73CE" w:rsidP="000F669E">
      <w:pPr>
        <w:pStyle w:val="Heading2"/>
        <w:spacing w:line="360" w:lineRule="auto"/>
        <w:rPr>
          <w:lang w:val="en-US"/>
        </w:rPr>
      </w:pPr>
      <w:bookmarkStart w:id="258" w:name="_Toc186054919"/>
      <w:r w:rsidRPr="009747C4">
        <w:rPr>
          <w:lang w:val="en-US"/>
        </w:rPr>
        <w:t>4</w:t>
      </w:r>
      <w:r w:rsidR="0072716E" w:rsidRPr="009747C4">
        <w:rPr>
          <w:lang w:val="en-US"/>
        </w:rPr>
        <w:t>.1.1 Cài đặt Visual Studio Code</w:t>
      </w:r>
      <w:bookmarkEnd w:id="258"/>
    </w:p>
    <w:p w14:paraId="6B7DDA89" w14:textId="77777777" w:rsidR="0072716E" w:rsidRPr="009747C4" w:rsidRDefault="0072716E" w:rsidP="000F669E">
      <w:pPr>
        <w:spacing w:line="360" w:lineRule="auto"/>
        <w:rPr>
          <w:lang w:val="en-US"/>
        </w:rPr>
      </w:pPr>
      <w:r w:rsidRPr="009747C4">
        <w:rPr>
          <w:lang w:val="en-US"/>
        </w:rPr>
        <w:t xml:space="preserve">Vào </w:t>
      </w:r>
      <w:hyperlink r:id="rId55" w:history="1">
        <w:r w:rsidRPr="009747C4">
          <w:rPr>
            <w:rStyle w:val="Hyperlink"/>
            <w:color w:val="auto"/>
            <w:lang w:val="en-US"/>
          </w:rPr>
          <w:t>trang chủ</w:t>
        </w:r>
      </w:hyperlink>
      <w:r w:rsidRPr="009747C4">
        <w:rPr>
          <w:lang w:val="en-US"/>
        </w:rPr>
        <w:t xml:space="preserve"> của Visual Studio Code và cài đặt theo hướng dẫn </w:t>
      </w:r>
    </w:p>
    <w:p w14:paraId="5635B5B3" w14:textId="77777777" w:rsidR="0072716E" w:rsidRPr="009747C4" w:rsidRDefault="0072716E" w:rsidP="000F669E">
      <w:pPr>
        <w:spacing w:line="360" w:lineRule="auto"/>
        <w:rPr>
          <w:lang w:val="en-US"/>
        </w:rPr>
      </w:pPr>
      <w:r w:rsidRPr="009747C4">
        <w:rPr>
          <w:noProof/>
          <w:lang w:val="en-US"/>
        </w:rPr>
        <w:drawing>
          <wp:inline distT="0" distB="0" distL="0" distR="0" wp14:anchorId="1C600901" wp14:editId="2B461B9E">
            <wp:extent cx="576199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997835"/>
                    </a:xfrm>
                    <a:prstGeom prst="rect">
                      <a:avLst/>
                    </a:prstGeom>
                  </pic:spPr>
                </pic:pic>
              </a:graphicData>
            </a:graphic>
          </wp:inline>
        </w:drawing>
      </w:r>
    </w:p>
    <w:p w14:paraId="65887EA6" w14:textId="77777777" w:rsidR="0072716E" w:rsidRPr="009747C4" w:rsidRDefault="004B6C33" w:rsidP="00B8259D">
      <w:pPr>
        <w:pStyle w:val="Heading7"/>
        <w:rPr>
          <w:rFonts w:cs="Times New Roman"/>
          <w:lang w:val="en-US"/>
        </w:rPr>
      </w:pPr>
      <w:bookmarkStart w:id="259" w:name="_Toc186054963"/>
      <w:r w:rsidRPr="009747C4">
        <w:rPr>
          <w:rFonts w:cs="Times New Roman"/>
          <w:lang w:val="en-US"/>
        </w:rPr>
        <w:t xml:space="preserve">Hình </w:t>
      </w:r>
      <w:r w:rsidR="008E73CE" w:rsidRPr="009747C4">
        <w:rPr>
          <w:rFonts w:cs="Times New Roman"/>
          <w:lang w:val="en-US"/>
        </w:rPr>
        <w:t>4</w:t>
      </w:r>
      <w:r w:rsidRPr="009747C4">
        <w:rPr>
          <w:rFonts w:cs="Times New Roman"/>
          <w:lang w:val="en-US"/>
        </w:rPr>
        <w:t>.1 Trang chủ Visual Studio Code</w:t>
      </w:r>
      <w:bookmarkEnd w:id="259"/>
    </w:p>
    <w:p w14:paraId="406F925A" w14:textId="77777777" w:rsidR="0072716E" w:rsidRPr="009747C4" w:rsidRDefault="008E73CE" w:rsidP="000F669E">
      <w:pPr>
        <w:pStyle w:val="Heading2"/>
        <w:spacing w:line="360" w:lineRule="auto"/>
        <w:rPr>
          <w:lang w:val="en-US"/>
        </w:rPr>
      </w:pPr>
      <w:bookmarkStart w:id="260" w:name="_Toc186054920"/>
      <w:r w:rsidRPr="009747C4">
        <w:rPr>
          <w:lang w:val="en-US"/>
        </w:rPr>
        <w:t>4</w:t>
      </w:r>
      <w:r w:rsidR="0072716E" w:rsidRPr="009747C4">
        <w:rPr>
          <w:lang w:val="en-US"/>
        </w:rPr>
        <w:t>.1.2 Cài đặt Androi Studio</w:t>
      </w:r>
      <w:bookmarkEnd w:id="260"/>
    </w:p>
    <w:p w14:paraId="134E5DB1" w14:textId="77777777" w:rsidR="0072716E" w:rsidRPr="009747C4" w:rsidRDefault="0072716E" w:rsidP="000F669E">
      <w:pPr>
        <w:spacing w:line="360" w:lineRule="auto"/>
        <w:rPr>
          <w:lang w:val="en-US"/>
        </w:rPr>
      </w:pPr>
      <w:r w:rsidRPr="009747C4">
        <w:rPr>
          <w:lang w:val="en-US"/>
        </w:rPr>
        <w:t xml:space="preserve">Vào </w:t>
      </w:r>
      <w:hyperlink r:id="rId57" w:history="1">
        <w:r w:rsidRPr="009747C4">
          <w:rPr>
            <w:rStyle w:val="Hyperlink"/>
            <w:color w:val="auto"/>
            <w:lang w:val="en-US"/>
          </w:rPr>
          <w:t>trang chủ</w:t>
        </w:r>
      </w:hyperlink>
      <w:r w:rsidRPr="009747C4">
        <w:rPr>
          <w:lang w:val="en-US"/>
        </w:rPr>
        <w:t xml:space="preserve"> của Android studio và cài đặt theo hướng dẫn </w:t>
      </w:r>
    </w:p>
    <w:p w14:paraId="406CFE5B" w14:textId="77777777" w:rsidR="00D5759C" w:rsidRPr="009747C4" w:rsidRDefault="00D5759C" w:rsidP="000F669E">
      <w:pPr>
        <w:spacing w:line="360" w:lineRule="auto"/>
        <w:rPr>
          <w:lang w:val="en-US"/>
        </w:rPr>
      </w:pPr>
    </w:p>
    <w:p w14:paraId="3066C599" w14:textId="77777777" w:rsidR="004B6C33" w:rsidRPr="009747C4" w:rsidRDefault="00D5759C" w:rsidP="00B8259D">
      <w:pPr>
        <w:spacing w:line="360" w:lineRule="auto"/>
        <w:jc w:val="center"/>
        <w:rPr>
          <w:lang w:val="en-US"/>
        </w:rPr>
      </w:pPr>
      <w:r w:rsidRPr="009747C4">
        <w:rPr>
          <w:noProof/>
          <w:lang w:val="en-US"/>
        </w:rPr>
        <w:drawing>
          <wp:inline distT="0" distB="0" distL="0" distR="0" wp14:anchorId="3B9E5557" wp14:editId="443CB562">
            <wp:extent cx="576199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856865"/>
                    </a:xfrm>
                    <a:prstGeom prst="rect">
                      <a:avLst/>
                    </a:prstGeom>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.2 Trang chủ Android Studio</w:t>
      </w:r>
    </w:p>
    <w:p w14:paraId="71B73E91" w14:textId="77777777" w:rsidR="00D5759C" w:rsidRPr="009747C4" w:rsidRDefault="00D5759C" w:rsidP="000F669E">
      <w:pPr>
        <w:spacing w:line="360" w:lineRule="auto"/>
        <w:rPr>
          <w:lang w:val="en-US"/>
        </w:rPr>
      </w:pPr>
    </w:p>
    <w:p w14:paraId="1DE84587" w14:textId="77777777" w:rsidR="00D5759C" w:rsidRPr="009747C4" w:rsidRDefault="008E73CE" w:rsidP="000F669E">
      <w:pPr>
        <w:pStyle w:val="Heading2"/>
        <w:spacing w:line="360" w:lineRule="auto"/>
        <w:rPr>
          <w:lang w:val="en-US"/>
        </w:rPr>
      </w:pPr>
      <w:bookmarkStart w:id="261" w:name="_Toc186054921"/>
      <w:r w:rsidRPr="009747C4">
        <w:rPr>
          <w:lang w:val="en-US"/>
        </w:rPr>
        <w:t>4</w:t>
      </w:r>
      <w:r w:rsidR="00D5759C" w:rsidRPr="009747C4">
        <w:rPr>
          <w:lang w:val="en-US"/>
        </w:rPr>
        <w:t>.1.3 Cài đặt NodeJS</w:t>
      </w:r>
      <w:r w:rsidR="00B14EAA" w:rsidRPr="009747C4">
        <w:rPr>
          <w:lang w:val="en-US"/>
        </w:rPr>
        <w:t xml:space="preserve"> và khởi tạo Dự án</w:t>
      </w:r>
      <w:bookmarkEnd w:id="261"/>
    </w:p>
    <w:p w14:paraId="72C00177" w14:textId="77777777"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 xml:space="preserve">Tải nodeJS tại đường dẫn ở </w:t>
      </w:r>
      <w:hyperlink r:id="rId59" w:history="1">
        <w:r w:rsidRPr="009747C4">
          <w:rPr>
            <w:rStyle w:val="Hyperlink"/>
            <w:rFonts w:cs="Times New Roman"/>
            <w:color w:val="auto"/>
            <w:lang w:val="en-US"/>
          </w:rPr>
          <w:t>đây</w:t>
        </w:r>
      </w:hyperlink>
    </w:p>
    <w:p w14:paraId="4B051FA0" w14:textId="77777777" w:rsidR="00D5759C" w:rsidRPr="009747C4" w:rsidRDefault="00D5759C" w:rsidP="000F669E">
      <w:pPr>
        <w:pStyle w:val="ListParagraph"/>
        <w:numPr>
          <w:ilvl w:val="0"/>
          <w:numId w:val="30"/>
        </w:numPr>
        <w:spacing w:line="360" w:lineRule="auto"/>
        <w:jc w:val="left"/>
        <w:rPr>
          <w:rFonts w:cs="Times New Roman"/>
          <w:lang w:val="en-US"/>
        </w:rPr>
      </w:pPr>
      <w:r w:rsidRPr="009747C4">
        <w:rPr>
          <w:rFonts w:cs="Times New Roman"/>
          <w:lang w:val="en-US"/>
        </w:rPr>
        <w:t>Cài đặt NodeJS</w:t>
      </w:r>
    </w:p>
    <w:p w14:paraId="1E9B1E76" w14:textId="77777777"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Tại màn hình cài đặt bạn bấm Next</w:t>
      </w:r>
    </w:p>
    <w:p w14:paraId="3FEC4678" w14:textId="77777777" w:rsidR="00B14EAA" w:rsidRPr="009747C4" w:rsidRDefault="00B14EAA" w:rsidP="000F669E">
      <w:pPr>
        <w:spacing w:line="360" w:lineRule="auto"/>
        <w:ind w:left="360"/>
        <w:rPr>
          <w:lang w:val="en-US"/>
        </w:rPr>
      </w:pPr>
      <w:r w:rsidRPr="009747C4">
        <w:rPr>
          <w:lang w:val="en-US"/>
        </w:rPr>
        <w:t xml:space="preserve"> </w:t>
      </w:r>
    </w:p>
    <w:p w14:paraId="66584CDF" w14:textId="77777777" w:rsidR="00B14EAA" w:rsidRPr="009747C4" w:rsidRDefault="00B14EAA" w:rsidP="000F669E">
      <w:pPr>
        <w:spacing w:line="360" w:lineRule="auto"/>
        <w:rPr>
          <w:lang w:val="en-US"/>
        </w:rPr>
      </w:pPr>
      <w:r w:rsidRPr="009747C4">
        <w:rPr>
          <w:noProof/>
        </w:rPr>
        <w:drawing>
          <wp:inline distT="0" distB="0" distL="0" distR="0" wp14:anchorId="68075514" wp14:editId="7C57D05B">
            <wp:extent cx="5161280" cy="4024851"/>
            <wp:effectExtent l="0" t="0" r="0" b="1270"/>
            <wp:docPr id="24" name="Picture 24"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kb.pavietnam.vn/wp-content/uploads/2023/06/image-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3396" cy="4026501"/>
                    </a:xfrm>
                    <a:prstGeom prst="rect">
                      <a:avLst/>
                    </a:prstGeom>
                    <a:noFill/>
                    <a:ln>
                      <a:noFill/>
                    </a:ln>
                  </pic:spPr>
                </pic:pic>
              </a:graphicData>
            </a:graphic>
          </wp:inline>
        </w:drawing>
      </w:r>
    </w:p>
    <w:p w14:paraId="6489FAB3" w14:textId="77777777" w:rsidR="004B6C33" w:rsidRPr="009747C4" w:rsidRDefault="004B6C33" w:rsidP="008E73CE">
      <w:pPr>
        <w:pStyle w:val="Heading7"/>
        <w:spacing w:line="360" w:lineRule="auto"/>
        <w:rPr>
          <w:rFonts w:cs="Times New Roman"/>
          <w:lang w:val="en-US"/>
        </w:rPr>
      </w:pPr>
      <w:bookmarkStart w:id="262" w:name="_Toc186054964"/>
      <w:r w:rsidRPr="009747C4">
        <w:rPr>
          <w:rFonts w:cs="Times New Roman"/>
          <w:lang w:val="en-US"/>
        </w:rPr>
        <w:t xml:space="preserve">Hình </w:t>
      </w:r>
      <w:r w:rsidR="008E73CE" w:rsidRPr="009747C4">
        <w:rPr>
          <w:rFonts w:cs="Times New Roman"/>
          <w:lang w:val="en-US"/>
        </w:rPr>
        <w:t>4</w:t>
      </w:r>
      <w:r w:rsidRPr="009747C4">
        <w:rPr>
          <w:rFonts w:cs="Times New Roman"/>
          <w:lang w:val="en-US"/>
        </w:rPr>
        <w:t>.3 Cài đặt NodeJS #1</w:t>
      </w:r>
      <w:bookmarkEnd w:id="262"/>
    </w:p>
    <w:p w14:paraId="1C639041" w14:textId="77777777" w:rsidR="00B14EAA" w:rsidRPr="009747C4" w:rsidRDefault="00B14EAA"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Tích chọn “I accept…” và tiếp tục bấm Next</w:t>
      </w:r>
    </w:p>
    <w:p w14:paraId="32A1BE51" w14:textId="77777777" w:rsidR="00B14EAA" w:rsidRPr="009747C4" w:rsidRDefault="00B14EAA" w:rsidP="000F669E">
      <w:pPr>
        <w:spacing w:line="360" w:lineRule="auto"/>
        <w:ind w:left="360"/>
        <w:rPr>
          <w:lang w:val="en-US"/>
        </w:rPr>
      </w:pPr>
    </w:p>
    <w:p w14:paraId="020F05D1" w14:textId="77777777"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4FE12912" wp14:editId="0BF174AE">
            <wp:extent cx="5761990" cy="4434031"/>
            <wp:effectExtent l="0" t="0" r="0" b="5080"/>
            <wp:docPr id="27" name="Picture 27"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kb.pavietnam.vn/wp-content/uploads/2023/06/image-26-768x59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434031"/>
                    </a:xfrm>
                    <a:prstGeom prst="rect">
                      <a:avLst/>
                    </a:prstGeom>
                    <a:noFill/>
                    <a:ln>
                      <a:noFill/>
                    </a:ln>
                  </pic:spPr>
                </pic:pic>
              </a:graphicData>
            </a:graphic>
          </wp:inline>
        </w:drawing>
      </w:r>
    </w:p>
    <w:p w14:paraId="155ED4FB" w14:textId="77777777" w:rsidR="00B14EAA" w:rsidRPr="009747C4" w:rsidRDefault="00B14EAA" w:rsidP="000F669E">
      <w:pPr>
        <w:spacing w:line="360" w:lineRule="auto"/>
        <w:ind w:left="360"/>
        <w:rPr>
          <w:lang w:val="en-US"/>
        </w:rPr>
      </w:pPr>
    </w:p>
    <w:p w14:paraId="721D618C" w14:textId="77777777" w:rsidR="00B14EAA" w:rsidRPr="009747C4" w:rsidRDefault="004B6C33" w:rsidP="000F669E">
      <w:pPr>
        <w:pStyle w:val="Heading7"/>
        <w:spacing w:line="360" w:lineRule="auto"/>
        <w:rPr>
          <w:rFonts w:cs="Times New Roman"/>
          <w:lang w:val="en-US"/>
        </w:rPr>
      </w:pPr>
      <w:bookmarkStart w:id="263" w:name="_Toc186054965"/>
      <w:r w:rsidRPr="009747C4">
        <w:rPr>
          <w:rFonts w:cs="Times New Roman"/>
          <w:lang w:val="en-US"/>
        </w:rPr>
        <w:t xml:space="preserve">Hình </w:t>
      </w:r>
      <w:r w:rsidR="008E73CE" w:rsidRPr="009747C4">
        <w:rPr>
          <w:rFonts w:cs="Times New Roman"/>
          <w:lang w:val="en-US"/>
        </w:rPr>
        <w:t>4</w:t>
      </w:r>
      <w:r w:rsidRPr="009747C4">
        <w:rPr>
          <w:rFonts w:cs="Times New Roman"/>
          <w:lang w:val="en-US"/>
        </w:rPr>
        <w:t>.4 Cài đặt NodeJS #2</w:t>
      </w:r>
      <w:bookmarkEnd w:id="263"/>
      <w:r w:rsidRPr="009747C4">
        <w:rPr>
          <w:rFonts w:cs="Times New Roman"/>
          <w:lang w:val="en-US"/>
        </w:rPr>
        <w:br/>
      </w:r>
    </w:p>
    <w:p w14:paraId="6C3429D3" w14:textId="77777777" w:rsidR="004B6C33" w:rsidRPr="009747C4" w:rsidRDefault="004B6C33" w:rsidP="000F669E">
      <w:pPr>
        <w:spacing w:line="360" w:lineRule="auto"/>
        <w:ind w:left="360"/>
        <w:rPr>
          <w:lang w:val="en-US"/>
        </w:rPr>
      </w:pPr>
    </w:p>
    <w:p w14:paraId="28356822" w14:textId="77777777" w:rsidR="004B6C33" w:rsidRPr="009747C4" w:rsidRDefault="004B6C33" w:rsidP="000F669E">
      <w:pPr>
        <w:spacing w:line="360" w:lineRule="auto"/>
        <w:ind w:left="360"/>
        <w:rPr>
          <w:lang w:val="en-US"/>
        </w:rPr>
      </w:pPr>
    </w:p>
    <w:p w14:paraId="23E8AA28" w14:textId="77777777" w:rsidR="008E73CE" w:rsidRPr="009747C4" w:rsidRDefault="008E73CE" w:rsidP="000F669E">
      <w:pPr>
        <w:spacing w:line="360" w:lineRule="auto"/>
        <w:ind w:left="360"/>
        <w:rPr>
          <w:lang w:val="en-US"/>
        </w:rPr>
      </w:pPr>
    </w:p>
    <w:p w14:paraId="2FD49726" w14:textId="77777777" w:rsidR="008E73CE" w:rsidRPr="009747C4" w:rsidRDefault="008E73CE" w:rsidP="000F669E">
      <w:pPr>
        <w:spacing w:line="360" w:lineRule="auto"/>
        <w:ind w:left="360"/>
        <w:rPr>
          <w:lang w:val="en-US"/>
        </w:rPr>
      </w:pPr>
    </w:p>
    <w:p w14:paraId="09B765C0" w14:textId="77777777" w:rsidR="008E73CE" w:rsidRPr="009747C4" w:rsidRDefault="008E73CE" w:rsidP="000F669E">
      <w:pPr>
        <w:spacing w:line="360" w:lineRule="auto"/>
        <w:ind w:left="360"/>
        <w:rPr>
          <w:lang w:val="en-US"/>
        </w:rPr>
      </w:pPr>
    </w:p>
    <w:p w14:paraId="5BC71B2A" w14:textId="77777777" w:rsidR="008E73CE" w:rsidRPr="009747C4" w:rsidRDefault="008E73CE" w:rsidP="000F669E">
      <w:pPr>
        <w:spacing w:line="360" w:lineRule="auto"/>
        <w:ind w:left="360"/>
        <w:rPr>
          <w:lang w:val="en-US"/>
        </w:rPr>
      </w:pPr>
    </w:p>
    <w:p w14:paraId="0069FEBE" w14:textId="77777777" w:rsidR="008E73CE" w:rsidRPr="009747C4" w:rsidRDefault="008E73CE" w:rsidP="000F669E">
      <w:pPr>
        <w:spacing w:line="360" w:lineRule="auto"/>
        <w:ind w:left="360"/>
        <w:rPr>
          <w:lang w:val="en-US"/>
        </w:rPr>
      </w:pPr>
    </w:p>
    <w:p w14:paraId="7D5E6263" w14:textId="77777777" w:rsidR="008E73CE" w:rsidRPr="009747C4" w:rsidRDefault="008E73CE" w:rsidP="000F669E">
      <w:pPr>
        <w:spacing w:line="360" w:lineRule="auto"/>
        <w:ind w:left="360"/>
        <w:rPr>
          <w:lang w:val="en-US"/>
        </w:rPr>
      </w:pPr>
    </w:p>
    <w:p w14:paraId="28F165FB" w14:textId="77777777" w:rsidR="008E73CE" w:rsidRPr="009747C4" w:rsidRDefault="008E73CE" w:rsidP="000F669E">
      <w:pPr>
        <w:spacing w:line="360" w:lineRule="auto"/>
        <w:ind w:left="360"/>
        <w:rPr>
          <w:lang w:val="en-US"/>
        </w:rPr>
      </w:pPr>
    </w:p>
    <w:p w14:paraId="4FE21357" w14:textId="77777777" w:rsidR="008E73CE" w:rsidRPr="009747C4" w:rsidRDefault="008E73CE" w:rsidP="000F669E">
      <w:pPr>
        <w:spacing w:line="360" w:lineRule="auto"/>
        <w:ind w:left="360"/>
        <w:rPr>
          <w:lang w:val="en-US"/>
        </w:rPr>
      </w:pPr>
    </w:p>
    <w:p w14:paraId="2F0CE38C" w14:textId="77777777" w:rsidR="001D5CBB" w:rsidRPr="009747C4" w:rsidRDefault="001D5CBB" w:rsidP="000F669E">
      <w:pPr>
        <w:spacing w:line="360" w:lineRule="auto"/>
        <w:ind w:left="360"/>
        <w:rPr>
          <w:lang w:val="en-US"/>
        </w:rPr>
      </w:pPr>
    </w:p>
    <w:p w14:paraId="1C823DC4" w14:textId="77777777" w:rsidR="001D5CBB" w:rsidRPr="009747C4" w:rsidRDefault="001D5CBB" w:rsidP="000F669E">
      <w:pPr>
        <w:spacing w:line="360" w:lineRule="auto"/>
        <w:ind w:left="360"/>
        <w:rPr>
          <w:lang w:val="en-US"/>
        </w:rPr>
      </w:pPr>
    </w:p>
    <w:p w14:paraId="4B883BC1" w14:textId="77777777" w:rsidR="001D5CBB" w:rsidRPr="009747C4" w:rsidRDefault="001D5CBB" w:rsidP="000F669E">
      <w:pPr>
        <w:spacing w:line="360" w:lineRule="auto"/>
        <w:ind w:left="360"/>
        <w:rPr>
          <w:lang w:val="en-US"/>
        </w:rPr>
      </w:pPr>
    </w:p>
    <w:p w14:paraId="446933C1" w14:textId="77777777" w:rsidR="004B6C33" w:rsidRPr="009747C4" w:rsidRDefault="004B6C33" w:rsidP="000F669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lastRenderedPageBreak/>
        <w:t>Chọn nơi lưu trữ, bạn có thể bỏ qua và bấm Next.</w:t>
      </w:r>
    </w:p>
    <w:p w14:paraId="12F34862" w14:textId="77777777" w:rsidR="004B6C33" w:rsidRPr="009747C4" w:rsidRDefault="004B6C33" w:rsidP="000F669E">
      <w:pPr>
        <w:spacing w:line="360" w:lineRule="auto"/>
        <w:ind w:left="360"/>
        <w:rPr>
          <w:lang w:val="en-US"/>
        </w:rPr>
      </w:pPr>
    </w:p>
    <w:p w14:paraId="1A2CA634" w14:textId="77777777" w:rsidR="00B14EAA" w:rsidRPr="009747C4" w:rsidRDefault="00B14EAA" w:rsidP="000F669E">
      <w:pPr>
        <w:spacing w:line="360" w:lineRule="auto"/>
        <w:ind w:left="360"/>
        <w:rPr>
          <w:lang w:val="en-US"/>
        </w:rPr>
      </w:pPr>
      <w:r w:rsidRPr="009747C4">
        <w:rPr>
          <w:noProof/>
        </w:rPr>
        <w:drawing>
          <wp:inline distT="0" distB="0" distL="0" distR="0" wp14:anchorId="4915E238" wp14:editId="67946239">
            <wp:extent cx="5761990" cy="4439812"/>
            <wp:effectExtent l="0" t="0" r="0" b="0"/>
            <wp:docPr id="32" name="Picture 32"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kb.pavietnam.vn/wp-content/uploads/2023/06/image-2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4439812"/>
                    </a:xfrm>
                    <a:prstGeom prst="rect">
                      <a:avLst/>
                    </a:prstGeom>
                    <a:noFill/>
                    <a:ln>
                      <a:noFill/>
                    </a:ln>
                  </pic:spPr>
                </pic:pic>
              </a:graphicData>
            </a:graphic>
          </wp:inline>
        </w:drawing>
      </w:r>
    </w:p>
    <w:p w14:paraId="3DF0E11F" w14:textId="77777777" w:rsidR="00B14EAA" w:rsidRPr="009747C4" w:rsidRDefault="00B14EAA" w:rsidP="000F669E">
      <w:pPr>
        <w:spacing w:line="360" w:lineRule="auto"/>
        <w:ind w:left="360"/>
        <w:rPr>
          <w:lang w:val="en-US"/>
        </w:rPr>
      </w:pPr>
    </w:p>
    <w:p w14:paraId="5CF93FFF" w14:textId="77777777" w:rsidR="00B14EAA" w:rsidRPr="009747C4" w:rsidRDefault="004B6C33" w:rsidP="000F669E">
      <w:pPr>
        <w:pStyle w:val="Heading7"/>
        <w:spacing w:line="360" w:lineRule="auto"/>
        <w:rPr>
          <w:rFonts w:cs="Times New Roman"/>
          <w:lang w:val="en-US"/>
        </w:rPr>
      </w:pPr>
      <w:bookmarkStart w:id="264" w:name="_Toc186054966"/>
      <w:r w:rsidRPr="009747C4">
        <w:rPr>
          <w:rFonts w:cs="Times New Roman"/>
          <w:lang w:val="en-US"/>
        </w:rPr>
        <w:t xml:space="preserve">Hình </w:t>
      </w:r>
      <w:r w:rsidR="008E73CE" w:rsidRPr="009747C4">
        <w:rPr>
          <w:rFonts w:cs="Times New Roman"/>
          <w:lang w:val="en-US"/>
        </w:rPr>
        <w:t>4</w:t>
      </w:r>
      <w:r w:rsidRPr="009747C4">
        <w:rPr>
          <w:rFonts w:cs="Times New Roman"/>
          <w:lang w:val="en-US"/>
        </w:rPr>
        <w:t>.5 Cài đặt NodeJS #3</w:t>
      </w:r>
      <w:bookmarkEnd w:id="264"/>
    </w:p>
    <w:p w14:paraId="6118FC64" w14:textId="77777777" w:rsidR="004B6C33" w:rsidRPr="009747C4" w:rsidRDefault="004B6C33" w:rsidP="000F669E">
      <w:pPr>
        <w:spacing w:line="360" w:lineRule="auto"/>
        <w:ind w:left="360"/>
        <w:rPr>
          <w:lang w:val="en-US"/>
        </w:rPr>
      </w:pPr>
    </w:p>
    <w:p w14:paraId="1697719B" w14:textId="77777777" w:rsidR="004B6C33" w:rsidRPr="009747C4" w:rsidRDefault="004B6C33" w:rsidP="000F669E">
      <w:pPr>
        <w:spacing w:line="360" w:lineRule="auto"/>
        <w:ind w:left="360"/>
        <w:rPr>
          <w:lang w:val="en-US"/>
        </w:rPr>
      </w:pPr>
    </w:p>
    <w:p w14:paraId="4AEE02A7" w14:textId="77777777" w:rsidR="004B6C33" w:rsidRPr="009747C4" w:rsidRDefault="004B6C33" w:rsidP="000F669E">
      <w:pPr>
        <w:spacing w:line="360" w:lineRule="auto"/>
        <w:ind w:left="360"/>
        <w:rPr>
          <w:lang w:val="en-US"/>
        </w:rPr>
      </w:pPr>
    </w:p>
    <w:p w14:paraId="27E8951D" w14:textId="77777777" w:rsidR="004B6C33" w:rsidRPr="009747C4" w:rsidRDefault="004B6C33" w:rsidP="000F669E">
      <w:pPr>
        <w:spacing w:line="360" w:lineRule="auto"/>
        <w:ind w:left="360"/>
        <w:rPr>
          <w:lang w:val="en-US"/>
        </w:rPr>
      </w:pPr>
    </w:p>
    <w:p w14:paraId="20AD4836" w14:textId="77777777" w:rsidR="004B6C33" w:rsidRPr="009747C4" w:rsidRDefault="004B6C33" w:rsidP="000F669E">
      <w:pPr>
        <w:spacing w:line="360" w:lineRule="auto"/>
        <w:ind w:left="360"/>
        <w:rPr>
          <w:lang w:val="en-US"/>
        </w:rPr>
      </w:pPr>
    </w:p>
    <w:p w14:paraId="32B80ED1" w14:textId="77777777" w:rsidR="004B6C33" w:rsidRPr="009747C4" w:rsidRDefault="004B6C33" w:rsidP="000F669E">
      <w:pPr>
        <w:spacing w:line="360" w:lineRule="auto"/>
        <w:ind w:left="360"/>
        <w:rPr>
          <w:lang w:val="en-US"/>
        </w:rPr>
      </w:pPr>
    </w:p>
    <w:p w14:paraId="5A1D418A" w14:textId="77777777" w:rsidR="004B6C33" w:rsidRPr="009747C4" w:rsidRDefault="004B6C33" w:rsidP="000F669E">
      <w:pPr>
        <w:spacing w:line="360" w:lineRule="auto"/>
        <w:ind w:left="360"/>
        <w:rPr>
          <w:lang w:val="en-US"/>
        </w:rPr>
      </w:pPr>
    </w:p>
    <w:p w14:paraId="2F682E44" w14:textId="77777777" w:rsidR="004B6C33" w:rsidRPr="009747C4" w:rsidRDefault="004B6C33" w:rsidP="000F669E">
      <w:pPr>
        <w:spacing w:line="360" w:lineRule="auto"/>
        <w:ind w:left="360"/>
        <w:rPr>
          <w:lang w:val="en-US"/>
        </w:rPr>
      </w:pPr>
    </w:p>
    <w:p w14:paraId="4AC3A618" w14:textId="77777777" w:rsidR="004B6C33" w:rsidRPr="009747C4" w:rsidRDefault="004B6C33" w:rsidP="000F669E">
      <w:pPr>
        <w:spacing w:line="360" w:lineRule="auto"/>
        <w:ind w:left="360"/>
        <w:rPr>
          <w:lang w:val="en-US"/>
        </w:rPr>
      </w:pPr>
    </w:p>
    <w:p w14:paraId="4EC7B3D2" w14:textId="77777777" w:rsidR="004B6C33" w:rsidRPr="009747C4" w:rsidRDefault="004B6C33" w:rsidP="000F669E">
      <w:pPr>
        <w:spacing w:line="360" w:lineRule="auto"/>
        <w:ind w:left="360"/>
        <w:rPr>
          <w:lang w:val="en-US"/>
        </w:rPr>
      </w:pPr>
    </w:p>
    <w:p w14:paraId="5E4A559B" w14:textId="77777777" w:rsidR="004B6C33" w:rsidRPr="009747C4" w:rsidRDefault="004B6C33" w:rsidP="000F669E">
      <w:pPr>
        <w:spacing w:line="360" w:lineRule="auto"/>
        <w:ind w:left="360"/>
        <w:rPr>
          <w:lang w:val="en-US"/>
        </w:rPr>
      </w:pPr>
    </w:p>
    <w:p w14:paraId="64C2FEBD" w14:textId="77777777" w:rsidR="004B6C33" w:rsidRPr="009747C4" w:rsidRDefault="004B6C33" w:rsidP="000F669E">
      <w:pPr>
        <w:spacing w:line="360" w:lineRule="auto"/>
        <w:ind w:left="360"/>
        <w:rPr>
          <w:lang w:val="en-US"/>
        </w:rPr>
      </w:pPr>
    </w:p>
    <w:p w14:paraId="27B373ED" w14:textId="77777777" w:rsidR="004B6C33" w:rsidRPr="009747C4" w:rsidRDefault="004B6C33" w:rsidP="000F669E">
      <w:pPr>
        <w:spacing w:line="360" w:lineRule="auto"/>
        <w:ind w:left="360"/>
        <w:rPr>
          <w:lang w:val="en-US"/>
        </w:rPr>
      </w:pPr>
    </w:p>
    <w:p w14:paraId="2A7307B7" w14:textId="77777777" w:rsidR="008E73CE" w:rsidRPr="009747C4" w:rsidRDefault="008E73CE" w:rsidP="000F669E">
      <w:pPr>
        <w:spacing w:line="360" w:lineRule="auto"/>
        <w:ind w:left="360"/>
        <w:rPr>
          <w:lang w:val="en-US"/>
        </w:rPr>
      </w:pPr>
    </w:p>
    <w:p w14:paraId="19FBCF4D" w14:textId="77777777" w:rsidR="004B6C33" w:rsidRPr="009747C4" w:rsidRDefault="004B6C33" w:rsidP="008E73CE">
      <w:pPr>
        <w:pStyle w:val="ListParagraph"/>
        <w:numPr>
          <w:ilvl w:val="0"/>
          <w:numId w:val="5"/>
        </w:numPr>
        <w:spacing w:line="360" w:lineRule="auto"/>
        <w:jc w:val="left"/>
        <w:rPr>
          <w:rFonts w:cs="Times New Roman"/>
          <w:b w:val="0"/>
          <w:i w:val="0"/>
          <w:lang w:val="en-US"/>
        </w:rPr>
      </w:pPr>
      <w:r w:rsidRPr="009747C4">
        <w:rPr>
          <w:rFonts w:cs="Times New Roman"/>
          <w:b w:val="0"/>
          <w:i w:val="0"/>
          <w:lang w:val="en-US"/>
        </w:rPr>
        <w:t>Bước này chọn các tính năng trong NodeJS như NPM… Bạn có thể để mặc định và bấm Next.</w:t>
      </w:r>
    </w:p>
    <w:p w14:paraId="6C4C6BF3" w14:textId="77777777" w:rsidR="00B14EAA" w:rsidRPr="009747C4" w:rsidRDefault="00B14EAA" w:rsidP="000F669E">
      <w:pPr>
        <w:spacing w:line="360" w:lineRule="auto"/>
        <w:ind w:left="360"/>
        <w:rPr>
          <w:lang w:val="en-US"/>
        </w:rPr>
      </w:pPr>
      <w:r w:rsidRPr="009747C4">
        <w:rPr>
          <w:noProof/>
        </w:rPr>
        <w:drawing>
          <wp:inline distT="0" distB="0" distL="0" distR="0" wp14:anchorId="4289036B" wp14:editId="1D54EA21">
            <wp:extent cx="5761990" cy="4449704"/>
            <wp:effectExtent l="0" t="0" r="0" b="8255"/>
            <wp:docPr id="45" name="Picture 45"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kb.pavietnam.vn/wp-content/uploads/2023/06/image-2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4449704"/>
                    </a:xfrm>
                    <a:prstGeom prst="rect">
                      <a:avLst/>
                    </a:prstGeom>
                    <a:noFill/>
                    <a:ln>
                      <a:noFill/>
                    </a:ln>
                  </pic:spPr>
                </pic:pic>
              </a:graphicData>
            </a:graphic>
          </wp:inline>
        </w:drawing>
      </w:r>
    </w:p>
    <w:p w14:paraId="4AD64535" w14:textId="77777777" w:rsidR="004B6C33" w:rsidRPr="009747C4" w:rsidRDefault="004B6C33" w:rsidP="000F669E">
      <w:pPr>
        <w:spacing w:line="360" w:lineRule="auto"/>
        <w:ind w:left="360"/>
        <w:rPr>
          <w:lang w:val="en-US"/>
        </w:rPr>
      </w:pPr>
    </w:p>
    <w:p w14:paraId="1929ECE1" w14:textId="77777777" w:rsidR="004B6C33" w:rsidRPr="009747C4" w:rsidRDefault="004B6C33" w:rsidP="000F669E">
      <w:pPr>
        <w:pStyle w:val="Heading7"/>
        <w:spacing w:line="360" w:lineRule="auto"/>
        <w:rPr>
          <w:rFonts w:cs="Times New Roman"/>
          <w:lang w:val="en-US"/>
        </w:rPr>
      </w:pPr>
      <w:bookmarkStart w:id="265" w:name="_Toc186054967"/>
      <w:r w:rsidRPr="009747C4">
        <w:rPr>
          <w:rFonts w:cs="Times New Roman"/>
          <w:lang w:val="en-US"/>
        </w:rPr>
        <w:t xml:space="preserve">Hình </w:t>
      </w:r>
      <w:r w:rsidR="008E73CE" w:rsidRPr="009747C4">
        <w:rPr>
          <w:rFonts w:cs="Times New Roman"/>
          <w:lang w:val="en-US"/>
        </w:rPr>
        <w:t>4</w:t>
      </w:r>
      <w:r w:rsidRPr="009747C4">
        <w:rPr>
          <w:rFonts w:cs="Times New Roman"/>
          <w:lang w:val="en-US"/>
        </w:rPr>
        <w:t>.6 Cài đặt NodeJS #4</w:t>
      </w:r>
      <w:bookmarkEnd w:id="265"/>
    </w:p>
    <w:p w14:paraId="7871396B" w14:textId="77777777" w:rsidR="004B6C33" w:rsidRPr="009747C4" w:rsidRDefault="004B6C33" w:rsidP="000F669E">
      <w:pPr>
        <w:spacing w:line="360" w:lineRule="auto"/>
        <w:ind w:left="360"/>
        <w:rPr>
          <w:lang w:val="en-US"/>
        </w:rPr>
      </w:pPr>
    </w:p>
    <w:p w14:paraId="2AB4BB3A" w14:textId="77777777" w:rsidR="004B6C33" w:rsidRPr="009747C4" w:rsidRDefault="004B6C33" w:rsidP="000F669E">
      <w:pPr>
        <w:spacing w:line="360" w:lineRule="auto"/>
        <w:ind w:left="360"/>
        <w:rPr>
          <w:lang w:val="en-US"/>
        </w:rPr>
      </w:pPr>
    </w:p>
    <w:p w14:paraId="727F7590" w14:textId="77777777" w:rsidR="004B6C33" w:rsidRPr="009747C4" w:rsidRDefault="004B6C33" w:rsidP="000F669E">
      <w:pPr>
        <w:spacing w:line="360" w:lineRule="auto"/>
        <w:ind w:left="360"/>
        <w:rPr>
          <w:lang w:val="en-US"/>
        </w:rPr>
      </w:pPr>
    </w:p>
    <w:p w14:paraId="1ECDF8D2" w14:textId="77777777" w:rsidR="004B6C33" w:rsidRPr="009747C4" w:rsidRDefault="004B6C33" w:rsidP="000F669E">
      <w:pPr>
        <w:spacing w:line="360" w:lineRule="auto"/>
        <w:ind w:left="360"/>
        <w:rPr>
          <w:lang w:val="en-US"/>
        </w:rPr>
      </w:pPr>
    </w:p>
    <w:p w14:paraId="5ECF4C28" w14:textId="77777777" w:rsidR="004B6C33" w:rsidRPr="009747C4" w:rsidRDefault="004B6C33" w:rsidP="000F669E">
      <w:pPr>
        <w:spacing w:line="360" w:lineRule="auto"/>
        <w:ind w:left="360"/>
        <w:rPr>
          <w:lang w:val="en-US"/>
        </w:rPr>
      </w:pPr>
    </w:p>
    <w:p w14:paraId="51A97964" w14:textId="77777777" w:rsidR="004B6C33" w:rsidRPr="009747C4" w:rsidRDefault="004B6C33" w:rsidP="000F669E">
      <w:pPr>
        <w:spacing w:line="360" w:lineRule="auto"/>
        <w:ind w:left="360"/>
        <w:rPr>
          <w:lang w:val="en-US"/>
        </w:rPr>
      </w:pPr>
    </w:p>
    <w:p w14:paraId="6DA2C984" w14:textId="77777777" w:rsidR="004B6C33" w:rsidRPr="009747C4" w:rsidRDefault="004B6C33" w:rsidP="000F669E">
      <w:pPr>
        <w:spacing w:line="360" w:lineRule="auto"/>
        <w:ind w:left="360"/>
        <w:rPr>
          <w:lang w:val="en-US"/>
        </w:rPr>
      </w:pPr>
    </w:p>
    <w:p w14:paraId="1919C524" w14:textId="77777777" w:rsidR="004B6C33" w:rsidRPr="009747C4" w:rsidRDefault="004B6C33" w:rsidP="000F669E">
      <w:pPr>
        <w:spacing w:line="360" w:lineRule="auto"/>
        <w:ind w:left="360"/>
        <w:rPr>
          <w:lang w:val="en-US"/>
        </w:rPr>
      </w:pPr>
    </w:p>
    <w:p w14:paraId="0CACB70B" w14:textId="77777777" w:rsidR="004B6C33" w:rsidRPr="009747C4" w:rsidRDefault="004B6C33" w:rsidP="000F669E">
      <w:pPr>
        <w:spacing w:line="360" w:lineRule="auto"/>
        <w:ind w:left="360"/>
        <w:rPr>
          <w:lang w:val="en-US"/>
        </w:rPr>
      </w:pPr>
    </w:p>
    <w:p w14:paraId="58F6E6FA" w14:textId="77777777" w:rsidR="004B6C33" w:rsidRPr="009747C4" w:rsidRDefault="004B6C33" w:rsidP="000F669E">
      <w:pPr>
        <w:spacing w:line="360" w:lineRule="auto"/>
        <w:ind w:left="360"/>
        <w:rPr>
          <w:lang w:val="en-US"/>
        </w:rPr>
      </w:pPr>
    </w:p>
    <w:p w14:paraId="1307F7B0" w14:textId="77777777" w:rsidR="004B6C33" w:rsidRPr="009747C4" w:rsidRDefault="004B6C33" w:rsidP="000F669E">
      <w:pPr>
        <w:spacing w:line="360" w:lineRule="auto"/>
        <w:ind w:left="360"/>
        <w:rPr>
          <w:lang w:val="en-US"/>
        </w:rPr>
      </w:pPr>
    </w:p>
    <w:p w14:paraId="33B5DFDF" w14:textId="77777777" w:rsidR="004B6C33" w:rsidRPr="009747C4" w:rsidRDefault="004B6C33" w:rsidP="000F669E">
      <w:pPr>
        <w:spacing w:line="360" w:lineRule="auto"/>
        <w:ind w:left="360"/>
        <w:rPr>
          <w:lang w:val="en-US"/>
        </w:rPr>
      </w:pPr>
    </w:p>
    <w:p w14:paraId="635A4C0B" w14:textId="77777777" w:rsidR="004B6C33" w:rsidRPr="009747C4" w:rsidRDefault="004B6C33" w:rsidP="000F669E">
      <w:pPr>
        <w:spacing w:line="360" w:lineRule="auto"/>
        <w:ind w:left="360"/>
        <w:rPr>
          <w:lang w:val="en-US"/>
        </w:rPr>
      </w:pPr>
    </w:p>
    <w:p w14:paraId="1A2440A1" w14:textId="77777777" w:rsidR="004B6C33" w:rsidRPr="009747C4" w:rsidRDefault="004B6C33" w:rsidP="008E73CE">
      <w:pPr>
        <w:pStyle w:val="ListParagraph"/>
        <w:numPr>
          <w:ilvl w:val="0"/>
          <w:numId w:val="34"/>
        </w:numPr>
        <w:spacing w:line="360" w:lineRule="auto"/>
        <w:jc w:val="left"/>
        <w:rPr>
          <w:rFonts w:cs="Times New Roman"/>
          <w:b w:val="0"/>
          <w:i w:val="0"/>
          <w:lang w:val="en-US"/>
        </w:rPr>
      </w:pPr>
      <w:r w:rsidRPr="009747C4">
        <w:rPr>
          <w:rFonts w:cs="Times New Roman"/>
          <w:b w:val="0"/>
          <w:i w:val="0"/>
          <w:lang w:val="en-US"/>
        </w:rPr>
        <w:t>Tiếp tục bấm Next đến bước Install thì bấm Install để bắt đầu cài đặt NodeJS, Cài đặt thành công bấm Finish để hoàn tất.</w:t>
      </w:r>
    </w:p>
    <w:p w14:paraId="7BD012E9" w14:textId="77777777" w:rsidR="004B6C33" w:rsidRPr="009747C4" w:rsidRDefault="004B6C33" w:rsidP="000F669E">
      <w:pPr>
        <w:spacing w:line="360" w:lineRule="auto"/>
        <w:ind w:left="360"/>
        <w:rPr>
          <w:lang w:val="en-US"/>
        </w:rPr>
      </w:pPr>
    </w:p>
    <w:p w14:paraId="78727E36" w14:textId="77777777" w:rsidR="00B14EAA" w:rsidRPr="009747C4" w:rsidRDefault="00B14EAA" w:rsidP="00B8259D">
      <w:pPr>
        <w:spacing w:line="360" w:lineRule="auto"/>
        <w:ind w:left="360"/>
        <w:jc w:val="center"/>
        <w:rPr>
          <w:lang w:val="en-US"/>
        </w:rPr>
      </w:pPr>
      <w:r w:rsidRPr="009747C4">
        <w:rPr>
          <w:noProof/>
        </w:rPr>
        <w:drawing>
          <wp:inline distT="0" distB="0" distL="0" distR="0" wp14:anchorId="5DA6A7B0" wp14:editId="5D7BF183">
            <wp:extent cx="5761990" cy="4406673"/>
            <wp:effectExtent l="0" t="0" r="0" b="0"/>
            <wp:docPr id="46" name="Picture 46"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kb.pavietnam.vn/wp-content/uploads/2023/06/image-3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990" cy="4406673"/>
                    </a:xfrm>
                    <a:prstGeom prst="rect">
                      <a:avLst/>
                    </a:prstGeom>
                    <a:noFill/>
                    <a:ln>
                      <a:noFill/>
                    </a:ln>
                  </pic:spPr>
                </pic:pic>
              </a:graphicData>
            </a:graphic>
          </wp:inline>
        </w:drawing>
      </w:r>
      <w:r w:rsidR="004B6C33" w:rsidRPr="009747C4">
        <w:rPr>
          <w:rStyle w:val="Heading7Char"/>
          <w:rFonts w:cs="Times New Roman"/>
        </w:rPr>
        <w:t xml:space="preserve">Hình </w:t>
      </w:r>
      <w:r w:rsidR="008E73CE" w:rsidRPr="009747C4">
        <w:rPr>
          <w:rStyle w:val="Heading7Char"/>
          <w:rFonts w:cs="Times New Roman"/>
        </w:rPr>
        <w:t>4</w:t>
      </w:r>
      <w:r w:rsidR="004B6C33" w:rsidRPr="009747C4">
        <w:rPr>
          <w:rStyle w:val="Heading7Char"/>
          <w:rFonts w:cs="Times New Roman"/>
        </w:rPr>
        <w:t>.7 Cài đặt NodeJS #5</w:t>
      </w:r>
    </w:p>
    <w:p w14:paraId="5B60CA56" w14:textId="77777777" w:rsidR="00B14EAA" w:rsidRPr="009747C4" w:rsidRDefault="00B14EAA" w:rsidP="000F669E">
      <w:pPr>
        <w:spacing w:line="360" w:lineRule="auto"/>
        <w:ind w:left="360"/>
        <w:rPr>
          <w:lang w:val="en-US"/>
        </w:rPr>
      </w:pPr>
      <w:r w:rsidRPr="009747C4">
        <w:rPr>
          <w:lang w:val="en-US"/>
        </w:rPr>
        <w:lastRenderedPageBreak/>
        <w:t xml:space="preserve"> </w:t>
      </w:r>
      <w:r w:rsidRPr="009747C4">
        <w:rPr>
          <w:noProof/>
        </w:rPr>
        <w:drawing>
          <wp:inline distT="0" distB="0" distL="0" distR="0" wp14:anchorId="76ED21FA" wp14:editId="023D6989">
            <wp:extent cx="5761990" cy="4122463"/>
            <wp:effectExtent l="0" t="0" r="0" b="0"/>
            <wp:docPr id="47" name="Picture 47"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kb.pavietnam.vn/wp-content/uploads/2023/06/image-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4122463"/>
                    </a:xfrm>
                    <a:prstGeom prst="rect">
                      <a:avLst/>
                    </a:prstGeom>
                    <a:noFill/>
                    <a:ln>
                      <a:noFill/>
                    </a:ln>
                  </pic:spPr>
                </pic:pic>
              </a:graphicData>
            </a:graphic>
          </wp:inline>
        </w:drawing>
      </w:r>
    </w:p>
    <w:p w14:paraId="2B3F34AA" w14:textId="77777777" w:rsidR="00B14EAA" w:rsidRPr="009747C4" w:rsidRDefault="004B6C33" w:rsidP="000F669E">
      <w:pPr>
        <w:pStyle w:val="Heading7"/>
        <w:spacing w:line="360" w:lineRule="auto"/>
        <w:rPr>
          <w:rFonts w:cs="Times New Roman"/>
          <w:lang w:val="en-US"/>
        </w:rPr>
      </w:pPr>
      <w:bookmarkStart w:id="266" w:name="_Toc186054968"/>
      <w:r w:rsidRPr="009747C4">
        <w:rPr>
          <w:rFonts w:cs="Times New Roman"/>
          <w:lang w:val="en-US"/>
        </w:rPr>
        <w:t xml:space="preserve">Hình </w:t>
      </w:r>
      <w:r w:rsidR="008E73CE" w:rsidRPr="009747C4">
        <w:rPr>
          <w:rFonts w:cs="Times New Roman"/>
          <w:lang w:val="en-US"/>
        </w:rPr>
        <w:t>4</w:t>
      </w:r>
      <w:r w:rsidRPr="009747C4">
        <w:rPr>
          <w:rFonts w:cs="Times New Roman"/>
          <w:lang w:val="en-US"/>
        </w:rPr>
        <w:t>.8 Cài đặt NodeJS #6</w:t>
      </w:r>
      <w:bookmarkEnd w:id="266"/>
    </w:p>
    <w:p w14:paraId="32D4150E" w14:textId="77777777" w:rsidR="00D5759C" w:rsidRPr="009747C4" w:rsidRDefault="00B14EAA" w:rsidP="000F669E">
      <w:pPr>
        <w:pStyle w:val="ListParagraph"/>
        <w:numPr>
          <w:ilvl w:val="0"/>
          <w:numId w:val="30"/>
        </w:numPr>
        <w:spacing w:line="360" w:lineRule="auto"/>
        <w:jc w:val="left"/>
        <w:rPr>
          <w:rFonts w:cs="Times New Roman"/>
          <w:lang w:val="en-US"/>
        </w:rPr>
      </w:pPr>
      <w:r w:rsidRPr="009747C4">
        <w:rPr>
          <w:rFonts w:cs="Times New Roman"/>
          <w:lang w:val="en-US"/>
        </w:rPr>
        <w:t>Khởi tạo dự án</w:t>
      </w:r>
      <w:del w:id="267" w:author="admin" w:date="2024-12-27T16:49:00Z">
        <w:r w:rsidRPr="009747C4" w:rsidDel="00DF1309">
          <w:rPr>
            <w:rFonts w:cs="Times New Roman"/>
            <w:lang w:val="en-US"/>
          </w:rPr>
          <w:delText>:</w:delText>
        </w:r>
      </w:del>
    </w:p>
    <w:p w14:paraId="0D3895E0" w14:textId="77777777"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Mở Visual Studio Code, chọn vào địa chỉ sẽ khởi tạo dự án</w:t>
      </w:r>
    </w:p>
    <w:p w14:paraId="4EDA7968" w14:textId="77777777" w:rsidR="00B14EAA" w:rsidRPr="009747C4" w:rsidRDefault="00B14EAA" w:rsidP="000F669E">
      <w:pPr>
        <w:spacing w:line="360" w:lineRule="auto"/>
        <w:rPr>
          <w:lang w:val="en-US"/>
        </w:rPr>
      </w:pPr>
      <w:r w:rsidRPr="009747C4">
        <w:rPr>
          <w:noProof/>
          <w:lang w:val="en-US"/>
        </w:rPr>
        <w:drawing>
          <wp:inline distT="0" distB="0" distL="0" distR="0" wp14:anchorId="09066E09" wp14:editId="56B80AC4">
            <wp:extent cx="576199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117850"/>
                    </a:xfrm>
                    <a:prstGeom prst="rect">
                      <a:avLst/>
                    </a:prstGeom>
                  </pic:spPr>
                </pic:pic>
              </a:graphicData>
            </a:graphic>
          </wp:inline>
        </w:drawing>
      </w:r>
    </w:p>
    <w:p w14:paraId="2E706C1D" w14:textId="77777777" w:rsidR="004B6C33" w:rsidRPr="009747C4" w:rsidRDefault="004B6C33" w:rsidP="000F669E">
      <w:pPr>
        <w:pStyle w:val="Heading7"/>
        <w:spacing w:line="360" w:lineRule="auto"/>
        <w:rPr>
          <w:rFonts w:cs="Times New Roman"/>
          <w:lang w:val="en-US"/>
        </w:rPr>
      </w:pPr>
      <w:bookmarkStart w:id="268" w:name="_Toc186054969"/>
      <w:r w:rsidRPr="009747C4">
        <w:rPr>
          <w:rFonts w:cs="Times New Roman"/>
          <w:lang w:val="en-US"/>
        </w:rPr>
        <w:t xml:space="preserve">Hình </w:t>
      </w:r>
      <w:r w:rsidR="008E73CE" w:rsidRPr="009747C4">
        <w:rPr>
          <w:rFonts w:cs="Times New Roman"/>
          <w:lang w:val="en-US"/>
        </w:rPr>
        <w:t>4</w:t>
      </w:r>
      <w:r w:rsidRPr="009747C4">
        <w:rPr>
          <w:rFonts w:cs="Times New Roman"/>
          <w:lang w:val="en-US"/>
        </w:rPr>
        <w:t xml:space="preserve">.9 </w:t>
      </w:r>
      <w:r w:rsidR="00AC0685" w:rsidRPr="009747C4">
        <w:rPr>
          <w:rFonts w:cs="Times New Roman"/>
          <w:lang w:val="en-US"/>
        </w:rPr>
        <w:t>Màn hình Visual Studio Code</w:t>
      </w:r>
      <w:bookmarkEnd w:id="268"/>
    </w:p>
    <w:p w14:paraId="29F06C81" w14:textId="77777777" w:rsidR="00B14EAA" w:rsidRPr="009747C4" w:rsidRDefault="00B14EAA" w:rsidP="001D5CBB">
      <w:pPr>
        <w:pStyle w:val="ListParagraph"/>
        <w:numPr>
          <w:ilvl w:val="0"/>
          <w:numId w:val="32"/>
        </w:numPr>
        <w:spacing w:line="360" w:lineRule="auto"/>
        <w:ind w:left="709" w:hanging="283"/>
        <w:jc w:val="left"/>
        <w:rPr>
          <w:rFonts w:cs="Times New Roman"/>
          <w:b w:val="0"/>
          <w:i w:val="0"/>
          <w:lang w:val="en-US"/>
        </w:rPr>
      </w:pPr>
      <w:r w:rsidRPr="009747C4">
        <w:rPr>
          <w:rFonts w:cs="Times New Roman"/>
          <w:b w:val="0"/>
          <w:i w:val="0"/>
          <w:lang w:val="en-US"/>
        </w:rPr>
        <w:t xml:space="preserve">Cài đặt Create React App bằng câu lệnh </w:t>
      </w:r>
      <w:r w:rsidRPr="009747C4">
        <w:rPr>
          <w:rFonts w:cs="Times New Roman"/>
          <w:lang w:val="en-US"/>
        </w:rPr>
        <w:t>npm install -g create-react-app</w:t>
      </w:r>
    </w:p>
    <w:p w14:paraId="077F4DC9" w14:textId="77777777" w:rsidR="00B14EAA" w:rsidRPr="009747C4" w:rsidRDefault="00B14EAA" w:rsidP="000F669E">
      <w:pPr>
        <w:spacing w:line="360" w:lineRule="auto"/>
        <w:rPr>
          <w:lang w:val="en-US"/>
        </w:rPr>
      </w:pPr>
      <w:r w:rsidRPr="009747C4">
        <w:rPr>
          <w:noProof/>
          <w:lang w:val="en-US"/>
        </w:rPr>
        <w:lastRenderedPageBreak/>
        <w:drawing>
          <wp:inline distT="0" distB="0" distL="0" distR="0" wp14:anchorId="6D81D436" wp14:editId="28B7166D">
            <wp:extent cx="576199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1836420"/>
                    </a:xfrm>
                    <a:prstGeom prst="rect">
                      <a:avLst/>
                    </a:prstGeom>
                  </pic:spPr>
                </pic:pic>
              </a:graphicData>
            </a:graphic>
          </wp:inline>
        </w:drawing>
      </w:r>
    </w:p>
    <w:p w14:paraId="39D7BEFC" w14:textId="77777777" w:rsidR="00AC0685" w:rsidRPr="009747C4" w:rsidRDefault="00AC0685" w:rsidP="000F669E">
      <w:pPr>
        <w:pStyle w:val="Heading7"/>
        <w:spacing w:line="360" w:lineRule="auto"/>
        <w:rPr>
          <w:rFonts w:cs="Times New Roman"/>
          <w:lang w:val="en-US"/>
        </w:rPr>
      </w:pPr>
      <w:bookmarkStart w:id="269" w:name="_Toc186054970"/>
      <w:r w:rsidRPr="009747C4">
        <w:rPr>
          <w:rFonts w:cs="Times New Roman"/>
          <w:lang w:val="en-US"/>
        </w:rPr>
        <w:t xml:space="preserve">Hình </w:t>
      </w:r>
      <w:r w:rsidR="008E73CE" w:rsidRPr="009747C4">
        <w:rPr>
          <w:rFonts w:cs="Times New Roman"/>
          <w:lang w:val="en-US"/>
        </w:rPr>
        <w:t>4</w:t>
      </w:r>
      <w:r w:rsidRPr="009747C4">
        <w:rPr>
          <w:rFonts w:cs="Times New Roman"/>
          <w:lang w:val="en-US"/>
        </w:rPr>
        <w:t>.10 Chạy câu lệnh npm install -g create-react-app</w:t>
      </w:r>
      <w:bookmarkEnd w:id="269"/>
    </w:p>
    <w:p w14:paraId="24C68E68" w14:textId="77777777" w:rsidR="00AC0685" w:rsidRPr="009747C4" w:rsidRDefault="00AC0685" w:rsidP="000F669E">
      <w:pPr>
        <w:spacing w:line="360" w:lineRule="auto"/>
        <w:rPr>
          <w:lang w:val="en-US"/>
        </w:rPr>
      </w:pPr>
    </w:p>
    <w:p w14:paraId="705202D8" w14:textId="77777777" w:rsidR="00B14EAA" w:rsidRPr="009747C4" w:rsidRDefault="00B14EAA" w:rsidP="001D5CBB">
      <w:pPr>
        <w:pStyle w:val="ListParagraph"/>
        <w:numPr>
          <w:ilvl w:val="0"/>
          <w:numId w:val="32"/>
        </w:numPr>
        <w:spacing w:line="360" w:lineRule="auto"/>
        <w:ind w:left="709" w:hanging="283"/>
        <w:jc w:val="left"/>
        <w:rPr>
          <w:rFonts w:cs="Times New Roman"/>
          <w:lang w:val="en-US"/>
        </w:rPr>
      </w:pPr>
      <w:r w:rsidRPr="009747C4">
        <w:rPr>
          <w:rFonts w:cs="Times New Roman"/>
          <w:b w:val="0"/>
          <w:i w:val="0"/>
          <w:lang w:val="en-US"/>
        </w:rPr>
        <w:t>Tạo dự án React: sử dụng câu lệnh</w:t>
      </w:r>
      <w:r w:rsidRPr="009747C4">
        <w:rPr>
          <w:rFonts w:cs="Times New Roman"/>
          <w:lang w:val="en-US"/>
        </w:rPr>
        <w:t xml:space="preserve"> create-react-app my-app</w:t>
      </w:r>
    </w:p>
    <w:p w14:paraId="15441B39" w14:textId="77777777" w:rsidR="00B14EAA" w:rsidRPr="009747C4" w:rsidRDefault="00B14EAA" w:rsidP="000F669E">
      <w:pPr>
        <w:spacing w:line="360" w:lineRule="auto"/>
        <w:rPr>
          <w:lang w:val="en-US"/>
        </w:rPr>
      </w:pPr>
      <w:r w:rsidRPr="009747C4">
        <w:rPr>
          <w:noProof/>
          <w:lang w:val="en-US"/>
        </w:rPr>
        <w:drawing>
          <wp:inline distT="0" distB="0" distL="0" distR="0" wp14:anchorId="12E4225A" wp14:editId="55068680">
            <wp:extent cx="57531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70D50BD5" w14:textId="77777777" w:rsidR="00B14EAA" w:rsidRPr="009747C4" w:rsidRDefault="00AC0685" w:rsidP="008E73CE">
      <w:pPr>
        <w:pStyle w:val="Heading7"/>
        <w:spacing w:line="360" w:lineRule="auto"/>
        <w:rPr>
          <w:rFonts w:cs="Times New Roman"/>
          <w:lang w:val="en-US"/>
        </w:rPr>
      </w:pPr>
      <w:bookmarkStart w:id="270" w:name="_Toc186054971"/>
      <w:r w:rsidRPr="009747C4">
        <w:rPr>
          <w:rFonts w:cs="Times New Roman"/>
          <w:lang w:val="en-US"/>
        </w:rPr>
        <w:t xml:space="preserve">Hình </w:t>
      </w:r>
      <w:r w:rsidR="008E73CE" w:rsidRPr="009747C4">
        <w:rPr>
          <w:rFonts w:cs="Times New Roman"/>
          <w:lang w:val="en-US"/>
        </w:rPr>
        <w:t>4</w:t>
      </w:r>
      <w:r w:rsidRPr="009747C4">
        <w:rPr>
          <w:rFonts w:cs="Times New Roman"/>
          <w:lang w:val="en-US"/>
        </w:rPr>
        <w:t>.11 Chạy câu lệnh create-react-app my-app</w:t>
      </w:r>
      <w:bookmarkEnd w:id="270"/>
    </w:p>
    <w:p w14:paraId="3833D813" w14:textId="77777777" w:rsidR="002D5989" w:rsidRPr="009747C4" w:rsidRDefault="008E73CE" w:rsidP="000F669E">
      <w:pPr>
        <w:spacing w:line="360" w:lineRule="auto"/>
        <w:rPr>
          <w:lang w:val="en-US"/>
        </w:rPr>
      </w:pPr>
      <w:r w:rsidRPr="009747C4">
        <w:rPr>
          <w:lang w:val="en-US"/>
        </w:rPr>
        <w:t>4</w:t>
      </w:r>
      <w:r w:rsidR="00D5759C" w:rsidRPr="009747C4">
        <w:rPr>
          <w:lang w:val="en-US"/>
        </w:rPr>
        <w:t xml:space="preserve">.1.4 Cài đặt Flutter </w:t>
      </w:r>
    </w:p>
    <w:p w14:paraId="37F527BF" w14:textId="77777777" w:rsidR="002D5989" w:rsidRPr="009747C4" w:rsidRDefault="002D5989" w:rsidP="000F669E">
      <w:pPr>
        <w:pStyle w:val="ListParagraph"/>
        <w:numPr>
          <w:ilvl w:val="0"/>
          <w:numId w:val="31"/>
        </w:numPr>
        <w:spacing w:line="360" w:lineRule="auto"/>
        <w:jc w:val="left"/>
        <w:rPr>
          <w:rFonts w:cs="Times New Roman"/>
          <w:lang w:val="en-US"/>
        </w:rPr>
      </w:pPr>
      <w:r w:rsidRPr="009747C4">
        <w:rPr>
          <w:rFonts w:cs="Times New Roman"/>
          <w:lang w:val="en-US"/>
        </w:rPr>
        <w:t xml:space="preserve">Cài đặt Flutter SDK tại đường dẫn ở </w:t>
      </w:r>
      <w:hyperlink r:id="rId69" w:history="1">
        <w:r w:rsidR="00877B40" w:rsidRPr="009747C4">
          <w:rPr>
            <w:rStyle w:val="Hyperlink"/>
            <w:rFonts w:cs="Times New Roman"/>
            <w:color w:val="auto"/>
            <w:lang w:val="en-US"/>
          </w:rPr>
          <w:t>đây</w:t>
        </w:r>
      </w:hyperlink>
      <w:r w:rsidR="00877B40" w:rsidRPr="009747C4">
        <w:rPr>
          <w:rFonts w:cs="Times New Roman"/>
          <w:lang w:val="en-US"/>
        </w:rPr>
        <w:t xml:space="preserve"> (phiên bản 3.24)</w:t>
      </w:r>
    </w:p>
    <w:p w14:paraId="530291DE" w14:textId="77777777" w:rsidR="00A0777A" w:rsidRPr="009747C4" w:rsidRDefault="00A0777A" w:rsidP="000F669E">
      <w:pPr>
        <w:pStyle w:val="ListParagraph"/>
        <w:numPr>
          <w:ilvl w:val="0"/>
          <w:numId w:val="31"/>
        </w:numPr>
        <w:spacing w:line="360" w:lineRule="auto"/>
        <w:jc w:val="left"/>
        <w:rPr>
          <w:rFonts w:cs="Times New Roman"/>
          <w:lang w:val="en-US"/>
        </w:rPr>
      </w:pPr>
      <w:r w:rsidRPr="009747C4">
        <w:rPr>
          <w:rFonts w:cs="Times New Roman"/>
          <w:lang w:val="en-US"/>
        </w:rPr>
        <w:t>Setup Môi trường</w:t>
      </w:r>
      <w:del w:id="271" w:author="admin" w:date="2024-12-27T16:49:00Z">
        <w:r w:rsidRPr="009747C4" w:rsidDel="00DF1309">
          <w:rPr>
            <w:rFonts w:cs="Times New Roman"/>
            <w:lang w:val="en-US"/>
          </w:rPr>
          <w:delText>:</w:delText>
        </w:r>
      </w:del>
    </w:p>
    <w:p w14:paraId="24A2D66E" w14:textId="77777777" w:rsidR="00A0777A" w:rsidRPr="009747C4" w:rsidRDefault="00A0777A" w:rsidP="000F669E">
      <w:pPr>
        <w:spacing w:line="360" w:lineRule="auto"/>
        <w:ind w:left="360"/>
        <w:rPr>
          <w:sz w:val="26"/>
          <w:szCs w:val="26"/>
          <w:lang w:val="en-US"/>
        </w:rPr>
      </w:pPr>
      <w:r w:rsidRPr="009747C4">
        <w:rPr>
          <w:sz w:val="26"/>
          <w:szCs w:val="26"/>
          <w:lang w:val="en-US"/>
        </w:rPr>
        <w:t>Với Android studio thì tiến hành cài đặt như bình thường, còn Sdk của Flutter thì chỉ cần giải nén vào một file nào đó chúng ta sẽ dùng sau</w:t>
      </w:r>
      <w:r w:rsidR="004B6C33" w:rsidRPr="009747C4">
        <w:rPr>
          <w:sz w:val="26"/>
          <w:szCs w:val="26"/>
          <w:lang w:val="en-US"/>
        </w:rPr>
        <w:t>.</w:t>
      </w:r>
      <w:r w:rsidRPr="009747C4">
        <w:rPr>
          <w:sz w:val="26"/>
          <w:szCs w:val="26"/>
          <w:lang w:val="en-US"/>
        </w:rPr>
        <w:t xml:space="preserve"> Sau khi download và cài đặt giải nén các thứ thì bây giờ hãy mở Android Studio lên và tiến hành các config dưới đây:</w:t>
      </w:r>
    </w:p>
    <w:p w14:paraId="1608F934"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Vào File -&gt; Settings...</w:t>
      </w:r>
    </w:p>
    <w:p w14:paraId="714CFF0D"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Chọn Plugin -&gt; search với từ khóa "flutter" và install như hình dưới đây</w:t>
      </w:r>
    </w:p>
    <w:p w14:paraId="31E19AA6" w14:textId="77777777" w:rsidR="00A0777A" w:rsidRPr="009747C4" w:rsidRDefault="00A0777A" w:rsidP="000F669E">
      <w:pPr>
        <w:spacing w:line="360" w:lineRule="auto"/>
        <w:rPr>
          <w:sz w:val="26"/>
          <w:szCs w:val="26"/>
          <w:lang w:val="en-US"/>
        </w:rPr>
      </w:pPr>
      <w:r w:rsidRPr="009747C4">
        <w:rPr>
          <w:noProof/>
          <w:sz w:val="26"/>
          <w:szCs w:val="26"/>
        </w:rPr>
        <w:lastRenderedPageBreak/>
        <w:drawing>
          <wp:inline distT="0" distB="0" distL="0" distR="0" wp14:anchorId="7662B1FD" wp14:editId="435340C7">
            <wp:extent cx="5857875" cy="3876255"/>
            <wp:effectExtent l="0" t="0" r="0" b="0"/>
            <wp:docPr id="48" name="Picture 48" descr="https://images.viblo.asia/69173c84-a0fb-4d83-9c26-bd933aa4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viblo.asia/69173c84-a0fb-4d83-9c26-bd933aa487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8493" cy="3883281"/>
                    </a:xfrm>
                    <a:prstGeom prst="rect">
                      <a:avLst/>
                    </a:prstGeom>
                    <a:noFill/>
                    <a:ln>
                      <a:noFill/>
                    </a:ln>
                  </pic:spPr>
                </pic:pic>
              </a:graphicData>
            </a:graphic>
          </wp:inline>
        </w:drawing>
      </w:r>
    </w:p>
    <w:p w14:paraId="36F68EC6" w14:textId="77777777" w:rsidR="00AC0685" w:rsidRPr="009747C4" w:rsidRDefault="00AC0685" w:rsidP="000F669E">
      <w:pPr>
        <w:pStyle w:val="Heading7"/>
        <w:spacing w:line="360" w:lineRule="auto"/>
        <w:rPr>
          <w:rFonts w:cs="Times New Roman"/>
          <w:lang w:val="en-US"/>
        </w:rPr>
      </w:pPr>
      <w:bookmarkStart w:id="272" w:name="_Toc186054972"/>
      <w:r w:rsidRPr="009747C4">
        <w:rPr>
          <w:rFonts w:cs="Times New Roman"/>
          <w:lang w:val="en-US"/>
        </w:rPr>
        <w:t xml:space="preserve">Hình </w:t>
      </w:r>
      <w:r w:rsidR="008E73CE" w:rsidRPr="009747C4">
        <w:rPr>
          <w:rFonts w:cs="Times New Roman"/>
          <w:lang w:val="en-US"/>
        </w:rPr>
        <w:t>4</w:t>
      </w:r>
      <w:r w:rsidRPr="009747C4">
        <w:rPr>
          <w:rFonts w:cs="Times New Roman"/>
          <w:lang w:val="en-US"/>
        </w:rPr>
        <w:t>.12 Cài đặt Flutter và Dart Plugin cho Android Studio</w:t>
      </w:r>
      <w:bookmarkEnd w:id="272"/>
    </w:p>
    <w:p w14:paraId="2BD00BCF"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Search thêm "dart" tại mục số (2) trong hình và install plug Dart tương tự.</w:t>
      </w:r>
    </w:p>
    <w:p w14:paraId="6761E1C8"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Chọn Apply -&gt; OK</w:t>
      </w:r>
    </w:p>
    <w:p w14:paraId="311FB0D7" w14:textId="77777777" w:rsidR="00A0777A" w:rsidRPr="009747C4" w:rsidRDefault="00A0777A" w:rsidP="000F669E">
      <w:pPr>
        <w:pStyle w:val="ListParagraph"/>
        <w:numPr>
          <w:ilvl w:val="0"/>
          <w:numId w:val="33"/>
        </w:numPr>
        <w:spacing w:line="360" w:lineRule="auto"/>
        <w:jc w:val="left"/>
        <w:rPr>
          <w:rFonts w:cs="Times New Roman"/>
          <w:b w:val="0"/>
          <w:i w:val="0"/>
          <w:szCs w:val="26"/>
          <w:lang w:val="en-US"/>
        </w:rPr>
      </w:pPr>
      <w:r w:rsidRPr="009747C4">
        <w:rPr>
          <w:rFonts w:cs="Times New Roman"/>
          <w:b w:val="0"/>
          <w:i w:val="0"/>
          <w:szCs w:val="26"/>
          <w:lang w:val="en-US"/>
        </w:rPr>
        <w:t>Khởi động lại Android Studio.</w:t>
      </w:r>
    </w:p>
    <w:p w14:paraId="27CFF343" w14:textId="77777777" w:rsidR="00A0777A" w:rsidRPr="009747C4" w:rsidRDefault="00A0777A" w:rsidP="000F669E">
      <w:pPr>
        <w:pStyle w:val="ListParagraph"/>
        <w:numPr>
          <w:ilvl w:val="0"/>
          <w:numId w:val="31"/>
        </w:numPr>
        <w:spacing w:line="360" w:lineRule="auto"/>
        <w:jc w:val="left"/>
        <w:rPr>
          <w:rFonts w:cs="Times New Roman"/>
          <w:szCs w:val="26"/>
          <w:lang w:val="en-US"/>
        </w:rPr>
      </w:pPr>
      <w:r w:rsidRPr="009747C4">
        <w:rPr>
          <w:rFonts w:cs="Times New Roman"/>
          <w:szCs w:val="26"/>
          <w:lang w:val="en-US"/>
        </w:rPr>
        <w:t>Tạo mới Project Flutter</w:t>
      </w:r>
    </w:p>
    <w:p w14:paraId="6FB40BEE" w14:textId="77777777" w:rsidR="00877B40"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Mở Android Studio Code</w:t>
      </w:r>
    </w:p>
    <w:p w14:paraId="693AAB4F" w14:textId="77777777" w:rsidR="00A0777A" w:rsidRPr="009747C4" w:rsidRDefault="00A0777A" w:rsidP="000F669E">
      <w:pPr>
        <w:pStyle w:val="ListParagraph"/>
        <w:numPr>
          <w:ilvl w:val="0"/>
          <w:numId w:val="32"/>
        </w:numPr>
        <w:spacing w:line="360" w:lineRule="auto"/>
        <w:jc w:val="left"/>
        <w:rPr>
          <w:rFonts w:cs="Times New Roman"/>
          <w:b w:val="0"/>
          <w:i w:val="0"/>
          <w:szCs w:val="26"/>
          <w:lang w:val="en-US"/>
        </w:rPr>
      </w:pPr>
      <w:r w:rsidRPr="009747C4">
        <w:rPr>
          <w:rFonts w:cs="Times New Roman"/>
          <w:b w:val="0"/>
          <w:i w:val="0"/>
          <w:szCs w:val="26"/>
          <w:lang w:val="en-US"/>
        </w:rPr>
        <w:t xml:space="preserve">Vào File -&gt; New -&gt; New Flutter Project (nó ở dòng thứ 2) -&gt; Chọn cái đầu tiên là Flutter Application -&gt; </w:t>
      </w:r>
      <w:r w:rsidR="004B6C33" w:rsidRPr="009747C4">
        <w:rPr>
          <w:rFonts w:cs="Times New Roman"/>
          <w:b w:val="0"/>
          <w:i w:val="0"/>
          <w:szCs w:val="26"/>
          <w:lang w:val="en-US"/>
        </w:rPr>
        <w:t>flutter_app</w:t>
      </w:r>
      <w:r w:rsidRPr="009747C4">
        <w:rPr>
          <w:rFonts w:cs="Times New Roman"/>
          <w:b w:val="0"/>
          <w:i w:val="0"/>
          <w:szCs w:val="26"/>
          <w:lang w:val="en-US"/>
        </w:rPr>
        <w:t xml:space="preserve"> , chúng ta sẽ được một bảng tùy chọn như này </w:t>
      </w:r>
    </w:p>
    <w:p w14:paraId="0ACAEDAA" w14:textId="77777777" w:rsidR="00A0777A" w:rsidRPr="009747C4" w:rsidRDefault="00A0777A" w:rsidP="000F669E">
      <w:pPr>
        <w:spacing w:line="360" w:lineRule="auto"/>
        <w:rPr>
          <w:lang w:val="en-US"/>
        </w:rPr>
      </w:pPr>
      <w:r w:rsidRPr="009747C4">
        <w:rPr>
          <w:noProof/>
          <w:lang w:val="en-US"/>
        </w:rPr>
        <w:lastRenderedPageBreak/>
        <w:drawing>
          <wp:inline distT="0" distB="0" distL="0" distR="0" wp14:anchorId="6BE8F486" wp14:editId="62F9978A">
            <wp:extent cx="5753100" cy="4543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260C3ED1" w14:textId="77777777" w:rsidR="00B8259D" w:rsidRPr="009747C4" w:rsidRDefault="00AC0685" w:rsidP="009747C4">
      <w:pPr>
        <w:pStyle w:val="Heading7"/>
        <w:spacing w:line="360" w:lineRule="auto"/>
        <w:rPr>
          <w:rFonts w:cs="Times New Roman"/>
          <w:lang w:val="en-US"/>
        </w:rPr>
      </w:pPr>
      <w:bookmarkStart w:id="273" w:name="OLE_LINK107"/>
      <w:bookmarkStart w:id="274" w:name="OLE_LINK108"/>
      <w:bookmarkStart w:id="275" w:name="_Toc186054973"/>
      <w:r w:rsidRPr="009747C4">
        <w:rPr>
          <w:rFonts w:cs="Times New Roman"/>
          <w:lang w:val="en-US"/>
        </w:rPr>
        <w:t xml:space="preserve">Hình </w:t>
      </w:r>
      <w:r w:rsidR="008E73CE" w:rsidRPr="009747C4">
        <w:rPr>
          <w:rFonts w:cs="Times New Roman"/>
          <w:lang w:val="en-US"/>
        </w:rPr>
        <w:t>4</w:t>
      </w:r>
      <w:r w:rsidRPr="009747C4">
        <w:rPr>
          <w:rFonts w:cs="Times New Roman"/>
          <w:lang w:val="en-US"/>
        </w:rPr>
        <w:t>.13 Tạo Dự án Flutter mới</w:t>
      </w:r>
      <w:bookmarkEnd w:id="273"/>
      <w:bookmarkEnd w:id="274"/>
      <w:bookmarkEnd w:id="275"/>
    </w:p>
    <w:p w14:paraId="3ED2AA46" w14:textId="77777777" w:rsidR="00E232B9" w:rsidRPr="009747C4" w:rsidRDefault="00E232B9" w:rsidP="002B5F7A">
      <w:pPr>
        <w:pStyle w:val="Heading2"/>
        <w:spacing w:line="360" w:lineRule="auto"/>
        <w:rPr>
          <w:rFonts w:eastAsia="Arial"/>
          <w:lang w:val="en-US"/>
        </w:rPr>
      </w:pPr>
      <w:bookmarkStart w:id="276" w:name="_Toc186054922"/>
      <w:bookmarkStart w:id="277" w:name="OLE_LINK95"/>
      <w:bookmarkStart w:id="278" w:name="OLE_LINK96"/>
      <w:bookmarkStart w:id="279" w:name="OLE_LINK58"/>
      <w:bookmarkStart w:id="280" w:name="OLE_LINK59"/>
      <w:bookmarkStart w:id="281" w:name="OLE_LINK60"/>
      <w:bookmarkStart w:id="282" w:name="OLE_LINK88"/>
      <w:r w:rsidRPr="009747C4">
        <w:rPr>
          <w:rFonts w:eastAsia="Arial"/>
          <w:lang w:val="en-US"/>
        </w:rPr>
        <w:t>4.2 Kiểm thử hệ thống</w:t>
      </w:r>
      <w:bookmarkEnd w:id="276"/>
    </w:p>
    <w:p w14:paraId="32DB0ACF" w14:textId="77777777" w:rsidR="00E232B9" w:rsidRPr="009747C4" w:rsidRDefault="00E36DAB" w:rsidP="002B5F7A">
      <w:pPr>
        <w:spacing w:line="360" w:lineRule="auto"/>
        <w:rPr>
          <w:rFonts w:eastAsia="Arial"/>
          <w:lang w:val="en-US"/>
        </w:rPr>
      </w:pPr>
      <w:r w:rsidRPr="009747C4">
        <w:rPr>
          <w:rFonts w:eastAsia="Arial"/>
          <w:lang w:val="en-US"/>
        </w:rPr>
        <w:t>Trong quá trình phát triển hệ thống đặt xe trực tuyến, việc kiểm thử là bước quan trọng nhằm đảm bảo tính ổn định, an toàn và đáp ứng các yêu cầu đã đặt ra. Hoạt động kiểm thử được chia thành ba loại chính: kiểm thử đơn vị, kiểm thử tích hợp và kiểm thử hệ thống. Dưới đây là trình bày về các cách kiểm thử cho hệ thống.</w:t>
      </w:r>
    </w:p>
    <w:p w14:paraId="183A76B3" w14:textId="77777777" w:rsidR="00E36DAB" w:rsidRPr="009747C4" w:rsidRDefault="00E232B9" w:rsidP="004A42B4">
      <w:pPr>
        <w:pStyle w:val="Heading3"/>
        <w:rPr>
          <w:rFonts w:eastAsia="Arial"/>
          <w:lang w:val="en-US"/>
        </w:rPr>
      </w:pPr>
      <w:bookmarkStart w:id="283" w:name="_Toc186054923"/>
      <w:bookmarkStart w:id="284" w:name="OLE_LINK89"/>
      <w:bookmarkStart w:id="285" w:name="OLE_LINK90"/>
      <w:r w:rsidRPr="009747C4">
        <w:rPr>
          <w:rFonts w:eastAsia="Arial"/>
          <w:lang w:val="en-US"/>
        </w:rPr>
        <w:t xml:space="preserve">4.2.1 </w:t>
      </w:r>
      <w:r w:rsidR="00E36DAB" w:rsidRPr="009747C4">
        <w:rPr>
          <w:rFonts w:eastAsia="Arial"/>
          <w:lang w:val="en-US"/>
        </w:rPr>
        <w:t>Kiểm thử đơn vị (Unit Testing)</w:t>
      </w:r>
      <w:del w:id="286" w:author="admin" w:date="2024-12-27T16:48:00Z">
        <w:r w:rsidR="00E36DAB" w:rsidRPr="009747C4" w:rsidDel="00DF1309">
          <w:rPr>
            <w:rFonts w:eastAsia="Arial"/>
            <w:lang w:val="en-US"/>
          </w:rPr>
          <w:delText>:</w:delText>
        </w:r>
      </w:del>
      <w:bookmarkEnd w:id="283"/>
    </w:p>
    <w:bookmarkEnd w:id="284"/>
    <w:bookmarkEnd w:id="285"/>
    <w:p w14:paraId="15E88028" w14:textId="77777777" w:rsidR="00E232B9" w:rsidRPr="009747C4" w:rsidRDefault="00E36DAB" w:rsidP="002B5F7A">
      <w:pPr>
        <w:spacing w:line="360" w:lineRule="auto"/>
        <w:rPr>
          <w:rFonts w:eastAsia="Arial"/>
          <w:lang w:val="en-US"/>
        </w:rPr>
      </w:pPr>
      <w:r w:rsidRPr="009747C4">
        <w:rPr>
          <w:rFonts w:eastAsia="Arial"/>
          <w:lang w:val="en-US"/>
        </w:rPr>
        <w:t xml:space="preserve">Kiểm thử từng </w:t>
      </w:r>
      <w:r w:rsidR="006B078B" w:rsidRPr="009747C4">
        <w:rPr>
          <w:rFonts w:eastAsia="Arial"/>
          <w:lang w:val="en-US"/>
        </w:rPr>
        <w:t>chức năng</w:t>
      </w:r>
      <w:r w:rsidRPr="009747C4">
        <w:rPr>
          <w:rFonts w:eastAsia="Arial"/>
          <w:lang w:val="en-US"/>
        </w:rPr>
        <w:t xml:space="preserve"> nhỏ lẻ trong hệ thống, các chức năng kiểm thử</w:t>
      </w:r>
    </w:p>
    <w:p w14:paraId="13892AD1" w14:textId="77777777" w:rsidR="005E5D31" w:rsidRPr="009747C4" w:rsidRDefault="005E5D31" w:rsidP="002B5F7A">
      <w:pPr>
        <w:pStyle w:val="ListParagraph"/>
        <w:numPr>
          <w:ilvl w:val="0"/>
          <w:numId w:val="42"/>
        </w:numPr>
        <w:spacing w:line="360" w:lineRule="auto"/>
        <w:ind w:left="709" w:hanging="283"/>
        <w:jc w:val="left"/>
        <w:rPr>
          <w:rFonts w:cs="Times New Roman"/>
          <w:lang w:val="en-US"/>
        </w:rPr>
      </w:pPr>
      <w:bookmarkStart w:id="287" w:name="OLE_LINK91"/>
      <w:bookmarkStart w:id="288" w:name="OLE_LINK92"/>
      <w:r w:rsidRPr="009747C4">
        <w:rPr>
          <w:rFonts w:cs="Times New Roman"/>
          <w:b w:val="0"/>
          <w:bCs/>
          <w:i w:val="0"/>
          <w:iCs/>
          <w:lang w:val="en-US"/>
        </w:rPr>
        <w:t>Đăng nhập, đăng ký xác thực thông tin OTP</w:t>
      </w:r>
    </w:p>
    <w:bookmarkEnd w:id="287"/>
    <w:bookmarkEnd w:id="288"/>
    <w:p w14:paraId="103C54D1" w14:textId="77777777"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Các API của Google Map: tìm kiếm địa chỉ, chỉ đường</w:t>
      </w:r>
    </w:p>
    <w:p w14:paraId="758E94F0" w14:textId="77777777"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Tính toán giá cước dựa trên địa điểm (tính toán theo khoảng cách, thời gian, thời tiết...)</w:t>
      </w:r>
    </w:p>
    <w:p w14:paraId="79F4B22C" w14:textId="77777777" w:rsidR="005E5D31" w:rsidRPr="009747C4" w:rsidRDefault="005E5D31"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Gửi và nhận thông tin thời gian thực thông qua MQTT</w:t>
      </w:r>
    </w:p>
    <w:p w14:paraId="3B642CE8" w14:textId="777777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Xem lịch sử chuyến xe, xem lịch sử giao dịch</w:t>
      </w:r>
    </w:p>
    <w:p w14:paraId="0D1BA1EB" w14:textId="777777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Tạo yêu cầu nạp tiền, tạo yêu cầu rút tiền</w:t>
      </w:r>
    </w:p>
    <w:p w14:paraId="781F5B7B" w14:textId="777777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lastRenderedPageBreak/>
        <w:t>Cập nhật thông tin cá nhân</w:t>
      </w:r>
    </w:p>
    <w:p w14:paraId="660576D7" w14:textId="77777777" w:rsidR="006B2B98" w:rsidRPr="009747C4" w:rsidRDefault="006B2B98"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Thống kê dữ liệu</w:t>
      </w:r>
    </w:p>
    <w:p w14:paraId="7AAD0B5D" w14:textId="77777777" w:rsidR="005E5D31" w:rsidRPr="009747C4" w:rsidRDefault="005E5D31" w:rsidP="004A42B4">
      <w:pPr>
        <w:pStyle w:val="Heading3"/>
        <w:rPr>
          <w:rFonts w:eastAsia="Arial"/>
          <w:lang w:val="en-US"/>
        </w:rPr>
      </w:pPr>
      <w:bookmarkStart w:id="289" w:name="_Toc186054924"/>
      <w:r w:rsidRPr="009747C4">
        <w:rPr>
          <w:rFonts w:eastAsia="Arial"/>
          <w:lang w:val="en-US"/>
        </w:rPr>
        <w:t>4.2.</w:t>
      </w:r>
      <w:r w:rsidR="006B078B" w:rsidRPr="009747C4">
        <w:rPr>
          <w:rFonts w:eastAsia="Arial"/>
          <w:lang w:val="en-US"/>
        </w:rPr>
        <w:t>2</w:t>
      </w:r>
      <w:r w:rsidRPr="009747C4">
        <w:rPr>
          <w:rFonts w:eastAsia="Arial"/>
          <w:lang w:val="en-US"/>
        </w:rPr>
        <w:t xml:space="preserve"> Kiểm thử </w:t>
      </w:r>
      <w:r w:rsidR="004B3165" w:rsidRPr="009747C4">
        <w:rPr>
          <w:rFonts w:eastAsia="Arial"/>
          <w:lang w:val="en-US"/>
        </w:rPr>
        <w:t>tích hợp</w:t>
      </w:r>
      <w:r w:rsidRPr="009747C4">
        <w:rPr>
          <w:rFonts w:eastAsia="Arial"/>
          <w:lang w:val="en-US"/>
        </w:rPr>
        <w:t xml:space="preserve"> (</w:t>
      </w:r>
      <w:r w:rsidR="004B3165" w:rsidRPr="009747C4">
        <w:rPr>
          <w:rFonts w:eastAsia="Arial"/>
          <w:lang w:val="en-US"/>
        </w:rPr>
        <w:t>Integration</w:t>
      </w:r>
      <w:r w:rsidRPr="009747C4">
        <w:rPr>
          <w:rFonts w:eastAsia="Arial"/>
          <w:lang w:val="en-US"/>
        </w:rPr>
        <w:t xml:space="preserve"> Testing):</w:t>
      </w:r>
      <w:bookmarkEnd w:id="289"/>
    </w:p>
    <w:p w14:paraId="5B99F940" w14:textId="77777777" w:rsidR="004B3165" w:rsidRPr="009747C4" w:rsidRDefault="004B3165" w:rsidP="002B5F7A">
      <w:pPr>
        <w:spacing w:line="360" w:lineRule="auto"/>
        <w:ind w:left="709" w:hanging="709"/>
        <w:rPr>
          <w:rFonts w:eastAsia="Arial"/>
          <w:lang w:val="en-US"/>
        </w:rPr>
      </w:pPr>
      <w:r w:rsidRPr="009747C4">
        <w:rPr>
          <w:rFonts w:eastAsia="Arial"/>
          <w:lang w:val="en-US"/>
        </w:rPr>
        <w:t xml:space="preserve">Kiểm thử các </w:t>
      </w:r>
      <w:r w:rsidR="006B078B" w:rsidRPr="009747C4">
        <w:rPr>
          <w:rFonts w:eastAsia="Arial"/>
          <w:lang w:val="en-US"/>
        </w:rPr>
        <w:t>chức năng</w:t>
      </w:r>
      <w:r w:rsidRPr="009747C4">
        <w:rPr>
          <w:rFonts w:eastAsia="Arial"/>
          <w:lang w:val="en-US"/>
        </w:rPr>
        <w:t xml:space="preserve"> khi kết hợp với nhau</w:t>
      </w:r>
    </w:p>
    <w:p w14:paraId="3CFBFFDD" w14:textId="77777777"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giữa GPS và hiển thị vị trí trên bản đồ</w:t>
      </w:r>
    </w:p>
    <w:p w14:paraId="2A93A58A" w14:textId="77777777" w:rsidR="004B3165" w:rsidRPr="009747C4" w:rsidRDefault="004B3165"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API chỉ đường của Goolge Map và hiển thị đường đi trên bản đồ</w:t>
      </w:r>
    </w:p>
    <w:p w14:paraId="7D427A51" w14:textId="777777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hợp chức năng tạo yêu cầu nạp tiền với API tạo mã QR thanh toán của VietQR</w:t>
      </w:r>
    </w:p>
    <w:p w14:paraId="7A5B77CC" w14:textId="77777777" w:rsidR="006B078B" w:rsidRPr="009747C4" w:rsidRDefault="006B078B" w:rsidP="002B5F7A">
      <w:pPr>
        <w:pStyle w:val="ListParagraph"/>
        <w:numPr>
          <w:ilvl w:val="0"/>
          <w:numId w:val="42"/>
        </w:numPr>
        <w:spacing w:line="360" w:lineRule="auto"/>
        <w:ind w:left="709" w:hanging="283"/>
        <w:jc w:val="left"/>
        <w:rPr>
          <w:rFonts w:cs="Times New Roman"/>
          <w:lang w:val="en-US"/>
        </w:rPr>
      </w:pPr>
      <w:r w:rsidRPr="009747C4">
        <w:rPr>
          <w:rFonts w:cs="Times New Roman"/>
          <w:b w:val="0"/>
          <w:bCs/>
          <w:i w:val="0"/>
          <w:iCs/>
          <w:lang w:val="en-US"/>
        </w:rPr>
        <w:t>Kết nối dữ liệu từ Back-end và cơ sở dữ liệu</w:t>
      </w:r>
    </w:p>
    <w:p w14:paraId="220FCF69" w14:textId="77777777" w:rsidR="005E5D31" w:rsidRPr="009747C4" w:rsidRDefault="006B078B" w:rsidP="004A42B4">
      <w:pPr>
        <w:pStyle w:val="Heading3"/>
        <w:rPr>
          <w:lang w:val="en-US"/>
        </w:rPr>
      </w:pPr>
      <w:bookmarkStart w:id="290" w:name="_Toc186054925"/>
      <w:r w:rsidRPr="009747C4">
        <w:rPr>
          <w:lang w:val="en-US"/>
        </w:rPr>
        <w:t>4.2.3 Kiểm thử hệ thống (System Testing):</w:t>
      </w:r>
      <w:bookmarkEnd w:id="290"/>
    </w:p>
    <w:p w14:paraId="5394C430" w14:textId="77777777" w:rsidR="006B078B" w:rsidRPr="009747C4" w:rsidRDefault="006B078B" w:rsidP="002B5F7A">
      <w:pPr>
        <w:spacing w:line="360" w:lineRule="auto"/>
        <w:ind w:left="720" w:hanging="720"/>
        <w:rPr>
          <w:lang w:val="en-US"/>
        </w:rPr>
      </w:pPr>
      <w:r w:rsidRPr="009747C4">
        <w:rPr>
          <w:lang w:val="en-US"/>
        </w:rPr>
        <w:t>Kiểm thử toàn bộ hệ thống trong môi trường giả lập gần giống với thực tế nhất</w:t>
      </w:r>
    </w:p>
    <w:p w14:paraId="0D374580" w14:textId="77777777" w:rsidR="006B2B98" w:rsidRPr="009747C4" w:rsidRDefault="006B2B98" w:rsidP="002C3D2E">
      <w:pPr>
        <w:pStyle w:val="Heading4"/>
        <w:rPr>
          <w:rFonts w:cs="Times New Roman"/>
        </w:rPr>
      </w:pPr>
      <w:r w:rsidRPr="009747C4">
        <w:rPr>
          <w:rFonts w:cs="Times New Roman"/>
        </w:rPr>
        <w:t>4.2.3.1 Kiểm thử chức năng:</w:t>
      </w:r>
    </w:p>
    <w:p w14:paraId="1C71EDBC" w14:textId="77777777"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đặt xe</w:t>
      </w:r>
    </w:p>
    <w:p w14:paraId="59B9FB8B" w14:textId="77777777"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thực hiện chuyến xe</w:t>
      </w:r>
    </w:p>
    <w:p w14:paraId="4EF3F0D1" w14:textId="77777777" w:rsidR="00BB3A9F"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Chức năng tạo yêu cầu nạp tiền, tạo yêu cầu rút tiền</w:t>
      </w:r>
    </w:p>
    <w:p w14:paraId="7F6A5C49" w14:textId="77777777" w:rsidR="006B2B98" w:rsidRPr="009747C4" w:rsidRDefault="006B2B98" w:rsidP="002C3D2E">
      <w:pPr>
        <w:pStyle w:val="Heading4"/>
        <w:rPr>
          <w:rFonts w:cs="Times New Roman"/>
        </w:rPr>
      </w:pPr>
      <w:r w:rsidRPr="009747C4">
        <w:rPr>
          <w:rFonts w:cs="Times New Roman"/>
        </w:rPr>
        <w:t>4.2.3.2 Kiểm thử cài đặt:</w:t>
      </w:r>
    </w:p>
    <w:p w14:paraId="2E635EF9" w14:textId="77777777" w:rsidR="006B2B98" w:rsidRPr="009747C4" w:rsidRDefault="006B2B98"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Thử nghiệm cài đặt trên môi trường IOS và Android</w:t>
      </w:r>
    </w:p>
    <w:p w14:paraId="353F3313" w14:textId="77777777" w:rsidR="00BB3A9F" w:rsidRPr="009747C4" w:rsidRDefault="006B2B98" w:rsidP="002C3D2E">
      <w:pPr>
        <w:pStyle w:val="Heading4"/>
        <w:rPr>
          <w:rFonts w:cs="Times New Roman"/>
          <w:lang w:val="en-US"/>
        </w:rPr>
      </w:pPr>
      <w:r w:rsidRPr="009747C4">
        <w:rPr>
          <w:rFonts w:cs="Times New Roman"/>
          <w:lang w:val="en-US"/>
        </w:rPr>
        <w:t>4.2.3.</w:t>
      </w:r>
      <w:r w:rsidR="00BB3A9F" w:rsidRPr="009747C4">
        <w:rPr>
          <w:rFonts w:cs="Times New Roman"/>
          <w:lang w:val="en-US"/>
        </w:rPr>
        <w:t>3</w:t>
      </w:r>
      <w:r w:rsidRPr="009747C4">
        <w:rPr>
          <w:rFonts w:cs="Times New Roman"/>
          <w:lang w:val="en-US"/>
        </w:rPr>
        <w:t xml:space="preserve"> Kiểm thử </w:t>
      </w:r>
      <w:r w:rsidR="00BB3A9F" w:rsidRPr="009747C4">
        <w:rPr>
          <w:rFonts w:cs="Times New Roman"/>
          <w:lang w:val="en-US"/>
        </w:rPr>
        <w:t>hiệu năng</w:t>
      </w:r>
      <w:r w:rsidRPr="009747C4">
        <w:rPr>
          <w:rFonts w:cs="Times New Roman"/>
          <w:lang w:val="en-US"/>
        </w:rPr>
        <w:t>:</w:t>
      </w:r>
    </w:p>
    <w:p w14:paraId="549737B8" w14:textId="77777777" w:rsidR="006B2B98"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thử khả năng hiển thị vị trí của tài xế khi di chuyển</w:t>
      </w:r>
    </w:p>
    <w:p w14:paraId="48416330" w14:textId="77777777" w:rsidR="00BB3A9F" w:rsidRPr="009747C4" w:rsidRDefault="00BB3A9F" w:rsidP="002B5F7A">
      <w:pPr>
        <w:pStyle w:val="ListParagraph"/>
        <w:numPr>
          <w:ilvl w:val="0"/>
          <w:numId w:val="43"/>
        </w:numPr>
        <w:spacing w:line="360" w:lineRule="auto"/>
        <w:ind w:left="709" w:hanging="283"/>
        <w:jc w:val="left"/>
        <w:rPr>
          <w:rFonts w:cs="Times New Roman"/>
          <w:b w:val="0"/>
          <w:bCs/>
          <w:i w:val="0"/>
          <w:iCs/>
          <w:lang w:val="en-US"/>
        </w:rPr>
      </w:pPr>
      <w:r w:rsidRPr="009747C4">
        <w:rPr>
          <w:rFonts w:cs="Times New Roman"/>
          <w:b w:val="0"/>
          <w:bCs/>
          <w:i w:val="0"/>
          <w:iCs/>
          <w:lang w:val="en-US"/>
        </w:rPr>
        <w:t>Kiểm tra tốc độ truyền tin của MQTT</w:t>
      </w:r>
    </w:p>
    <w:p w14:paraId="0F86FE02" w14:textId="77777777" w:rsidR="00BB3A9F" w:rsidRPr="009747C4" w:rsidRDefault="00BB3A9F" w:rsidP="004A42B4">
      <w:pPr>
        <w:pStyle w:val="Heading3"/>
        <w:rPr>
          <w:lang w:val="en-US"/>
        </w:rPr>
      </w:pPr>
      <w:bookmarkStart w:id="291" w:name="_Toc186054926"/>
      <w:r w:rsidRPr="009747C4">
        <w:rPr>
          <w:lang w:val="en-US"/>
        </w:rPr>
        <w:t>4.2.4 Các kịch bản kiểm thử (Test cases):</w:t>
      </w:r>
      <w:bookmarkEnd w:id="291"/>
    </w:p>
    <w:tbl>
      <w:tblPr>
        <w:tblStyle w:val="TableGrid"/>
        <w:tblW w:w="0" w:type="auto"/>
        <w:tblInd w:w="-5" w:type="dxa"/>
        <w:tblLook w:val="04A0" w:firstRow="1" w:lastRow="0" w:firstColumn="1" w:lastColumn="0" w:noHBand="0" w:noVBand="1"/>
      </w:tblPr>
      <w:tblGrid>
        <w:gridCol w:w="2127"/>
        <w:gridCol w:w="3402"/>
        <w:gridCol w:w="3540"/>
      </w:tblGrid>
      <w:tr w:rsidR="00BB3A9F" w:rsidRPr="009747C4" w14:paraId="3A07C7A1" w14:textId="77777777" w:rsidTr="0076688E">
        <w:tc>
          <w:tcPr>
            <w:tcW w:w="2127" w:type="dxa"/>
          </w:tcPr>
          <w:p w14:paraId="48CB56D6" w14:textId="77777777" w:rsidR="00BB3A9F" w:rsidRPr="009747C4" w:rsidRDefault="00BB3A9F" w:rsidP="002B5F7A">
            <w:pPr>
              <w:spacing w:line="360" w:lineRule="auto"/>
              <w:rPr>
                <w:bCs/>
                <w:iCs/>
                <w:lang w:val="en-US"/>
              </w:rPr>
            </w:pPr>
            <w:r w:rsidRPr="009747C4">
              <w:rPr>
                <w:bCs/>
                <w:iCs/>
                <w:lang w:val="en-US"/>
              </w:rPr>
              <w:t>Kịch bản</w:t>
            </w:r>
          </w:p>
        </w:tc>
        <w:tc>
          <w:tcPr>
            <w:tcW w:w="3402" w:type="dxa"/>
          </w:tcPr>
          <w:p w14:paraId="3BCF2DDA" w14:textId="77777777" w:rsidR="00BB3A9F" w:rsidRPr="009747C4" w:rsidRDefault="0076688E" w:rsidP="002B5F7A">
            <w:pPr>
              <w:spacing w:line="360" w:lineRule="auto"/>
              <w:rPr>
                <w:bCs/>
                <w:iCs/>
                <w:lang w:val="en-US"/>
              </w:rPr>
            </w:pPr>
            <w:r w:rsidRPr="009747C4">
              <w:rPr>
                <w:bCs/>
                <w:iCs/>
                <w:lang w:val="en-US"/>
              </w:rPr>
              <w:t>Mô tả</w:t>
            </w:r>
          </w:p>
        </w:tc>
        <w:tc>
          <w:tcPr>
            <w:tcW w:w="3540" w:type="dxa"/>
          </w:tcPr>
          <w:p w14:paraId="161EE36F" w14:textId="77777777" w:rsidR="00BB3A9F" w:rsidRPr="009747C4" w:rsidRDefault="0076688E" w:rsidP="002B5F7A">
            <w:pPr>
              <w:spacing w:line="360" w:lineRule="auto"/>
              <w:rPr>
                <w:bCs/>
                <w:iCs/>
                <w:lang w:val="en-US"/>
              </w:rPr>
            </w:pPr>
            <w:r w:rsidRPr="009747C4">
              <w:rPr>
                <w:bCs/>
                <w:iCs/>
                <w:lang w:val="en-US"/>
              </w:rPr>
              <w:t>Kỳ vọng</w:t>
            </w:r>
          </w:p>
        </w:tc>
      </w:tr>
      <w:tr w:rsidR="0076688E" w:rsidRPr="009747C4" w14:paraId="12DEF09A" w14:textId="77777777" w:rsidTr="0076688E">
        <w:tc>
          <w:tcPr>
            <w:tcW w:w="2127" w:type="dxa"/>
          </w:tcPr>
          <w:p w14:paraId="57824F11" w14:textId="77777777" w:rsidR="0076688E" w:rsidRPr="009747C4" w:rsidRDefault="0076688E" w:rsidP="002B5F7A">
            <w:pPr>
              <w:spacing w:line="360" w:lineRule="auto"/>
              <w:rPr>
                <w:bCs/>
                <w:iCs/>
                <w:lang w:val="en-US"/>
              </w:rPr>
            </w:pPr>
            <w:r w:rsidRPr="009747C4">
              <w:rPr>
                <w:bCs/>
                <w:iCs/>
                <w:lang w:val="en-US"/>
              </w:rPr>
              <w:t>Kịch bản 1</w:t>
            </w:r>
          </w:p>
        </w:tc>
        <w:tc>
          <w:tcPr>
            <w:tcW w:w="3402" w:type="dxa"/>
          </w:tcPr>
          <w:p w14:paraId="3D202860" w14:textId="77777777" w:rsidR="0076688E" w:rsidRPr="009747C4" w:rsidRDefault="0076688E" w:rsidP="002B5F7A">
            <w:pPr>
              <w:spacing w:line="360" w:lineRule="auto"/>
              <w:rPr>
                <w:lang w:val="en-US"/>
              </w:rPr>
            </w:pPr>
            <w:r w:rsidRPr="009747C4">
              <w:rPr>
                <w:lang w:val="en-US"/>
              </w:rPr>
              <w:t>Khách hàng đặt xe với thông tin hợp lệ</w:t>
            </w:r>
          </w:p>
        </w:tc>
        <w:tc>
          <w:tcPr>
            <w:tcW w:w="3540" w:type="dxa"/>
          </w:tcPr>
          <w:p w14:paraId="15B9C59E" w14:textId="77777777" w:rsidR="0076688E" w:rsidRPr="009747C4" w:rsidRDefault="0076688E" w:rsidP="002B5F7A">
            <w:pPr>
              <w:spacing w:line="360" w:lineRule="auto"/>
              <w:rPr>
                <w:lang w:val="en-US"/>
              </w:rPr>
            </w:pPr>
            <w:r w:rsidRPr="009747C4">
              <w:rPr>
                <w:lang w:val="en-US"/>
              </w:rPr>
              <w:t>Hệ thống xác nhận đặt xe thành công và thông tin đặt xe được hiển thị trên màn hình của tài xế</w:t>
            </w:r>
          </w:p>
        </w:tc>
      </w:tr>
      <w:tr w:rsidR="0076688E" w:rsidRPr="009747C4" w14:paraId="76FA994C" w14:textId="77777777" w:rsidTr="0076688E">
        <w:tc>
          <w:tcPr>
            <w:tcW w:w="2127" w:type="dxa"/>
          </w:tcPr>
          <w:p w14:paraId="0DC11240" w14:textId="77777777" w:rsidR="0076688E" w:rsidRPr="009747C4" w:rsidRDefault="0076688E" w:rsidP="002B5F7A">
            <w:pPr>
              <w:spacing w:line="360" w:lineRule="auto"/>
              <w:rPr>
                <w:bCs/>
                <w:iCs/>
                <w:lang w:val="en-US"/>
              </w:rPr>
            </w:pPr>
            <w:r w:rsidRPr="009747C4">
              <w:rPr>
                <w:bCs/>
                <w:iCs/>
                <w:lang w:val="en-US"/>
              </w:rPr>
              <w:t>Kịch bản 2</w:t>
            </w:r>
          </w:p>
        </w:tc>
        <w:tc>
          <w:tcPr>
            <w:tcW w:w="3402" w:type="dxa"/>
          </w:tcPr>
          <w:p w14:paraId="42E5CD9C" w14:textId="77777777" w:rsidR="0076688E" w:rsidRPr="009747C4" w:rsidRDefault="0076688E" w:rsidP="002B5F7A">
            <w:pPr>
              <w:spacing w:line="360" w:lineRule="auto"/>
              <w:rPr>
                <w:lang w:val="en-US"/>
              </w:rPr>
            </w:pPr>
            <w:r w:rsidRPr="009747C4">
              <w:rPr>
                <w:lang w:val="en-US"/>
              </w:rPr>
              <w:t>Tài xế bấm nhận chuyến xe</w:t>
            </w:r>
          </w:p>
        </w:tc>
        <w:tc>
          <w:tcPr>
            <w:tcW w:w="3540" w:type="dxa"/>
          </w:tcPr>
          <w:p w14:paraId="050DA188" w14:textId="77777777" w:rsidR="0076688E" w:rsidRPr="009747C4" w:rsidRDefault="0076688E" w:rsidP="002B5F7A">
            <w:pPr>
              <w:spacing w:line="360" w:lineRule="auto"/>
              <w:rPr>
                <w:lang w:val="en-US"/>
              </w:rPr>
            </w:pPr>
            <w:r w:rsidRPr="009747C4">
              <w:rPr>
                <w:lang w:val="en-US"/>
              </w:rPr>
              <w:t>Hệ thống thông báo cho khách hàng đã có tài xế nhận chuyến xe và chuyển tới màn hình thực hiện chuyến xe</w:t>
            </w:r>
          </w:p>
        </w:tc>
      </w:tr>
      <w:tr w:rsidR="0076688E" w:rsidRPr="009747C4" w14:paraId="6F5109A0" w14:textId="77777777" w:rsidTr="0076688E">
        <w:tc>
          <w:tcPr>
            <w:tcW w:w="2127" w:type="dxa"/>
          </w:tcPr>
          <w:p w14:paraId="06D7EFF9" w14:textId="77777777" w:rsidR="0076688E" w:rsidRPr="009747C4" w:rsidRDefault="0076688E" w:rsidP="002B5F7A">
            <w:pPr>
              <w:spacing w:line="360" w:lineRule="auto"/>
              <w:rPr>
                <w:bCs/>
                <w:iCs/>
                <w:lang w:val="en-US"/>
              </w:rPr>
            </w:pPr>
            <w:r w:rsidRPr="009747C4">
              <w:rPr>
                <w:bCs/>
                <w:iCs/>
                <w:lang w:val="en-US"/>
              </w:rPr>
              <w:lastRenderedPageBreak/>
              <w:t>Kịch bản 3</w:t>
            </w:r>
          </w:p>
        </w:tc>
        <w:tc>
          <w:tcPr>
            <w:tcW w:w="3402" w:type="dxa"/>
          </w:tcPr>
          <w:p w14:paraId="251DE492" w14:textId="77777777" w:rsidR="0076688E" w:rsidRPr="009747C4" w:rsidRDefault="0076688E" w:rsidP="002B5F7A">
            <w:pPr>
              <w:spacing w:line="360" w:lineRule="auto"/>
              <w:rPr>
                <w:lang w:val="en-US"/>
              </w:rPr>
            </w:pPr>
            <w:r w:rsidRPr="009747C4">
              <w:rPr>
                <w:lang w:val="en-US"/>
              </w:rPr>
              <w:t>Trong khi thực hiện chuyến xe, khi tài xế đang đến đón khách hàng, khách hàng hoặc tài xế bấm Huỷ chuyến xe và Xác nhận lý do</w:t>
            </w:r>
          </w:p>
        </w:tc>
        <w:tc>
          <w:tcPr>
            <w:tcW w:w="3540" w:type="dxa"/>
          </w:tcPr>
          <w:p w14:paraId="06D688F6" w14:textId="77777777" w:rsidR="0076688E" w:rsidRPr="009747C4" w:rsidRDefault="0076688E" w:rsidP="002B5F7A">
            <w:pPr>
              <w:spacing w:line="360" w:lineRule="auto"/>
              <w:rPr>
                <w:lang w:val="en-US"/>
              </w:rPr>
            </w:pPr>
            <w:r w:rsidRPr="009747C4">
              <w:rPr>
                <w:lang w:val="en-US"/>
              </w:rPr>
              <w:t>Cả 2 ứng dụng chuyển tới màn hình kết thúc chuyến đi với thông báo chuyến xe bị Huỷ</w:t>
            </w:r>
          </w:p>
        </w:tc>
      </w:tr>
      <w:tr w:rsidR="0076688E" w:rsidRPr="009747C4" w14:paraId="05D7A57B" w14:textId="77777777" w:rsidTr="0076688E">
        <w:tc>
          <w:tcPr>
            <w:tcW w:w="2127" w:type="dxa"/>
          </w:tcPr>
          <w:p w14:paraId="12EB2B2D" w14:textId="77777777" w:rsidR="0076688E" w:rsidRPr="009747C4" w:rsidRDefault="0076688E" w:rsidP="002B5F7A">
            <w:pPr>
              <w:spacing w:line="360" w:lineRule="auto"/>
              <w:rPr>
                <w:bCs/>
                <w:iCs/>
                <w:lang w:val="en-US"/>
              </w:rPr>
            </w:pPr>
            <w:r w:rsidRPr="009747C4">
              <w:rPr>
                <w:bCs/>
                <w:iCs/>
                <w:lang w:val="en-US"/>
              </w:rPr>
              <w:t>Kịch bản 4</w:t>
            </w:r>
          </w:p>
        </w:tc>
        <w:tc>
          <w:tcPr>
            <w:tcW w:w="3402" w:type="dxa"/>
          </w:tcPr>
          <w:p w14:paraId="62E40E20" w14:textId="77777777" w:rsidR="0076688E" w:rsidRPr="009747C4" w:rsidRDefault="0076688E" w:rsidP="002B5F7A">
            <w:pPr>
              <w:spacing w:line="360" w:lineRule="auto"/>
              <w:rPr>
                <w:lang w:val="en-US"/>
              </w:rPr>
            </w:pPr>
            <w:r w:rsidRPr="009747C4">
              <w:rPr>
                <w:lang w:val="en-US"/>
              </w:rPr>
              <w:t>Tài xế bấm vào "Hoàn thành chuyến xe", khách hàng bấm vào xác nhận trong thông báo</w:t>
            </w:r>
          </w:p>
        </w:tc>
        <w:tc>
          <w:tcPr>
            <w:tcW w:w="3540" w:type="dxa"/>
          </w:tcPr>
          <w:p w14:paraId="61FEC4FA" w14:textId="77777777" w:rsidR="0076688E" w:rsidRPr="009747C4" w:rsidRDefault="0076688E" w:rsidP="002B5F7A">
            <w:pPr>
              <w:spacing w:line="360" w:lineRule="auto"/>
              <w:rPr>
                <w:lang w:val="en-US"/>
              </w:rPr>
            </w:pPr>
            <w:r w:rsidRPr="009747C4">
              <w:rPr>
                <w:lang w:val="en-US"/>
              </w:rPr>
              <w:t>Cả 2 ứng dụng chuyển tới màn hình hoàn thành chuyến xe, khách hàng sẽ có phần đánh giá chuyến xe</w:t>
            </w:r>
          </w:p>
        </w:tc>
      </w:tr>
      <w:tr w:rsidR="0076688E" w:rsidRPr="009747C4" w14:paraId="34781771" w14:textId="77777777" w:rsidTr="0076688E">
        <w:tc>
          <w:tcPr>
            <w:tcW w:w="2127" w:type="dxa"/>
          </w:tcPr>
          <w:p w14:paraId="3CF4206C" w14:textId="77777777" w:rsidR="0076688E" w:rsidRPr="009747C4" w:rsidRDefault="0076688E" w:rsidP="002B5F7A">
            <w:pPr>
              <w:spacing w:line="360" w:lineRule="auto"/>
              <w:rPr>
                <w:bCs/>
                <w:iCs/>
                <w:lang w:val="en-US"/>
              </w:rPr>
            </w:pPr>
            <w:r w:rsidRPr="009747C4">
              <w:rPr>
                <w:bCs/>
                <w:iCs/>
                <w:lang w:val="en-US"/>
              </w:rPr>
              <w:t>Kịch bản 5</w:t>
            </w:r>
          </w:p>
        </w:tc>
        <w:tc>
          <w:tcPr>
            <w:tcW w:w="3402" w:type="dxa"/>
          </w:tcPr>
          <w:p w14:paraId="7C8CA6AC" w14:textId="77777777" w:rsidR="0076688E" w:rsidRPr="009747C4" w:rsidRDefault="0076688E" w:rsidP="002B5F7A">
            <w:pPr>
              <w:spacing w:line="360" w:lineRule="auto"/>
              <w:rPr>
                <w:lang w:val="en-US"/>
              </w:rPr>
            </w:pPr>
            <w:r w:rsidRPr="009747C4">
              <w:rPr>
                <w:lang w:val="en-US"/>
              </w:rPr>
              <w:t>Tài xế hoặc khách hàng bấm tạo yêu cầu nạp tiền</w:t>
            </w:r>
          </w:p>
        </w:tc>
        <w:tc>
          <w:tcPr>
            <w:tcW w:w="3540" w:type="dxa"/>
          </w:tcPr>
          <w:p w14:paraId="3AE313B7" w14:textId="77777777" w:rsidR="0076688E" w:rsidRPr="009747C4" w:rsidRDefault="0076688E" w:rsidP="002B5F7A">
            <w:pPr>
              <w:spacing w:line="360" w:lineRule="auto"/>
              <w:rPr>
                <w:lang w:val="en-US"/>
              </w:rPr>
            </w:pPr>
            <w:r w:rsidRPr="009747C4">
              <w:rPr>
                <w:lang w:val="en-US"/>
              </w:rPr>
              <w:t>Yêu cầu nạp tiền hiển thị trên hệ thống với các thông tin hợp lệ</w:t>
            </w:r>
          </w:p>
        </w:tc>
      </w:tr>
      <w:tr w:rsidR="0076688E" w:rsidRPr="009747C4" w14:paraId="447A84C4" w14:textId="77777777" w:rsidTr="0076688E">
        <w:tc>
          <w:tcPr>
            <w:tcW w:w="2127" w:type="dxa"/>
          </w:tcPr>
          <w:p w14:paraId="7E281A38" w14:textId="77777777" w:rsidR="0076688E" w:rsidRPr="009747C4" w:rsidRDefault="0076688E" w:rsidP="002B5F7A">
            <w:pPr>
              <w:spacing w:line="360" w:lineRule="auto"/>
              <w:rPr>
                <w:bCs/>
                <w:iCs/>
                <w:lang w:val="en-US"/>
              </w:rPr>
            </w:pPr>
            <w:r w:rsidRPr="009747C4">
              <w:rPr>
                <w:bCs/>
                <w:iCs/>
                <w:lang w:val="en-US"/>
              </w:rPr>
              <w:t>Kịch bản 6</w:t>
            </w:r>
          </w:p>
        </w:tc>
        <w:tc>
          <w:tcPr>
            <w:tcW w:w="3402" w:type="dxa"/>
          </w:tcPr>
          <w:p w14:paraId="6382E42E" w14:textId="77777777" w:rsidR="0076688E" w:rsidRPr="009747C4" w:rsidRDefault="0076688E" w:rsidP="002B5F7A">
            <w:pPr>
              <w:spacing w:line="360" w:lineRule="auto"/>
              <w:rPr>
                <w:lang w:val="en-US"/>
              </w:rPr>
            </w:pPr>
            <w:r w:rsidRPr="009747C4">
              <w:rPr>
                <w:lang w:val="en-US"/>
              </w:rPr>
              <w:t>Tài xế tạo yêu cầu rút tiền nhiều hơn số tiền tài xế hiện có</w:t>
            </w:r>
          </w:p>
        </w:tc>
        <w:tc>
          <w:tcPr>
            <w:tcW w:w="3540" w:type="dxa"/>
          </w:tcPr>
          <w:p w14:paraId="2F78B312" w14:textId="77777777" w:rsidR="0076688E" w:rsidRPr="009747C4" w:rsidRDefault="0076688E" w:rsidP="002B5F7A">
            <w:pPr>
              <w:spacing w:line="360" w:lineRule="auto"/>
              <w:rPr>
                <w:lang w:val="en-US"/>
              </w:rPr>
            </w:pPr>
            <w:r w:rsidRPr="009747C4">
              <w:rPr>
                <w:lang w:val="en-US"/>
              </w:rPr>
              <w:t>Hệ thống thông báo số tiền rút không vượt quá số tiền hiện có</w:t>
            </w:r>
          </w:p>
        </w:tc>
      </w:tr>
      <w:tr w:rsidR="0076688E" w:rsidRPr="009747C4" w14:paraId="01CE9B04" w14:textId="77777777" w:rsidTr="0076688E">
        <w:tc>
          <w:tcPr>
            <w:tcW w:w="2127" w:type="dxa"/>
          </w:tcPr>
          <w:p w14:paraId="2B443B21" w14:textId="77777777" w:rsidR="0076688E" w:rsidRPr="009747C4" w:rsidRDefault="0076688E" w:rsidP="002B5F7A">
            <w:pPr>
              <w:spacing w:line="360" w:lineRule="auto"/>
              <w:rPr>
                <w:bCs/>
                <w:iCs/>
                <w:lang w:val="en-US"/>
              </w:rPr>
            </w:pPr>
            <w:r w:rsidRPr="009747C4">
              <w:rPr>
                <w:bCs/>
                <w:iCs/>
                <w:lang w:val="en-US"/>
              </w:rPr>
              <w:t>Kịch bản 7</w:t>
            </w:r>
          </w:p>
        </w:tc>
        <w:tc>
          <w:tcPr>
            <w:tcW w:w="3402" w:type="dxa"/>
          </w:tcPr>
          <w:p w14:paraId="739D385A" w14:textId="77777777" w:rsidR="0076688E" w:rsidRPr="009747C4" w:rsidRDefault="00C24202" w:rsidP="002B5F7A">
            <w:pPr>
              <w:spacing w:line="360" w:lineRule="auto"/>
              <w:rPr>
                <w:lang w:val="en-US"/>
              </w:rPr>
            </w:pPr>
            <w:r w:rsidRPr="009747C4">
              <w:rPr>
                <w:lang w:val="en-US"/>
              </w:rPr>
              <w:t>Tài xế đang di chuyển thì mất mạng, sau đó có mạng trở lại</w:t>
            </w:r>
          </w:p>
        </w:tc>
        <w:tc>
          <w:tcPr>
            <w:tcW w:w="3540" w:type="dxa"/>
          </w:tcPr>
          <w:p w14:paraId="7187CCF4" w14:textId="77777777" w:rsidR="0076688E" w:rsidRPr="009747C4" w:rsidRDefault="00C24202" w:rsidP="002B5F7A">
            <w:pPr>
              <w:spacing w:line="360" w:lineRule="auto"/>
              <w:rPr>
                <w:lang w:val="en-US"/>
              </w:rPr>
            </w:pPr>
            <w:r w:rsidRPr="009747C4">
              <w:rPr>
                <w:lang w:val="en-US"/>
              </w:rPr>
              <w:t>Hệ thống cập nhật ngay lập tức vị trí và đường đi của tài xế khi có mạng trở lại</w:t>
            </w:r>
          </w:p>
        </w:tc>
      </w:tr>
    </w:tbl>
    <w:p w14:paraId="6E1D8AFE" w14:textId="77777777" w:rsidR="002C3D2E" w:rsidRPr="009747C4" w:rsidRDefault="002C3D2E" w:rsidP="002C3D2E">
      <w:pPr>
        <w:pStyle w:val="Heading8"/>
        <w:rPr>
          <w:rFonts w:cs="Times New Roman"/>
          <w:lang w:val="en-US"/>
        </w:rPr>
      </w:pPr>
      <w:bookmarkStart w:id="292" w:name="_Toc186055012"/>
      <w:bookmarkStart w:id="293" w:name="OLE_LINK93"/>
      <w:bookmarkStart w:id="294" w:name="OLE_LINK94"/>
      <w:r w:rsidRPr="009747C4">
        <w:rPr>
          <w:rFonts w:cs="Times New Roman"/>
          <w:lang w:val="en-US"/>
        </w:rPr>
        <w:t>Bảng 4.1 Kịch bản Test Case</w:t>
      </w:r>
      <w:bookmarkEnd w:id="292"/>
    </w:p>
    <w:p w14:paraId="7E6A285C" w14:textId="77777777" w:rsidR="00C24202" w:rsidRPr="009747C4" w:rsidRDefault="00C24202" w:rsidP="002B5F7A">
      <w:pPr>
        <w:spacing w:line="360" w:lineRule="auto"/>
        <w:ind w:left="720" w:hanging="720"/>
        <w:rPr>
          <w:bCs/>
          <w:iCs/>
          <w:lang w:val="en-US"/>
        </w:rPr>
      </w:pPr>
      <w:r w:rsidRPr="009747C4">
        <w:rPr>
          <w:bCs/>
          <w:iCs/>
          <w:lang w:val="en-US"/>
        </w:rPr>
        <w:t>4.2.5 Công cụ và môi trường kiểm thử:</w:t>
      </w:r>
    </w:p>
    <w:bookmarkEnd w:id="293"/>
    <w:bookmarkEnd w:id="294"/>
    <w:p w14:paraId="499B4C87" w14:textId="77777777"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 xml:space="preserve">Postman: dùng để kiểm thử các API liên quan </w:t>
      </w:r>
    </w:p>
    <w:p w14:paraId="65D3C1AA" w14:textId="77777777" w:rsidR="006B2B98" w:rsidRPr="009747C4" w:rsidRDefault="00C24202" w:rsidP="002B5F7A">
      <w:pPr>
        <w:spacing w:line="360" w:lineRule="auto"/>
        <w:ind w:left="426"/>
        <w:jc w:val="both"/>
        <w:rPr>
          <w:bCs/>
          <w:iCs/>
          <w:lang w:val="en-US"/>
        </w:rPr>
      </w:pPr>
      <w:r w:rsidRPr="009747C4">
        <w:rPr>
          <w:bCs/>
          <w:iCs/>
          <w:noProof/>
          <w:lang w:val="en-US"/>
        </w:rPr>
        <w:lastRenderedPageBreak/>
        <w:drawing>
          <wp:inline distT="0" distB="0" distL="0" distR="0" wp14:anchorId="1C37617A" wp14:editId="13A33EB8">
            <wp:extent cx="5761990" cy="4973955"/>
            <wp:effectExtent l="0" t="0" r="0" b="0"/>
            <wp:docPr id="963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0835" name=""/>
                    <pic:cNvPicPr/>
                  </pic:nvPicPr>
                  <pic:blipFill>
                    <a:blip r:embed="rId72"/>
                    <a:stretch>
                      <a:fillRect/>
                    </a:stretch>
                  </pic:blipFill>
                  <pic:spPr>
                    <a:xfrm>
                      <a:off x="0" y="0"/>
                      <a:ext cx="5761990" cy="4973955"/>
                    </a:xfrm>
                    <a:prstGeom prst="rect">
                      <a:avLst/>
                    </a:prstGeom>
                  </pic:spPr>
                </pic:pic>
              </a:graphicData>
            </a:graphic>
          </wp:inline>
        </w:drawing>
      </w:r>
    </w:p>
    <w:p w14:paraId="07B982CF" w14:textId="77777777" w:rsidR="001E3579" w:rsidRPr="009747C4" w:rsidRDefault="001E3579" w:rsidP="001E3579">
      <w:pPr>
        <w:pStyle w:val="Heading7"/>
        <w:spacing w:line="360" w:lineRule="auto"/>
        <w:rPr>
          <w:rFonts w:cs="Times New Roman"/>
          <w:lang w:val="en-US"/>
        </w:rPr>
      </w:pPr>
      <w:bookmarkStart w:id="295" w:name="_Toc186054974"/>
      <w:bookmarkStart w:id="296" w:name="OLE_LINK109"/>
      <w:bookmarkStart w:id="297" w:name="OLE_LINK110"/>
      <w:r w:rsidRPr="009747C4">
        <w:rPr>
          <w:rFonts w:cs="Times New Roman"/>
          <w:lang w:val="en-US"/>
        </w:rPr>
        <w:t>Hình 4.14 Giao diện Postman</w:t>
      </w:r>
      <w:bookmarkEnd w:id="295"/>
    </w:p>
    <w:bookmarkEnd w:id="296"/>
    <w:bookmarkEnd w:id="297"/>
    <w:p w14:paraId="72DBEFD3" w14:textId="77777777" w:rsidR="00C24202" w:rsidRPr="009747C4" w:rsidRDefault="00C24202" w:rsidP="002B5F7A">
      <w:pPr>
        <w:pStyle w:val="ListParagraph"/>
        <w:numPr>
          <w:ilvl w:val="0"/>
          <w:numId w:val="44"/>
        </w:numPr>
        <w:spacing w:line="360" w:lineRule="auto"/>
        <w:ind w:left="709" w:hanging="425"/>
        <w:jc w:val="left"/>
        <w:rPr>
          <w:rFonts w:cs="Times New Roman"/>
          <w:b w:val="0"/>
          <w:i w:val="0"/>
          <w:lang w:val="en-US"/>
        </w:rPr>
      </w:pPr>
      <w:r w:rsidRPr="009747C4">
        <w:rPr>
          <w:rFonts w:cs="Times New Roman"/>
          <w:b w:val="0"/>
          <w:i w:val="0"/>
          <w:lang w:val="en-US"/>
        </w:rPr>
        <w:t>Máy ảo: Sử dụng Android Emulator và IOS Simulator để giả lập các thiết bị di động trên các hệ điều hành Android 8.0 và IOS 16 trở lên</w:t>
      </w:r>
    </w:p>
    <w:p w14:paraId="7A8C6D6E" w14:textId="77777777" w:rsidR="00C24202" w:rsidRPr="009747C4" w:rsidRDefault="00C24202" w:rsidP="002B5F7A">
      <w:pPr>
        <w:spacing w:line="360" w:lineRule="auto"/>
        <w:ind w:left="284"/>
        <w:rPr>
          <w:noProof/>
        </w:rPr>
      </w:pPr>
      <w:r w:rsidRPr="009747C4">
        <w:rPr>
          <w:noProof/>
          <w:lang w:val="en-US"/>
        </w:rPr>
        <w:drawing>
          <wp:inline distT="0" distB="0" distL="0" distR="0" wp14:anchorId="78A9D190" wp14:editId="25D96E69">
            <wp:extent cx="1393295" cy="2512907"/>
            <wp:effectExtent l="0" t="0" r="3810" b="1905"/>
            <wp:docPr id="3009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5545" name=""/>
                    <pic:cNvPicPr/>
                  </pic:nvPicPr>
                  <pic:blipFill>
                    <a:blip r:embed="rId73"/>
                    <a:stretch>
                      <a:fillRect/>
                    </a:stretch>
                  </pic:blipFill>
                  <pic:spPr>
                    <a:xfrm>
                      <a:off x="0" y="0"/>
                      <a:ext cx="1434601" cy="2587405"/>
                    </a:xfrm>
                    <a:prstGeom prst="rect">
                      <a:avLst/>
                    </a:prstGeom>
                  </pic:spPr>
                </pic:pic>
              </a:graphicData>
            </a:graphic>
          </wp:inline>
        </w:drawing>
      </w:r>
      <w:r w:rsidRPr="009747C4">
        <w:rPr>
          <w:noProof/>
        </w:rPr>
        <w:t xml:space="preserve"> </w:t>
      </w:r>
      <w:r w:rsidRPr="009747C4">
        <w:rPr>
          <w:noProof/>
          <w:lang w:val="en-US"/>
        </w:rPr>
        <w:drawing>
          <wp:inline distT="0" distB="0" distL="0" distR="0" wp14:anchorId="216D779B" wp14:editId="7F923764">
            <wp:extent cx="1128970" cy="2438400"/>
            <wp:effectExtent l="0" t="0" r="1905" b="0"/>
            <wp:docPr id="17615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03" name=""/>
                    <pic:cNvPicPr/>
                  </pic:nvPicPr>
                  <pic:blipFill>
                    <a:blip r:embed="rId74"/>
                    <a:stretch>
                      <a:fillRect/>
                    </a:stretch>
                  </pic:blipFill>
                  <pic:spPr>
                    <a:xfrm>
                      <a:off x="0" y="0"/>
                      <a:ext cx="1181140" cy="2551078"/>
                    </a:xfrm>
                    <a:prstGeom prst="rect">
                      <a:avLst/>
                    </a:prstGeom>
                  </pic:spPr>
                </pic:pic>
              </a:graphicData>
            </a:graphic>
          </wp:inline>
        </w:drawing>
      </w:r>
    </w:p>
    <w:p w14:paraId="784F17DC" w14:textId="77777777" w:rsidR="001E3579" w:rsidRPr="009747C4" w:rsidRDefault="001E3579" w:rsidP="001E3579">
      <w:pPr>
        <w:pStyle w:val="Heading7"/>
        <w:spacing w:line="360" w:lineRule="auto"/>
        <w:rPr>
          <w:rFonts w:cs="Times New Roman"/>
          <w:lang w:val="en-US"/>
        </w:rPr>
      </w:pPr>
      <w:bookmarkStart w:id="298" w:name="_Toc186054975"/>
      <w:r w:rsidRPr="009747C4">
        <w:rPr>
          <w:rFonts w:cs="Times New Roman"/>
          <w:lang w:val="en-US"/>
        </w:rPr>
        <w:t>Hình 4.15 Máy ảo Android và IOS</w:t>
      </w:r>
      <w:bookmarkEnd w:id="298"/>
    </w:p>
    <w:p w14:paraId="0D53395A" w14:textId="77777777" w:rsidR="001E3579" w:rsidRPr="009747C4" w:rsidRDefault="001E3579" w:rsidP="002B5F7A">
      <w:pPr>
        <w:spacing w:line="360" w:lineRule="auto"/>
        <w:ind w:left="284"/>
        <w:rPr>
          <w:lang w:val="en-US"/>
        </w:rPr>
      </w:pPr>
    </w:p>
    <w:p w14:paraId="4CCBF0DC" w14:textId="77777777" w:rsidR="00C24202" w:rsidRPr="009747C4" w:rsidRDefault="00C24202" w:rsidP="004A42B4">
      <w:pPr>
        <w:pStyle w:val="Heading3"/>
        <w:rPr>
          <w:lang w:val="en-US"/>
        </w:rPr>
      </w:pPr>
      <w:bookmarkStart w:id="299" w:name="_Toc186054927"/>
      <w:r w:rsidRPr="009747C4">
        <w:rPr>
          <w:lang w:val="en-US"/>
        </w:rPr>
        <w:lastRenderedPageBreak/>
        <w:t>4.2.6 Kết quả kiểm thử</w:t>
      </w:r>
      <w:del w:id="300" w:author="admin" w:date="2024-12-27T17:15:00Z">
        <w:r w:rsidRPr="009747C4" w:rsidDel="0042080B">
          <w:rPr>
            <w:lang w:val="en-US"/>
          </w:rPr>
          <w:delText>:</w:delText>
        </w:r>
      </w:del>
      <w:bookmarkEnd w:id="299"/>
    </w:p>
    <w:p w14:paraId="46E4067B" w14:textId="77777777" w:rsidR="008028BE" w:rsidRPr="009747C4" w:rsidRDefault="008028BE" w:rsidP="002C3D2E">
      <w:pPr>
        <w:pStyle w:val="Heading4"/>
        <w:rPr>
          <w:rFonts w:cs="Times New Roman"/>
          <w:lang w:val="en-US"/>
        </w:rPr>
      </w:pPr>
      <w:bookmarkStart w:id="301" w:name="OLE_LINK97"/>
      <w:bookmarkStart w:id="302" w:name="OLE_LINK98"/>
      <w:r w:rsidRPr="009747C4">
        <w:rPr>
          <w:rFonts w:cs="Times New Roman"/>
          <w:lang w:val="en-US"/>
        </w:rPr>
        <w:t>4.2.6.1 Kết quả kiểm thử chức năng</w:t>
      </w:r>
    </w:p>
    <w:p w14:paraId="34D97F5D" w14:textId="77777777"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Đặt xe: Hệ thống hiển thị chính xác thông tin đặt xe, thỉnh thoảng thời gian thực hiện tìm đường đi xe bị lâu do khoảng cách tìm kiếm quá xa</w:t>
      </w:r>
    </w:p>
    <w:p w14:paraId="16F7F518" w14:textId="77777777"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thực hiện chuyến xe: Hệ thống đồng bộ tốt vị trí ở cả 3 phía, thực hiện chuyến xe trơn tru, nhưng còn lỗi khi kết nối MQTT (rất ít khi nhưng vẫn bị mất kết nối giữa chừng)</w:t>
      </w:r>
    </w:p>
    <w:p w14:paraId="4182592F" w14:textId="77777777"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Chức năng Nạp/Rút tiền: Thực hiện chức năng tốt, thỉnh thoảng mã QR thanh toán sẽ xuất hiện lâu do mạng hoặc do phía VietQR</w:t>
      </w:r>
    </w:p>
    <w:p w14:paraId="40A43425" w14:textId="77777777"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API của Google Map: các API sử dụng tốt, nhưng sẽ vẫn có thiểu số bị mất kết nối trong lúc thực hiện, nhất là API chỉ đường (vì gọi API chỉ đường rất nhiều)</w:t>
      </w:r>
    </w:p>
    <w:p w14:paraId="767141A2" w14:textId="77777777" w:rsidR="00475809" w:rsidRPr="009747C4" w:rsidRDefault="00475809" w:rsidP="002C3D2E">
      <w:pPr>
        <w:pStyle w:val="Heading4"/>
        <w:rPr>
          <w:rFonts w:cs="Times New Roman"/>
        </w:rPr>
      </w:pPr>
      <w:bookmarkStart w:id="303" w:name="OLE_LINK99"/>
      <w:bookmarkStart w:id="304" w:name="OLE_LINK100"/>
      <w:bookmarkStart w:id="305" w:name="OLE_LINK101"/>
      <w:bookmarkStart w:id="306" w:name="OLE_LINK102"/>
      <w:r w:rsidRPr="009747C4">
        <w:rPr>
          <w:rFonts w:cs="Times New Roman"/>
        </w:rPr>
        <w:t>4.2.6.2 Kết quả kiểm thử kết hợp</w:t>
      </w:r>
    </w:p>
    <w:bookmarkEnd w:id="303"/>
    <w:bookmarkEnd w:id="304"/>
    <w:p w14:paraId="71EFEE04" w14:textId="77777777" w:rsidR="00475809" w:rsidRPr="009747C4" w:rsidRDefault="00475809"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Kết hợp giữa GPS và bản đồ Google Map: Hệ thống hiển thị chính xác đường đi và vị trí của tài xế khi di chuyển. Nhưng do vấn đề về mạng và layer miễn phí của Google Map nên nhiều khi bản đồ không được hiển thị đúng cách, nhưng đường đi vẫn chuẩn xác</w:t>
      </w:r>
    </w:p>
    <w:p w14:paraId="1C8B0D8F" w14:textId="77777777" w:rsidR="00475809"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chức năng còn lại thực hiện một cách tốt, có thì cũng chỉ là lỗi do mạng hoặc bên thứ 3.</w:t>
      </w:r>
    </w:p>
    <w:p w14:paraId="1D93F567" w14:textId="77777777" w:rsidR="00845B03" w:rsidRPr="009747C4" w:rsidRDefault="00845B03" w:rsidP="002C3D2E">
      <w:pPr>
        <w:pStyle w:val="Heading4"/>
        <w:rPr>
          <w:rFonts w:cs="Times New Roman"/>
          <w:lang w:val="en-US"/>
        </w:rPr>
      </w:pPr>
      <w:bookmarkStart w:id="307" w:name="OLE_LINK103"/>
      <w:bookmarkStart w:id="308" w:name="OLE_LINK104"/>
      <w:bookmarkEnd w:id="277"/>
      <w:bookmarkEnd w:id="278"/>
      <w:bookmarkEnd w:id="301"/>
      <w:bookmarkEnd w:id="302"/>
      <w:bookmarkEnd w:id="305"/>
      <w:bookmarkEnd w:id="306"/>
      <w:r w:rsidRPr="009747C4">
        <w:rPr>
          <w:rFonts w:cs="Times New Roman"/>
          <w:lang w:val="en-US"/>
        </w:rPr>
        <w:t>4.2.6.3 Kết quả kiểm thử hệ thống</w:t>
      </w:r>
    </w:p>
    <w:p w14:paraId="503A2AB6" w14:textId="77777777"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Các Test Case thực hiện đúng quy trình và đều đạt được kỳ vọng của hệ thống.</w:t>
      </w:r>
    </w:p>
    <w:p w14:paraId="62856E18" w14:textId="77777777" w:rsidR="00845B03" w:rsidRPr="009747C4" w:rsidRDefault="00845B03" w:rsidP="002C3D2E">
      <w:pPr>
        <w:pStyle w:val="Heading4"/>
        <w:rPr>
          <w:rFonts w:cs="Times New Roman"/>
        </w:rPr>
      </w:pPr>
      <w:bookmarkStart w:id="309" w:name="OLE_LINK105"/>
      <w:bookmarkStart w:id="310" w:name="OLE_LINK106"/>
      <w:bookmarkEnd w:id="307"/>
      <w:bookmarkEnd w:id="308"/>
      <w:commentRangeStart w:id="311"/>
      <w:r w:rsidRPr="009747C4">
        <w:rPr>
          <w:rFonts w:cs="Times New Roman"/>
        </w:rPr>
        <w:t>4.2.6.3 Kết quả kiểm thử hệ thống</w:t>
      </w:r>
      <w:commentRangeEnd w:id="311"/>
      <w:r w:rsidR="0042080B">
        <w:rPr>
          <w:rStyle w:val="CommentReference"/>
          <w:rFonts w:eastAsia="Times New Roman" w:cs="Times New Roman"/>
          <w:color w:val="auto"/>
        </w:rPr>
        <w:commentReference w:id="311"/>
      </w:r>
    </w:p>
    <w:p w14:paraId="33DD70BA" w14:textId="77777777"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commentRangeStart w:id="312"/>
      <w:r w:rsidRPr="009747C4">
        <w:rPr>
          <w:rFonts w:cs="Times New Roman"/>
          <w:b w:val="0"/>
          <w:i w:val="0"/>
          <w:lang w:val="en-US"/>
        </w:rPr>
        <w:t>Các Test Case thực hiện đúng quy trình và đều đạt được kỳ vọng của hệ thống.</w:t>
      </w:r>
      <w:bookmarkEnd w:id="309"/>
      <w:bookmarkEnd w:id="310"/>
      <w:commentRangeEnd w:id="312"/>
      <w:r w:rsidR="00AB73B4">
        <w:rPr>
          <w:rStyle w:val="CommentReference"/>
          <w:rFonts w:eastAsia="Times New Roman" w:cs="Times New Roman"/>
          <w:b w:val="0"/>
          <w:i w:val="0"/>
        </w:rPr>
        <w:commentReference w:id="312"/>
      </w:r>
    </w:p>
    <w:p w14:paraId="513A5986" w14:textId="77777777" w:rsidR="00845B03" w:rsidRPr="009747C4" w:rsidRDefault="00845B03" w:rsidP="002C3D2E">
      <w:pPr>
        <w:pStyle w:val="Heading4"/>
        <w:rPr>
          <w:rFonts w:cs="Times New Roman"/>
        </w:rPr>
      </w:pPr>
      <w:r w:rsidRPr="009747C4">
        <w:rPr>
          <w:rFonts w:cs="Times New Roman"/>
        </w:rPr>
        <w:t>4.2.6.4 Kết luận</w:t>
      </w:r>
    </w:p>
    <w:p w14:paraId="46894E3C" w14:textId="77777777"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Thành công: Tất cả các chức năng hoạt động ổn định, đáp ứng yêu cầu. Hầu hết các API của Goolge Map đều chạy trơn tru, chưa bị vượt khỏi ngân sách. Giao diện ưa nhìn, dễ sử dụng. Hệ thống truyền tin khá ổn định và đáng tin cậy</w:t>
      </w:r>
    </w:p>
    <w:p w14:paraId="1C8B247F" w14:textId="77777777" w:rsidR="00845B03" w:rsidRPr="009747C4" w:rsidRDefault="00845B03" w:rsidP="002B5F7A">
      <w:pPr>
        <w:pStyle w:val="ListParagraph"/>
        <w:numPr>
          <w:ilvl w:val="0"/>
          <w:numId w:val="44"/>
        </w:numPr>
        <w:spacing w:line="360" w:lineRule="auto"/>
        <w:ind w:left="567" w:hanging="283"/>
        <w:jc w:val="left"/>
        <w:rPr>
          <w:rFonts w:cs="Times New Roman"/>
          <w:bCs/>
          <w:iCs/>
          <w:lang w:val="en-US"/>
        </w:rPr>
      </w:pPr>
      <w:r w:rsidRPr="009747C4">
        <w:rPr>
          <w:rFonts w:cs="Times New Roman"/>
          <w:b w:val="0"/>
          <w:i w:val="0"/>
          <w:lang w:val="en-US"/>
        </w:rPr>
        <w:t xml:space="preserve">Hạn chế còn tồn tại: Vấn đề về kết nối trong MQTT vẫn còn bị mất kết nối, vẫn còn bị trì hoãn một vài tác vụ như đặt xe, tạo mã QR do phụ thuộc vào bên thứ 3. </w:t>
      </w:r>
      <w:r w:rsidRPr="009747C4">
        <w:rPr>
          <w:rFonts w:cs="Times New Roman"/>
          <w:b w:val="0"/>
          <w:i w:val="0"/>
          <w:lang w:val="en-US"/>
        </w:rPr>
        <w:lastRenderedPageBreak/>
        <w:t xml:space="preserve">Chưa thể cài đặt app trên môi trường thật IOS vì hạn chế về tài nguyên. </w:t>
      </w:r>
      <w:r w:rsidR="002B5F7A" w:rsidRPr="009747C4">
        <w:rPr>
          <w:rFonts w:cs="Times New Roman"/>
          <w:b w:val="0"/>
          <w:i w:val="0"/>
          <w:lang w:val="en-US"/>
        </w:rPr>
        <w:t>Giao diện người quản trị vẫn còn sơ sài, chưa bắt mắt.</w:t>
      </w:r>
    </w:p>
    <w:p w14:paraId="2103E7AB" w14:textId="77777777" w:rsidR="00845B03" w:rsidRPr="009747C4" w:rsidRDefault="00845B03" w:rsidP="002B5F7A">
      <w:pPr>
        <w:spacing w:line="360" w:lineRule="auto"/>
        <w:rPr>
          <w:bCs/>
          <w:iCs/>
          <w:lang w:val="en-US"/>
        </w:rPr>
      </w:pPr>
      <w:r w:rsidRPr="009747C4">
        <w:rPr>
          <w:bCs/>
          <w:iCs/>
          <w:lang w:val="en-US"/>
        </w:rPr>
        <w:t>Kết quả kiểm thử cho thấy hệ thống đã đạt được các yêu cầu cơ bản và đảm bảo chất lượng hoạt động trong môi trường thực tế. Mặc dù vẫn còn một số hạn chế nhỏ, chúng không ảnh hưởng nghiêm trọng đến chức năng chính của hệ thống và có thể khắc phục trong các phiên bản cập nhật tiếp theo.</w:t>
      </w:r>
    </w:p>
    <w:p w14:paraId="2DDB4232" w14:textId="77777777" w:rsidR="008E73CE" w:rsidRPr="009747C4" w:rsidRDefault="008E73CE" w:rsidP="002B5F7A">
      <w:pPr>
        <w:pStyle w:val="Heading2"/>
        <w:spacing w:line="360" w:lineRule="auto"/>
        <w:rPr>
          <w:rFonts w:eastAsia="Arial"/>
          <w:lang w:val="en-US"/>
        </w:rPr>
      </w:pPr>
      <w:bookmarkStart w:id="313" w:name="_Toc186054928"/>
      <w:r w:rsidRPr="009747C4">
        <w:rPr>
          <w:rFonts w:eastAsia="Arial"/>
          <w:lang w:val="en-US"/>
        </w:rPr>
        <w:t>4.</w:t>
      </w:r>
      <w:r w:rsidR="00E232B9" w:rsidRPr="009747C4">
        <w:rPr>
          <w:rFonts w:eastAsia="Arial"/>
          <w:lang w:val="en-US"/>
        </w:rPr>
        <w:t>3</w:t>
      </w:r>
      <w:r w:rsidRPr="009747C4">
        <w:rPr>
          <w:rFonts w:eastAsia="Arial"/>
          <w:lang w:val="en-US"/>
        </w:rPr>
        <w:t xml:space="preserve"> Các màn hình triển khai</w:t>
      </w:r>
      <w:bookmarkEnd w:id="313"/>
    </w:p>
    <w:tbl>
      <w:tblPr>
        <w:tblStyle w:val="TableGrid"/>
        <w:tblW w:w="0" w:type="auto"/>
        <w:tblLook w:val="04A0" w:firstRow="1" w:lastRow="0" w:firstColumn="1" w:lastColumn="0" w:noHBand="0" w:noVBand="1"/>
      </w:tblPr>
      <w:tblGrid>
        <w:gridCol w:w="4554"/>
        <w:gridCol w:w="4510"/>
        <w:tblGridChange w:id="314">
          <w:tblGrid>
            <w:gridCol w:w="4554"/>
            <w:gridCol w:w="4510"/>
          </w:tblGrid>
        </w:tblGridChange>
      </w:tblGrid>
      <w:tr w:rsidR="00B8259D" w:rsidRPr="009747C4" w14:paraId="66C70652" w14:textId="77777777" w:rsidTr="00B57047">
        <w:tc>
          <w:tcPr>
            <w:tcW w:w="4645" w:type="dxa"/>
          </w:tcPr>
          <w:bookmarkEnd w:id="279"/>
          <w:bookmarkEnd w:id="280"/>
          <w:bookmarkEnd w:id="281"/>
          <w:bookmarkEnd w:id="282"/>
          <w:p w14:paraId="4F873F0C" w14:textId="77777777" w:rsidR="00B8259D" w:rsidRPr="009747C4" w:rsidRDefault="00B8259D" w:rsidP="002C3D2E">
            <w:pPr>
              <w:spacing w:line="360" w:lineRule="auto"/>
              <w:jc w:val="center"/>
              <w:rPr>
                <w:lang w:val="en-US"/>
              </w:rPr>
            </w:pPr>
            <w:r w:rsidRPr="009747C4">
              <w:rPr>
                <w:lang w:val="en-US"/>
              </w:rPr>
              <w:t>Màn hình</w:t>
            </w:r>
          </w:p>
        </w:tc>
        <w:tc>
          <w:tcPr>
            <w:tcW w:w="4645" w:type="dxa"/>
          </w:tcPr>
          <w:p w14:paraId="128A82C2" w14:textId="77777777" w:rsidR="00B8259D" w:rsidRPr="009747C4" w:rsidRDefault="00B8259D" w:rsidP="002C3D2E">
            <w:pPr>
              <w:spacing w:line="360" w:lineRule="auto"/>
              <w:jc w:val="center"/>
              <w:rPr>
                <w:lang w:val="en-US"/>
              </w:rPr>
            </w:pPr>
            <w:r w:rsidRPr="009747C4">
              <w:rPr>
                <w:lang w:val="en-US"/>
              </w:rPr>
              <w:t>Tên màn hình</w:t>
            </w:r>
          </w:p>
        </w:tc>
      </w:tr>
      <w:tr w:rsidR="00B8259D" w:rsidRPr="009747C4" w14:paraId="4E797CC0" w14:textId="77777777" w:rsidTr="0059217D">
        <w:tblPrEx>
          <w:tblW w:w="0" w:type="auto"/>
          <w:tblPrExChange w:id="315" w:author="admin" w:date="2024-12-27T17:04:00Z">
            <w:tblPrEx>
              <w:tblW w:w="0" w:type="auto"/>
            </w:tblPrEx>
          </w:tblPrExChange>
        </w:tblPrEx>
        <w:tc>
          <w:tcPr>
            <w:tcW w:w="4645" w:type="dxa"/>
            <w:tcPrChange w:id="316" w:author="admin" w:date="2024-12-27T17:04:00Z">
              <w:tcPr>
                <w:tcW w:w="4645" w:type="dxa"/>
              </w:tcPr>
            </w:tcPrChange>
          </w:tcPr>
          <w:p w14:paraId="7C4A5A51" w14:textId="77777777" w:rsidR="00B8259D" w:rsidRPr="009747C4" w:rsidRDefault="00B8259D" w:rsidP="002C3D2E">
            <w:pPr>
              <w:spacing w:line="360" w:lineRule="auto"/>
              <w:jc w:val="center"/>
              <w:rPr>
                <w:lang w:val="en-US"/>
              </w:rPr>
            </w:pPr>
            <w:r w:rsidRPr="009747C4">
              <w:rPr>
                <w:noProof/>
                <w:lang w:val="en-US"/>
              </w:rPr>
              <w:drawing>
                <wp:inline distT="0" distB="0" distL="0" distR="0" wp14:anchorId="2763FF7A" wp14:editId="424CA072">
                  <wp:extent cx="1205230" cy="2612409"/>
                  <wp:effectExtent l="0" t="0" r="0" b="0"/>
                  <wp:docPr id="11468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2928" name="Picture 114686292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10011" cy="2839529"/>
                          </a:xfrm>
                          <a:prstGeom prst="rect">
                            <a:avLst/>
                          </a:prstGeom>
                        </pic:spPr>
                      </pic:pic>
                    </a:graphicData>
                  </a:graphic>
                </wp:inline>
              </w:drawing>
            </w:r>
          </w:p>
        </w:tc>
        <w:tc>
          <w:tcPr>
            <w:tcW w:w="4645" w:type="dxa"/>
            <w:vAlign w:val="center"/>
            <w:tcPrChange w:id="317" w:author="admin" w:date="2024-12-27T17:04:00Z">
              <w:tcPr>
                <w:tcW w:w="4645" w:type="dxa"/>
              </w:tcPr>
            </w:tcPrChange>
          </w:tcPr>
          <w:p w14:paraId="4B77D028" w14:textId="77777777" w:rsidR="00B8259D" w:rsidRPr="009747C4" w:rsidRDefault="00B8259D" w:rsidP="0059217D">
            <w:pPr>
              <w:spacing w:line="360" w:lineRule="auto"/>
              <w:jc w:val="center"/>
              <w:rPr>
                <w:lang w:val="en-US"/>
              </w:rPr>
            </w:pPr>
            <w:r w:rsidRPr="009747C4">
              <w:rPr>
                <w:lang w:val="en-US"/>
              </w:rPr>
              <w:t>Màn hình chính Khách hàng</w:t>
            </w:r>
          </w:p>
        </w:tc>
      </w:tr>
      <w:tr w:rsidR="00B8259D" w:rsidRPr="009747C4" w14:paraId="3378B49C" w14:textId="77777777" w:rsidTr="0059217D">
        <w:tblPrEx>
          <w:tblW w:w="0" w:type="auto"/>
          <w:tblPrExChange w:id="318" w:author="admin" w:date="2024-12-27T17:04:00Z">
            <w:tblPrEx>
              <w:tblW w:w="0" w:type="auto"/>
            </w:tblPrEx>
          </w:tblPrExChange>
        </w:tblPrEx>
        <w:tc>
          <w:tcPr>
            <w:tcW w:w="4645" w:type="dxa"/>
            <w:tcPrChange w:id="319" w:author="admin" w:date="2024-12-27T17:04:00Z">
              <w:tcPr>
                <w:tcW w:w="4645" w:type="dxa"/>
              </w:tcPr>
            </w:tcPrChange>
          </w:tcPr>
          <w:p w14:paraId="25B3B302"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10B406F0" wp14:editId="657AF0A3">
                  <wp:extent cx="1205653" cy="2613327"/>
                  <wp:effectExtent l="0" t="0" r="0" b="0"/>
                  <wp:docPr id="3398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4820" name="Picture 33989482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89127" cy="2794263"/>
                          </a:xfrm>
                          <a:prstGeom prst="rect">
                            <a:avLst/>
                          </a:prstGeom>
                        </pic:spPr>
                      </pic:pic>
                    </a:graphicData>
                  </a:graphic>
                </wp:inline>
              </w:drawing>
            </w:r>
          </w:p>
        </w:tc>
        <w:tc>
          <w:tcPr>
            <w:tcW w:w="4645" w:type="dxa"/>
            <w:vAlign w:val="center"/>
            <w:tcPrChange w:id="320" w:author="admin" w:date="2024-12-27T17:04:00Z">
              <w:tcPr>
                <w:tcW w:w="4645" w:type="dxa"/>
              </w:tcPr>
            </w:tcPrChange>
          </w:tcPr>
          <w:p w14:paraId="79E724B9" w14:textId="77777777" w:rsidR="00B8259D" w:rsidRPr="009747C4" w:rsidRDefault="00B8259D" w:rsidP="0059217D">
            <w:pPr>
              <w:spacing w:line="360" w:lineRule="auto"/>
              <w:jc w:val="center"/>
              <w:rPr>
                <w:lang w:val="en-US"/>
              </w:rPr>
            </w:pPr>
            <w:r w:rsidRPr="009747C4">
              <w:rPr>
                <w:lang w:val="en-US"/>
              </w:rPr>
              <w:t>Màn hình đặt xe</w:t>
            </w:r>
          </w:p>
        </w:tc>
      </w:tr>
      <w:tr w:rsidR="00E36DAB" w:rsidRPr="009747C4" w14:paraId="2DE29389" w14:textId="77777777" w:rsidTr="0059217D">
        <w:tblPrEx>
          <w:tblW w:w="0" w:type="auto"/>
          <w:tblPrExChange w:id="321" w:author="admin" w:date="2024-12-27T17:04:00Z">
            <w:tblPrEx>
              <w:tblW w:w="0" w:type="auto"/>
            </w:tblPrEx>
          </w:tblPrExChange>
        </w:tblPrEx>
        <w:tc>
          <w:tcPr>
            <w:tcW w:w="4645" w:type="dxa"/>
            <w:tcPrChange w:id="322" w:author="admin" w:date="2024-12-27T17:04:00Z">
              <w:tcPr>
                <w:tcW w:w="4645" w:type="dxa"/>
              </w:tcPr>
            </w:tcPrChange>
          </w:tcPr>
          <w:p w14:paraId="38B591A0"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386E9A0C" wp14:editId="0618895E">
                  <wp:extent cx="1205230" cy="2612406"/>
                  <wp:effectExtent l="0" t="0" r="0" b="0"/>
                  <wp:docPr id="196138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019" name="Picture 19613840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40673" cy="2689230"/>
                          </a:xfrm>
                          <a:prstGeom prst="rect">
                            <a:avLst/>
                          </a:prstGeom>
                        </pic:spPr>
                      </pic:pic>
                    </a:graphicData>
                  </a:graphic>
                </wp:inline>
              </w:drawing>
            </w:r>
          </w:p>
        </w:tc>
        <w:tc>
          <w:tcPr>
            <w:tcW w:w="4645" w:type="dxa"/>
            <w:vAlign w:val="center"/>
            <w:tcPrChange w:id="323" w:author="admin" w:date="2024-12-27T17:04:00Z">
              <w:tcPr>
                <w:tcW w:w="4645" w:type="dxa"/>
              </w:tcPr>
            </w:tcPrChange>
          </w:tcPr>
          <w:p w14:paraId="28A06F82" w14:textId="77777777" w:rsidR="00B8259D" w:rsidRPr="009747C4" w:rsidRDefault="00B8259D" w:rsidP="0059217D">
            <w:pPr>
              <w:spacing w:line="360" w:lineRule="auto"/>
              <w:jc w:val="center"/>
              <w:rPr>
                <w:lang w:val="en-US"/>
              </w:rPr>
            </w:pPr>
            <w:r w:rsidRPr="009747C4">
              <w:rPr>
                <w:lang w:val="en-US"/>
              </w:rPr>
              <w:t>Màn hình xem lịch sử chuyến xe</w:t>
            </w:r>
          </w:p>
        </w:tc>
      </w:tr>
      <w:tr w:rsidR="00E36DAB" w:rsidRPr="009747C4" w14:paraId="193CF460" w14:textId="77777777" w:rsidTr="0059217D">
        <w:tblPrEx>
          <w:tblW w:w="0" w:type="auto"/>
          <w:tblPrExChange w:id="324" w:author="admin" w:date="2024-12-27T17:04:00Z">
            <w:tblPrEx>
              <w:tblW w:w="0" w:type="auto"/>
            </w:tblPrEx>
          </w:tblPrExChange>
        </w:tblPrEx>
        <w:tc>
          <w:tcPr>
            <w:tcW w:w="4645" w:type="dxa"/>
            <w:tcPrChange w:id="325" w:author="admin" w:date="2024-12-27T17:04:00Z">
              <w:tcPr>
                <w:tcW w:w="4645" w:type="dxa"/>
              </w:tcPr>
            </w:tcPrChange>
          </w:tcPr>
          <w:p w14:paraId="6842C948"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765A87CD" wp14:editId="0A18CD92">
                  <wp:extent cx="1171575" cy="2539456"/>
                  <wp:effectExtent l="0" t="0" r="0" b="0"/>
                  <wp:docPr id="1787268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8070" name="Picture 17872680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03067" cy="2607716"/>
                          </a:xfrm>
                          <a:prstGeom prst="rect">
                            <a:avLst/>
                          </a:prstGeom>
                        </pic:spPr>
                      </pic:pic>
                    </a:graphicData>
                  </a:graphic>
                </wp:inline>
              </w:drawing>
            </w:r>
          </w:p>
        </w:tc>
        <w:tc>
          <w:tcPr>
            <w:tcW w:w="4645" w:type="dxa"/>
            <w:vAlign w:val="center"/>
            <w:tcPrChange w:id="326" w:author="admin" w:date="2024-12-27T17:04:00Z">
              <w:tcPr>
                <w:tcW w:w="4645" w:type="dxa"/>
              </w:tcPr>
            </w:tcPrChange>
          </w:tcPr>
          <w:p w14:paraId="6530B92E" w14:textId="77777777" w:rsidR="00B8259D" w:rsidRPr="009747C4" w:rsidRDefault="00B8259D" w:rsidP="0059217D">
            <w:pPr>
              <w:spacing w:line="360" w:lineRule="auto"/>
              <w:jc w:val="center"/>
              <w:rPr>
                <w:lang w:val="en-US"/>
              </w:rPr>
            </w:pPr>
            <w:r w:rsidRPr="009747C4">
              <w:rPr>
                <w:lang w:val="en-US"/>
              </w:rPr>
              <w:t>Màn hình ví</w:t>
            </w:r>
          </w:p>
        </w:tc>
      </w:tr>
      <w:tr w:rsidR="00E36DAB" w:rsidRPr="009747C4" w14:paraId="70229795" w14:textId="77777777" w:rsidTr="0059217D">
        <w:tblPrEx>
          <w:tblW w:w="0" w:type="auto"/>
          <w:tblPrExChange w:id="327" w:author="admin" w:date="2024-12-27T17:04:00Z">
            <w:tblPrEx>
              <w:tblW w:w="0" w:type="auto"/>
            </w:tblPrEx>
          </w:tblPrExChange>
        </w:tblPrEx>
        <w:tc>
          <w:tcPr>
            <w:tcW w:w="4645" w:type="dxa"/>
            <w:tcPrChange w:id="328" w:author="admin" w:date="2024-12-27T17:04:00Z">
              <w:tcPr>
                <w:tcW w:w="4645" w:type="dxa"/>
              </w:tcPr>
            </w:tcPrChange>
          </w:tcPr>
          <w:p w14:paraId="5277D879"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74930485" wp14:editId="47216225">
                  <wp:extent cx="1171575" cy="2539457"/>
                  <wp:effectExtent l="0" t="0" r="0" b="0"/>
                  <wp:docPr id="58527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350" name="Picture 58527835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30951" cy="2668158"/>
                          </a:xfrm>
                          <a:prstGeom prst="rect">
                            <a:avLst/>
                          </a:prstGeom>
                        </pic:spPr>
                      </pic:pic>
                    </a:graphicData>
                  </a:graphic>
                </wp:inline>
              </w:drawing>
            </w:r>
          </w:p>
        </w:tc>
        <w:tc>
          <w:tcPr>
            <w:tcW w:w="4645" w:type="dxa"/>
            <w:vAlign w:val="center"/>
            <w:tcPrChange w:id="329" w:author="admin" w:date="2024-12-27T17:04:00Z">
              <w:tcPr>
                <w:tcW w:w="4645" w:type="dxa"/>
              </w:tcPr>
            </w:tcPrChange>
          </w:tcPr>
          <w:p w14:paraId="5AB86C60" w14:textId="77777777" w:rsidR="00B8259D" w:rsidRPr="009747C4" w:rsidRDefault="00B8259D" w:rsidP="0059217D">
            <w:pPr>
              <w:spacing w:line="360" w:lineRule="auto"/>
              <w:jc w:val="center"/>
              <w:rPr>
                <w:lang w:val="en-US"/>
              </w:rPr>
            </w:pPr>
            <w:r w:rsidRPr="009747C4">
              <w:rPr>
                <w:lang w:val="en-US"/>
              </w:rPr>
              <w:t>Màn hình tài khoản</w:t>
            </w:r>
          </w:p>
        </w:tc>
      </w:tr>
      <w:tr w:rsidR="00B8259D" w:rsidRPr="009747C4" w14:paraId="56D46288" w14:textId="77777777" w:rsidTr="0059217D">
        <w:tblPrEx>
          <w:tblW w:w="0" w:type="auto"/>
          <w:tblPrExChange w:id="330" w:author="admin" w:date="2024-12-27T17:04:00Z">
            <w:tblPrEx>
              <w:tblW w:w="0" w:type="auto"/>
            </w:tblPrEx>
          </w:tblPrExChange>
        </w:tblPrEx>
        <w:tc>
          <w:tcPr>
            <w:tcW w:w="4645" w:type="dxa"/>
            <w:tcPrChange w:id="331" w:author="admin" w:date="2024-12-27T17:04:00Z">
              <w:tcPr>
                <w:tcW w:w="4645" w:type="dxa"/>
              </w:tcPr>
            </w:tcPrChange>
          </w:tcPr>
          <w:p w14:paraId="7A1E20DE"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66BEFAC8" wp14:editId="47A7C696">
                  <wp:extent cx="1171825" cy="2540000"/>
                  <wp:effectExtent l="0" t="0" r="0" b="0"/>
                  <wp:docPr id="136912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174" name="Picture 1369121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05927" cy="2613919"/>
                          </a:xfrm>
                          <a:prstGeom prst="rect">
                            <a:avLst/>
                          </a:prstGeom>
                        </pic:spPr>
                      </pic:pic>
                    </a:graphicData>
                  </a:graphic>
                </wp:inline>
              </w:drawing>
            </w:r>
          </w:p>
        </w:tc>
        <w:tc>
          <w:tcPr>
            <w:tcW w:w="4645" w:type="dxa"/>
            <w:vAlign w:val="center"/>
            <w:tcPrChange w:id="332" w:author="admin" w:date="2024-12-27T17:04:00Z">
              <w:tcPr>
                <w:tcW w:w="4645" w:type="dxa"/>
              </w:tcPr>
            </w:tcPrChange>
          </w:tcPr>
          <w:p w14:paraId="70DFDAA8" w14:textId="77777777" w:rsidR="00B8259D" w:rsidRPr="009747C4" w:rsidRDefault="00B8259D" w:rsidP="0059217D">
            <w:pPr>
              <w:spacing w:line="360" w:lineRule="auto"/>
              <w:jc w:val="center"/>
              <w:rPr>
                <w:lang w:val="en-US"/>
              </w:rPr>
            </w:pPr>
            <w:r w:rsidRPr="009747C4">
              <w:rPr>
                <w:lang w:val="en-US"/>
              </w:rPr>
              <w:t>Màn hình tạo yêu cầu nạp tiền</w:t>
            </w:r>
          </w:p>
        </w:tc>
      </w:tr>
      <w:tr w:rsidR="00B8259D" w:rsidRPr="009747C4" w14:paraId="40922A96" w14:textId="77777777" w:rsidTr="0059217D">
        <w:tblPrEx>
          <w:tblW w:w="0" w:type="auto"/>
          <w:tblPrExChange w:id="333" w:author="admin" w:date="2024-12-27T17:04:00Z">
            <w:tblPrEx>
              <w:tblW w:w="0" w:type="auto"/>
            </w:tblPrEx>
          </w:tblPrExChange>
        </w:tblPrEx>
        <w:tc>
          <w:tcPr>
            <w:tcW w:w="4645" w:type="dxa"/>
            <w:tcPrChange w:id="334" w:author="admin" w:date="2024-12-27T17:04:00Z">
              <w:tcPr>
                <w:tcW w:w="4645" w:type="dxa"/>
              </w:tcPr>
            </w:tcPrChange>
          </w:tcPr>
          <w:p w14:paraId="2CD4CCDB"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0A7A52F8" wp14:editId="11CDABD8">
                  <wp:extent cx="1144693" cy="2483779"/>
                  <wp:effectExtent l="0" t="0" r="0" b="0"/>
                  <wp:docPr id="789820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0194" name="Picture 78982019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96778" cy="2596795"/>
                          </a:xfrm>
                          <a:prstGeom prst="rect">
                            <a:avLst/>
                          </a:prstGeom>
                        </pic:spPr>
                      </pic:pic>
                    </a:graphicData>
                  </a:graphic>
                </wp:inline>
              </w:drawing>
            </w:r>
          </w:p>
        </w:tc>
        <w:tc>
          <w:tcPr>
            <w:tcW w:w="4645" w:type="dxa"/>
            <w:vAlign w:val="center"/>
            <w:tcPrChange w:id="335" w:author="admin" w:date="2024-12-27T17:04:00Z">
              <w:tcPr>
                <w:tcW w:w="4645" w:type="dxa"/>
              </w:tcPr>
            </w:tcPrChange>
          </w:tcPr>
          <w:p w14:paraId="7AC3B20A" w14:textId="77777777" w:rsidR="00B8259D" w:rsidRPr="009747C4" w:rsidRDefault="00B8259D" w:rsidP="0059217D">
            <w:pPr>
              <w:spacing w:line="360" w:lineRule="auto"/>
              <w:jc w:val="center"/>
              <w:rPr>
                <w:lang w:val="en-US"/>
              </w:rPr>
            </w:pPr>
            <w:r w:rsidRPr="009747C4">
              <w:rPr>
                <w:lang w:val="en-US"/>
              </w:rPr>
              <w:t>Màn hình chính của Tài xế</w:t>
            </w:r>
          </w:p>
        </w:tc>
      </w:tr>
      <w:tr w:rsidR="00B8259D" w:rsidRPr="009747C4" w14:paraId="5C5AC8B2" w14:textId="77777777" w:rsidTr="0059217D">
        <w:tblPrEx>
          <w:tblW w:w="0" w:type="auto"/>
          <w:tblPrExChange w:id="336" w:author="admin" w:date="2024-12-27T17:04:00Z">
            <w:tblPrEx>
              <w:tblW w:w="0" w:type="auto"/>
            </w:tblPrEx>
          </w:tblPrExChange>
        </w:tblPrEx>
        <w:tc>
          <w:tcPr>
            <w:tcW w:w="4645" w:type="dxa"/>
            <w:tcPrChange w:id="337" w:author="admin" w:date="2024-12-27T17:04:00Z">
              <w:tcPr>
                <w:tcW w:w="4645" w:type="dxa"/>
              </w:tcPr>
            </w:tcPrChange>
          </w:tcPr>
          <w:p w14:paraId="42788732"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1A463658" wp14:editId="129F7C47">
                  <wp:extent cx="1148754" cy="2492587"/>
                  <wp:effectExtent l="0" t="0" r="0" b="0"/>
                  <wp:docPr id="83784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438" name="Picture 8378484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97913" cy="2599252"/>
                          </a:xfrm>
                          <a:prstGeom prst="rect">
                            <a:avLst/>
                          </a:prstGeom>
                        </pic:spPr>
                      </pic:pic>
                    </a:graphicData>
                  </a:graphic>
                </wp:inline>
              </w:drawing>
            </w:r>
          </w:p>
        </w:tc>
        <w:tc>
          <w:tcPr>
            <w:tcW w:w="4645" w:type="dxa"/>
            <w:vAlign w:val="center"/>
            <w:tcPrChange w:id="338" w:author="admin" w:date="2024-12-27T17:04:00Z">
              <w:tcPr>
                <w:tcW w:w="4645" w:type="dxa"/>
              </w:tcPr>
            </w:tcPrChange>
          </w:tcPr>
          <w:p w14:paraId="24E766AD" w14:textId="77777777" w:rsidR="00B8259D" w:rsidRPr="009747C4" w:rsidRDefault="00B8259D" w:rsidP="0059217D">
            <w:pPr>
              <w:spacing w:line="360" w:lineRule="auto"/>
              <w:jc w:val="center"/>
              <w:rPr>
                <w:lang w:val="en-US"/>
              </w:rPr>
            </w:pPr>
            <w:r w:rsidRPr="009747C4">
              <w:rPr>
                <w:lang w:val="en-US"/>
              </w:rPr>
              <w:t>Màn hình xem chi tiết chuyến xe</w:t>
            </w:r>
          </w:p>
        </w:tc>
      </w:tr>
      <w:tr w:rsidR="00B8259D" w:rsidRPr="009747C4" w14:paraId="177AC299" w14:textId="77777777" w:rsidTr="0059217D">
        <w:tblPrEx>
          <w:tblW w:w="0" w:type="auto"/>
          <w:tblPrExChange w:id="339" w:author="admin" w:date="2024-12-27T17:04:00Z">
            <w:tblPrEx>
              <w:tblW w:w="0" w:type="auto"/>
            </w:tblPrEx>
          </w:tblPrExChange>
        </w:tblPrEx>
        <w:tc>
          <w:tcPr>
            <w:tcW w:w="4645" w:type="dxa"/>
            <w:tcPrChange w:id="340" w:author="admin" w:date="2024-12-27T17:04:00Z">
              <w:tcPr>
                <w:tcW w:w="4645" w:type="dxa"/>
              </w:tcPr>
            </w:tcPrChange>
          </w:tcPr>
          <w:p w14:paraId="21D24A4E" w14:textId="77777777" w:rsidR="00B8259D" w:rsidRPr="009747C4" w:rsidRDefault="00B8259D" w:rsidP="002C3D2E">
            <w:pPr>
              <w:spacing w:line="360" w:lineRule="auto"/>
              <w:jc w:val="center"/>
              <w:rPr>
                <w:noProof/>
                <w:lang w:val="en-US"/>
              </w:rPr>
            </w:pPr>
            <w:r w:rsidRPr="009747C4">
              <w:rPr>
                <w:noProof/>
                <w:lang w:val="en-US"/>
              </w:rPr>
              <w:lastRenderedPageBreak/>
              <w:drawing>
                <wp:inline distT="0" distB="0" distL="0" distR="0" wp14:anchorId="0B6F6D03" wp14:editId="4CB5CEED">
                  <wp:extent cx="1129416" cy="2384213"/>
                  <wp:effectExtent l="0" t="0" r="0" b="0"/>
                  <wp:docPr id="2161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1356" name=""/>
                          <pic:cNvPicPr/>
                        </pic:nvPicPr>
                        <pic:blipFill>
                          <a:blip r:embed="rId83"/>
                          <a:stretch>
                            <a:fillRect/>
                          </a:stretch>
                        </pic:blipFill>
                        <pic:spPr>
                          <a:xfrm>
                            <a:off x="0" y="0"/>
                            <a:ext cx="1170286" cy="2470490"/>
                          </a:xfrm>
                          <a:prstGeom prst="rect">
                            <a:avLst/>
                          </a:prstGeom>
                        </pic:spPr>
                      </pic:pic>
                    </a:graphicData>
                  </a:graphic>
                </wp:inline>
              </w:drawing>
            </w:r>
          </w:p>
        </w:tc>
        <w:tc>
          <w:tcPr>
            <w:tcW w:w="4645" w:type="dxa"/>
            <w:vAlign w:val="center"/>
            <w:tcPrChange w:id="341" w:author="admin" w:date="2024-12-27T17:04:00Z">
              <w:tcPr>
                <w:tcW w:w="4645" w:type="dxa"/>
              </w:tcPr>
            </w:tcPrChange>
          </w:tcPr>
          <w:p w14:paraId="1B794C8F" w14:textId="77777777" w:rsidR="00B8259D" w:rsidRPr="009747C4" w:rsidRDefault="00B8259D" w:rsidP="0059217D">
            <w:pPr>
              <w:spacing w:line="360" w:lineRule="auto"/>
              <w:jc w:val="center"/>
              <w:rPr>
                <w:lang w:val="en-US"/>
              </w:rPr>
            </w:pPr>
            <w:r w:rsidRPr="009747C4">
              <w:rPr>
                <w:lang w:val="en-US"/>
              </w:rPr>
              <w:t>Màn hình thực hiện chuyến xe của Tài xế</w:t>
            </w:r>
          </w:p>
        </w:tc>
      </w:tr>
      <w:tr w:rsidR="00B8259D" w:rsidRPr="009747C4" w14:paraId="4FF8B4B8" w14:textId="77777777" w:rsidTr="0059217D">
        <w:tblPrEx>
          <w:tblW w:w="0" w:type="auto"/>
          <w:tblPrExChange w:id="342" w:author="admin" w:date="2024-12-27T17:04:00Z">
            <w:tblPrEx>
              <w:tblW w:w="0" w:type="auto"/>
            </w:tblPrEx>
          </w:tblPrExChange>
        </w:tblPrEx>
        <w:tc>
          <w:tcPr>
            <w:tcW w:w="4645" w:type="dxa"/>
            <w:tcPrChange w:id="343" w:author="admin" w:date="2024-12-27T17:04:00Z">
              <w:tcPr>
                <w:tcW w:w="4645" w:type="dxa"/>
              </w:tcPr>
            </w:tcPrChange>
          </w:tcPr>
          <w:p w14:paraId="5B882758" w14:textId="77777777" w:rsidR="00B8259D" w:rsidRPr="009747C4" w:rsidRDefault="00B8259D" w:rsidP="002C3D2E">
            <w:pPr>
              <w:spacing w:line="360" w:lineRule="auto"/>
              <w:jc w:val="center"/>
              <w:rPr>
                <w:lang w:val="en-US"/>
              </w:rPr>
            </w:pPr>
            <w:r w:rsidRPr="009747C4">
              <w:rPr>
                <w:noProof/>
                <w:lang w:val="en-US"/>
              </w:rPr>
              <w:drawing>
                <wp:inline distT="0" distB="0" distL="0" distR="0" wp14:anchorId="75D034D5" wp14:editId="4F87CE4F">
                  <wp:extent cx="1115578" cy="2418080"/>
                  <wp:effectExtent l="0" t="0" r="0" b="0"/>
                  <wp:docPr id="120196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9602" name="Picture 120196960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44290" cy="2480316"/>
                          </a:xfrm>
                          <a:prstGeom prst="rect">
                            <a:avLst/>
                          </a:prstGeom>
                        </pic:spPr>
                      </pic:pic>
                    </a:graphicData>
                  </a:graphic>
                </wp:inline>
              </w:drawing>
            </w:r>
          </w:p>
        </w:tc>
        <w:tc>
          <w:tcPr>
            <w:tcW w:w="4645" w:type="dxa"/>
            <w:vAlign w:val="center"/>
            <w:tcPrChange w:id="344" w:author="admin" w:date="2024-12-27T17:04:00Z">
              <w:tcPr>
                <w:tcW w:w="4645" w:type="dxa"/>
              </w:tcPr>
            </w:tcPrChange>
          </w:tcPr>
          <w:p w14:paraId="115A4AEA" w14:textId="77777777" w:rsidR="00B8259D" w:rsidRPr="009747C4" w:rsidRDefault="00B8259D" w:rsidP="0059217D">
            <w:pPr>
              <w:spacing w:line="360" w:lineRule="auto"/>
              <w:jc w:val="center"/>
              <w:rPr>
                <w:lang w:val="en-US"/>
              </w:rPr>
            </w:pPr>
            <w:r w:rsidRPr="009747C4">
              <w:rPr>
                <w:lang w:val="en-US"/>
              </w:rPr>
              <w:t>Màn hình thực hiện chuyến xe của Khách hàng</w:t>
            </w:r>
          </w:p>
        </w:tc>
      </w:tr>
      <w:tr w:rsidR="00B8259D" w:rsidRPr="009747C4" w14:paraId="22F0E28D" w14:textId="77777777" w:rsidTr="0059217D">
        <w:tblPrEx>
          <w:tblW w:w="0" w:type="auto"/>
          <w:tblPrExChange w:id="345" w:author="admin" w:date="2024-12-27T17:04:00Z">
            <w:tblPrEx>
              <w:tblW w:w="0" w:type="auto"/>
            </w:tblPrEx>
          </w:tblPrExChange>
        </w:tblPrEx>
        <w:trPr>
          <w:trHeight w:val="3276"/>
          <w:trPrChange w:id="346" w:author="admin" w:date="2024-12-27T17:04:00Z">
            <w:trPr>
              <w:trHeight w:val="3276"/>
            </w:trPr>
          </w:trPrChange>
        </w:trPr>
        <w:tc>
          <w:tcPr>
            <w:tcW w:w="4645" w:type="dxa"/>
            <w:tcPrChange w:id="347" w:author="admin" w:date="2024-12-27T17:04:00Z">
              <w:tcPr>
                <w:tcW w:w="4645" w:type="dxa"/>
              </w:tcPr>
            </w:tcPrChange>
          </w:tcPr>
          <w:p w14:paraId="1339DC26" w14:textId="77777777" w:rsidR="00B8259D" w:rsidRPr="009747C4" w:rsidRDefault="00B8259D" w:rsidP="002C3D2E">
            <w:pPr>
              <w:spacing w:line="360" w:lineRule="auto"/>
              <w:jc w:val="center"/>
              <w:rPr>
                <w:noProof/>
                <w:lang w:val="en-US"/>
              </w:rPr>
            </w:pPr>
            <w:r w:rsidRPr="009747C4">
              <w:rPr>
                <w:noProof/>
                <w:lang w:val="en-US"/>
              </w:rPr>
              <w:drawing>
                <wp:inline distT="0" distB="0" distL="0" distR="0" wp14:anchorId="28027B27" wp14:editId="023B4177">
                  <wp:extent cx="1128076" cy="2445173"/>
                  <wp:effectExtent l="0" t="0" r="0" b="0"/>
                  <wp:docPr id="4451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051" name="Picture 44510505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53139" cy="2499499"/>
                          </a:xfrm>
                          <a:prstGeom prst="rect">
                            <a:avLst/>
                          </a:prstGeom>
                        </pic:spPr>
                      </pic:pic>
                    </a:graphicData>
                  </a:graphic>
                </wp:inline>
              </w:drawing>
            </w:r>
          </w:p>
        </w:tc>
        <w:tc>
          <w:tcPr>
            <w:tcW w:w="4645" w:type="dxa"/>
            <w:vAlign w:val="center"/>
            <w:tcPrChange w:id="348" w:author="admin" w:date="2024-12-27T17:04:00Z">
              <w:tcPr>
                <w:tcW w:w="4645" w:type="dxa"/>
              </w:tcPr>
            </w:tcPrChange>
          </w:tcPr>
          <w:p w14:paraId="2DBF6776" w14:textId="77777777" w:rsidR="00B8259D" w:rsidRPr="009747C4" w:rsidRDefault="00B8259D" w:rsidP="0059217D">
            <w:pPr>
              <w:spacing w:line="360" w:lineRule="auto"/>
              <w:jc w:val="center"/>
              <w:rPr>
                <w:lang w:val="en-US"/>
              </w:rPr>
            </w:pPr>
            <w:r w:rsidRPr="009747C4">
              <w:rPr>
                <w:lang w:val="en-US"/>
              </w:rPr>
              <w:t>Màn hình hoàn thành chuyến xe của Khách hàng</w:t>
            </w:r>
          </w:p>
        </w:tc>
      </w:tr>
    </w:tbl>
    <w:p w14:paraId="0E2FF60B" w14:textId="77777777" w:rsidR="00B8259D" w:rsidRPr="009747C4" w:rsidRDefault="00B8259D" w:rsidP="002B5F7A">
      <w:pPr>
        <w:pStyle w:val="Heading8"/>
        <w:spacing w:line="360" w:lineRule="auto"/>
        <w:rPr>
          <w:rFonts w:cs="Times New Roman"/>
          <w:lang w:val="en-US"/>
        </w:rPr>
      </w:pPr>
      <w:bookmarkStart w:id="349" w:name="_Toc186055013"/>
      <w:r w:rsidRPr="009747C4">
        <w:rPr>
          <w:rFonts w:cs="Times New Roman"/>
          <w:lang w:val="en-US"/>
        </w:rPr>
        <w:lastRenderedPageBreak/>
        <w:t>Bảng 4.</w:t>
      </w:r>
      <w:r w:rsidR="002C3D2E" w:rsidRPr="009747C4">
        <w:rPr>
          <w:rFonts w:cs="Times New Roman"/>
          <w:lang w:val="en-US"/>
        </w:rPr>
        <w:t>2</w:t>
      </w:r>
      <w:r w:rsidRPr="009747C4">
        <w:rPr>
          <w:rFonts w:cs="Times New Roman"/>
          <w:lang w:val="en-US"/>
        </w:rPr>
        <w:t xml:space="preserve"> Màn hình ứng dụng</w:t>
      </w:r>
      <w:bookmarkEnd w:id="349"/>
    </w:p>
    <w:p w14:paraId="60FECE06" w14:textId="77777777" w:rsidR="00B8259D" w:rsidRPr="009747C4" w:rsidRDefault="00B8259D" w:rsidP="002B5F7A">
      <w:pPr>
        <w:spacing w:line="360" w:lineRule="auto"/>
        <w:jc w:val="center"/>
        <w:rPr>
          <w:lang w:val="en-US"/>
        </w:rPr>
      </w:pPr>
      <w:r w:rsidRPr="009747C4">
        <w:rPr>
          <w:noProof/>
          <w:lang w:val="en-US"/>
        </w:rPr>
        <w:drawing>
          <wp:inline distT="0" distB="0" distL="0" distR="0" wp14:anchorId="364B31D8" wp14:editId="7DC40D79">
            <wp:extent cx="5761990" cy="2909570"/>
            <wp:effectExtent l="0" t="0" r="0" b="0"/>
            <wp:docPr id="4010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25" name=""/>
                    <pic:cNvPicPr/>
                  </pic:nvPicPr>
                  <pic:blipFill>
                    <a:blip r:embed="rId86"/>
                    <a:stretch>
                      <a:fillRect/>
                    </a:stretch>
                  </pic:blipFill>
                  <pic:spPr>
                    <a:xfrm>
                      <a:off x="0" y="0"/>
                      <a:ext cx="5761990" cy="2909570"/>
                    </a:xfrm>
                    <a:prstGeom prst="rect">
                      <a:avLst/>
                    </a:prstGeom>
                  </pic:spPr>
                </pic:pic>
              </a:graphicData>
            </a:graphic>
          </wp:inline>
        </w:drawing>
      </w:r>
      <w:bookmarkStart w:id="350" w:name="OLE_LINK46"/>
      <w:bookmarkStart w:id="351" w:name="OLE_LINK47"/>
      <w:r w:rsidRPr="009747C4">
        <w:rPr>
          <w:rStyle w:val="Heading7Char"/>
          <w:rFonts w:cs="Times New Roman"/>
        </w:rPr>
        <w:t>Hình 4.1</w:t>
      </w:r>
      <w:r w:rsidR="003B12D8" w:rsidRPr="009747C4">
        <w:rPr>
          <w:rStyle w:val="Heading7Char"/>
          <w:rFonts w:cs="Times New Roman"/>
          <w:lang w:val="en-AU"/>
        </w:rPr>
        <w:t>6</w:t>
      </w:r>
      <w:r w:rsidRPr="009747C4">
        <w:rPr>
          <w:rStyle w:val="Heading7Char"/>
          <w:rFonts w:cs="Times New Roman"/>
        </w:rPr>
        <w:t xml:space="preserve"> Màn hình thống kê</w:t>
      </w:r>
    </w:p>
    <w:bookmarkEnd w:id="350"/>
    <w:bookmarkEnd w:id="351"/>
    <w:p w14:paraId="2A32A7B4" w14:textId="77777777" w:rsidR="00B8259D" w:rsidRPr="009747C4" w:rsidRDefault="00B8259D" w:rsidP="002B5F7A">
      <w:pPr>
        <w:spacing w:line="360" w:lineRule="auto"/>
        <w:rPr>
          <w:lang w:val="en-US"/>
        </w:rPr>
      </w:pPr>
      <w:r w:rsidRPr="009747C4">
        <w:rPr>
          <w:noProof/>
          <w:lang w:val="en-US"/>
        </w:rPr>
        <w:drawing>
          <wp:inline distT="0" distB="0" distL="0" distR="0" wp14:anchorId="6545E247" wp14:editId="4506996E">
            <wp:extent cx="5761990" cy="2906395"/>
            <wp:effectExtent l="0" t="0" r="0" b="0"/>
            <wp:docPr id="1308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748" name=""/>
                    <pic:cNvPicPr/>
                  </pic:nvPicPr>
                  <pic:blipFill>
                    <a:blip r:embed="rId87"/>
                    <a:stretch>
                      <a:fillRect/>
                    </a:stretch>
                  </pic:blipFill>
                  <pic:spPr>
                    <a:xfrm>
                      <a:off x="0" y="0"/>
                      <a:ext cx="5761990" cy="2906395"/>
                    </a:xfrm>
                    <a:prstGeom prst="rect">
                      <a:avLst/>
                    </a:prstGeom>
                  </pic:spPr>
                </pic:pic>
              </a:graphicData>
            </a:graphic>
          </wp:inline>
        </w:drawing>
      </w:r>
    </w:p>
    <w:p w14:paraId="745870F7" w14:textId="77777777" w:rsidR="00B8259D" w:rsidRPr="009747C4" w:rsidRDefault="00B8259D" w:rsidP="002B5F7A">
      <w:pPr>
        <w:pStyle w:val="Heading7"/>
        <w:spacing w:line="360" w:lineRule="auto"/>
        <w:rPr>
          <w:rFonts w:cs="Times New Roman"/>
          <w:lang w:val="en-US"/>
        </w:rPr>
      </w:pPr>
      <w:bookmarkStart w:id="352" w:name="_Toc186054976"/>
      <w:r w:rsidRPr="009747C4">
        <w:rPr>
          <w:rFonts w:cs="Times New Roman"/>
          <w:lang w:val="en-US"/>
        </w:rPr>
        <w:t>Hình 4.1</w:t>
      </w:r>
      <w:r w:rsidR="003B12D8" w:rsidRPr="009747C4">
        <w:rPr>
          <w:rFonts w:cs="Times New Roman"/>
          <w:lang w:val="en-US"/>
        </w:rPr>
        <w:t>7</w:t>
      </w:r>
      <w:r w:rsidRPr="009747C4">
        <w:rPr>
          <w:rFonts w:cs="Times New Roman"/>
          <w:lang w:val="en-US"/>
        </w:rPr>
        <w:t xml:space="preserve"> Màn hình Quản lý khách hàng</w:t>
      </w:r>
      <w:bookmarkEnd w:id="352"/>
    </w:p>
    <w:p w14:paraId="7FF2A5FE" w14:textId="77777777" w:rsidR="00B8259D" w:rsidRPr="009747C4" w:rsidRDefault="00B8259D" w:rsidP="002B5F7A">
      <w:pPr>
        <w:spacing w:line="360" w:lineRule="auto"/>
        <w:rPr>
          <w:lang w:val="en-US"/>
        </w:rPr>
      </w:pPr>
    </w:p>
    <w:p w14:paraId="1AD701A1" w14:textId="77777777" w:rsidR="00B8259D" w:rsidRPr="009747C4" w:rsidRDefault="00B8259D" w:rsidP="002B5F7A">
      <w:pPr>
        <w:spacing w:line="360" w:lineRule="auto"/>
        <w:rPr>
          <w:lang w:val="en-US"/>
        </w:rPr>
      </w:pPr>
      <w:r w:rsidRPr="009747C4">
        <w:rPr>
          <w:noProof/>
          <w:lang w:val="en-US"/>
        </w:rPr>
        <w:lastRenderedPageBreak/>
        <w:drawing>
          <wp:inline distT="0" distB="0" distL="0" distR="0" wp14:anchorId="2938F06C" wp14:editId="086C2273">
            <wp:extent cx="5761990" cy="2906395"/>
            <wp:effectExtent l="0" t="0" r="0" b="0"/>
            <wp:docPr id="15492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6451" name=""/>
                    <pic:cNvPicPr/>
                  </pic:nvPicPr>
                  <pic:blipFill>
                    <a:blip r:embed="rId88"/>
                    <a:stretch>
                      <a:fillRect/>
                    </a:stretch>
                  </pic:blipFill>
                  <pic:spPr>
                    <a:xfrm>
                      <a:off x="0" y="0"/>
                      <a:ext cx="5761990" cy="2906395"/>
                    </a:xfrm>
                    <a:prstGeom prst="rect">
                      <a:avLst/>
                    </a:prstGeom>
                  </pic:spPr>
                </pic:pic>
              </a:graphicData>
            </a:graphic>
          </wp:inline>
        </w:drawing>
      </w:r>
    </w:p>
    <w:p w14:paraId="456636CF" w14:textId="77777777" w:rsidR="00B8259D" w:rsidRPr="009747C4" w:rsidRDefault="00B8259D" w:rsidP="00B57047">
      <w:pPr>
        <w:pStyle w:val="Heading7"/>
        <w:spacing w:line="360" w:lineRule="auto"/>
        <w:rPr>
          <w:rFonts w:cs="Times New Roman"/>
          <w:lang w:val="en-US"/>
        </w:rPr>
      </w:pPr>
      <w:bookmarkStart w:id="353" w:name="_Toc186054977"/>
      <w:bookmarkStart w:id="354" w:name="OLE_LINK48"/>
      <w:bookmarkStart w:id="355" w:name="OLE_LINK49"/>
      <w:r w:rsidRPr="009747C4">
        <w:rPr>
          <w:rFonts w:cs="Times New Roman"/>
          <w:lang w:val="en-US"/>
        </w:rPr>
        <w:t>Hình 4.1</w:t>
      </w:r>
      <w:r w:rsidR="003B12D8" w:rsidRPr="009747C4">
        <w:rPr>
          <w:rFonts w:cs="Times New Roman"/>
          <w:lang w:val="en-US"/>
        </w:rPr>
        <w:t>8</w:t>
      </w:r>
      <w:r w:rsidRPr="009747C4">
        <w:rPr>
          <w:rFonts w:cs="Times New Roman"/>
          <w:lang w:val="en-US"/>
        </w:rPr>
        <w:t xml:space="preserve"> Màn hình Quản lý vị trí tài xế</w:t>
      </w:r>
      <w:bookmarkEnd w:id="353"/>
      <w:r w:rsidRPr="009747C4">
        <w:rPr>
          <w:rFonts w:cs="Times New Roman"/>
          <w:lang w:val="en-US"/>
        </w:rPr>
        <w:t xml:space="preserve"> </w:t>
      </w:r>
      <w:bookmarkEnd w:id="354"/>
      <w:bookmarkEnd w:id="355"/>
    </w:p>
    <w:p w14:paraId="7D517B50" w14:textId="77777777" w:rsidR="00B8259D" w:rsidRPr="009747C4" w:rsidRDefault="00B8259D" w:rsidP="002B5F7A">
      <w:pPr>
        <w:spacing w:line="360" w:lineRule="auto"/>
        <w:rPr>
          <w:lang w:val="en-US"/>
        </w:rPr>
      </w:pPr>
      <w:r w:rsidRPr="009747C4">
        <w:rPr>
          <w:noProof/>
          <w:lang w:val="en-US"/>
        </w:rPr>
        <w:drawing>
          <wp:inline distT="0" distB="0" distL="0" distR="0" wp14:anchorId="377246A2" wp14:editId="360C78D0">
            <wp:extent cx="5761990" cy="2909570"/>
            <wp:effectExtent l="0" t="0" r="0" b="0"/>
            <wp:docPr id="1142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344" name=""/>
                    <pic:cNvPicPr/>
                  </pic:nvPicPr>
                  <pic:blipFill>
                    <a:blip r:embed="rId89"/>
                    <a:stretch>
                      <a:fillRect/>
                    </a:stretch>
                  </pic:blipFill>
                  <pic:spPr>
                    <a:xfrm>
                      <a:off x="0" y="0"/>
                      <a:ext cx="5761990" cy="2909570"/>
                    </a:xfrm>
                    <a:prstGeom prst="rect">
                      <a:avLst/>
                    </a:prstGeom>
                  </pic:spPr>
                </pic:pic>
              </a:graphicData>
            </a:graphic>
          </wp:inline>
        </w:drawing>
      </w:r>
    </w:p>
    <w:p w14:paraId="39F49D48" w14:textId="77777777" w:rsidR="00B8259D" w:rsidRPr="009747C4" w:rsidRDefault="00B8259D" w:rsidP="002B5F7A">
      <w:pPr>
        <w:pStyle w:val="Heading7"/>
        <w:spacing w:line="360" w:lineRule="auto"/>
        <w:rPr>
          <w:rFonts w:cs="Times New Roman"/>
          <w:lang w:val="en-US"/>
        </w:rPr>
      </w:pPr>
      <w:bookmarkStart w:id="356" w:name="_Toc186054978"/>
      <w:r w:rsidRPr="009747C4">
        <w:rPr>
          <w:rFonts w:cs="Times New Roman"/>
          <w:lang w:val="en-US"/>
        </w:rPr>
        <w:t>Hình 4.1</w:t>
      </w:r>
      <w:r w:rsidR="003B12D8" w:rsidRPr="009747C4">
        <w:rPr>
          <w:rFonts w:cs="Times New Roman"/>
          <w:lang w:val="en-US"/>
        </w:rPr>
        <w:t>9</w:t>
      </w:r>
      <w:r w:rsidRPr="009747C4">
        <w:rPr>
          <w:rFonts w:cs="Times New Roman"/>
          <w:lang w:val="en-US"/>
        </w:rPr>
        <w:t xml:space="preserve"> Màn hình Quản lý giao dịch</w:t>
      </w:r>
      <w:bookmarkEnd w:id="356"/>
    </w:p>
    <w:p w14:paraId="78429850" w14:textId="77777777" w:rsidR="003B12D8" w:rsidRPr="009747C4" w:rsidRDefault="003B12D8" w:rsidP="002B5F7A">
      <w:pPr>
        <w:pStyle w:val="Heading2"/>
        <w:spacing w:line="360" w:lineRule="auto"/>
        <w:rPr>
          <w:rFonts w:eastAsia="Arial"/>
          <w:lang w:val="en-US"/>
        </w:rPr>
        <w:sectPr w:rsidR="003B12D8" w:rsidRPr="009747C4" w:rsidSect="00A202E4">
          <w:headerReference w:type="default" r:id="rId90"/>
          <w:pgSz w:w="11909" w:h="16834"/>
          <w:pgMar w:top="1134" w:right="1134" w:bottom="1134" w:left="1701" w:header="720" w:footer="720" w:gutter="0"/>
          <w:cols w:space="720"/>
          <w:docGrid w:linePitch="299"/>
        </w:sectPr>
      </w:pPr>
      <w:bookmarkStart w:id="357" w:name="OLE_LINK61"/>
      <w:bookmarkStart w:id="358" w:name="OLE_LINK62"/>
    </w:p>
    <w:p w14:paraId="2DDA2801" w14:textId="77777777" w:rsidR="00B8259D" w:rsidRPr="009747C4" w:rsidRDefault="00B8259D" w:rsidP="002B5F7A">
      <w:pPr>
        <w:pStyle w:val="Heading2"/>
        <w:spacing w:line="360" w:lineRule="auto"/>
        <w:rPr>
          <w:rFonts w:eastAsia="Arial"/>
          <w:lang w:val="en-US"/>
        </w:rPr>
      </w:pPr>
      <w:bookmarkStart w:id="359" w:name="_Toc186054929"/>
      <w:r w:rsidRPr="009747C4">
        <w:rPr>
          <w:rFonts w:eastAsia="Arial"/>
          <w:lang w:val="en-US"/>
        </w:rPr>
        <w:t>4.</w:t>
      </w:r>
      <w:r w:rsidR="00E232B9" w:rsidRPr="009747C4">
        <w:rPr>
          <w:rFonts w:eastAsia="Arial"/>
          <w:lang w:val="en-US"/>
        </w:rPr>
        <w:t>4</w:t>
      </w:r>
      <w:r w:rsidRPr="009747C4">
        <w:rPr>
          <w:rFonts w:eastAsia="Arial"/>
          <w:lang w:val="en-US"/>
        </w:rPr>
        <w:t xml:space="preserve"> Kết luận</w:t>
      </w:r>
      <w:r w:rsidR="00E232B9" w:rsidRPr="009747C4">
        <w:rPr>
          <w:rFonts w:eastAsia="Arial"/>
          <w:lang w:val="en-US"/>
        </w:rPr>
        <w:t xml:space="preserve"> chương IV</w:t>
      </w:r>
      <w:bookmarkEnd w:id="359"/>
    </w:p>
    <w:p w14:paraId="253D7A6B" w14:textId="77777777" w:rsidR="00B8259D" w:rsidRPr="009747C4" w:rsidRDefault="00E232B9" w:rsidP="002B5F7A">
      <w:pPr>
        <w:spacing w:line="360" w:lineRule="auto"/>
        <w:rPr>
          <w:sz w:val="26"/>
          <w:szCs w:val="26"/>
          <w:lang w:val="en-US"/>
        </w:rPr>
      </w:pPr>
      <w:r w:rsidRPr="009747C4">
        <w:rPr>
          <w:sz w:val="26"/>
          <w:szCs w:val="26"/>
          <w:lang w:val="en-US"/>
        </w:rPr>
        <w:tab/>
      </w:r>
      <w:r w:rsidR="00B8259D" w:rsidRPr="009747C4">
        <w:rPr>
          <w:sz w:val="26"/>
          <w:szCs w:val="26"/>
          <w:lang w:val="en-US"/>
        </w:rPr>
        <w:t xml:space="preserve">Chương IV đã chỉ ra cách thức cài đặt hệ thống và các màn hình của hệ thống để có được sự hình dung cụ thể nhất về giao diện cũng như cách vận hành của hệ thống. </w:t>
      </w:r>
      <w:r w:rsidR="00B8259D" w:rsidRPr="009747C4">
        <w:rPr>
          <w:sz w:val="26"/>
          <w:szCs w:val="26"/>
        </w:rPr>
        <w:t>Những màn hình này không chỉ thể hiện khả năng kỹ thuật mà còn chứng minh tính thực tiễn và tiềm năng ứng dụng của hệ thống trong môi trường thực tế. Nhìn chung, việc hoàn thiện chương này đóng vai trò quan trọng trong việc tổng kết toàn bộ quá trình nghiên cứu và phát triển, đồng thời làm nổi bật sự thành công của hệ thống trong việc giải quyết các vấn đề đặt ra từ đầu đề tài.</w:t>
      </w:r>
    </w:p>
    <w:p w14:paraId="428E1C5C" w14:textId="77777777" w:rsidR="00AE06D9" w:rsidRPr="009747C4" w:rsidRDefault="00AE06D9" w:rsidP="002B5F7A">
      <w:pPr>
        <w:pStyle w:val="Heading1"/>
        <w:spacing w:before="60" w:after="60" w:line="360" w:lineRule="auto"/>
        <w:rPr>
          <w:sz w:val="30"/>
        </w:rPr>
        <w:sectPr w:rsidR="00AE06D9" w:rsidRPr="009747C4" w:rsidSect="003B12D8">
          <w:type w:val="continuous"/>
          <w:pgSz w:w="11909" w:h="16834"/>
          <w:pgMar w:top="1134" w:right="1134" w:bottom="1134" w:left="1701" w:header="720" w:footer="720" w:gutter="0"/>
          <w:cols w:space="720"/>
          <w:docGrid w:linePitch="299"/>
        </w:sectPr>
      </w:pPr>
      <w:bookmarkStart w:id="360" w:name="OLE_LINK56"/>
      <w:bookmarkStart w:id="361" w:name="OLE_LINK57"/>
      <w:bookmarkEnd w:id="357"/>
      <w:bookmarkEnd w:id="358"/>
    </w:p>
    <w:p w14:paraId="60E2C5D1" w14:textId="77777777" w:rsidR="00FE195C" w:rsidRPr="009747C4" w:rsidRDefault="00FE195C" w:rsidP="002B5F7A">
      <w:pPr>
        <w:pStyle w:val="Heading1"/>
        <w:spacing w:before="60" w:after="60" w:line="360" w:lineRule="auto"/>
        <w:rPr>
          <w:sz w:val="30"/>
        </w:rPr>
        <w:sectPr w:rsidR="00FE195C" w:rsidRPr="009747C4" w:rsidSect="00AE06D9">
          <w:type w:val="continuous"/>
          <w:pgSz w:w="11909" w:h="16834"/>
          <w:pgMar w:top="1134" w:right="1134" w:bottom="1134" w:left="1701" w:header="720" w:footer="720" w:gutter="0"/>
          <w:cols w:space="720"/>
          <w:docGrid w:linePitch="299"/>
        </w:sectPr>
      </w:pPr>
    </w:p>
    <w:p w14:paraId="76CBDF4E" w14:textId="77777777" w:rsidR="00B24AAD" w:rsidRPr="009747C4" w:rsidRDefault="00B24AAD" w:rsidP="002B5F7A">
      <w:pPr>
        <w:pStyle w:val="Heading1"/>
        <w:spacing w:before="60" w:after="60" w:line="360" w:lineRule="auto"/>
        <w:rPr>
          <w:sz w:val="30"/>
        </w:rPr>
        <w:sectPr w:rsidR="00B24AAD" w:rsidRPr="009747C4" w:rsidSect="00AE06D9">
          <w:type w:val="continuous"/>
          <w:pgSz w:w="11909" w:h="16834"/>
          <w:pgMar w:top="1134" w:right="1134" w:bottom="1134" w:left="1701" w:header="720" w:footer="720" w:gutter="0"/>
          <w:cols w:space="720"/>
          <w:docGrid w:linePitch="299"/>
        </w:sectPr>
      </w:pPr>
      <w:bookmarkStart w:id="362" w:name="_Toc186054930"/>
    </w:p>
    <w:p w14:paraId="0642A142" w14:textId="77777777" w:rsidR="00B8259D" w:rsidRPr="009747C4" w:rsidRDefault="00B8259D" w:rsidP="002B5F7A">
      <w:pPr>
        <w:pStyle w:val="Heading1"/>
        <w:spacing w:before="60" w:after="60" w:line="360" w:lineRule="auto"/>
        <w:rPr>
          <w:sz w:val="30"/>
        </w:rPr>
      </w:pPr>
      <w:r w:rsidRPr="009747C4">
        <w:rPr>
          <w:sz w:val="30"/>
        </w:rPr>
        <w:lastRenderedPageBreak/>
        <w:t>KẾT LUẬN</w:t>
      </w:r>
      <w:bookmarkEnd w:id="362"/>
    </w:p>
    <w:p w14:paraId="4531266F" w14:textId="77777777" w:rsidR="00AE06D9" w:rsidRPr="009747C4" w:rsidRDefault="00AE06D9" w:rsidP="002B5F7A">
      <w:pPr>
        <w:pStyle w:val="Heading2"/>
        <w:spacing w:before="60" w:after="60" w:line="360" w:lineRule="auto"/>
        <w:rPr>
          <w:sz w:val="28"/>
          <w:lang w:val="en-US"/>
        </w:rPr>
        <w:sectPr w:rsidR="00AE06D9" w:rsidRPr="009747C4" w:rsidSect="00AE06D9">
          <w:headerReference w:type="default" r:id="rId91"/>
          <w:type w:val="continuous"/>
          <w:pgSz w:w="11909" w:h="16834"/>
          <w:pgMar w:top="1134" w:right="1134" w:bottom="1134" w:left="1701" w:header="720" w:footer="720" w:gutter="0"/>
          <w:cols w:space="720"/>
          <w:docGrid w:linePitch="299"/>
        </w:sectPr>
      </w:pPr>
      <w:bookmarkStart w:id="363" w:name="_Toc122440060"/>
    </w:p>
    <w:p w14:paraId="099C58C7" w14:textId="77777777" w:rsidR="00B8259D" w:rsidRPr="009747C4" w:rsidRDefault="00B8259D" w:rsidP="002B5F7A">
      <w:pPr>
        <w:pStyle w:val="Heading2"/>
        <w:spacing w:before="60" w:after="60" w:line="360" w:lineRule="auto"/>
        <w:rPr>
          <w:sz w:val="28"/>
        </w:rPr>
      </w:pPr>
      <w:bookmarkStart w:id="364" w:name="_Toc186054931"/>
      <w:r w:rsidRPr="009747C4">
        <w:rPr>
          <w:sz w:val="28"/>
          <w:lang w:val="en-US"/>
        </w:rPr>
        <w:t>1.</w:t>
      </w:r>
      <w:r w:rsidRPr="009747C4">
        <w:rPr>
          <w:sz w:val="28"/>
        </w:rPr>
        <w:t xml:space="preserve"> Kết quả đạt được</w:t>
      </w:r>
      <w:bookmarkEnd w:id="363"/>
      <w:bookmarkEnd w:id="364"/>
    </w:p>
    <w:p w14:paraId="4E0685B6" w14:textId="77777777" w:rsidR="00B8259D" w:rsidRPr="009747C4" w:rsidRDefault="00B8259D" w:rsidP="002B5F7A">
      <w:pPr>
        <w:spacing w:before="60" w:after="60" w:line="360" w:lineRule="auto"/>
        <w:ind w:firstLine="720"/>
        <w:jc w:val="both"/>
        <w:rPr>
          <w:sz w:val="26"/>
          <w:szCs w:val="26"/>
        </w:rPr>
      </w:pPr>
      <w:bookmarkStart w:id="365" w:name="_Toc122440061"/>
      <w:r w:rsidRPr="009747C4">
        <w:rPr>
          <w:sz w:val="26"/>
          <w:szCs w:val="26"/>
          <w:lang w:val="en-US"/>
        </w:rPr>
        <w:t>Đồ án đã xây dựng thành công hệ thống đặt xe trực tuyến tích hợp thanh toán tự động và theo dõi vị trí thời gian thực thông qua hệ thống GPS. Ngoài ra, hệ thống đã áp dụng được mô hình đánh giá cảm xúc để phân loại cảm xúc đánh giá của khách hàng về chuyến xe để có thể phân tích và đánh giá về những đánh giá đó của khách hàng, nhằm xếp hạng, thống kê một cách tốt hơn</w:t>
      </w:r>
    </w:p>
    <w:p w14:paraId="6B447287" w14:textId="77777777" w:rsidR="00B8259D" w:rsidRPr="009747C4" w:rsidRDefault="00B8259D" w:rsidP="002B5F7A">
      <w:pPr>
        <w:pStyle w:val="Heading2"/>
        <w:spacing w:before="60" w:after="60" w:line="360" w:lineRule="auto"/>
        <w:rPr>
          <w:sz w:val="28"/>
        </w:rPr>
      </w:pPr>
      <w:bookmarkStart w:id="366" w:name="_Toc186054932"/>
      <w:r w:rsidRPr="009747C4">
        <w:rPr>
          <w:sz w:val="28"/>
          <w:lang w:val="en-US"/>
        </w:rPr>
        <w:t>2.</w:t>
      </w:r>
      <w:r w:rsidRPr="009747C4">
        <w:rPr>
          <w:sz w:val="28"/>
        </w:rPr>
        <w:t xml:space="preserve"> Hạn chế của hệ thống</w:t>
      </w:r>
      <w:bookmarkEnd w:id="365"/>
      <w:bookmarkEnd w:id="366"/>
    </w:p>
    <w:p w14:paraId="3BEA95F6" w14:textId="77777777" w:rsidR="00B8259D" w:rsidRPr="009747C4" w:rsidRDefault="00B8259D" w:rsidP="002B5F7A">
      <w:pPr>
        <w:pStyle w:val="NormalWeb"/>
        <w:spacing w:line="360" w:lineRule="auto"/>
        <w:rPr>
          <w:sz w:val="26"/>
          <w:szCs w:val="26"/>
        </w:rPr>
      </w:pPr>
      <w:bookmarkStart w:id="367" w:name="_Toc122440062"/>
      <w:r w:rsidRPr="009747C4">
        <w:rPr>
          <w:sz w:val="26"/>
          <w:szCs w:val="26"/>
        </w:rPr>
        <w:t>Hệ thống vẫn còn một số hạn chế, bao gồm:</w:t>
      </w:r>
    </w:p>
    <w:p w14:paraId="3187CE04"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Chưa triển khai đầy đủ các tính năng phân tích dữ liệu nâng cao.</w:t>
      </w:r>
    </w:p>
    <w:p w14:paraId="41F74C84"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Thiếu khả năng tự động phân phối chuyến xe</w:t>
      </w:r>
    </w:p>
    <w:p w14:paraId="473F2E5B"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rPr>
        <w:t>Khả năng mở rộng tích hợp thêm nhiều phương thức thanh toán và tối ưu hiệu năng hệ thống vẫn cần được cải thiện.</w:t>
      </w:r>
    </w:p>
    <w:p w14:paraId="5DE2410F"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Chưa tích hợp được thanh toán tự động</w:t>
      </w:r>
    </w:p>
    <w:p w14:paraId="4BE6BAC9"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Hệ thống chỉ đường vẫn phải phụ thuộc hoàn toàn vào Google</w:t>
      </w:r>
    </w:p>
    <w:p w14:paraId="6D987ECB"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Phân tích cảm xúc đánh giá đang sử dụng mô hình có sẵn, chưa thiết kế được mô hình</w:t>
      </w:r>
    </w:p>
    <w:p w14:paraId="0E45206B" w14:textId="77777777" w:rsidR="00B8259D" w:rsidRPr="009747C4" w:rsidRDefault="00B8259D" w:rsidP="002B5F7A">
      <w:pPr>
        <w:numPr>
          <w:ilvl w:val="0"/>
          <w:numId w:val="41"/>
        </w:numPr>
        <w:spacing w:before="100" w:beforeAutospacing="1" w:after="100" w:afterAutospacing="1" w:line="360" w:lineRule="auto"/>
        <w:ind w:left="567" w:hanging="283"/>
        <w:rPr>
          <w:sz w:val="26"/>
          <w:szCs w:val="26"/>
        </w:rPr>
      </w:pPr>
      <w:r w:rsidRPr="009747C4">
        <w:rPr>
          <w:sz w:val="26"/>
          <w:szCs w:val="26"/>
          <w:lang w:val="en-AU"/>
        </w:rPr>
        <w:t>Thiết kế UI/UX chưa được tối ưu</w:t>
      </w:r>
    </w:p>
    <w:p w14:paraId="0CF9674A" w14:textId="77777777" w:rsidR="00B8259D" w:rsidRPr="009747C4" w:rsidRDefault="00B8259D" w:rsidP="002B5F7A">
      <w:pPr>
        <w:pStyle w:val="Heading2"/>
        <w:spacing w:before="60" w:after="60" w:line="360" w:lineRule="auto"/>
        <w:rPr>
          <w:sz w:val="28"/>
        </w:rPr>
      </w:pPr>
      <w:bookmarkStart w:id="368" w:name="_Toc186054933"/>
      <w:r w:rsidRPr="009747C4">
        <w:rPr>
          <w:sz w:val="28"/>
        </w:rPr>
        <w:t>3</w:t>
      </w:r>
      <w:r w:rsidRPr="009747C4">
        <w:rPr>
          <w:sz w:val="28"/>
          <w:lang w:val="en-AU"/>
        </w:rPr>
        <w:t>.</w:t>
      </w:r>
      <w:r w:rsidRPr="009747C4">
        <w:rPr>
          <w:sz w:val="28"/>
        </w:rPr>
        <w:t xml:space="preserve"> Định hướng phát triển hệ thống</w:t>
      </w:r>
      <w:bookmarkEnd w:id="367"/>
      <w:bookmarkEnd w:id="368"/>
    </w:p>
    <w:p w14:paraId="56FC411F" w14:textId="77777777" w:rsidR="00B8259D" w:rsidRPr="009747C4" w:rsidRDefault="00B8259D" w:rsidP="002B5F7A">
      <w:pPr>
        <w:spacing w:before="60" w:after="60" w:line="360" w:lineRule="auto"/>
        <w:ind w:firstLine="720"/>
        <w:rPr>
          <w:sz w:val="26"/>
          <w:szCs w:val="26"/>
          <w:lang w:val="en-AU"/>
        </w:rPr>
        <w:sectPr w:rsidR="00B8259D" w:rsidRPr="009747C4" w:rsidSect="00AE06D9">
          <w:type w:val="continuous"/>
          <w:pgSz w:w="11909" w:h="16834"/>
          <w:pgMar w:top="1134" w:right="1134" w:bottom="1134" w:left="1701" w:header="720" w:footer="720" w:gutter="0"/>
          <w:cols w:space="720"/>
          <w:docGrid w:linePitch="299"/>
        </w:sectPr>
      </w:pPr>
      <w:r w:rsidRPr="009747C4">
        <w:rPr>
          <w:sz w:val="26"/>
          <w:szCs w:val="26"/>
          <w:lang w:val="en-US"/>
        </w:rPr>
        <w:t xml:space="preserve">Trong tương lai, hệ thống sẽ tiếp tục cần được cải thiện về hiệu năng sử dụng, </w:t>
      </w:r>
      <w:bookmarkEnd w:id="360"/>
      <w:bookmarkEnd w:id="361"/>
      <w:r w:rsidRPr="009747C4">
        <w:rPr>
          <w:sz w:val="26"/>
          <w:szCs w:val="26"/>
          <w:lang w:val="en-AU"/>
        </w:rPr>
        <w:t xml:space="preserve"> cải thiện thêm các dịch vụ để làm hài lòng người dùng. Tiếp đến là phát triển thêm hệ thống nạp tiền tự động, tích hợp thêm các ứng dụng thanh toán như VNPAY, Momo,... Hơn hết, cần tự phát triển hệ thống chỉ đường, hệ thống phân phối chuyến xe cũng như hệ thống phân loại cảm xúc đánh giá.</w:t>
      </w:r>
    </w:p>
    <w:p w14:paraId="265B27CB" w14:textId="77777777" w:rsidR="00B8259D" w:rsidRPr="009747C4" w:rsidRDefault="00B8259D" w:rsidP="002B5F7A">
      <w:pPr>
        <w:pStyle w:val="Heading1"/>
        <w:spacing w:before="60" w:after="60" w:line="360" w:lineRule="auto"/>
        <w:rPr>
          <w:sz w:val="30"/>
        </w:rPr>
      </w:pPr>
      <w:bookmarkStart w:id="369" w:name="_Toc186054934"/>
      <w:r w:rsidRPr="009747C4">
        <w:rPr>
          <w:sz w:val="30"/>
        </w:rPr>
        <w:lastRenderedPageBreak/>
        <w:t>DANH MỤC TÀI LIỆU THAM KHẢO</w:t>
      </w:r>
      <w:bookmarkEnd w:id="369"/>
    </w:p>
    <w:p w14:paraId="12124EF2" w14:textId="77777777" w:rsidR="00B8259D" w:rsidRPr="009747C4" w:rsidRDefault="00B8259D" w:rsidP="002B5F7A">
      <w:pPr>
        <w:spacing w:before="60" w:after="60" w:line="360" w:lineRule="auto"/>
        <w:ind w:firstLine="720"/>
        <w:rPr>
          <w:b/>
          <w:sz w:val="26"/>
          <w:szCs w:val="26"/>
        </w:rPr>
      </w:pPr>
      <w:r w:rsidRPr="009747C4">
        <w:rPr>
          <w:b/>
          <w:sz w:val="26"/>
          <w:szCs w:val="26"/>
        </w:rPr>
        <w:t>Tài liệu, giáo trình:</w:t>
      </w:r>
    </w:p>
    <w:p w14:paraId="636B563B" w14:textId="77777777" w:rsidR="00B8259D" w:rsidRPr="009747C4" w:rsidRDefault="00B8259D" w:rsidP="002B5F7A">
      <w:pPr>
        <w:spacing w:before="60" w:after="60" w:line="360" w:lineRule="auto"/>
        <w:ind w:left="720" w:firstLine="720"/>
        <w:jc w:val="both"/>
        <w:rPr>
          <w:sz w:val="26"/>
          <w:szCs w:val="26"/>
          <w:lang w:val="en-US"/>
        </w:rPr>
      </w:pPr>
      <w:r w:rsidRPr="009747C4">
        <w:rPr>
          <w:sz w:val="26"/>
          <w:szCs w:val="26"/>
        </w:rPr>
        <w:t>[1] PGS.TS Trần Đình Quế, Phân tích và thiết kế hệ thống thông tin, Học viện Công nghệ Bưu chính Viễn thông, 2014</w:t>
      </w:r>
      <w:r w:rsidRPr="009747C4">
        <w:rPr>
          <w:sz w:val="26"/>
          <w:szCs w:val="26"/>
          <w:lang w:val="en-US"/>
        </w:rPr>
        <w:t>.</w:t>
      </w:r>
    </w:p>
    <w:p w14:paraId="27D7F7BE" w14:textId="77777777" w:rsidR="00B8259D" w:rsidRPr="009747C4" w:rsidRDefault="00B8259D" w:rsidP="002B5F7A">
      <w:pPr>
        <w:spacing w:before="60" w:after="60" w:line="360" w:lineRule="auto"/>
        <w:ind w:firstLine="720"/>
        <w:rPr>
          <w:sz w:val="26"/>
          <w:szCs w:val="26"/>
        </w:rPr>
      </w:pPr>
      <w:r w:rsidRPr="009747C4">
        <w:rPr>
          <w:b/>
          <w:sz w:val="26"/>
          <w:szCs w:val="26"/>
        </w:rPr>
        <w:t>Trang web:</w:t>
      </w:r>
    </w:p>
    <w:p w14:paraId="2347F37D" w14:textId="77777777" w:rsidR="00B8259D" w:rsidRPr="009747C4" w:rsidRDefault="00B8259D" w:rsidP="002B5F7A">
      <w:pPr>
        <w:spacing w:before="60" w:after="60" w:line="360" w:lineRule="auto"/>
        <w:ind w:left="1440"/>
        <w:rPr>
          <w:sz w:val="26"/>
          <w:szCs w:val="26"/>
          <w:lang w:val="en-US"/>
        </w:rPr>
      </w:pPr>
      <w:r w:rsidRPr="009747C4">
        <w:rPr>
          <w:sz w:val="26"/>
          <w:szCs w:val="26"/>
        </w:rPr>
        <w:t xml:space="preserve">[1] </w:t>
      </w:r>
      <w:r w:rsidRPr="009747C4">
        <w:rPr>
          <w:sz w:val="26"/>
          <w:szCs w:val="26"/>
          <w:lang w:val="en-US"/>
        </w:rPr>
        <w:t>https://pma.edu.vn/blogs/mo-hinh-waterfall-la-gi-khi-nao-su-dung-waterfall/?gad_source=1&amp;gclid=Cj0KCQjw1Yy5BhD-ARIsAI0RbXbJLmtv6pxGrrLcmydG9QhOoZys9_2Gpfnd9HYlt2G3UsOFsXAh9S8aAhrMEALw_wcB</w:t>
      </w:r>
    </w:p>
    <w:p w14:paraId="1A54D67B" w14:textId="77777777" w:rsidR="00B8259D" w:rsidRPr="009747C4" w:rsidRDefault="00B8259D" w:rsidP="002B5F7A">
      <w:pPr>
        <w:spacing w:before="60" w:after="60" w:line="360" w:lineRule="auto"/>
        <w:ind w:left="1440"/>
        <w:rPr>
          <w:sz w:val="26"/>
          <w:szCs w:val="26"/>
        </w:rPr>
      </w:pPr>
      <w:r w:rsidRPr="009747C4">
        <w:rPr>
          <w:sz w:val="26"/>
          <w:szCs w:val="26"/>
        </w:rPr>
        <w:t xml:space="preserve">[2] </w:t>
      </w:r>
      <w:r w:rsidRPr="009747C4">
        <w:rPr>
          <w:sz w:val="26"/>
          <w:szCs w:val="26"/>
          <w:lang w:val="en-US"/>
        </w:rPr>
        <w:t>https://aws.amazon.com/what-is/mqtt/</w:t>
      </w:r>
    </w:p>
    <w:p w14:paraId="43B4FEE1" w14:textId="77777777" w:rsidR="00B8259D" w:rsidRPr="009747C4" w:rsidRDefault="00B8259D" w:rsidP="002B5F7A">
      <w:pPr>
        <w:spacing w:before="60" w:after="60" w:line="360" w:lineRule="auto"/>
        <w:ind w:left="1440"/>
        <w:rPr>
          <w:lang w:val="en-US"/>
        </w:rPr>
      </w:pPr>
      <w:r w:rsidRPr="009747C4">
        <w:rPr>
          <w:sz w:val="26"/>
          <w:szCs w:val="26"/>
        </w:rPr>
        <w:t>[3]</w:t>
      </w:r>
      <w:hyperlink r:id="rId92" w:history="1">
        <w:r w:rsidRPr="009747C4">
          <w:rPr>
            <w:rStyle w:val="Hyperlink"/>
            <w:color w:val="auto"/>
            <w:lang w:val="en-US"/>
          </w:rPr>
          <w:t>https://developers.google.com/maps/documentation/directions/overview?hl=vi</w:t>
        </w:r>
      </w:hyperlink>
    </w:p>
    <w:p w14:paraId="11A2E18C" w14:textId="77777777" w:rsidR="00B8259D" w:rsidRPr="009747C4" w:rsidRDefault="00B8259D" w:rsidP="002B5F7A">
      <w:pPr>
        <w:spacing w:before="60" w:after="60" w:line="360" w:lineRule="auto"/>
        <w:ind w:left="1440"/>
        <w:rPr>
          <w:sz w:val="26"/>
          <w:szCs w:val="26"/>
          <w:lang w:val="en-US"/>
        </w:rPr>
      </w:pPr>
      <w:r w:rsidRPr="009747C4">
        <w:rPr>
          <w:lang w:val="en-AU"/>
        </w:rPr>
        <w:t xml:space="preserve">[4] </w:t>
      </w:r>
      <w:hyperlink r:id="rId93" w:history="1">
        <w:r w:rsidRPr="009747C4">
          <w:rPr>
            <w:rStyle w:val="Hyperlink"/>
            <w:color w:val="auto"/>
            <w:sz w:val="26"/>
            <w:szCs w:val="26"/>
            <w:lang w:val="en-US"/>
          </w:rPr>
          <w:t>https://kb.pavietnam.vn/cai-dat-nodejs-tren-windows.html</w:t>
        </w:r>
      </w:hyperlink>
    </w:p>
    <w:p w14:paraId="30B3693D" w14:textId="77777777" w:rsidR="00B8259D" w:rsidRPr="009747C4" w:rsidRDefault="00B8259D" w:rsidP="002B5F7A">
      <w:pPr>
        <w:spacing w:before="60" w:after="60" w:line="360" w:lineRule="auto"/>
        <w:ind w:left="1440"/>
        <w:rPr>
          <w:sz w:val="26"/>
          <w:szCs w:val="26"/>
          <w:lang w:val="en-US"/>
        </w:rPr>
      </w:pPr>
      <w:r w:rsidRPr="009747C4">
        <w:rPr>
          <w:sz w:val="26"/>
          <w:szCs w:val="26"/>
          <w:lang w:val="en-US"/>
        </w:rPr>
        <w:t>[5] https://viblo.asia/p/hoc-flutter-phan-1-tao-ung-dung-dau-tien-hello-world-RnB5pMADKPG</w:t>
      </w:r>
    </w:p>
    <w:p w14:paraId="6DD91788" w14:textId="77777777" w:rsidR="00B8259D" w:rsidRPr="009747C4" w:rsidRDefault="00B8259D" w:rsidP="002C3D2E">
      <w:pPr>
        <w:spacing w:before="60" w:after="60" w:line="360" w:lineRule="auto"/>
        <w:ind w:left="1440"/>
        <w:rPr>
          <w:sz w:val="26"/>
          <w:szCs w:val="26"/>
          <w:lang w:val="en-US"/>
        </w:rPr>
        <w:sectPr w:rsidR="00B8259D" w:rsidRPr="009747C4" w:rsidSect="00A202E4">
          <w:headerReference w:type="default" r:id="rId94"/>
          <w:pgSz w:w="11909" w:h="16834"/>
          <w:pgMar w:top="1134" w:right="1134" w:bottom="1134" w:left="1701" w:header="720" w:footer="720" w:gutter="0"/>
          <w:cols w:space="720"/>
          <w:docGrid w:linePitch="299"/>
        </w:sectPr>
      </w:pPr>
      <w:r w:rsidRPr="009747C4">
        <w:rPr>
          <w:sz w:val="26"/>
          <w:szCs w:val="26"/>
          <w:lang w:val="en-US"/>
        </w:rPr>
        <w:t>[7] https://huggingface.co/5CD-AI/Vietnamese-Sentiment-visobe</w:t>
      </w:r>
      <w:r w:rsidR="002C3D2E" w:rsidRPr="009747C4">
        <w:rPr>
          <w:sz w:val="26"/>
          <w:szCs w:val="26"/>
          <w:lang w:val="en-US"/>
        </w:rPr>
        <w:t>r</w:t>
      </w:r>
    </w:p>
    <w:p w14:paraId="3C68BC76" w14:textId="77777777" w:rsidR="004D1F04" w:rsidRPr="009747C4" w:rsidRDefault="004D1F04" w:rsidP="000F669E">
      <w:pPr>
        <w:spacing w:line="360" w:lineRule="auto"/>
        <w:rPr>
          <w:b/>
          <w:sz w:val="30"/>
          <w:szCs w:val="26"/>
        </w:rPr>
      </w:pPr>
    </w:p>
    <w:sectPr w:rsidR="004D1F04" w:rsidRPr="009747C4" w:rsidSect="00825F1E">
      <w:headerReference w:type="default" r:id="rId95"/>
      <w:pgSz w:w="11909" w:h="16834"/>
      <w:pgMar w:top="1134"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admin" w:date="2024-12-27T15:50:00Z" w:initials="a">
    <w:p w14:paraId="3E317BF7" w14:textId="4C79654D" w:rsidR="00893D5F" w:rsidRPr="00893D5F" w:rsidRDefault="00893D5F">
      <w:pPr>
        <w:pStyle w:val="CommentText"/>
        <w:rPr>
          <w:lang w:val="en-US"/>
        </w:rPr>
      </w:pPr>
      <w:r>
        <w:rPr>
          <w:rStyle w:val="CommentReference"/>
        </w:rPr>
        <w:annotationRef/>
      </w:r>
      <w:r>
        <w:rPr>
          <w:lang w:val="en-US"/>
        </w:rPr>
        <w:t>Mục 4.2 và các mục con ở Mục lục này đang bị lùi vào</w:t>
      </w:r>
    </w:p>
  </w:comment>
  <w:comment w:id="9" w:author="admin" w:date="2024-12-27T17:10:00Z" w:initials="a">
    <w:p w14:paraId="3C7228D0" w14:textId="54105CF0" w:rsidR="00133AE3" w:rsidRPr="00133AE3" w:rsidRDefault="00133AE3">
      <w:pPr>
        <w:pStyle w:val="CommentText"/>
        <w:rPr>
          <w:lang w:val="en-US"/>
        </w:rPr>
      </w:pPr>
      <w:r>
        <w:rPr>
          <w:rStyle w:val="CommentReference"/>
        </w:rPr>
        <w:annotationRef/>
      </w:r>
      <w:r>
        <w:rPr>
          <w:rStyle w:val="CommentReference"/>
          <w:lang w:val="en-US"/>
        </w:rPr>
        <w:t>Chức năng</w:t>
      </w:r>
      <w:r>
        <w:rPr>
          <w:lang w:val="en-US"/>
        </w:rPr>
        <w:t xml:space="preserve"> đánh giá tài xế dựa trên AI chưa có?</w:t>
      </w:r>
    </w:p>
  </w:comment>
  <w:comment w:id="20" w:author="admin" w:date="2024-12-27T15:54:00Z" w:initials="a">
    <w:p w14:paraId="7801A9CB" w14:textId="332B8E34" w:rsidR="007A3BDA" w:rsidRPr="007A3BDA" w:rsidRDefault="007A3BDA">
      <w:pPr>
        <w:pStyle w:val="CommentText"/>
        <w:rPr>
          <w:lang w:val="en-US"/>
        </w:rPr>
      </w:pPr>
      <w:r>
        <w:rPr>
          <w:rStyle w:val="CommentReference"/>
        </w:rPr>
        <w:annotationRef/>
      </w:r>
      <w:r>
        <w:rPr>
          <w:lang w:val="en-US"/>
        </w:rPr>
        <w:t>Thiếu Hình 4.16</w:t>
      </w:r>
    </w:p>
  </w:comment>
  <w:comment w:id="19" w:author="admin" w:date="2024-12-27T15:54:00Z" w:initials="a">
    <w:p w14:paraId="5664B05D" w14:textId="181EFDF7" w:rsidR="007A3BDA" w:rsidRPr="007A3BDA" w:rsidRDefault="007A3BDA">
      <w:pPr>
        <w:pStyle w:val="CommentText"/>
        <w:rPr>
          <w:lang w:val="en-US"/>
        </w:rPr>
      </w:pPr>
      <w:r>
        <w:rPr>
          <w:rStyle w:val="CommentReference"/>
        </w:rPr>
        <w:annotationRef/>
      </w:r>
      <w:r>
        <w:rPr>
          <w:lang w:val="en-US"/>
        </w:rPr>
        <w:t>Thiếu Hình 4.7</w:t>
      </w:r>
    </w:p>
  </w:comment>
  <w:comment w:id="18" w:author="admin" w:date="2024-12-27T15:53:00Z" w:initials="a">
    <w:p w14:paraId="0AA8B78A" w14:textId="2C70FC8D" w:rsidR="00456709" w:rsidRPr="00456709" w:rsidRDefault="00456709">
      <w:pPr>
        <w:pStyle w:val="CommentText"/>
        <w:rPr>
          <w:lang w:val="en-US"/>
        </w:rPr>
      </w:pPr>
      <w:r>
        <w:rPr>
          <w:rStyle w:val="CommentReference"/>
        </w:rPr>
        <w:annotationRef/>
      </w:r>
      <w:r>
        <w:rPr>
          <w:lang w:val="en-US"/>
        </w:rPr>
        <w:t>Thiếu Hình 4.2</w:t>
      </w:r>
    </w:p>
  </w:comment>
  <w:comment w:id="17" w:author="admin" w:date="2024-12-27T15:53:00Z" w:initials="a">
    <w:p w14:paraId="7812F269" w14:textId="58F0EDCC" w:rsidR="00794F2B" w:rsidRPr="00794F2B" w:rsidRDefault="00794F2B">
      <w:pPr>
        <w:pStyle w:val="CommentText"/>
        <w:rPr>
          <w:lang w:val="en-US"/>
        </w:rPr>
      </w:pPr>
      <w:r>
        <w:rPr>
          <w:rStyle w:val="CommentReference"/>
        </w:rPr>
        <w:annotationRef/>
      </w:r>
      <w:r>
        <w:rPr>
          <w:lang w:val="en-US"/>
        </w:rPr>
        <w:t>Thiếu Hình 3.20</w:t>
      </w:r>
    </w:p>
  </w:comment>
  <w:comment w:id="16" w:author="admin" w:date="2024-12-27T15:52:00Z" w:initials="a">
    <w:p w14:paraId="6A54028A" w14:textId="0D83103F" w:rsidR="00794F2B" w:rsidRPr="00794F2B" w:rsidRDefault="00794F2B">
      <w:pPr>
        <w:pStyle w:val="CommentText"/>
        <w:rPr>
          <w:lang w:val="en-US"/>
        </w:rPr>
      </w:pPr>
      <w:r>
        <w:rPr>
          <w:rStyle w:val="CommentReference"/>
        </w:rPr>
        <w:annotationRef/>
      </w:r>
      <w:r>
        <w:rPr>
          <w:lang w:val="en-US"/>
        </w:rPr>
        <w:t>Thiếu Hình 3.12</w:t>
      </w:r>
    </w:p>
  </w:comment>
  <w:comment w:id="15" w:author="admin" w:date="2024-12-27T15:51:00Z" w:initials="a">
    <w:p w14:paraId="44E631A4" w14:textId="200744BA" w:rsidR="00942B46" w:rsidRPr="00942B46" w:rsidRDefault="00942B46">
      <w:pPr>
        <w:pStyle w:val="CommentText"/>
        <w:rPr>
          <w:lang w:val="en-US"/>
        </w:rPr>
      </w:pPr>
      <w:r>
        <w:rPr>
          <w:rStyle w:val="CommentReference"/>
        </w:rPr>
        <w:annotationRef/>
      </w:r>
      <w:r>
        <w:rPr>
          <w:lang w:val="en-US"/>
        </w:rPr>
        <w:t>Đang thiếu Hình 3.1.</w:t>
      </w:r>
    </w:p>
  </w:comment>
  <w:comment w:id="23" w:author="admin" w:date="2024-12-27T16:22:00Z" w:initials="a">
    <w:p w14:paraId="2C92B72C" w14:textId="29D1DB0C" w:rsidR="007A3A88" w:rsidRPr="007A3A88" w:rsidRDefault="007A3A88">
      <w:pPr>
        <w:pStyle w:val="CommentText"/>
        <w:rPr>
          <w:lang w:val="en-US"/>
        </w:rPr>
      </w:pPr>
      <w:r>
        <w:rPr>
          <w:rStyle w:val="CommentReference"/>
        </w:rPr>
        <w:annotationRef/>
      </w:r>
      <w:r>
        <w:rPr>
          <w:lang w:val="en-US"/>
        </w:rPr>
        <w:t>Hình 3.1 sai chỗ</w:t>
      </w:r>
    </w:p>
  </w:comment>
  <w:comment w:id="27" w:author="admin" w:date="2024-12-27T16:22:00Z" w:initials="a">
    <w:p w14:paraId="64FE6BBC" w14:textId="15A9462C" w:rsidR="004C115A" w:rsidRPr="004C115A" w:rsidRDefault="004C115A">
      <w:pPr>
        <w:pStyle w:val="CommentText"/>
        <w:rPr>
          <w:lang w:val="en-US"/>
        </w:rPr>
      </w:pPr>
      <w:r>
        <w:rPr>
          <w:rStyle w:val="CommentReference"/>
        </w:rPr>
        <w:annotationRef/>
      </w:r>
      <w:r>
        <w:rPr>
          <w:lang w:val="en-US"/>
        </w:rPr>
        <w:t>Căn lề trái khác với các Chương II, III… ỏ dưới</w:t>
      </w:r>
    </w:p>
  </w:comment>
  <w:comment w:id="34" w:author="admin" w:date="2024-12-27T16:23:00Z" w:initials="a">
    <w:p w14:paraId="45D8B04C" w14:textId="503FD585" w:rsidR="00F640E8" w:rsidRPr="00F640E8" w:rsidRDefault="00F640E8">
      <w:pPr>
        <w:pStyle w:val="CommentText"/>
        <w:rPr>
          <w:lang w:val="en-US"/>
        </w:rPr>
      </w:pPr>
      <w:r>
        <w:rPr>
          <w:rStyle w:val="CommentReference"/>
        </w:rPr>
        <w:annotationRef/>
      </w:r>
      <w:r>
        <w:rPr>
          <w:lang w:val="en-US"/>
        </w:rPr>
        <w:t>Ktra format Justify</w:t>
      </w:r>
    </w:p>
  </w:comment>
  <w:comment w:id="35" w:author="admin" w:date="2024-12-27T16:24:00Z" w:initials="a">
    <w:p w14:paraId="39C22A99" w14:textId="77777777" w:rsidR="00F640E8" w:rsidRPr="00F640E8" w:rsidRDefault="00F640E8" w:rsidP="00F640E8">
      <w:pPr>
        <w:pStyle w:val="CommentText"/>
        <w:rPr>
          <w:lang w:val="en-US"/>
        </w:rPr>
      </w:pPr>
      <w:r>
        <w:rPr>
          <w:rStyle w:val="CommentReference"/>
        </w:rPr>
        <w:annotationRef/>
      </w:r>
      <w:r>
        <w:rPr>
          <w:lang w:val="en-US"/>
        </w:rPr>
        <w:t>Ktra format Justify</w:t>
      </w:r>
    </w:p>
    <w:p w14:paraId="611BF46D" w14:textId="68E90C91" w:rsidR="00F640E8" w:rsidRDefault="00F640E8">
      <w:pPr>
        <w:pStyle w:val="CommentText"/>
      </w:pPr>
    </w:p>
  </w:comment>
  <w:comment w:id="41" w:author="admin" w:date="2024-12-27T16:24:00Z" w:initials="a">
    <w:p w14:paraId="432CB6EF" w14:textId="6C94F3FC" w:rsidR="0077028B" w:rsidRPr="0077028B" w:rsidRDefault="0077028B">
      <w:pPr>
        <w:pStyle w:val="CommentText"/>
        <w:rPr>
          <w:lang w:val="en-US"/>
        </w:rPr>
      </w:pPr>
      <w:r>
        <w:rPr>
          <w:rStyle w:val="CommentReference"/>
        </w:rPr>
        <w:annotationRef/>
      </w:r>
      <w:r>
        <w:rPr>
          <w:lang w:val="en-US"/>
        </w:rPr>
        <w:t>Kiểm tra lề trái từ đây bị tụt vào</w:t>
      </w:r>
    </w:p>
  </w:comment>
  <w:comment w:id="53" w:author="admin" w:date="2024-12-27T16:25:00Z" w:initials="a">
    <w:p w14:paraId="32FAF4BA" w14:textId="77777777" w:rsidR="003D5B38" w:rsidRPr="00F640E8" w:rsidRDefault="003D5B38" w:rsidP="003D5B38">
      <w:pPr>
        <w:pStyle w:val="CommentText"/>
        <w:rPr>
          <w:lang w:val="en-US"/>
        </w:rPr>
      </w:pPr>
      <w:r>
        <w:rPr>
          <w:rStyle w:val="CommentReference"/>
        </w:rPr>
        <w:annotationRef/>
      </w:r>
      <w:r>
        <w:rPr>
          <w:lang w:val="en-US"/>
        </w:rPr>
        <w:t>Ktra format Justify</w:t>
      </w:r>
    </w:p>
    <w:p w14:paraId="3ADD2139" w14:textId="098E56DF" w:rsidR="003D5B38" w:rsidRPr="003D5B38" w:rsidRDefault="003D5B38">
      <w:pPr>
        <w:pStyle w:val="CommentText"/>
        <w:rPr>
          <w:lang w:val="en-US"/>
        </w:rPr>
      </w:pPr>
      <w:r>
        <w:rPr>
          <w:lang w:val="en-US"/>
        </w:rPr>
        <w:t>Tất cả từ đây về cuối đồ án, rất nhiều chỗ ko Justify</w:t>
      </w:r>
    </w:p>
  </w:comment>
  <w:comment w:id="311" w:author="admin" w:date="2024-12-27T17:15:00Z" w:initials="a">
    <w:p w14:paraId="4B48C023" w14:textId="7D6BB6CC" w:rsidR="0042080B" w:rsidRPr="0042080B" w:rsidRDefault="0042080B">
      <w:pPr>
        <w:pStyle w:val="CommentText"/>
        <w:rPr>
          <w:lang w:val="en-US"/>
        </w:rPr>
      </w:pPr>
      <w:r>
        <w:rPr>
          <w:rStyle w:val="CommentReference"/>
        </w:rPr>
        <w:annotationRef/>
      </w:r>
      <w:r>
        <w:rPr>
          <w:lang w:val="en-US"/>
        </w:rPr>
        <w:t>Thừa</w:t>
      </w:r>
    </w:p>
  </w:comment>
  <w:comment w:id="312" w:author="admin" w:date="2024-12-27T17:17:00Z" w:initials="a">
    <w:p w14:paraId="08BBD82C" w14:textId="14C64787" w:rsidR="00AB73B4" w:rsidRPr="00AB73B4" w:rsidRDefault="00AB73B4">
      <w:pPr>
        <w:pStyle w:val="CommentText"/>
        <w:rPr>
          <w:lang w:val="en-US"/>
        </w:rPr>
      </w:pPr>
      <w:r>
        <w:rPr>
          <w:rStyle w:val="CommentReference"/>
        </w:rPr>
        <w:annotationRef/>
      </w:r>
      <w:r>
        <w:rPr>
          <w:lang w:val="en-US"/>
        </w:rPr>
        <w:t>Thừa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317BF7" w15:done="0"/>
  <w15:commentEx w15:paraId="3C7228D0" w15:done="0"/>
  <w15:commentEx w15:paraId="7801A9CB" w15:done="0"/>
  <w15:commentEx w15:paraId="5664B05D" w15:done="0"/>
  <w15:commentEx w15:paraId="0AA8B78A" w15:done="0"/>
  <w15:commentEx w15:paraId="7812F269" w15:done="0"/>
  <w15:commentEx w15:paraId="6A54028A" w15:done="0"/>
  <w15:commentEx w15:paraId="44E631A4" w15:done="0"/>
  <w15:commentEx w15:paraId="2C92B72C" w15:done="0"/>
  <w15:commentEx w15:paraId="64FE6BBC" w15:done="0"/>
  <w15:commentEx w15:paraId="45D8B04C" w15:done="0"/>
  <w15:commentEx w15:paraId="611BF46D" w15:done="0"/>
  <w15:commentEx w15:paraId="432CB6EF" w15:done="0"/>
  <w15:commentEx w15:paraId="3ADD2139" w15:done="0"/>
  <w15:commentEx w15:paraId="4B48C023" w15:done="0"/>
  <w15:commentEx w15:paraId="08BBD8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194B62" w16cex:dateUtc="2024-12-27T08:50:00Z"/>
  <w16cex:commentExtensible w16cex:durableId="2B195DEE" w16cex:dateUtc="2024-12-27T10:10:00Z"/>
  <w16cex:commentExtensible w16cex:durableId="2B194C32" w16cex:dateUtc="2024-12-27T08:54:00Z"/>
  <w16cex:commentExtensible w16cex:durableId="2B194C1E" w16cex:dateUtc="2024-12-27T08:54:00Z"/>
  <w16cex:commentExtensible w16cex:durableId="2B194C09" w16cex:dateUtc="2024-12-27T08:53:00Z"/>
  <w16cex:commentExtensible w16cex:durableId="2B194BF1" w16cex:dateUtc="2024-12-27T08:53:00Z"/>
  <w16cex:commentExtensible w16cex:durableId="2B194BDA" w16cex:dateUtc="2024-12-27T08:52:00Z"/>
  <w16cex:commentExtensible w16cex:durableId="2B194B9F" w16cex:dateUtc="2024-12-27T08:51:00Z"/>
  <w16cex:commentExtensible w16cex:durableId="2B1952A9" w16cex:dateUtc="2024-12-27T09:22:00Z"/>
  <w16cex:commentExtensible w16cex:durableId="2B1952DF" w16cex:dateUtc="2024-12-27T09:22:00Z"/>
  <w16cex:commentExtensible w16cex:durableId="2B195300" w16cex:dateUtc="2024-12-27T09:23:00Z"/>
  <w16cex:commentExtensible w16cex:durableId="2B19532D" w16cex:dateUtc="2024-12-27T09:24:00Z"/>
  <w16cex:commentExtensible w16cex:durableId="2B19534B" w16cex:dateUtc="2024-12-27T09:24:00Z"/>
  <w16cex:commentExtensible w16cex:durableId="2B19537E" w16cex:dateUtc="2024-12-27T09:25:00Z"/>
  <w16cex:commentExtensible w16cex:durableId="2B195F4D" w16cex:dateUtc="2024-12-27T10:15:00Z"/>
  <w16cex:commentExtensible w16cex:durableId="2B195F90" w16cex:dateUtc="2024-12-27T1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317BF7" w16cid:durableId="2B194B62"/>
  <w16cid:commentId w16cid:paraId="3C7228D0" w16cid:durableId="2B195DEE"/>
  <w16cid:commentId w16cid:paraId="7801A9CB" w16cid:durableId="2B194C32"/>
  <w16cid:commentId w16cid:paraId="5664B05D" w16cid:durableId="2B194C1E"/>
  <w16cid:commentId w16cid:paraId="0AA8B78A" w16cid:durableId="2B194C09"/>
  <w16cid:commentId w16cid:paraId="7812F269" w16cid:durableId="2B194BF1"/>
  <w16cid:commentId w16cid:paraId="6A54028A" w16cid:durableId="2B194BDA"/>
  <w16cid:commentId w16cid:paraId="44E631A4" w16cid:durableId="2B194B9F"/>
  <w16cid:commentId w16cid:paraId="2C92B72C" w16cid:durableId="2B1952A9"/>
  <w16cid:commentId w16cid:paraId="64FE6BBC" w16cid:durableId="2B1952DF"/>
  <w16cid:commentId w16cid:paraId="45D8B04C" w16cid:durableId="2B195300"/>
  <w16cid:commentId w16cid:paraId="611BF46D" w16cid:durableId="2B19532D"/>
  <w16cid:commentId w16cid:paraId="432CB6EF" w16cid:durableId="2B19534B"/>
  <w16cid:commentId w16cid:paraId="3ADD2139" w16cid:durableId="2B19537E"/>
  <w16cid:commentId w16cid:paraId="4B48C023" w16cid:durableId="2B195F4D"/>
  <w16cid:commentId w16cid:paraId="08BBD82C" w16cid:durableId="2B195F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610B9" w14:textId="77777777" w:rsidR="00271870" w:rsidRDefault="00271870">
      <w:r>
        <w:separator/>
      </w:r>
    </w:p>
  </w:endnote>
  <w:endnote w:type="continuationSeparator" w:id="0">
    <w:p w14:paraId="76F19E57" w14:textId="77777777" w:rsidR="00271870" w:rsidRDefault="002718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8280C" w14:textId="77777777" w:rsidR="00D129B8" w:rsidRDefault="00D129B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E126" w14:textId="77777777" w:rsidR="00D129B8" w:rsidRPr="001343A1" w:rsidRDefault="00D92121" w:rsidP="000319E7">
    <w:pPr>
      <w:pBdr>
        <w:top w:val="single" w:sz="4" w:space="1" w:color="auto"/>
      </w:pBdr>
      <w:jc w:val="both"/>
      <w:rPr>
        <w:lang w:val="en-US"/>
      </w:rPr>
    </w:pPr>
    <w:r>
      <w:rPr>
        <w:lang w:val="en-US"/>
      </w:rPr>
      <w:t>Đinh Mạnh Hoàng</w:t>
    </w:r>
    <w:r w:rsidR="00D129B8">
      <w:rPr>
        <w:lang w:val="en-US"/>
      </w:rPr>
      <w:t xml:space="preserve"> – </w:t>
    </w:r>
    <w:r>
      <w:rPr>
        <w:lang w:val="en-US"/>
      </w:rPr>
      <w:t>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x</w:t>
    </w:r>
    <w:r w:rsidR="00D129B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1D41" w14:textId="77777777" w:rsidR="00D129B8" w:rsidRDefault="00B00E6D" w:rsidP="000319E7">
    <w:pPr>
      <w:pBdr>
        <w:top w:val="single" w:sz="4" w:space="1" w:color="auto"/>
      </w:pBdr>
      <w:jc w:val="both"/>
    </w:pPr>
    <w:r>
      <w:rPr>
        <w:lang w:val="en-US"/>
      </w:rPr>
      <w:t>Đinh Mạnh Hoàng - B20DCCN271</w:t>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r>
    <w:r w:rsidR="00D129B8">
      <w:rPr>
        <w:lang w:val="en-US"/>
      </w:rPr>
      <w:tab/>
      <w:t xml:space="preserve"> </w:t>
    </w:r>
    <w:r w:rsidR="00D129B8">
      <w:fldChar w:fldCharType="begin"/>
    </w:r>
    <w:r w:rsidR="00D129B8">
      <w:instrText>PAGE</w:instrText>
    </w:r>
    <w:r w:rsidR="00D129B8">
      <w:fldChar w:fldCharType="separate"/>
    </w:r>
    <w:r w:rsidR="00D129B8">
      <w:rPr>
        <w:noProof/>
      </w:rPr>
      <w:t>11</w:t>
    </w:r>
    <w:r w:rsidR="00D129B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4C2E9" w14:textId="77777777" w:rsidR="00271870" w:rsidRDefault="00271870">
      <w:r>
        <w:separator/>
      </w:r>
    </w:p>
  </w:footnote>
  <w:footnote w:type="continuationSeparator" w:id="0">
    <w:p w14:paraId="0F70AD71" w14:textId="77777777" w:rsidR="00271870" w:rsidRDefault="002718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CECDD" w14:textId="77777777" w:rsidR="00D129B8" w:rsidRDefault="00D129B8">
    <w:pPr>
      <w:rPr>
        <w:sz w:val="20"/>
        <w:szCs w:val="20"/>
      </w:rPr>
    </w:pPr>
    <w:r>
      <w:rPr>
        <w:sz w:val="20"/>
        <w:szCs w:val="20"/>
      </w:rPr>
      <w:t>Đồ án tốt nghiệp Đại học</w:t>
    </w:r>
  </w:p>
  <w:p w14:paraId="6F57A8BC" w14:textId="77777777" w:rsidR="00D129B8" w:rsidRDefault="00D129B8" w:rsidP="005854F0">
    <w:pPr>
      <w:pBdr>
        <w:bottom w:val="single" w:sz="4" w:space="1" w:color="auto"/>
      </w:pBdr>
      <w:rPr>
        <w:sz w:val="8"/>
        <w:szCs w:val="8"/>
      </w:rPr>
    </w:pPr>
  </w:p>
  <w:p w14:paraId="10F114F5" w14:textId="77777777" w:rsidR="00D129B8" w:rsidRDefault="00D129B8">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D9C"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 xml:space="preserve">Chương I. </w:t>
    </w:r>
    <w:r w:rsidR="00B8259D">
      <w:rPr>
        <w:sz w:val="20"/>
        <w:szCs w:val="20"/>
        <w:lang w:val="en-US"/>
      </w:rPr>
      <w:t>GIỚI THIỆU</w:t>
    </w:r>
  </w:p>
  <w:p w14:paraId="7251FB75" w14:textId="77777777" w:rsidR="00D129B8" w:rsidRDefault="00D129B8">
    <w:pPr>
      <w:rPr>
        <w:sz w:val="8"/>
        <w:szCs w:val="8"/>
      </w:rPr>
    </w:pPr>
  </w:p>
  <w:p w14:paraId="4E28A3C6" w14:textId="77777777" w:rsidR="00D129B8" w:rsidRDefault="00D129B8">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43F1" w14:textId="77777777" w:rsidR="00F500B5"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bookmarkStart w:id="144" w:name="OLE_LINK52"/>
    <w:bookmarkStart w:id="145" w:name="OLE_LINK53"/>
    <w:bookmarkStart w:id="146" w:name="OLE_LINK54"/>
    <w:bookmarkStart w:id="147" w:name="OLE_LINK55"/>
    <w:r>
      <w:rPr>
        <w:sz w:val="20"/>
        <w:szCs w:val="20"/>
        <w:lang w:val="en-US"/>
      </w:rPr>
      <w:t>Chương II</w:t>
    </w:r>
    <w:r w:rsidR="00AE06D9">
      <w:rPr>
        <w:sz w:val="20"/>
        <w:szCs w:val="20"/>
        <w:lang w:val="en-US"/>
      </w:rPr>
      <w:t>I</w:t>
    </w:r>
    <w:r>
      <w:rPr>
        <w:sz w:val="20"/>
        <w:szCs w:val="20"/>
        <w:lang w:val="en-US"/>
      </w:rPr>
      <w:t xml:space="preserve">. </w:t>
    </w:r>
    <w:bookmarkEnd w:id="144"/>
    <w:bookmarkEnd w:id="145"/>
    <w:bookmarkEnd w:id="146"/>
    <w:bookmarkEnd w:id="147"/>
    <w:r w:rsidR="00AE06D9">
      <w:rPr>
        <w:sz w:val="20"/>
        <w:szCs w:val="20"/>
        <w:lang w:val="en-US"/>
      </w:rPr>
      <w:t>PHÂN TÍCH VÀ THIẾT KẾ HỆ THỐNG</w:t>
    </w:r>
  </w:p>
  <w:p w14:paraId="13A84E18" w14:textId="77777777" w:rsidR="00D129B8" w:rsidRDefault="00D129B8">
    <w:pPr>
      <w:rPr>
        <w:sz w:val="8"/>
        <w:szCs w:val="8"/>
      </w:rPr>
    </w:pPr>
  </w:p>
  <w:p w14:paraId="3AC8A485" w14:textId="77777777" w:rsidR="00D129B8" w:rsidRDefault="00D129B8">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FA2BD" w14:textId="77777777" w:rsidR="00AE06D9" w:rsidRPr="00825F1E" w:rsidRDefault="00B8259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AE06D9">
      <w:rPr>
        <w:sz w:val="20"/>
        <w:szCs w:val="20"/>
        <w:lang w:val="en-US"/>
      </w:rPr>
      <w:t>Chương IV: CÀI ĐẶT HỆ THỐNG</w:t>
    </w:r>
  </w:p>
  <w:p w14:paraId="28432CDD" w14:textId="77777777" w:rsidR="00B8259D" w:rsidRDefault="00B8259D">
    <w:pPr>
      <w:rPr>
        <w:sz w:val="8"/>
        <w:szCs w:val="8"/>
      </w:rPr>
    </w:pPr>
  </w:p>
  <w:p w14:paraId="341CEC08" w14:textId="77777777" w:rsidR="00B8259D" w:rsidRDefault="00B8259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2DCE" w14:textId="77777777" w:rsidR="00B24AAD" w:rsidRPr="00825F1E" w:rsidRDefault="00B24AAD"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KẾT LUẬN</w:t>
    </w:r>
  </w:p>
  <w:p w14:paraId="4BA52A53" w14:textId="77777777" w:rsidR="00B24AAD" w:rsidRDefault="00B24AAD">
    <w:pPr>
      <w:rPr>
        <w:sz w:val="8"/>
        <w:szCs w:val="8"/>
      </w:rPr>
    </w:pPr>
  </w:p>
  <w:p w14:paraId="1A55A0F9" w14:textId="77777777" w:rsidR="00B24AAD" w:rsidRDefault="00B24AAD">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CEB1"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sidR="00B24AAD">
      <w:rPr>
        <w:sz w:val="20"/>
        <w:szCs w:val="20"/>
        <w:lang w:val="en-US"/>
      </w:rPr>
      <w:t>DANH MỤC TÀI LIỆU THAM KHẢO</w:t>
    </w:r>
  </w:p>
  <w:p w14:paraId="15092057" w14:textId="77777777" w:rsidR="00D129B8" w:rsidRDefault="00D129B8">
    <w:pPr>
      <w:rPr>
        <w:sz w:val="8"/>
        <w:szCs w:val="8"/>
      </w:rPr>
    </w:pPr>
  </w:p>
  <w:p w14:paraId="1A2A5A63" w14:textId="77777777" w:rsidR="00D129B8" w:rsidRDefault="00D129B8">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3F4D" w14:textId="77777777" w:rsidR="00D129B8" w:rsidRPr="00825F1E" w:rsidRDefault="00D129B8" w:rsidP="00825F1E">
    <w:pPr>
      <w:pBdr>
        <w:bottom w:val="single" w:sz="4" w:space="1" w:color="auto"/>
      </w:pBdr>
      <w:tabs>
        <w:tab w:val="right" w:pos="9074"/>
      </w:tabs>
      <w:rPr>
        <w:sz w:val="20"/>
        <w:szCs w:val="20"/>
        <w:lang w:val="en-US"/>
      </w:rPr>
    </w:pPr>
    <w:r>
      <w:rPr>
        <w:sz w:val="20"/>
        <w:szCs w:val="20"/>
      </w:rPr>
      <w:t>Đồ án tốt nghiệp Đại học</w:t>
    </w:r>
    <w:r>
      <w:rPr>
        <w:sz w:val="20"/>
        <w:szCs w:val="20"/>
      </w:rPr>
      <w:tab/>
    </w:r>
    <w:r>
      <w:rPr>
        <w:sz w:val="20"/>
        <w:szCs w:val="20"/>
        <w:lang w:val="en-US"/>
      </w:rPr>
      <w:t>Danh mục tài liệu tham khảo</w:t>
    </w:r>
  </w:p>
  <w:p w14:paraId="2F4D2DB6" w14:textId="77777777" w:rsidR="00D129B8" w:rsidRDefault="00D129B8">
    <w:pPr>
      <w:rPr>
        <w:sz w:val="8"/>
        <w:szCs w:val="8"/>
      </w:rPr>
    </w:pPr>
  </w:p>
  <w:p w14:paraId="3EDF768F" w14:textId="77777777" w:rsidR="00D129B8" w:rsidRDefault="00D129B8">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A6B"/>
    <w:multiLevelType w:val="hybridMultilevel"/>
    <w:tmpl w:val="515EFFD8"/>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37A"/>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AD"/>
    <w:multiLevelType w:val="multilevel"/>
    <w:tmpl w:val="27C6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1652"/>
    <w:multiLevelType w:val="hybridMultilevel"/>
    <w:tmpl w:val="CE983C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DF23EFF"/>
    <w:multiLevelType w:val="hybridMultilevel"/>
    <w:tmpl w:val="F7D0702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5" w15:restartNumberingAfterBreak="0">
    <w:nsid w:val="121B5015"/>
    <w:multiLevelType w:val="multilevel"/>
    <w:tmpl w:val="EF6E13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512B48"/>
    <w:multiLevelType w:val="hybridMultilevel"/>
    <w:tmpl w:val="1938C2D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E3FDC"/>
    <w:multiLevelType w:val="hybridMultilevel"/>
    <w:tmpl w:val="C2A24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559D"/>
    <w:multiLevelType w:val="hybridMultilevel"/>
    <w:tmpl w:val="D936972A"/>
    <w:lvl w:ilvl="0" w:tplc="7620048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50E9"/>
    <w:multiLevelType w:val="hybridMultilevel"/>
    <w:tmpl w:val="8812BFE6"/>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15:restartNumberingAfterBreak="0">
    <w:nsid w:val="20F20D90"/>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608D9"/>
    <w:multiLevelType w:val="hybridMultilevel"/>
    <w:tmpl w:val="54DCCE6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2" w15:restartNumberingAfterBreak="0">
    <w:nsid w:val="29DA39FF"/>
    <w:multiLevelType w:val="hybridMultilevel"/>
    <w:tmpl w:val="527CD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C39CE"/>
    <w:multiLevelType w:val="hybridMultilevel"/>
    <w:tmpl w:val="C30E68E0"/>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82D5B11"/>
    <w:multiLevelType w:val="hybridMultilevel"/>
    <w:tmpl w:val="A8B47A68"/>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2356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E0A42"/>
    <w:multiLevelType w:val="hybridMultilevel"/>
    <w:tmpl w:val="4D087A0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3DC85EC1"/>
    <w:multiLevelType w:val="hybridMultilevel"/>
    <w:tmpl w:val="90A69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DE2421"/>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71013B"/>
    <w:multiLevelType w:val="hybridMultilevel"/>
    <w:tmpl w:val="A5B825E4"/>
    <w:lvl w:ilvl="0" w:tplc="76200480">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1" w15:restartNumberingAfterBreak="0">
    <w:nsid w:val="40BA6B49"/>
    <w:multiLevelType w:val="hybridMultilevel"/>
    <w:tmpl w:val="4F909CCE"/>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2" w15:restartNumberingAfterBreak="0">
    <w:nsid w:val="40BA6B51"/>
    <w:multiLevelType w:val="hybridMultilevel"/>
    <w:tmpl w:val="B052CD1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3" w15:restartNumberingAfterBreak="0">
    <w:nsid w:val="47FA0A8F"/>
    <w:multiLevelType w:val="hybridMultilevel"/>
    <w:tmpl w:val="E654E0D0"/>
    <w:lvl w:ilvl="0" w:tplc="4A74D5F2">
      <w:start w:val="1"/>
      <w:numFmt w:val="decimal"/>
      <w:lvlText w:val="%1."/>
      <w:lvlJc w:val="left"/>
      <w:pPr>
        <w:ind w:left="3479" w:hanging="360"/>
      </w:pPr>
      <w:rPr>
        <w:rFonts w:hint="default"/>
      </w:rPr>
    </w:lvl>
    <w:lvl w:ilvl="1" w:tplc="FFFFFFFF" w:tentative="1">
      <w:start w:val="1"/>
      <w:numFmt w:val="bullet"/>
      <w:lvlText w:val="o"/>
      <w:lvlJc w:val="left"/>
      <w:pPr>
        <w:ind w:left="3839" w:hanging="360"/>
      </w:pPr>
      <w:rPr>
        <w:rFonts w:ascii="Courier New" w:hAnsi="Courier New" w:cs="Courier New" w:hint="default"/>
      </w:rPr>
    </w:lvl>
    <w:lvl w:ilvl="2" w:tplc="FFFFFFFF" w:tentative="1">
      <w:start w:val="1"/>
      <w:numFmt w:val="bullet"/>
      <w:lvlText w:val=""/>
      <w:lvlJc w:val="left"/>
      <w:pPr>
        <w:ind w:left="4559" w:hanging="360"/>
      </w:pPr>
      <w:rPr>
        <w:rFonts w:ascii="Wingdings" w:hAnsi="Wingdings" w:hint="default"/>
      </w:rPr>
    </w:lvl>
    <w:lvl w:ilvl="3" w:tplc="FFFFFFFF" w:tentative="1">
      <w:start w:val="1"/>
      <w:numFmt w:val="bullet"/>
      <w:lvlText w:val=""/>
      <w:lvlJc w:val="left"/>
      <w:pPr>
        <w:ind w:left="5279" w:hanging="360"/>
      </w:pPr>
      <w:rPr>
        <w:rFonts w:ascii="Symbol" w:hAnsi="Symbol" w:hint="default"/>
      </w:rPr>
    </w:lvl>
    <w:lvl w:ilvl="4" w:tplc="FFFFFFFF" w:tentative="1">
      <w:start w:val="1"/>
      <w:numFmt w:val="bullet"/>
      <w:lvlText w:val="o"/>
      <w:lvlJc w:val="left"/>
      <w:pPr>
        <w:ind w:left="5999" w:hanging="360"/>
      </w:pPr>
      <w:rPr>
        <w:rFonts w:ascii="Courier New" w:hAnsi="Courier New" w:cs="Courier New" w:hint="default"/>
      </w:rPr>
    </w:lvl>
    <w:lvl w:ilvl="5" w:tplc="FFFFFFFF" w:tentative="1">
      <w:start w:val="1"/>
      <w:numFmt w:val="bullet"/>
      <w:lvlText w:val=""/>
      <w:lvlJc w:val="left"/>
      <w:pPr>
        <w:ind w:left="6719" w:hanging="360"/>
      </w:pPr>
      <w:rPr>
        <w:rFonts w:ascii="Wingdings" w:hAnsi="Wingdings" w:hint="default"/>
      </w:rPr>
    </w:lvl>
    <w:lvl w:ilvl="6" w:tplc="FFFFFFFF" w:tentative="1">
      <w:start w:val="1"/>
      <w:numFmt w:val="bullet"/>
      <w:lvlText w:val=""/>
      <w:lvlJc w:val="left"/>
      <w:pPr>
        <w:ind w:left="7439" w:hanging="360"/>
      </w:pPr>
      <w:rPr>
        <w:rFonts w:ascii="Symbol" w:hAnsi="Symbol" w:hint="default"/>
      </w:rPr>
    </w:lvl>
    <w:lvl w:ilvl="7" w:tplc="FFFFFFFF" w:tentative="1">
      <w:start w:val="1"/>
      <w:numFmt w:val="bullet"/>
      <w:lvlText w:val="o"/>
      <w:lvlJc w:val="left"/>
      <w:pPr>
        <w:ind w:left="8159" w:hanging="360"/>
      </w:pPr>
      <w:rPr>
        <w:rFonts w:ascii="Courier New" w:hAnsi="Courier New" w:cs="Courier New" w:hint="default"/>
      </w:rPr>
    </w:lvl>
    <w:lvl w:ilvl="8" w:tplc="FFFFFFFF" w:tentative="1">
      <w:start w:val="1"/>
      <w:numFmt w:val="bullet"/>
      <w:lvlText w:val=""/>
      <w:lvlJc w:val="left"/>
      <w:pPr>
        <w:ind w:left="8879" w:hanging="360"/>
      </w:pPr>
      <w:rPr>
        <w:rFonts w:ascii="Wingdings" w:hAnsi="Wingdings" w:hint="default"/>
      </w:rPr>
    </w:lvl>
  </w:abstractNum>
  <w:abstractNum w:abstractNumId="24" w15:restartNumberingAfterBreak="0">
    <w:nsid w:val="49C672C2"/>
    <w:multiLevelType w:val="hybridMultilevel"/>
    <w:tmpl w:val="A0BA6D4E"/>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F1E95"/>
    <w:multiLevelType w:val="hybridMultilevel"/>
    <w:tmpl w:val="D0DAB2B8"/>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6" w15:restartNumberingAfterBreak="0">
    <w:nsid w:val="4AFD1819"/>
    <w:multiLevelType w:val="hybridMultilevel"/>
    <w:tmpl w:val="7820EEB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BF0D34"/>
    <w:multiLevelType w:val="hybridMultilevel"/>
    <w:tmpl w:val="C8EA3DE6"/>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A09BB"/>
    <w:multiLevelType w:val="hybridMultilevel"/>
    <w:tmpl w:val="DE64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C2BBE"/>
    <w:multiLevelType w:val="hybridMultilevel"/>
    <w:tmpl w:val="F7A658A2"/>
    <w:lvl w:ilvl="0" w:tplc="0409000F">
      <w:start w:val="1"/>
      <w:numFmt w:val="decimal"/>
      <w:lvlText w:val="%1."/>
      <w:lvlJc w:val="left"/>
      <w:pPr>
        <w:ind w:left="720" w:hanging="360"/>
      </w:pPr>
      <w:rPr>
        <w:rFonts w:hint="default"/>
      </w:rPr>
    </w:lvl>
    <w:lvl w:ilvl="1" w:tplc="BD82B88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C78EB"/>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B1073B"/>
    <w:multiLevelType w:val="hybridMultilevel"/>
    <w:tmpl w:val="1AE0506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E484D"/>
    <w:multiLevelType w:val="hybridMultilevel"/>
    <w:tmpl w:val="ED60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91BC9"/>
    <w:multiLevelType w:val="hybridMultilevel"/>
    <w:tmpl w:val="F99C8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B65E9"/>
    <w:multiLevelType w:val="hybridMultilevel"/>
    <w:tmpl w:val="4E34777A"/>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070F8"/>
    <w:multiLevelType w:val="hybridMultilevel"/>
    <w:tmpl w:val="461E52E0"/>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861AF"/>
    <w:multiLevelType w:val="multilevel"/>
    <w:tmpl w:val="F774DB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977EB"/>
    <w:multiLevelType w:val="hybridMultilevel"/>
    <w:tmpl w:val="D1AC45D4"/>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56762C"/>
    <w:multiLevelType w:val="hybridMultilevel"/>
    <w:tmpl w:val="8D768312"/>
    <w:lvl w:ilvl="0" w:tplc="9C5866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39" w15:restartNumberingAfterBreak="0">
    <w:nsid w:val="75BA31DD"/>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143BD4"/>
    <w:multiLevelType w:val="hybridMultilevel"/>
    <w:tmpl w:val="28F47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7733825"/>
    <w:multiLevelType w:val="hybridMultilevel"/>
    <w:tmpl w:val="1FECED02"/>
    <w:lvl w:ilvl="0" w:tplc="7620048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B92602"/>
    <w:multiLevelType w:val="hybridMultilevel"/>
    <w:tmpl w:val="24BA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B2849"/>
    <w:multiLevelType w:val="multilevel"/>
    <w:tmpl w:val="0CCAFAA2"/>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DD4369"/>
    <w:multiLevelType w:val="hybridMultilevel"/>
    <w:tmpl w:val="97BA596E"/>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5"/>
  </w:num>
  <w:num w:numId="3">
    <w:abstractNumId w:val="15"/>
  </w:num>
  <w:num w:numId="4">
    <w:abstractNumId w:val="20"/>
  </w:num>
  <w:num w:numId="5">
    <w:abstractNumId w:val="6"/>
  </w:num>
  <w:num w:numId="6">
    <w:abstractNumId w:val="24"/>
  </w:num>
  <w:num w:numId="7">
    <w:abstractNumId w:val="35"/>
  </w:num>
  <w:num w:numId="8">
    <w:abstractNumId w:val="3"/>
  </w:num>
  <w:num w:numId="9">
    <w:abstractNumId w:val="21"/>
  </w:num>
  <w:num w:numId="10">
    <w:abstractNumId w:val="4"/>
  </w:num>
  <w:num w:numId="11">
    <w:abstractNumId w:val="13"/>
  </w:num>
  <w:num w:numId="12">
    <w:abstractNumId w:val="11"/>
  </w:num>
  <w:num w:numId="13">
    <w:abstractNumId w:val="38"/>
  </w:num>
  <w:num w:numId="14">
    <w:abstractNumId w:val="22"/>
  </w:num>
  <w:num w:numId="15">
    <w:abstractNumId w:val="25"/>
  </w:num>
  <w:num w:numId="16">
    <w:abstractNumId w:val="17"/>
  </w:num>
  <w:num w:numId="17">
    <w:abstractNumId w:val="9"/>
  </w:num>
  <w:num w:numId="18">
    <w:abstractNumId w:val="29"/>
  </w:num>
  <w:num w:numId="19">
    <w:abstractNumId w:val="16"/>
  </w:num>
  <w:num w:numId="20">
    <w:abstractNumId w:val="34"/>
  </w:num>
  <w:num w:numId="21">
    <w:abstractNumId w:val="23"/>
  </w:num>
  <w:num w:numId="22">
    <w:abstractNumId w:val="42"/>
  </w:num>
  <w:num w:numId="23">
    <w:abstractNumId w:val="18"/>
  </w:num>
  <w:num w:numId="24">
    <w:abstractNumId w:val="40"/>
  </w:num>
  <w:num w:numId="25">
    <w:abstractNumId w:val="28"/>
  </w:num>
  <w:num w:numId="26">
    <w:abstractNumId w:val="33"/>
  </w:num>
  <w:num w:numId="27">
    <w:abstractNumId w:val="19"/>
  </w:num>
  <w:num w:numId="28">
    <w:abstractNumId w:val="32"/>
  </w:num>
  <w:num w:numId="29">
    <w:abstractNumId w:val="30"/>
  </w:num>
  <w:num w:numId="30">
    <w:abstractNumId w:val="7"/>
  </w:num>
  <w:num w:numId="31">
    <w:abstractNumId w:val="12"/>
  </w:num>
  <w:num w:numId="32">
    <w:abstractNumId w:val="14"/>
  </w:num>
  <w:num w:numId="33">
    <w:abstractNumId w:val="41"/>
  </w:num>
  <w:num w:numId="34">
    <w:abstractNumId w:val="0"/>
  </w:num>
  <w:num w:numId="35">
    <w:abstractNumId w:val="37"/>
  </w:num>
  <w:num w:numId="36">
    <w:abstractNumId w:val="26"/>
  </w:num>
  <w:num w:numId="37">
    <w:abstractNumId w:val="31"/>
  </w:num>
  <w:num w:numId="38">
    <w:abstractNumId w:val="44"/>
  </w:num>
  <w:num w:numId="39">
    <w:abstractNumId w:val="2"/>
  </w:num>
  <w:num w:numId="40">
    <w:abstractNumId w:val="36"/>
  </w:num>
  <w:num w:numId="41">
    <w:abstractNumId w:val="43"/>
  </w:num>
  <w:num w:numId="42">
    <w:abstractNumId w:val="39"/>
  </w:num>
  <w:num w:numId="43">
    <w:abstractNumId w:val="1"/>
  </w:num>
  <w:num w:numId="44">
    <w:abstractNumId w:val="10"/>
  </w:num>
  <w:num w:numId="45">
    <w:abstractNumId w:val="8"/>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AU" w:vendorID="64" w:dllVersion="4096"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1C"/>
    <w:rsid w:val="00002069"/>
    <w:rsid w:val="000067DC"/>
    <w:rsid w:val="000112C5"/>
    <w:rsid w:val="00012BEC"/>
    <w:rsid w:val="000179AD"/>
    <w:rsid w:val="000213E8"/>
    <w:rsid w:val="000230F0"/>
    <w:rsid w:val="00026ABE"/>
    <w:rsid w:val="000319E7"/>
    <w:rsid w:val="00031B0B"/>
    <w:rsid w:val="000436EC"/>
    <w:rsid w:val="00050C4B"/>
    <w:rsid w:val="00051265"/>
    <w:rsid w:val="000531B1"/>
    <w:rsid w:val="00054C28"/>
    <w:rsid w:val="0006266C"/>
    <w:rsid w:val="00064B6D"/>
    <w:rsid w:val="00065085"/>
    <w:rsid w:val="00065AD7"/>
    <w:rsid w:val="00067716"/>
    <w:rsid w:val="00076533"/>
    <w:rsid w:val="000828C0"/>
    <w:rsid w:val="00086AEE"/>
    <w:rsid w:val="00097A0B"/>
    <w:rsid w:val="000A1DCA"/>
    <w:rsid w:val="000A522D"/>
    <w:rsid w:val="000A63AE"/>
    <w:rsid w:val="000C7EFE"/>
    <w:rsid w:val="000E29D5"/>
    <w:rsid w:val="000F1F3C"/>
    <w:rsid w:val="000F669E"/>
    <w:rsid w:val="00101FF6"/>
    <w:rsid w:val="00111FCF"/>
    <w:rsid w:val="00116842"/>
    <w:rsid w:val="001232AB"/>
    <w:rsid w:val="00123CDB"/>
    <w:rsid w:val="00124E0E"/>
    <w:rsid w:val="00125D3E"/>
    <w:rsid w:val="00133AE3"/>
    <w:rsid w:val="001343A1"/>
    <w:rsid w:val="00135038"/>
    <w:rsid w:val="00144D7C"/>
    <w:rsid w:val="00145B47"/>
    <w:rsid w:val="00146A9E"/>
    <w:rsid w:val="0015785E"/>
    <w:rsid w:val="00162BA2"/>
    <w:rsid w:val="00164848"/>
    <w:rsid w:val="0017087A"/>
    <w:rsid w:val="00171144"/>
    <w:rsid w:val="00171C5D"/>
    <w:rsid w:val="001778D5"/>
    <w:rsid w:val="00181143"/>
    <w:rsid w:val="00183F57"/>
    <w:rsid w:val="0018799B"/>
    <w:rsid w:val="001A3BE2"/>
    <w:rsid w:val="001A74E2"/>
    <w:rsid w:val="001B6DF6"/>
    <w:rsid w:val="001C08AB"/>
    <w:rsid w:val="001C123B"/>
    <w:rsid w:val="001C389F"/>
    <w:rsid w:val="001C6A45"/>
    <w:rsid w:val="001C6FA3"/>
    <w:rsid w:val="001C712A"/>
    <w:rsid w:val="001D2080"/>
    <w:rsid w:val="001D3BB1"/>
    <w:rsid w:val="001D5CBB"/>
    <w:rsid w:val="001D7D93"/>
    <w:rsid w:val="001E3579"/>
    <w:rsid w:val="001E4979"/>
    <w:rsid w:val="001E7435"/>
    <w:rsid w:val="001E7EA5"/>
    <w:rsid w:val="001F188A"/>
    <w:rsid w:val="001F1CF9"/>
    <w:rsid w:val="001F327C"/>
    <w:rsid w:val="001F540A"/>
    <w:rsid w:val="001F6B33"/>
    <w:rsid w:val="00203569"/>
    <w:rsid w:val="00211CE9"/>
    <w:rsid w:val="00223CDF"/>
    <w:rsid w:val="002247D7"/>
    <w:rsid w:val="00242ECD"/>
    <w:rsid w:val="00254F1D"/>
    <w:rsid w:val="00256B67"/>
    <w:rsid w:val="002575A3"/>
    <w:rsid w:val="00260234"/>
    <w:rsid w:val="00266A78"/>
    <w:rsid w:val="00266D56"/>
    <w:rsid w:val="00271870"/>
    <w:rsid w:val="00274A2F"/>
    <w:rsid w:val="00283AB7"/>
    <w:rsid w:val="00284AB4"/>
    <w:rsid w:val="00285ABC"/>
    <w:rsid w:val="0029139D"/>
    <w:rsid w:val="00292607"/>
    <w:rsid w:val="00292A93"/>
    <w:rsid w:val="0029476A"/>
    <w:rsid w:val="00297A1E"/>
    <w:rsid w:val="002A2401"/>
    <w:rsid w:val="002B20D2"/>
    <w:rsid w:val="002B5F7A"/>
    <w:rsid w:val="002C3D2E"/>
    <w:rsid w:val="002C41BF"/>
    <w:rsid w:val="002D55C3"/>
    <w:rsid w:val="002D5989"/>
    <w:rsid w:val="002E3A99"/>
    <w:rsid w:val="002E6940"/>
    <w:rsid w:val="002E7296"/>
    <w:rsid w:val="002F3C45"/>
    <w:rsid w:val="00301313"/>
    <w:rsid w:val="003050E2"/>
    <w:rsid w:val="00310430"/>
    <w:rsid w:val="00313186"/>
    <w:rsid w:val="00323548"/>
    <w:rsid w:val="003414F5"/>
    <w:rsid w:val="00353C22"/>
    <w:rsid w:val="00355DD6"/>
    <w:rsid w:val="00356692"/>
    <w:rsid w:val="003612ED"/>
    <w:rsid w:val="0036302E"/>
    <w:rsid w:val="003805F1"/>
    <w:rsid w:val="00392691"/>
    <w:rsid w:val="003A0FCA"/>
    <w:rsid w:val="003A66B2"/>
    <w:rsid w:val="003B06C2"/>
    <w:rsid w:val="003B12D8"/>
    <w:rsid w:val="003B3FE6"/>
    <w:rsid w:val="003B5CC2"/>
    <w:rsid w:val="003C1D68"/>
    <w:rsid w:val="003C4C70"/>
    <w:rsid w:val="003D5B38"/>
    <w:rsid w:val="003D5BC1"/>
    <w:rsid w:val="003E01A7"/>
    <w:rsid w:val="003E336A"/>
    <w:rsid w:val="003F04DC"/>
    <w:rsid w:val="003F3855"/>
    <w:rsid w:val="003F6394"/>
    <w:rsid w:val="00401D2B"/>
    <w:rsid w:val="00402EA8"/>
    <w:rsid w:val="004040A2"/>
    <w:rsid w:val="004045AA"/>
    <w:rsid w:val="0041561F"/>
    <w:rsid w:val="0042080B"/>
    <w:rsid w:val="0042297D"/>
    <w:rsid w:val="00423403"/>
    <w:rsid w:val="0044121A"/>
    <w:rsid w:val="004430A2"/>
    <w:rsid w:val="00445A42"/>
    <w:rsid w:val="00446F05"/>
    <w:rsid w:val="00456709"/>
    <w:rsid w:val="00467F2B"/>
    <w:rsid w:val="00475809"/>
    <w:rsid w:val="00480874"/>
    <w:rsid w:val="00480DCE"/>
    <w:rsid w:val="00481156"/>
    <w:rsid w:val="0048619F"/>
    <w:rsid w:val="00487C6A"/>
    <w:rsid w:val="00492E7F"/>
    <w:rsid w:val="004A42B4"/>
    <w:rsid w:val="004A43E9"/>
    <w:rsid w:val="004A484C"/>
    <w:rsid w:val="004B0B61"/>
    <w:rsid w:val="004B2EEE"/>
    <w:rsid w:val="004B3165"/>
    <w:rsid w:val="004B588F"/>
    <w:rsid w:val="004B6490"/>
    <w:rsid w:val="004B6C33"/>
    <w:rsid w:val="004C115A"/>
    <w:rsid w:val="004C5DDD"/>
    <w:rsid w:val="004D046C"/>
    <w:rsid w:val="004D1F04"/>
    <w:rsid w:val="004D3434"/>
    <w:rsid w:val="004F0542"/>
    <w:rsid w:val="004F3C75"/>
    <w:rsid w:val="004F457D"/>
    <w:rsid w:val="004F639A"/>
    <w:rsid w:val="004F6477"/>
    <w:rsid w:val="00503CB8"/>
    <w:rsid w:val="005107A7"/>
    <w:rsid w:val="0051773C"/>
    <w:rsid w:val="005222D5"/>
    <w:rsid w:val="00523326"/>
    <w:rsid w:val="005259E3"/>
    <w:rsid w:val="00525D73"/>
    <w:rsid w:val="00545A30"/>
    <w:rsid w:val="005500A2"/>
    <w:rsid w:val="00555904"/>
    <w:rsid w:val="00557AFB"/>
    <w:rsid w:val="00561C4A"/>
    <w:rsid w:val="005624B7"/>
    <w:rsid w:val="00564C49"/>
    <w:rsid w:val="005658F2"/>
    <w:rsid w:val="00566DA9"/>
    <w:rsid w:val="0056706D"/>
    <w:rsid w:val="005712A4"/>
    <w:rsid w:val="00571E23"/>
    <w:rsid w:val="005745AA"/>
    <w:rsid w:val="00575B6E"/>
    <w:rsid w:val="005810EE"/>
    <w:rsid w:val="00581887"/>
    <w:rsid w:val="00583EC0"/>
    <w:rsid w:val="005854F0"/>
    <w:rsid w:val="00587DD0"/>
    <w:rsid w:val="0059217D"/>
    <w:rsid w:val="00597E78"/>
    <w:rsid w:val="005A2436"/>
    <w:rsid w:val="005B1216"/>
    <w:rsid w:val="005B1400"/>
    <w:rsid w:val="005B226D"/>
    <w:rsid w:val="005B34A5"/>
    <w:rsid w:val="005C3EFD"/>
    <w:rsid w:val="005C45DB"/>
    <w:rsid w:val="005D6B4C"/>
    <w:rsid w:val="005E0D23"/>
    <w:rsid w:val="005E19DE"/>
    <w:rsid w:val="005E422C"/>
    <w:rsid w:val="005E45E3"/>
    <w:rsid w:val="005E5D31"/>
    <w:rsid w:val="005F1B96"/>
    <w:rsid w:val="005F2F52"/>
    <w:rsid w:val="005F3288"/>
    <w:rsid w:val="005F69E4"/>
    <w:rsid w:val="006050CE"/>
    <w:rsid w:val="006061B8"/>
    <w:rsid w:val="006078AF"/>
    <w:rsid w:val="00607E3F"/>
    <w:rsid w:val="0061524E"/>
    <w:rsid w:val="0061698C"/>
    <w:rsid w:val="006264B8"/>
    <w:rsid w:val="00630676"/>
    <w:rsid w:val="00631EDA"/>
    <w:rsid w:val="00640C42"/>
    <w:rsid w:val="006417BD"/>
    <w:rsid w:val="0064348F"/>
    <w:rsid w:val="00647256"/>
    <w:rsid w:val="00652BC3"/>
    <w:rsid w:val="006602D1"/>
    <w:rsid w:val="006763D9"/>
    <w:rsid w:val="00686EB4"/>
    <w:rsid w:val="00690564"/>
    <w:rsid w:val="00693C39"/>
    <w:rsid w:val="006948D6"/>
    <w:rsid w:val="00697B83"/>
    <w:rsid w:val="006A1F30"/>
    <w:rsid w:val="006A5350"/>
    <w:rsid w:val="006B078B"/>
    <w:rsid w:val="006B2B98"/>
    <w:rsid w:val="006B3527"/>
    <w:rsid w:val="006B7BFA"/>
    <w:rsid w:val="006C1D1A"/>
    <w:rsid w:val="006C33D5"/>
    <w:rsid w:val="006C3D2D"/>
    <w:rsid w:val="006C4E88"/>
    <w:rsid w:val="006D0C5B"/>
    <w:rsid w:val="006D40D3"/>
    <w:rsid w:val="006D62B7"/>
    <w:rsid w:val="006E468C"/>
    <w:rsid w:val="006E4A8F"/>
    <w:rsid w:val="006F00D1"/>
    <w:rsid w:val="0070251F"/>
    <w:rsid w:val="00702A7A"/>
    <w:rsid w:val="00703447"/>
    <w:rsid w:val="00704AF5"/>
    <w:rsid w:val="007110ED"/>
    <w:rsid w:val="00711CDB"/>
    <w:rsid w:val="00712D85"/>
    <w:rsid w:val="0071392A"/>
    <w:rsid w:val="00717DE1"/>
    <w:rsid w:val="0072716E"/>
    <w:rsid w:val="0072729B"/>
    <w:rsid w:val="00727A4B"/>
    <w:rsid w:val="00760C04"/>
    <w:rsid w:val="00765525"/>
    <w:rsid w:val="00765E6C"/>
    <w:rsid w:val="0076688E"/>
    <w:rsid w:val="00766EA3"/>
    <w:rsid w:val="00767768"/>
    <w:rsid w:val="0077028B"/>
    <w:rsid w:val="00770500"/>
    <w:rsid w:val="00770BA6"/>
    <w:rsid w:val="007868A3"/>
    <w:rsid w:val="00787DF9"/>
    <w:rsid w:val="00794F2B"/>
    <w:rsid w:val="0079733C"/>
    <w:rsid w:val="007A3A88"/>
    <w:rsid w:val="007A3BDA"/>
    <w:rsid w:val="007A5BF2"/>
    <w:rsid w:val="007B6B48"/>
    <w:rsid w:val="007C34D6"/>
    <w:rsid w:val="007D54E1"/>
    <w:rsid w:val="007D5646"/>
    <w:rsid w:val="007D6A9E"/>
    <w:rsid w:val="007E5296"/>
    <w:rsid w:val="007E5EA6"/>
    <w:rsid w:val="007E6538"/>
    <w:rsid w:val="007E6DB9"/>
    <w:rsid w:val="007F02EB"/>
    <w:rsid w:val="008028BE"/>
    <w:rsid w:val="00804C24"/>
    <w:rsid w:val="00815A4C"/>
    <w:rsid w:val="00816064"/>
    <w:rsid w:val="00825F1E"/>
    <w:rsid w:val="0083321B"/>
    <w:rsid w:val="008334FD"/>
    <w:rsid w:val="00834E7F"/>
    <w:rsid w:val="00841AD4"/>
    <w:rsid w:val="00841E06"/>
    <w:rsid w:val="00845B03"/>
    <w:rsid w:val="00850157"/>
    <w:rsid w:val="00852693"/>
    <w:rsid w:val="00852F83"/>
    <w:rsid w:val="00855CE9"/>
    <w:rsid w:val="00861798"/>
    <w:rsid w:val="0086753E"/>
    <w:rsid w:val="00870365"/>
    <w:rsid w:val="0087309E"/>
    <w:rsid w:val="00877B40"/>
    <w:rsid w:val="0088174E"/>
    <w:rsid w:val="00893D5F"/>
    <w:rsid w:val="008A306D"/>
    <w:rsid w:val="008A57AE"/>
    <w:rsid w:val="008B286A"/>
    <w:rsid w:val="008C1F15"/>
    <w:rsid w:val="008C2689"/>
    <w:rsid w:val="008C3707"/>
    <w:rsid w:val="008C7990"/>
    <w:rsid w:val="008D3C62"/>
    <w:rsid w:val="008E0C19"/>
    <w:rsid w:val="008E1522"/>
    <w:rsid w:val="008E23C8"/>
    <w:rsid w:val="008E73CE"/>
    <w:rsid w:val="0090151C"/>
    <w:rsid w:val="0090309B"/>
    <w:rsid w:val="009030F4"/>
    <w:rsid w:val="009032FD"/>
    <w:rsid w:val="009050E2"/>
    <w:rsid w:val="00906B69"/>
    <w:rsid w:val="00910A83"/>
    <w:rsid w:val="00910F34"/>
    <w:rsid w:val="009157A0"/>
    <w:rsid w:val="00930D7E"/>
    <w:rsid w:val="0093117B"/>
    <w:rsid w:val="009321B3"/>
    <w:rsid w:val="00940EA0"/>
    <w:rsid w:val="00942B46"/>
    <w:rsid w:val="009452A6"/>
    <w:rsid w:val="0094744D"/>
    <w:rsid w:val="009509A7"/>
    <w:rsid w:val="009510DB"/>
    <w:rsid w:val="009618F7"/>
    <w:rsid w:val="009747C4"/>
    <w:rsid w:val="00982007"/>
    <w:rsid w:val="00983B95"/>
    <w:rsid w:val="0098474D"/>
    <w:rsid w:val="009904E9"/>
    <w:rsid w:val="00995981"/>
    <w:rsid w:val="009A13BF"/>
    <w:rsid w:val="009B440F"/>
    <w:rsid w:val="009B5108"/>
    <w:rsid w:val="009B6EFB"/>
    <w:rsid w:val="009C276B"/>
    <w:rsid w:val="009C3533"/>
    <w:rsid w:val="009D37CE"/>
    <w:rsid w:val="009D532E"/>
    <w:rsid w:val="009E3887"/>
    <w:rsid w:val="009F184A"/>
    <w:rsid w:val="009F4697"/>
    <w:rsid w:val="00A016A8"/>
    <w:rsid w:val="00A0236A"/>
    <w:rsid w:val="00A0249E"/>
    <w:rsid w:val="00A0430A"/>
    <w:rsid w:val="00A0777A"/>
    <w:rsid w:val="00A1386B"/>
    <w:rsid w:val="00A1456E"/>
    <w:rsid w:val="00A1781E"/>
    <w:rsid w:val="00A202E4"/>
    <w:rsid w:val="00A3317B"/>
    <w:rsid w:val="00A35151"/>
    <w:rsid w:val="00A40F7E"/>
    <w:rsid w:val="00A43E1C"/>
    <w:rsid w:val="00A524FB"/>
    <w:rsid w:val="00A53E12"/>
    <w:rsid w:val="00A65A47"/>
    <w:rsid w:val="00A70194"/>
    <w:rsid w:val="00A772C7"/>
    <w:rsid w:val="00A8192E"/>
    <w:rsid w:val="00A8791C"/>
    <w:rsid w:val="00A9405B"/>
    <w:rsid w:val="00A96355"/>
    <w:rsid w:val="00A97823"/>
    <w:rsid w:val="00AA26C1"/>
    <w:rsid w:val="00AA4F25"/>
    <w:rsid w:val="00AB5C44"/>
    <w:rsid w:val="00AB73B4"/>
    <w:rsid w:val="00AB7D25"/>
    <w:rsid w:val="00AC0685"/>
    <w:rsid w:val="00AC0730"/>
    <w:rsid w:val="00AC2A3D"/>
    <w:rsid w:val="00AC71C4"/>
    <w:rsid w:val="00AD05DD"/>
    <w:rsid w:val="00AD1971"/>
    <w:rsid w:val="00AE06D9"/>
    <w:rsid w:val="00AE3FF2"/>
    <w:rsid w:val="00AE54B9"/>
    <w:rsid w:val="00AF0B00"/>
    <w:rsid w:val="00B00E6D"/>
    <w:rsid w:val="00B14EAA"/>
    <w:rsid w:val="00B1511C"/>
    <w:rsid w:val="00B21E5F"/>
    <w:rsid w:val="00B22B20"/>
    <w:rsid w:val="00B24AAD"/>
    <w:rsid w:val="00B36BB6"/>
    <w:rsid w:val="00B378FD"/>
    <w:rsid w:val="00B40CD4"/>
    <w:rsid w:val="00B4450B"/>
    <w:rsid w:val="00B462BF"/>
    <w:rsid w:val="00B552A1"/>
    <w:rsid w:val="00B57047"/>
    <w:rsid w:val="00B60D41"/>
    <w:rsid w:val="00B62B73"/>
    <w:rsid w:val="00B724C9"/>
    <w:rsid w:val="00B7300B"/>
    <w:rsid w:val="00B8259D"/>
    <w:rsid w:val="00B86025"/>
    <w:rsid w:val="00B94B9C"/>
    <w:rsid w:val="00B95BC5"/>
    <w:rsid w:val="00B96185"/>
    <w:rsid w:val="00BA42CA"/>
    <w:rsid w:val="00BA60EE"/>
    <w:rsid w:val="00BA6171"/>
    <w:rsid w:val="00BB0E74"/>
    <w:rsid w:val="00BB272A"/>
    <w:rsid w:val="00BB3A9F"/>
    <w:rsid w:val="00BB6B1B"/>
    <w:rsid w:val="00BB7E6E"/>
    <w:rsid w:val="00BC2553"/>
    <w:rsid w:val="00BC4EBD"/>
    <w:rsid w:val="00BC5777"/>
    <w:rsid w:val="00BC7FF4"/>
    <w:rsid w:val="00BD4742"/>
    <w:rsid w:val="00BD6C82"/>
    <w:rsid w:val="00BF11E7"/>
    <w:rsid w:val="00BF18D2"/>
    <w:rsid w:val="00C00DB8"/>
    <w:rsid w:val="00C03EC0"/>
    <w:rsid w:val="00C03F23"/>
    <w:rsid w:val="00C04BD2"/>
    <w:rsid w:val="00C15CE2"/>
    <w:rsid w:val="00C22408"/>
    <w:rsid w:val="00C22883"/>
    <w:rsid w:val="00C24202"/>
    <w:rsid w:val="00C35DC8"/>
    <w:rsid w:val="00C452A0"/>
    <w:rsid w:val="00C4693D"/>
    <w:rsid w:val="00C51CC5"/>
    <w:rsid w:val="00C5722A"/>
    <w:rsid w:val="00C636AD"/>
    <w:rsid w:val="00C665B1"/>
    <w:rsid w:val="00C72C74"/>
    <w:rsid w:val="00C75850"/>
    <w:rsid w:val="00C81195"/>
    <w:rsid w:val="00C84731"/>
    <w:rsid w:val="00C87DA2"/>
    <w:rsid w:val="00C91BD2"/>
    <w:rsid w:val="00C91BF7"/>
    <w:rsid w:val="00C94B71"/>
    <w:rsid w:val="00C955C6"/>
    <w:rsid w:val="00C9752B"/>
    <w:rsid w:val="00CA471C"/>
    <w:rsid w:val="00CA5302"/>
    <w:rsid w:val="00CB0C10"/>
    <w:rsid w:val="00CB50E5"/>
    <w:rsid w:val="00CC298F"/>
    <w:rsid w:val="00CD2BD7"/>
    <w:rsid w:val="00CD70A9"/>
    <w:rsid w:val="00CD7409"/>
    <w:rsid w:val="00CD78F0"/>
    <w:rsid w:val="00CE0873"/>
    <w:rsid w:val="00CE2C48"/>
    <w:rsid w:val="00CF1A5F"/>
    <w:rsid w:val="00D01741"/>
    <w:rsid w:val="00D10409"/>
    <w:rsid w:val="00D129B8"/>
    <w:rsid w:val="00D134BE"/>
    <w:rsid w:val="00D32F70"/>
    <w:rsid w:val="00D373A6"/>
    <w:rsid w:val="00D461A1"/>
    <w:rsid w:val="00D468D9"/>
    <w:rsid w:val="00D5759C"/>
    <w:rsid w:val="00D63302"/>
    <w:rsid w:val="00D7681D"/>
    <w:rsid w:val="00D76979"/>
    <w:rsid w:val="00D83E1E"/>
    <w:rsid w:val="00D84DF6"/>
    <w:rsid w:val="00D86C68"/>
    <w:rsid w:val="00D878E8"/>
    <w:rsid w:val="00D90D5C"/>
    <w:rsid w:val="00D92121"/>
    <w:rsid w:val="00D92764"/>
    <w:rsid w:val="00D94BAB"/>
    <w:rsid w:val="00DA04AD"/>
    <w:rsid w:val="00DC0811"/>
    <w:rsid w:val="00DC1249"/>
    <w:rsid w:val="00DC657F"/>
    <w:rsid w:val="00DD5354"/>
    <w:rsid w:val="00DD7485"/>
    <w:rsid w:val="00DD79C4"/>
    <w:rsid w:val="00DE7E67"/>
    <w:rsid w:val="00DF1309"/>
    <w:rsid w:val="00DF1BE5"/>
    <w:rsid w:val="00DF43E2"/>
    <w:rsid w:val="00E00159"/>
    <w:rsid w:val="00E04476"/>
    <w:rsid w:val="00E20311"/>
    <w:rsid w:val="00E20512"/>
    <w:rsid w:val="00E22807"/>
    <w:rsid w:val="00E232B9"/>
    <w:rsid w:val="00E25860"/>
    <w:rsid w:val="00E27FEA"/>
    <w:rsid w:val="00E303E6"/>
    <w:rsid w:val="00E33A0A"/>
    <w:rsid w:val="00E36DAB"/>
    <w:rsid w:val="00E41437"/>
    <w:rsid w:val="00E41E1D"/>
    <w:rsid w:val="00E47B6F"/>
    <w:rsid w:val="00E767F5"/>
    <w:rsid w:val="00E82F18"/>
    <w:rsid w:val="00E854AA"/>
    <w:rsid w:val="00E90077"/>
    <w:rsid w:val="00EA2BF9"/>
    <w:rsid w:val="00EC0416"/>
    <w:rsid w:val="00EC1F3A"/>
    <w:rsid w:val="00EC31A2"/>
    <w:rsid w:val="00EC3D50"/>
    <w:rsid w:val="00EC6191"/>
    <w:rsid w:val="00ED4696"/>
    <w:rsid w:val="00EE7DF9"/>
    <w:rsid w:val="00EF7B82"/>
    <w:rsid w:val="00F01ECF"/>
    <w:rsid w:val="00F04A50"/>
    <w:rsid w:val="00F10A4E"/>
    <w:rsid w:val="00F11CCA"/>
    <w:rsid w:val="00F12E53"/>
    <w:rsid w:val="00F2560C"/>
    <w:rsid w:val="00F32404"/>
    <w:rsid w:val="00F36A42"/>
    <w:rsid w:val="00F37C61"/>
    <w:rsid w:val="00F500B5"/>
    <w:rsid w:val="00F507DF"/>
    <w:rsid w:val="00F52BBE"/>
    <w:rsid w:val="00F636ED"/>
    <w:rsid w:val="00F640E8"/>
    <w:rsid w:val="00F6562D"/>
    <w:rsid w:val="00F7117C"/>
    <w:rsid w:val="00F7136B"/>
    <w:rsid w:val="00F7302F"/>
    <w:rsid w:val="00F8378D"/>
    <w:rsid w:val="00F95186"/>
    <w:rsid w:val="00F95F2F"/>
    <w:rsid w:val="00F96576"/>
    <w:rsid w:val="00FA0595"/>
    <w:rsid w:val="00FA29C5"/>
    <w:rsid w:val="00FB2274"/>
    <w:rsid w:val="00FB3930"/>
    <w:rsid w:val="00FB5EB1"/>
    <w:rsid w:val="00FB625C"/>
    <w:rsid w:val="00FB6977"/>
    <w:rsid w:val="00FB7747"/>
    <w:rsid w:val="00FC5950"/>
    <w:rsid w:val="00FD08DE"/>
    <w:rsid w:val="00FD1BBD"/>
    <w:rsid w:val="00FD260A"/>
    <w:rsid w:val="00FD2E7C"/>
    <w:rsid w:val="00FD3BB6"/>
    <w:rsid w:val="00FD641C"/>
    <w:rsid w:val="00FD655D"/>
    <w:rsid w:val="00FE195C"/>
    <w:rsid w:val="00FE3763"/>
    <w:rsid w:val="00FE41A9"/>
    <w:rsid w:val="00FF1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4982B"/>
  <w15:docId w15:val="{F74D9E0C-58D6-FF44-9DAA-A1F6EE74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202"/>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pPr>
      <w:keepNext/>
      <w:keepLines/>
      <w:spacing w:line="276" w:lineRule="auto"/>
      <w:jc w:val="center"/>
      <w:outlineLvl w:val="0"/>
    </w:pPr>
    <w:rPr>
      <w:b/>
      <w:sz w:val="26"/>
      <w:szCs w:val="26"/>
    </w:rPr>
  </w:style>
  <w:style w:type="paragraph" w:styleId="Heading2">
    <w:name w:val="heading 2"/>
    <w:basedOn w:val="Normal"/>
    <w:next w:val="Normal"/>
    <w:link w:val="Heading2Char"/>
    <w:pPr>
      <w:keepNext/>
      <w:keepLines/>
      <w:spacing w:after="200" w:line="276" w:lineRule="auto"/>
      <w:outlineLvl w:val="1"/>
    </w:pPr>
    <w:rPr>
      <w:b/>
      <w:sz w:val="26"/>
      <w:szCs w:val="26"/>
    </w:rPr>
  </w:style>
  <w:style w:type="paragraph" w:styleId="Heading3">
    <w:name w:val="heading 3"/>
    <w:basedOn w:val="Normal"/>
    <w:next w:val="Normal"/>
    <w:link w:val="Heading3Char"/>
    <w:pPr>
      <w:keepNext/>
      <w:keepLines/>
      <w:spacing w:before="200" w:after="200" w:line="276" w:lineRule="auto"/>
      <w:ind w:left="283"/>
      <w:outlineLvl w:val="2"/>
    </w:pPr>
    <w:rPr>
      <w:b/>
      <w:sz w:val="26"/>
      <w:szCs w:val="26"/>
    </w:rPr>
  </w:style>
  <w:style w:type="paragraph" w:styleId="Heading4">
    <w:name w:val="heading 4"/>
    <w:basedOn w:val="Normal"/>
    <w:next w:val="Normal"/>
    <w:link w:val="Heading4Char"/>
    <w:rsid w:val="004A42B4"/>
    <w:pPr>
      <w:keepNext/>
      <w:keepLines/>
      <w:spacing w:before="280" w:after="80" w:line="276" w:lineRule="auto"/>
      <w:outlineLvl w:val="3"/>
    </w:pPr>
    <w:rPr>
      <w:rFonts w:eastAsia="Arial" w:cs="Arial"/>
      <w:color w:val="000000" w:themeColor="text1"/>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rPr>
  </w:style>
  <w:style w:type="paragraph" w:styleId="Heading7">
    <w:name w:val="heading 7"/>
    <w:basedOn w:val="Normal"/>
    <w:next w:val="Normal"/>
    <w:link w:val="Heading7Char"/>
    <w:uiPriority w:val="9"/>
    <w:unhideWhenUsed/>
    <w:qFormat/>
    <w:rsid w:val="00D7681D"/>
    <w:pPr>
      <w:keepNext/>
      <w:keepLines/>
      <w:spacing w:before="40" w:line="276" w:lineRule="auto"/>
      <w:jc w:val="center"/>
      <w:outlineLvl w:val="6"/>
    </w:pPr>
    <w:rPr>
      <w:rFonts w:eastAsiaTheme="majorEastAsia" w:cstheme="majorBidi"/>
      <w:i/>
      <w:iCs/>
      <w:sz w:val="26"/>
      <w:szCs w:val="22"/>
    </w:rPr>
  </w:style>
  <w:style w:type="paragraph" w:styleId="Heading8">
    <w:name w:val="heading 8"/>
    <w:basedOn w:val="Normal"/>
    <w:next w:val="Normal"/>
    <w:link w:val="Heading8Char"/>
    <w:uiPriority w:val="9"/>
    <w:unhideWhenUsed/>
    <w:qFormat/>
    <w:rsid w:val="00852693"/>
    <w:pPr>
      <w:keepNext/>
      <w:keepLines/>
      <w:spacing w:before="40" w:line="276"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FB69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pPr>
    <w:rPr>
      <w:rFonts w:ascii="Arial" w:eastAsia="Arial" w:hAnsi="Arial" w:cs="Arial"/>
      <w:sz w:val="22"/>
      <w:szCs w:val="22"/>
    </w:r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pPr>
    <w:rPr>
      <w:rFonts w:ascii="Arial" w:eastAsia="Arial" w:hAnsi="Arial" w:cs="Arial"/>
      <w:sz w:val="22"/>
      <w:szCs w:val="22"/>
    </w:r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line="276" w:lineRule="auto"/>
    </w:pPr>
    <w:rPr>
      <w:noProof/>
      <w:sz w:val="26"/>
      <w:szCs w:val="26"/>
    </w:rPr>
  </w:style>
  <w:style w:type="paragraph" w:styleId="TOC2">
    <w:name w:val="toc 2"/>
    <w:basedOn w:val="Normal"/>
    <w:next w:val="Normal"/>
    <w:autoRedefine/>
    <w:uiPriority w:val="39"/>
    <w:unhideWhenUsed/>
    <w:rsid w:val="000230F0"/>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0230F0"/>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spacing w:line="276" w:lineRule="auto"/>
      <w:contextualSpacing/>
      <w:jc w:val="center"/>
    </w:pPr>
    <w:rPr>
      <w:rFonts w:eastAsia="Arial" w:cs="Arial"/>
      <w:b/>
      <w:i/>
      <w:sz w:val="26"/>
      <w:szCs w:val="22"/>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sz w:val="22"/>
      <w:szCs w:val="22"/>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pPr>
    <w:rPr>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545A30"/>
    <w:rPr>
      <w:b/>
      <w:bCs/>
    </w:rPr>
  </w:style>
  <w:style w:type="paragraph" w:styleId="Caption">
    <w:name w:val="caption"/>
    <w:basedOn w:val="Normal"/>
    <w:next w:val="Normal"/>
    <w:qFormat/>
    <w:rsid w:val="00E41E1D"/>
    <w:pPr>
      <w:spacing w:before="120" w:after="120"/>
    </w:pPr>
    <w:rPr>
      <w:rFonts w:ascii="Calibri Light" w:eastAsia="Calibri Light" w:hAnsi="Calibri Light" w:cs="Calibri Light"/>
      <w:b/>
      <w:sz w:val="20"/>
      <w:szCs w:val="20"/>
      <w:lang w:val="en-US"/>
    </w:rPr>
  </w:style>
  <w:style w:type="character" w:customStyle="1" w:styleId="Heading4Char">
    <w:name w:val="Heading 4 Char"/>
    <w:basedOn w:val="DefaultParagraphFont"/>
    <w:link w:val="Heading4"/>
    <w:rsid w:val="004A42B4"/>
    <w:rPr>
      <w:rFonts w:ascii="Times New Roman" w:hAnsi="Times New Roman"/>
      <w:color w:val="000000" w:themeColor="text1"/>
      <w:sz w:val="24"/>
      <w:szCs w:val="24"/>
    </w:rPr>
  </w:style>
  <w:style w:type="character" w:styleId="UnresolvedMention">
    <w:name w:val="Unresolved Mention"/>
    <w:basedOn w:val="DefaultParagraphFont"/>
    <w:uiPriority w:val="99"/>
    <w:semiHidden/>
    <w:unhideWhenUsed/>
    <w:rsid w:val="0072716E"/>
    <w:rPr>
      <w:color w:val="605E5C"/>
      <w:shd w:val="clear" w:color="auto" w:fill="E1DFDD"/>
    </w:rPr>
  </w:style>
  <w:style w:type="character" w:customStyle="1" w:styleId="Heading9Char">
    <w:name w:val="Heading 9 Char"/>
    <w:basedOn w:val="DefaultParagraphFont"/>
    <w:link w:val="Heading9"/>
    <w:uiPriority w:val="9"/>
    <w:rsid w:val="00FB6977"/>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B8259D"/>
    <w:rPr>
      <w:color w:val="800080" w:themeColor="followedHyperlink"/>
      <w:u w:val="single"/>
    </w:rPr>
  </w:style>
  <w:style w:type="character" w:styleId="CommentReference">
    <w:name w:val="annotation reference"/>
    <w:basedOn w:val="DefaultParagraphFont"/>
    <w:uiPriority w:val="99"/>
    <w:semiHidden/>
    <w:unhideWhenUsed/>
    <w:rsid w:val="00893D5F"/>
    <w:rPr>
      <w:sz w:val="16"/>
      <w:szCs w:val="16"/>
    </w:rPr>
  </w:style>
  <w:style w:type="paragraph" w:styleId="CommentText">
    <w:name w:val="annotation text"/>
    <w:basedOn w:val="Normal"/>
    <w:link w:val="CommentTextChar"/>
    <w:uiPriority w:val="99"/>
    <w:semiHidden/>
    <w:unhideWhenUsed/>
    <w:rsid w:val="00893D5F"/>
    <w:rPr>
      <w:sz w:val="20"/>
      <w:szCs w:val="20"/>
    </w:rPr>
  </w:style>
  <w:style w:type="character" w:customStyle="1" w:styleId="CommentTextChar">
    <w:name w:val="Comment Text Char"/>
    <w:basedOn w:val="DefaultParagraphFont"/>
    <w:link w:val="CommentText"/>
    <w:uiPriority w:val="99"/>
    <w:semiHidden/>
    <w:rsid w:val="00893D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3D5F"/>
    <w:rPr>
      <w:b/>
      <w:bCs/>
    </w:rPr>
  </w:style>
  <w:style w:type="character" w:customStyle="1" w:styleId="CommentSubjectChar">
    <w:name w:val="Comment Subject Char"/>
    <w:basedOn w:val="CommentTextChar"/>
    <w:link w:val="CommentSubject"/>
    <w:uiPriority w:val="99"/>
    <w:semiHidden/>
    <w:rsid w:val="00893D5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55788791">
      <w:bodyDiv w:val="1"/>
      <w:marLeft w:val="0"/>
      <w:marRight w:val="0"/>
      <w:marTop w:val="0"/>
      <w:marBottom w:val="0"/>
      <w:divBdr>
        <w:top w:val="none" w:sz="0" w:space="0" w:color="auto"/>
        <w:left w:val="none" w:sz="0" w:space="0" w:color="auto"/>
        <w:bottom w:val="none" w:sz="0" w:space="0" w:color="auto"/>
        <w:right w:val="none" w:sz="0" w:space="0" w:color="auto"/>
      </w:divBdr>
    </w:div>
    <w:div w:id="241568954">
      <w:bodyDiv w:val="1"/>
      <w:marLeft w:val="0"/>
      <w:marRight w:val="0"/>
      <w:marTop w:val="0"/>
      <w:marBottom w:val="0"/>
      <w:divBdr>
        <w:top w:val="none" w:sz="0" w:space="0" w:color="auto"/>
        <w:left w:val="none" w:sz="0" w:space="0" w:color="auto"/>
        <w:bottom w:val="none" w:sz="0" w:space="0" w:color="auto"/>
        <w:right w:val="none" w:sz="0" w:space="0" w:color="auto"/>
      </w:divBdr>
    </w:div>
    <w:div w:id="265814345">
      <w:bodyDiv w:val="1"/>
      <w:marLeft w:val="0"/>
      <w:marRight w:val="0"/>
      <w:marTop w:val="0"/>
      <w:marBottom w:val="0"/>
      <w:divBdr>
        <w:top w:val="none" w:sz="0" w:space="0" w:color="auto"/>
        <w:left w:val="none" w:sz="0" w:space="0" w:color="auto"/>
        <w:bottom w:val="none" w:sz="0" w:space="0" w:color="auto"/>
        <w:right w:val="none" w:sz="0" w:space="0" w:color="auto"/>
      </w:divBdr>
    </w:div>
    <w:div w:id="266351307">
      <w:bodyDiv w:val="1"/>
      <w:marLeft w:val="0"/>
      <w:marRight w:val="0"/>
      <w:marTop w:val="0"/>
      <w:marBottom w:val="0"/>
      <w:divBdr>
        <w:top w:val="none" w:sz="0" w:space="0" w:color="auto"/>
        <w:left w:val="none" w:sz="0" w:space="0" w:color="auto"/>
        <w:bottom w:val="none" w:sz="0" w:space="0" w:color="auto"/>
        <w:right w:val="none" w:sz="0" w:space="0" w:color="auto"/>
      </w:divBdr>
    </w:div>
    <w:div w:id="348684258">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2470338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84755219">
      <w:bodyDiv w:val="1"/>
      <w:marLeft w:val="0"/>
      <w:marRight w:val="0"/>
      <w:marTop w:val="0"/>
      <w:marBottom w:val="0"/>
      <w:divBdr>
        <w:top w:val="none" w:sz="0" w:space="0" w:color="auto"/>
        <w:left w:val="none" w:sz="0" w:space="0" w:color="auto"/>
        <w:bottom w:val="none" w:sz="0" w:space="0" w:color="auto"/>
        <w:right w:val="none" w:sz="0" w:space="0" w:color="auto"/>
      </w:divBdr>
    </w:div>
    <w:div w:id="915431948">
      <w:bodyDiv w:val="1"/>
      <w:marLeft w:val="0"/>
      <w:marRight w:val="0"/>
      <w:marTop w:val="0"/>
      <w:marBottom w:val="0"/>
      <w:divBdr>
        <w:top w:val="none" w:sz="0" w:space="0" w:color="auto"/>
        <w:left w:val="none" w:sz="0" w:space="0" w:color="auto"/>
        <w:bottom w:val="none" w:sz="0" w:space="0" w:color="auto"/>
        <w:right w:val="none" w:sz="0" w:space="0" w:color="auto"/>
      </w:divBdr>
    </w:div>
    <w:div w:id="965739223">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2966335">
      <w:bodyDiv w:val="1"/>
      <w:marLeft w:val="0"/>
      <w:marRight w:val="0"/>
      <w:marTop w:val="0"/>
      <w:marBottom w:val="0"/>
      <w:divBdr>
        <w:top w:val="none" w:sz="0" w:space="0" w:color="auto"/>
        <w:left w:val="none" w:sz="0" w:space="0" w:color="auto"/>
        <w:bottom w:val="none" w:sz="0" w:space="0" w:color="auto"/>
        <w:right w:val="none" w:sz="0" w:space="0" w:color="auto"/>
      </w:divBdr>
    </w:div>
    <w:div w:id="1286698099">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9814053">
      <w:bodyDiv w:val="1"/>
      <w:marLeft w:val="0"/>
      <w:marRight w:val="0"/>
      <w:marTop w:val="0"/>
      <w:marBottom w:val="0"/>
      <w:divBdr>
        <w:top w:val="none" w:sz="0" w:space="0" w:color="auto"/>
        <w:left w:val="none" w:sz="0" w:space="0" w:color="auto"/>
        <w:bottom w:val="none" w:sz="0" w:space="0" w:color="auto"/>
        <w:right w:val="none" w:sz="0" w:space="0" w:color="auto"/>
      </w:divBdr>
    </w:div>
    <w:div w:id="1509099521">
      <w:bodyDiv w:val="1"/>
      <w:marLeft w:val="0"/>
      <w:marRight w:val="0"/>
      <w:marTop w:val="0"/>
      <w:marBottom w:val="0"/>
      <w:divBdr>
        <w:top w:val="none" w:sz="0" w:space="0" w:color="auto"/>
        <w:left w:val="none" w:sz="0" w:space="0" w:color="auto"/>
        <w:bottom w:val="none" w:sz="0" w:space="0" w:color="auto"/>
        <w:right w:val="none" w:sz="0" w:space="0" w:color="auto"/>
      </w:divBdr>
    </w:div>
    <w:div w:id="1548420067">
      <w:bodyDiv w:val="1"/>
      <w:marLeft w:val="0"/>
      <w:marRight w:val="0"/>
      <w:marTop w:val="0"/>
      <w:marBottom w:val="0"/>
      <w:divBdr>
        <w:top w:val="none" w:sz="0" w:space="0" w:color="auto"/>
        <w:left w:val="none" w:sz="0" w:space="0" w:color="auto"/>
        <w:bottom w:val="none" w:sz="0" w:space="0" w:color="auto"/>
        <w:right w:val="none" w:sz="0" w:space="0" w:color="auto"/>
      </w:divBdr>
    </w:div>
    <w:div w:id="1589969531">
      <w:bodyDiv w:val="1"/>
      <w:marLeft w:val="0"/>
      <w:marRight w:val="0"/>
      <w:marTop w:val="0"/>
      <w:marBottom w:val="0"/>
      <w:divBdr>
        <w:top w:val="none" w:sz="0" w:space="0" w:color="auto"/>
        <w:left w:val="none" w:sz="0" w:space="0" w:color="auto"/>
        <w:bottom w:val="none" w:sz="0" w:space="0" w:color="auto"/>
        <w:right w:val="none" w:sz="0" w:space="0" w:color="auto"/>
      </w:divBdr>
    </w:div>
    <w:div w:id="1592809596">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2669052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935481053">
      <w:bodyDiv w:val="1"/>
      <w:marLeft w:val="0"/>
      <w:marRight w:val="0"/>
      <w:marTop w:val="0"/>
      <w:marBottom w:val="0"/>
      <w:divBdr>
        <w:top w:val="none" w:sz="0" w:space="0" w:color="auto"/>
        <w:left w:val="none" w:sz="0" w:space="0" w:color="auto"/>
        <w:bottom w:val="none" w:sz="0" w:space="0" w:color="auto"/>
        <w:right w:val="none" w:sz="0" w:space="0" w:color="auto"/>
      </w:divBdr>
    </w:div>
    <w:div w:id="1967542651">
      <w:bodyDiv w:val="1"/>
      <w:marLeft w:val="0"/>
      <w:marRight w:val="0"/>
      <w:marTop w:val="0"/>
      <w:marBottom w:val="0"/>
      <w:divBdr>
        <w:top w:val="none" w:sz="0" w:space="0" w:color="auto"/>
        <w:left w:val="none" w:sz="0" w:space="0" w:color="auto"/>
        <w:bottom w:val="none" w:sz="0" w:space="0" w:color="auto"/>
        <w:right w:val="none" w:sz="0" w:space="0" w:color="auto"/>
      </w:divBdr>
    </w:div>
    <w:div w:id="1971788740">
      <w:bodyDiv w:val="1"/>
      <w:marLeft w:val="0"/>
      <w:marRight w:val="0"/>
      <w:marTop w:val="0"/>
      <w:marBottom w:val="0"/>
      <w:divBdr>
        <w:top w:val="none" w:sz="0" w:space="0" w:color="auto"/>
        <w:left w:val="none" w:sz="0" w:space="0" w:color="auto"/>
        <w:bottom w:val="none" w:sz="0" w:space="0" w:color="auto"/>
        <w:right w:val="none" w:sz="0" w:space="0" w:color="auto"/>
      </w:divBdr>
    </w:div>
    <w:div w:id="210391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2.xml"/><Relationship Id="rId11" Type="http://schemas.openxmlformats.org/officeDocument/2006/relationships/comments" Target="comment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header" Target="header7.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hyperlink" Target="https://docs.flutter.dev/get-started/install"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nodejs.org/en/download/package-manager" TargetMode="External"/><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https://lh7-rt.googleusercontent.com/docsz/AD_4nXejoFl7HE66ER_dhjS3hwicQNoAewWvPQj940Hxj32Th-TR_jusJzn_XYvdf8XMIy5ntD13pog3_uP5I7dwE4caqCkTwAk17LLN5SWiOAB9DmyvZRxIuL3UqQ3bMag6S3uxD1xCxQ?key=zerEBvT5ouRJnVbpN0bC_MlY" TargetMode="External"/><Relationship Id="rId62" Type="http://schemas.openxmlformats.org/officeDocument/2006/relationships/image" Target="media/image41.pn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tiff"/><Relationship Id="rId88" Type="http://schemas.openxmlformats.org/officeDocument/2006/relationships/image" Target="media/image66.png"/><Relationship Id="rId91" Type="http://schemas.openxmlformats.org/officeDocument/2006/relationships/header" Target="header5.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developer.android.com/studio?gad_source=1&amp;gclid=Cj0KCQiAgdC6BhCgARIsAPWNWH2aY6kawdSFapNFkDqsmmWOMXhS87JEENmHKY9hsoMk3noJJ1R3wZkaAlEaEALw_wcB&amp;gclsrc=aw.ds&amp;hl=vi"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code.visualstudio.com/" TargetMode="External"/><Relationship Id="rId76" Type="http://schemas.openxmlformats.org/officeDocument/2006/relationships/image" Target="media/image54.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developers.google.com/maps/documentation/directions/overview?hl=vi"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eader" Target="header2.xml"/><Relationship Id="rId14" Type="http://schemas.microsoft.com/office/2018/08/relationships/commentsExtensible" Target="commentsExtensible.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hyperlink" Target="https://kb.pavietnam.vn/cai-dat-nodejs-tren-windows.html"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7D9754-B2A9-4B16-948E-59395925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90</Pages>
  <Words>13255</Words>
  <Characters>75558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admin</cp:lastModifiedBy>
  <cp:revision>22</cp:revision>
  <cp:lastPrinted>2024-12-25T14:56:00Z</cp:lastPrinted>
  <dcterms:created xsi:type="dcterms:W3CDTF">2024-12-25T14:59:00Z</dcterms:created>
  <dcterms:modified xsi:type="dcterms:W3CDTF">2024-12-27T10:23:00Z</dcterms:modified>
</cp:coreProperties>
</file>