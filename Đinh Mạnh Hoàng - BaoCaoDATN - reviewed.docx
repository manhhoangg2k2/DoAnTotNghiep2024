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9E944" w14:textId="77777777" w:rsidR="00CA471C" w:rsidRPr="00E646DC" w:rsidRDefault="000319E7" w:rsidP="000F669E">
      <w:pPr>
        <w:spacing w:before="60" w:after="60" w:line="360" w:lineRule="auto"/>
        <w:rPr>
          <w:b/>
        </w:rPr>
      </w:pPr>
      <w:r w:rsidRPr="00E646DC">
        <w:rPr>
          <w:noProof/>
          <w:lang w:val="en-US"/>
        </w:rPr>
        <w:drawing>
          <wp:anchor distT="0" distB="0" distL="0" distR="0" simplePos="0" relativeHeight="251636736" behindDoc="1" locked="0" layoutInCell="1" hidden="0" allowOverlap="1" wp14:anchorId="1912BEAE" wp14:editId="7F29DB72">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E646DC">
        <w:rPr>
          <w:b/>
          <w:lang w:val="en-US"/>
        </w:rPr>
        <w:t xml:space="preserve"> </w:t>
      </w:r>
      <w:r w:rsidR="005E422C" w:rsidRPr="00E646DC">
        <w:rPr>
          <w:b/>
        </w:rPr>
        <w:t xml:space="preserve">    </w:t>
      </w:r>
    </w:p>
    <w:p w14:paraId="2B168A4E" w14:textId="77777777" w:rsidR="00CA471C" w:rsidRPr="00E646DC" w:rsidRDefault="005E422C" w:rsidP="000F669E">
      <w:pPr>
        <w:spacing w:before="60" w:after="60" w:line="360" w:lineRule="auto"/>
        <w:jc w:val="center"/>
        <w:rPr>
          <w:b/>
          <w:sz w:val="28"/>
          <w:szCs w:val="28"/>
        </w:rPr>
      </w:pPr>
      <w:r w:rsidRPr="00E646DC">
        <w:rPr>
          <w:b/>
          <w:sz w:val="28"/>
          <w:szCs w:val="28"/>
        </w:rPr>
        <w:t>HỌC VIỆN CÔNG NGHỆ BƯU CHÍNH VIỄN THÔNG</w:t>
      </w:r>
    </w:p>
    <w:p w14:paraId="1AC49972" w14:textId="77777777" w:rsidR="00CA471C" w:rsidRPr="00E646DC" w:rsidRDefault="005E422C" w:rsidP="000F669E">
      <w:pPr>
        <w:spacing w:before="60" w:after="60" w:line="360" w:lineRule="auto"/>
        <w:jc w:val="center"/>
        <w:rPr>
          <w:b/>
          <w:sz w:val="32"/>
          <w:szCs w:val="32"/>
        </w:rPr>
      </w:pPr>
      <w:r w:rsidRPr="00E646DC">
        <w:rPr>
          <w:b/>
          <w:sz w:val="32"/>
          <w:szCs w:val="32"/>
        </w:rPr>
        <w:t>KHOA CÔNG NGHỆ THÔNG TIN 1</w:t>
      </w:r>
    </w:p>
    <w:p w14:paraId="033F6C5B" w14:textId="77777777" w:rsidR="00CA471C" w:rsidRPr="00E646DC" w:rsidRDefault="00CA471C" w:rsidP="000F669E">
      <w:pPr>
        <w:spacing w:before="60" w:after="60" w:line="360" w:lineRule="auto"/>
        <w:jc w:val="center"/>
        <w:rPr>
          <w:b/>
        </w:rPr>
      </w:pPr>
    </w:p>
    <w:p w14:paraId="332C8C8B" w14:textId="77777777" w:rsidR="00CA471C" w:rsidRPr="00E646DC" w:rsidRDefault="005E422C" w:rsidP="000F669E">
      <w:pPr>
        <w:spacing w:before="60" w:after="60" w:line="360" w:lineRule="auto"/>
        <w:jc w:val="center"/>
        <w:rPr>
          <w:b/>
        </w:rPr>
      </w:pPr>
      <w:r w:rsidRPr="00E646DC">
        <w:t>-----</w:t>
      </w:r>
      <w:r w:rsidRPr="00E646DC">
        <w:rPr>
          <w:rFonts w:ascii="Segoe UI Symbol" w:hAnsi="Segoe UI Symbol" w:cs="Segoe UI Symbol"/>
          <w:rPrChange w:id="1" w:author="Administrator" w:date="2024-12-28T10:51:00Z">
            <w:rPr/>
          </w:rPrChange>
        </w:rPr>
        <w:t>🙞🙜</w:t>
      </w:r>
      <w:r w:rsidRPr="00E646DC">
        <w:rPr>
          <w:rFonts w:ascii="Segoe UI Symbol" w:hAnsi="Segoe UI Symbol" w:cs="Segoe UI Symbol"/>
        </w:rPr>
        <w:t>🕮</w:t>
      </w:r>
      <w:r w:rsidRPr="00E646DC">
        <w:rPr>
          <w:rFonts w:ascii="Segoe UI Symbol" w:hAnsi="Segoe UI Symbol" w:cs="Segoe UI Symbol"/>
          <w:rPrChange w:id="2" w:author="Administrator" w:date="2024-12-28T10:51:00Z">
            <w:rPr/>
          </w:rPrChange>
        </w:rPr>
        <w:t>🙞🙜</w:t>
      </w:r>
      <w:r w:rsidRPr="00E646DC">
        <w:t>-----</w:t>
      </w:r>
    </w:p>
    <w:p w14:paraId="4F186DCA" w14:textId="77777777" w:rsidR="002247D7" w:rsidRPr="00E646DC" w:rsidRDefault="005E422C" w:rsidP="000F669E">
      <w:pPr>
        <w:tabs>
          <w:tab w:val="center" w:pos="4320"/>
        </w:tabs>
        <w:spacing w:before="60" w:after="60" w:line="360" w:lineRule="auto"/>
        <w:ind w:right="-51"/>
        <w:jc w:val="both"/>
      </w:pPr>
      <w:r w:rsidRPr="00E646DC">
        <w:t xml:space="preserve">                                                        </w:t>
      </w:r>
      <w:r w:rsidRPr="00E646DC">
        <w:rPr>
          <w:noProof/>
          <w:lang w:val="en-US"/>
        </w:rPr>
        <w:drawing>
          <wp:inline distT="0" distB="0" distL="0" distR="0" wp14:anchorId="03D49423" wp14:editId="0D43AF9A">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7738BF30" w14:textId="77777777" w:rsidR="00CA471C" w:rsidRPr="00E646DC" w:rsidRDefault="005E422C" w:rsidP="000F669E">
      <w:pPr>
        <w:tabs>
          <w:tab w:val="center" w:pos="4320"/>
        </w:tabs>
        <w:spacing w:before="60" w:after="60" w:line="360" w:lineRule="auto"/>
        <w:ind w:right="-51"/>
        <w:jc w:val="center"/>
        <w:rPr>
          <w:b/>
        </w:rPr>
      </w:pPr>
      <w:r w:rsidRPr="00E646DC">
        <w:rPr>
          <w:b/>
        </w:rPr>
        <w:t>ĐỒ ÁN</w:t>
      </w:r>
    </w:p>
    <w:p w14:paraId="570B885A" w14:textId="77777777" w:rsidR="00CA471C" w:rsidRPr="00E646DC" w:rsidRDefault="005E422C" w:rsidP="000F669E">
      <w:pPr>
        <w:tabs>
          <w:tab w:val="center" w:pos="4320"/>
        </w:tabs>
        <w:spacing w:before="60" w:after="60" w:line="360" w:lineRule="auto"/>
        <w:ind w:right="-51"/>
        <w:jc w:val="center"/>
        <w:rPr>
          <w:b/>
          <w:sz w:val="28"/>
          <w:szCs w:val="28"/>
        </w:rPr>
      </w:pPr>
      <w:r w:rsidRPr="00E646DC">
        <w:rPr>
          <w:b/>
          <w:sz w:val="28"/>
          <w:szCs w:val="28"/>
        </w:rPr>
        <w:t>TỐT NGHIỆP ĐẠI HỌC</w:t>
      </w:r>
    </w:p>
    <w:p w14:paraId="707ABE88" w14:textId="77777777" w:rsidR="00CA471C" w:rsidRPr="00E646DC" w:rsidRDefault="000319E7" w:rsidP="000F669E">
      <w:pPr>
        <w:tabs>
          <w:tab w:val="center" w:pos="4320"/>
        </w:tabs>
        <w:spacing w:before="60" w:after="60" w:line="360" w:lineRule="auto"/>
        <w:ind w:right="-51"/>
        <w:jc w:val="center"/>
        <w:rPr>
          <w:b/>
          <w:szCs w:val="16"/>
        </w:rPr>
      </w:pPr>
      <w:r w:rsidRPr="00E646DC">
        <w:rPr>
          <w:b/>
          <w:szCs w:val="16"/>
        </w:rPr>
        <w:t xml:space="preserve">ĐỀ TÀI: </w:t>
      </w:r>
    </w:p>
    <w:p w14:paraId="2FEC5F71" w14:textId="77777777" w:rsidR="00CA471C" w:rsidRPr="00E646DC" w:rsidRDefault="004D046C" w:rsidP="000F669E">
      <w:pPr>
        <w:tabs>
          <w:tab w:val="center" w:pos="4320"/>
        </w:tabs>
        <w:spacing w:before="60" w:after="60" w:line="360" w:lineRule="auto"/>
        <w:ind w:left="567" w:right="427" w:hanging="142"/>
        <w:jc w:val="center"/>
        <w:rPr>
          <w:b/>
          <w:sz w:val="36"/>
          <w:szCs w:val="28"/>
          <w:lang w:val="en-US"/>
        </w:rPr>
      </w:pPr>
      <w:bookmarkStart w:id="3" w:name="OLE_LINK8"/>
      <w:bookmarkStart w:id="4" w:name="OLE_LINK9"/>
      <w:r w:rsidRPr="00E646DC">
        <w:rPr>
          <w:b/>
          <w:sz w:val="36"/>
          <w:szCs w:val="28"/>
          <w:lang w:val="en-US"/>
        </w:rPr>
        <w:t>Phát triển hệ thống đặt xe trực tuyến tích hợp thanh toán điện tử và theo dõi GPS thời gian thực trên ứng dụng di động</w:t>
      </w:r>
    </w:p>
    <w:bookmarkEnd w:id="3"/>
    <w:bookmarkEnd w:id="4"/>
    <w:p w14:paraId="1A164B98" w14:textId="77777777" w:rsidR="004D046C" w:rsidRPr="00E646DC"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E646DC" w14:paraId="73A1963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A471C" w:rsidRPr="00E646DC" w:rsidRDefault="005E422C" w:rsidP="000F669E">
            <w:pPr>
              <w:widowControl w:val="0"/>
              <w:pBdr>
                <w:top w:val="nil"/>
                <w:left w:val="nil"/>
                <w:bottom w:val="nil"/>
                <w:right w:val="nil"/>
                <w:between w:val="nil"/>
              </w:pBdr>
              <w:spacing w:before="60" w:after="60" w:line="360" w:lineRule="auto"/>
              <w:ind w:left="425"/>
              <w:rPr>
                <w:b/>
                <w:sz w:val="22"/>
                <w:szCs w:val="22"/>
              </w:rPr>
            </w:pPr>
            <w:r w:rsidRPr="00E646DC">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77777777" w:rsidR="00CA471C" w:rsidRPr="00E646DC" w:rsidRDefault="00F10A4E" w:rsidP="000F669E">
            <w:pPr>
              <w:widowControl w:val="0"/>
              <w:pBdr>
                <w:top w:val="nil"/>
                <w:left w:val="nil"/>
                <w:bottom w:val="nil"/>
                <w:right w:val="nil"/>
                <w:between w:val="nil"/>
              </w:pBdr>
              <w:spacing w:before="60" w:after="60" w:line="360" w:lineRule="auto"/>
              <w:rPr>
                <w:b/>
                <w:sz w:val="22"/>
                <w:szCs w:val="22"/>
                <w:lang w:val="en-US"/>
              </w:rPr>
            </w:pPr>
            <w:r w:rsidRPr="00E646DC">
              <w:rPr>
                <w:b/>
                <w:sz w:val="22"/>
                <w:szCs w:val="22"/>
              </w:rPr>
              <w:t>: T</w:t>
            </w:r>
            <w:r w:rsidR="005E422C" w:rsidRPr="00E646DC">
              <w:rPr>
                <w:b/>
                <w:sz w:val="22"/>
                <w:szCs w:val="22"/>
              </w:rPr>
              <w:t xml:space="preserve">S. </w:t>
            </w:r>
            <w:r w:rsidR="00852F83" w:rsidRPr="00E646DC">
              <w:rPr>
                <w:b/>
                <w:sz w:val="22"/>
                <w:szCs w:val="22"/>
                <w:lang w:val="en-US"/>
              </w:rPr>
              <w:t>NGUYỄN TẤT THẮNG</w:t>
            </w:r>
          </w:p>
        </w:tc>
      </w:tr>
      <w:tr w:rsidR="00CA471C" w:rsidRPr="00E646DC" w14:paraId="06CD90C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A471C" w:rsidRPr="00E646DC" w:rsidRDefault="005E422C" w:rsidP="000F669E">
            <w:pPr>
              <w:widowControl w:val="0"/>
              <w:pBdr>
                <w:top w:val="nil"/>
                <w:left w:val="nil"/>
                <w:bottom w:val="nil"/>
                <w:right w:val="nil"/>
                <w:between w:val="nil"/>
              </w:pBdr>
              <w:spacing w:before="60" w:after="60" w:line="360" w:lineRule="auto"/>
              <w:ind w:left="425"/>
              <w:rPr>
                <w:b/>
                <w:sz w:val="22"/>
                <w:szCs w:val="22"/>
              </w:rPr>
            </w:pPr>
            <w:r w:rsidRPr="00E646DC">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77777777" w:rsidR="00CA471C" w:rsidRPr="00E646DC" w:rsidRDefault="004D046C" w:rsidP="000F669E">
            <w:pPr>
              <w:widowControl w:val="0"/>
              <w:pBdr>
                <w:top w:val="nil"/>
                <w:left w:val="nil"/>
                <w:bottom w:val="nil"/>
                <w:right w:val="nil"/>
                <w:between w:val="nil"/>
              </w:pBdr>
              <w:spacing w:before="60" w:after="60" w:line="360" w:lineRule="auto"/>
              <w:rPr>
                <w:b/>
                <w:sz w:val="22"/>
                <w:szCs w:val="22"/>
                <w:lang w:val="en-AU"/>
              </w:rPr>
            </w:pPr>
            <w:r w:rsidRPr="00E646DC">
              <w:rPr>
                <w:b/>
                <w:sz w:val="22"/>
                <w:szCs w:val="22"/>
                <w:lang w:val="en-AU"/>
              </w:rPr>
              <w:t>: ĐINH MẠNH HOÀNG</w:t>
            </w:r>
          </w:p>
        </w:tc>
      </w:tr>
      <w:tr w:rsidR="00CA471C" w:rsidRPr="00E646DC" w14:paraId="110E687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A471C" w:rsidRPr="00E646DC" w:rsidRDefault="005E422C" w:rsidP="000F669E">
            <w:pPr>
              <w:widowControl w:val="0"/>
              <w:pBdr>
                <w:top w:val="nil"/>
                <w:left w:val="nil"/>
                <w:bottom w:val="nil"/>
                <w:right w:val="nil"/>
                <w:between w:val="nil"/>
              </w:pBdr>
              <w:spacing w:before="60" w:after="60" w:line="360" w:lineRule="auto"/>
              <w:ind w:left="425"/>
              <w:rPr>
                <w:b/>
                <w:sz w:val="22"/>
                <w:szCs w:val="22"/>
              </w:rPr>
            </w:pPr>
            <w:r w:rsidRPr="00E646DC">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77777777" w:rsidR="00CA471C" w:rsidRPr="00E646DC" w:rsidRDefault="005E422C" w:rsidP="000F669E">
            <w:pPr>
              <w:widowControl w:val="0"/>
              <w:pBdr>
                <w:top w:val="nil"/>
                <w:left w:val="nil"/>
                <w:bottom w:val="nil"/>
                <w:right w:val="nil"/>
                <w:between w:val="nil"/>
              </w:pBdr>
              <w:spacing w:before="60" w:after="60" w:line="360" w:lineRule="auto"/>
              <w:rPr>
                <w:b/>
                <w:sz w:val="22"/>
                <w:szCs w:val="22"/>
                <w:lang w:val="en-AU"/>
              </w:rPr>
            </w:pPr>
            <w:r w:rsidRPr="00E646DC">
              <w:rPr>
                <w:b/>
                <w:sz w:val="22"/>
                <w:szCs w:val="22"/>
              </w:rPr>
              <w:t>:</w:t>
            </w:r>
            <w:r w:rsidR="004D046C" w:rsidRPr="00E646DC">
              <w:rPr>
                <w:b/>
                <w:sz w:val="22"/>
                <w:szCs w:val="22"/>
                <w:lang w:val="en-AU"/>
              </w:rPr>
              <w:t xml:space="preserve"> D20HTTT02</w:t>
            </w:r>
          </w:p>
        </w:tc>
      </w:tr>
      <w:tr w:rsidR="00CA471C" w:rsidRPr="00E646DC" w14:paraId="310105E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A471C" w:rsidRPr="00E646DC"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E646DC">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77777777" w:rsidR="00CA471C" w:rsidRPr="00E646DC" w:rsidRDefault="00852F83" w:rsidP="000F669E">
            <w:pPr>
              <w:widowControl w:val="0"/>
              <w:pBdr>
                <w:top w:val="nil"/>
                <w:left w:val="nil"/>
                <w:bottom w:val="nil"/>
                <w:right w:val="nil"/>
                <w:between w:val="nil"/>
              </w:pBdr>
              <w:spacing w:before="60" w:after="60" w:line="360" w:lineRule="auto"/>
              <w:rPr>
                <w:b/>
                <w:sz w:val="22"/>
                <w:szCs w:val="22"/>
                <w:lang w:val="en-US"/>
              </w:rPr>
            </w:pPr>
            <w:r w:rsidRPr="00E646DC">
              <w:rPr>
                <w:b/>
                <w:sz w:val="22"/>
                <w:szCs w:val="22"/>
              </w:rPr>
              <w:t xml:space="preserve">: </w:t>
            </w:r>
            <w:r w:rsidR="004D046C" w:rsidRPr="00E646DC">
              <w:rPr>
                <w:b/>
                <w:sz w:val="22"/>
                <w:szCs w:val="22"/>
                <w:lang w:val="en-US"/>
              </w:rPr>
              <w:t>B20DCCN271</w:t>
            </w:r>
          </w:p>
        </w:tc>
      </w:tr>
      <w:tr w:rsidR="00CA471C" w:rsidRPr="00E646DC" w14:paraId="64840B00"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A471C" w:rsidRPr="00E646DC" w:rsidRDefault="005E422C" w:rsidP="000F669E">
            <w:pPr>
              <w:widowControl w:val="0"/>
              <w:pBdr>
                <w:top w:val="nil"/>
                <w:left w:val="nil"/>
                <w:bottom w:val="nil"/>
                <w:right w:val="nil"/>
                <w:between w:val="nil"/>
              </w:pBdr>
              <w:spacing w:before="60" w:after="60" w:line="360" w:lineRule="auto"/>
              <w:ind w:left="425"/>
              <w:rPr>
                <w:b/>
                <w:sz w:val="22"/>
                <w:szCs w:val="22"/>
              </w:rPr>
            </w:pPr>
            <w:r w:rsidRPr="00E646DC">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A471C" w:rsidRPr="00E646DC" w:rsidRDefault="005E422C" w:rsidP="000F669E">
            <w:pPr>
              <w:widowControl w:val="0"/>
              <w:pBdr>
                <w:top w:val="nil"/>
                <w:left w:val="nil"/>
                <w:bottom w:val="nil"/>
                <w:right w:val="nil"/>
                <w:between w:val="nil"/>
              </w:pBdr>
              <w:spacing w:before="60" w:after="60" w:line="360" w:lineRule="auto"/>
              <w:rPr>
                <w:b/>
                <w:sz w:val="22"/>
                <w:szCs w:val="22"/>
              </w:rPr>
            </w:pPr>
            <w:r w:rsidRPr="00E646DC">
              <w:rPr>
                <w:b/>
                <w:sz w:val="22"/>
                <w:szCs w:val="22"/>
              </w:rPr>
              <w:t>: ĐẠI HỌC CHÍNH QUY</w:t>
            </w:r>
          </w:p>
        </w:tc>
      </w:tr>
    </w:tbl>
    <w:p w14:paraId="38A6E295" w14:textId="77777777" w:rsidR="00CA471C" w:rsidRPr="00E646DC" w:rsidRDefault="005E422C" w:rsidP="000F669E">
      <w:pPr>
        <w:tabs>
          <w:tab w:val="center" w:pos="4320"/>
        </w:tabs>
        <w:spacing w:before="60" w:after="60" w:line="360" w:lineRule="auto"/>
        <w:ind w:right="-51"/>
        <w:jc w:val="center"/>
        <w:rPr>
          <w:b/>
        </w:rPr>
      </w:pPr>
      <w:r w:rsidRPr="00E646DC">
        <w:rPr>
          <w:b/>
        </w:rPr>
        <w:t xml:space="preserve">          </w:t>
      </w:r>
    </w:p>
    <w:p w14:paraId="754F30F6" w14:textId="77777777" w:rsidR="00CA471C" w:rsidRPr="00E646DC" w:rsidRDefault="00CA471C" w:rsidP="000F669E">
      <w:pPr>
        <w:tabs>
          <w:tab w:val="center" w:pos="4320"/>
        </w:tabs>
        <w:spacing w:before="60" w:after="60" w:line="360" w:lineRule="auto"/>
        <w:ind w:right="-51"/>
        <w:jc w:val="center"/>
        <w:rPr>
          <w:b/>
          <w:i/>
          <w:sz w:val="16"/>
        </w:rPr>
      </w:pPr>
    </w:p>
    <w:p w14:paraId="7A164E77" w14:textId="77777777" w:rsidR="00CA471C" w:rsidRPr="00E646DC" w:rsidRDefault="00852F83" w:rsidP="000F669E">
      <w:pPr>
        <w:tabs>
          <w:tab w:val="center" w:pos="4320"/>
        </w:tabs>
        <w:spacing w:before="60" w:after="60" w:line="360" w:lineRule="auto"/>
        <w:ind w:right="-51"/>
        <w:jc w:val="center"/>
        <w:rPr>
          <w:b/>
          <w:lang w:val="en-AU"/>
        </w:rPr>
      </w:pPr>
      <w:r w:rsidRPr="00E646DC">
        <w:rPr>
          <w:b/>
          <w:i/>
        </w:rPr>
        <w:t xml:space="preserve">Hà Nội, tháng </w:t>
      </w:r>
      <w:r w:rsidR="006C4E88" w:rsidRPr="00E646DC">
        <w:rPr>
          <w:b/>
          <w:i/>
          <w:lang w:val="en-US"/>
        </w:rPr>
        <w:t>12</w:t>
      </w:r>
      <w:r w:rsidRPr="00E646DC">
        <w:rPr>
          <w:b/>
          <w:i/>
        </w:rPr>
        <w:t xml:space="preserve"> năm 20</w:t>
      </w:r>
      <w:r w:rsidR="006C4E88" w:rsidRPr="00E646DC">
        <w:rPr>
          <w:b/>
          <w:i/>
          <w:lang w:val="en-AU"/>
        </w:rPr>
        <w:t>24</w:t>
      </w:r>
    </w:p>
    <w:p w14:paraId="44CD2A3C" w14:textId="77777777" w:rsidR="000319E7" w:rsidRPr="00E646DC" w:rsidRDefault="000319E7" w:rsidP="000F669E">
      <w:pPr>
        <w:spacing w:before="60" w:after="60" w:line="360" w:lineRule="auto"/>
        <w:jc w:val="center"/>
        <w:rPr>
          <w:b/>
          <w:sz w:val="26"/>
          <w:szCs w:val="26"/>
        </w:rPr>
        <w:sectPr w:rsidR="000319E7" w:rsidRPr="00E646DC" w:rsidSect="000319E7">
          <w:footerReference w:type="default" r:id="rId10"/>
          <w:pgSz w:w="11909" w:h="16834"/>
          <w:pgMar w:top="1134" w:right="1134" w:bottom="1134" w:left="1701" w:header="720" w:footer="720" w:gutter="0"/>
          <w:pgNumType w:start="1"/>
          <w:cols w:space="720"/>
          <w:docGrid w:linePitch="299"/>
        </w:sectPr>
      </w:pPr>
    </w:p>
    <w:p w14:paraId="0DDA1525" w14:textId="77777777" w:rsidR="00CA471C" w:rsidRPr="00E646DC" w:rsidRDefault="005E422C" w:rsidP="000F669E">
      <w:pPr>
        <w:pStyle w:val="Heading1"/>
        <w:spacing w:line="360" w:lineRule="auto"/>
        <w:rPr>
          <w:b w:val="0"/>
          <w:sz w:val="30"/>
        </w:rPr>
      </w:pPr>
      <w:bookmarkStart w:id="5" w:name="_Toc186275489"/>
      <w:r w:rsidRPr="00E646DC">
        <w:rPr>
          <w:sz w:val="30"/>
        </w:rPr>
        <w:lastRenderedPageBreak/>
        <w:t>LỜI CẢM ƠN</w:t>
      </w:r>
      <w:bookmarkEnd w:id="5"/>
    </w:p>
    <w:p w14:paraId="0269DBA6" w14:textId="77777777" w:rsidR="00CA471C" w:rsidRPr="00E646DC" w:rsidRDefault="005E422C" w:rsidP="000F669E">
      <w:pPr>
        <w:spacing w:before="60" w:after="60" w:line="360" w:lineRule="auto"/>
        <w:ind w:firstLine="720"/>
        <w:jc w:val="both"/>
        <w:rPr>
          <w:sz w:val="26"/>
          <w:szCs w:val="26"/>
        </w:rPr>
      </w:pPr>
      <w:r w:rsidRPr="00E646DC">
        <w:rPr>
          <w:sz w:val="26"/>
          <w:szCs w:val="26"/>
        </w:rPr>
        <w:t xml:space="preserve">Lời đầu tiên, em xin gửi lời cảm ơn chân thành và sâu sắc tới </w:t>
      </w:r>
      <w:r w:rsidR="00852F83" w:rsidRPr="00E646DC">
        <w:rPr>
          <w:sz w:val="26"/>
          <w:szCs w:val="26"/>
          <w:lang w:val="en-US"/>
        </w:rPr>
        <w:t>thầy</w:t>
      </w:r>
      <w:r w:rsidR="00F10A4E" w:rsidRPr="00E646DC">
        <w:rPr>
          <w:sz w:val="26"/>
          <w:szCs w:val="26"/>
        </w:rPr>
        <w:t xml:space="preserve"> T</w:t>
      </w:r>
      <w:r w:rsidR="00F10A4E" w:rsidRPr="00E646DC">
        <w:rPr>
          <w:sz w:val="26"/>
          <w:szCs w:val="26"/>
          <w:lang w:val="en-US"/>
        </w:rPr>
        <w:t>S</w:t>
      </w:r>
      <w:r w:rsidRPr="00E646DC">
        <w:rPr>
          <w:sz w:val="26"/>
          <w:szCs w:val="26"/>
        </w:rPr>
        <w:t xml:space="preserve">. </w:t>
      </w:r>
      <w:r w:rsidR="00852F83" w:rsidRPr="00E646DC">
        <w:rPr>
          <w:sz w:val="26"/>
          <w:szCs w:val="26"/>
          <w:lang w:val="en-US"/>
        </w:rPr>
        <w:t>Nguyễn Tất Thắng</w:t>
      </w:r>
      <w:r w:rsidRPr="00E646DC">
        <w:rPr>
          <w:sz w:val="26"/>
          <w:szCs w:val="26"/>
        </w:rPr>
        <w:t>, người đã trực tiếp hướng dẫ</w:t>
      </w:r>
      <w:r w:rsidR="001D5CBB" w:rsidRPr="00E646DC">
        <w:rPr>
          <w:sz w:val="26"/>
          <w:szCs w:val="26"/>
          <w:lang w:val="en-AU"/>
        </w:rPr>
        <w:t>n, tận tình chỉ bảo và chia sẻ những ý kiến, kinh nghiệp quý báu trong suốt quá trình thực hiện đồ án tốt nghiệp của em</w:t>
      </w:r>
      <w:r w:rsidRPr="00E646DC">
        <w:rPr>
          <w:sz w:val="26"/>
          <w:szCs w:val="26"/>
        </w:rPr>
        <w:t>.</w:t>
      </w:r>
    </w:p>
    <w:p w14:paraId="321C336A" w14:textId="77777777" w:rsidR="00CA471C" w:rsidRPr="00E646DC" w:rsidRDefault="001D5CBB" w:rsidP="000F669E">
      <w:pPr>
        <w:spacing w:before="60" w:after="60" w:line="360" w:lineRule="auto"/>
        <w:ind w:firstLine="720"/>
        <w:jc w:val="both"/>
        <w:rPr>
          <w:sz w:val="26"/>
          <w:szCs w:val="26"/>
          <w:lang w:val="en-AU"/>
        </w:rPr>
      </w:pPr>
      <w:r w:rsidRPr="00E646DC">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A471C" w:rsidRPr="00E646DC" w:rsidRDefault="005E422C" w:rsidP="000F669E">
      <w:pPr>
        <w:spacing w:before="60" w:after="60" w:line="360" w:lineRule="auto"/>
        <w:ind w:firstLine="720"/>
        <w:jc w:val="both"/>
        <w:rPr>
          <w:sz w:val="26"/>
          <w:szCs w:val="26"/>
        </w:rPr>
      </w:pPr>
      <w:r w:rsidRPr="00E646DC">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A471C" w:rsidRPr="00E646DC" w:rsidRDefault="005E422C" w:rsidP="000F669E">
      <w:pPr>
        <w:spacing w:before="60" w:after="60" w:line="360" w:lineRule="auto"/>
        <w:ind w:firstLine="720"/>
        <w:jc w:val="both"/>
        <w:rPr>
          <w:sz w:val="26"/>
          <w:szCs w:val="26"/>
        </w:rPr>
      </w:pPr>
      <w:r w:rsidRPr="00E646DC">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E646DC">
        <w:rPr>
          <w:sz w:val="26"/>
          <w:szCs w:val="26"/>
          <w:lang w:val="en-AU"/>
        </w:rPr>
        <w:t>, dạt được nhiều thành công trong sự nghiệp và</w:t>
      </w:r>
      <w:r w:rsidRPr="00E646DC">
        <w:rPr>
          <w:sz w:val="26"/>
          <w:szCs w:val="26"/>
        </w:rPr>
        <w:t xml:space="preserve"> trong cuộc sống.</w:t>
      </w:r>
    </w:p>
    <w:p w14:paraId="365E2EF8" w14:textId="77777777" w:rsidR="00CA471C" w:rsidRPr="00E646DC" w:rsidRDefault="005E422C" w:rsidP="000F669E">
      <w:pPr>
        <w:spacing w:before="60" w:after="60" w:line="360" w:lineRule="auto"/>
        <w:ind w:firstLine="720"/>
        <w:rPr>
          <w:i/>
          <w:sz w:val="26"/>
          <w:szCs w:val="26"/>
        </w:rPr>
      </w:pPr>
      <w:r w:rsidRPr="00E646DC">
        <w:rPr>
          <w:i/>
          <w:sz w:val="26"/>
          <w:szCs w:val="26"/>
        </w:rPr>
        <w:t>Em xin chân thành cảm ơn!</w:t>
      </w:r>
    </w:p>
    <w:p w14:paraId="563CAC25" w14:textId="77777777" w:rsidR="00CA471C" w:rsidRPr="00E646DC" w:rsidRDefault="00CA471C" w:rsidP="000F669E">
      <w:pPr>
        <w:spacing w:before="60" w:after="60" w:line="360" w:lineRule="auto"/>
        <w:ind w:firstLine="720"/>
        <w:rPr>
          <w:sz w:val="26"/>
          <w:szCs w:val="26"/>
        </w:rPr>
      </w:pPr>
    </w:p>
    <w:p w14:paraId="70A4EF4A" w14:textId="77777777" w:rsidR="00CA471C" w:rsidRPr="00E646DC" w:rsidRDefault="00CA471C" w:rsidP="000F669E">
      <w:pPr>
        <w:spacing w:before="60" w:after="60" w:line="360" w:lineRule="auto"/>
        <w:ind w:firstLine="720"/>
        <w:rPr>
          <w:i/>
          <w:sz w:val="26"/>
          <w:szCs w:val="26"/>
        </w:rPr>
      </w:pPr>
    </w:p>
    <w:p w14:paraId="027CE0A6" w14:textId="77777777" w:rsidR="00CA471C" w:rsidRPr="00E646DC" w:rsidRDefault="00CA471C" w:rsidP="000F669E">
      <w:pPr>
        <w:spacing w:before="60" w:after="60" w:line="360" w:lineRule="auto"/>
        <w:ind w:firstLine="720"/>
        <w:rPr>
          <w:i/>
          <w:sz w:val="26"/>
          <w:szCs w:val="26"/>
        </w:rPr>
      </w:pPr>
    </w:p>
    <w:p w14:paraId="0BC2F00A" w14:textId="77777777" w:rsidR="00CA471C" w:rsidRPr="00E646DC" w:rsidRDefault="005E422C" w:rsidP="000F669E">
      <w:pPr>
        <w:spacing w:before="60" w:after="60" w:line="360" w:lineRule="auto"/>
        <w:ind w:firstLine="720"/>
        <w:jc w:val="right"/>
        <w:rPr>
          <w:i/>
          <w:sz w:val="26"/>
          <w:szCs w:val="26"/>
        </w:rPr>
      </w:pPr>
      <w:r w:rsidRPr="00E646DC">
        <w:rPr>
          <w:i/>
          <w:sz w:val="26"/>
          <w:szCs w:val="26"/>
        </w:rPr>
        <w:t xml:space="preserve">Hà Nội, tháng </w:t>
      </w:r>
      <w:r w:rsidR="00AE3FF2" w:rsidRPr="00E646DC">
        <w:rPr>
          <w:i/>
          <w:sz w:val="26"/>
          <w:szCs w:val="26"/>
          <w:lang w:val="en-US"/>
        </w:rPr>
        <w:t>12</w:t>
      </w:r>
      <w:r w:rsidR="00852F83" w:rsidRPr="00E646DC">
        <w:rPr>
          <w:i/>
          <w:sz w:val="26"/>
          <w:szCs w:val="26"/>
        </w:rPr>
        <w:t xml:space="preserve"> năm </w:t>
      </w:r>
      <w:r w:rsidR="00AE3FF2" w:rsidRPr="00E646DC">
        <w:rPr>
          <w:i/>
          <w:sz w:val="26"/>
          <w:szCs w:val="26"/>
          <w:lang w:val="en-US"/>
        </w:rPr>
        <w:t>2024</w:t>
      </w:r>
      <w:r w:rsidRPr="00E646DC">
        <w:rPr>
          <w:i/>
          <w:sz w:val="26"/>
          <w:szCs w:val="26"/>
        </w:rPr>
        <w:t xml:space="preserve"> </w:t>
      </w:r>
    </w:p>
    <w:p w14:paraId="507F57CC" w14:textId="77777777" w:rsidR="00CA471C" w:rsidRPr="00E646DC" w:rsidRDefault="005E422C" w:rsidP="000F669E">
      <w:pPr>
        <w:spacing w:before="60" w:after="60" w:line="360" w:lineRule="auto"/>
        <w:ind w:right="384" w:firstLine="720"/>
        <w:jc w:val="right"/>
        <w:rPr>
          <w:sz w:val="26"/>
          <w:szCs w:val="26"/>
        </w:rPr>
      </w:pPr>
      <w:r w:rsidRPr="00E646DC">
        <w:rPr>
          <w:sz w:val="26"/>
          <w:szCs w:val="26"/>
        </w:rPr>
        <w:t>Sinh viên thực hiện</w:t>
      </w:r>
    </w:p>
    <w:p w14:paraId="4058055E" w14:textId="77777777" w:rsidR="00CA471C" w:rsidRPr="00E646DC" w:rsidRDefault="006C4E88" w:rsidP="000F669E">
      <w:pPr>
        <w:spacing w:before="60" w:after="60" w:line="360" w:lineRule="auto"/>
        <w:ind w:right="242" w:firstLine="720"/>
        <w:jc w:val="right"/>
        <w:rPr>
          <w:b/>
          <w:sz w:val="26"/>
          <w:szCs w:val="26"/>
          <w:lang w:val="en-US"/>
        </w:rPr>
      </w:pPr>
      <w:r w:rsidRPr="00E646DC">
        <w:rPr>
          <w:b/>
          <w:sz w:val="26"/>
          <w:szCs w:val="26"/>
          <w:lang w:val="en-US"/>
        </w:rPr>
        <w:t>Hoàng</w:t>
      </w:r>
    </w:p>
    <w:p w14:paraId="0BD2B0A8" w14:textId="77777777" w:rsidR="006C4E88" w:rsidRPr="00E646DC" w:rsidRDefault="006C4E88" w:rsidP="000F669E">
      <w:pPr>
        <w:spacing w:before="60" w:after="60" w:line="360" w:lineRule="auto"/>
        <w:ind w:right="242" w:firstLine="720"/>
        <w:jc w:val="right"/>
        <w:rPr>
          <w:lang w:val="en-US"/>
        </w:rPr>
      </w:pPr>
      <w:r w:rsidRPr="00E646DC">
        <w:rPr>
          <w:b/>
          <w:sz w:val="26"/>
          <w:szCs w:val="26"/>
          <w:lang w:val="en-US"/>
        </w:rPr>
        <w:t>Đinh Mạnh Hoàng</w:t>
      </w:r>
    </w:p>
    <w:p w14:paraId="2CCFD7C7" w14:textId="77777777" w:rsidR="00CA471C" w:rsidRPr="00E646DC" w:rsidRDefault="005E422C" w:rsidP="000F669E">
      <w:pPr>
        <w:spacing w:before="60" w:after="60" w:line="360" w:lineRule="auto"/>
        <w:rPr>
          <w:b/>
        </w:rPr>
      </w:pPr>
      <w:r w:rsidRPr="00E646DC">
        <w:br w:type="page"/>
      </w:r>
    </w:p>
    <w:p w14:paraId="3C95B05B" w14:textId="77777777" w:rsidR="00CA471C" w:rsidRPr="00E646DC" w:rsidRDefault="005E422C" w:rsidP="000F669E">
      <w:pPr>
        <w:pStyle w:val="Heading1"/>
        <w:spacing w:line="360" w:lineRule="auto"/>
        <w:rPr>
          <w:b w:val="0"/>
          <w:sz w:val="30"/>
        </w:rPr>
      </w:pPr>
      <w:bookmarkStart w:id="6" w:name="_Toc186275490"/>
      <w:r w:rsidRPr="00E646DC">
        <w:rPr>
          <w:sz w:val="30"/>
        </w:rPr>
        <w:lastRenderedPageBreak/>
        <w:t>NHẬN XÉT, ĐÁNH GIÁ, CHO ĐIỂM</w:t>
      </w:r>
      <w:bookmarkEnd w:id="6"/>
      <w:r w:rsidRPr="00E646DC">
        <w:rPr>
          <w:sz w:val="30"/>
        </w:rPr>
        <w:t xml:space="preserve"> </w:t>
      </w:r>
    </w:p>
    <w:p w14:paraId="559B5C56" w14:textId="77777777" w:rsidR="00CA471C" w:rsidRPr="00E646DC" w:rsidRDefault="005E422C" w:rsidP="000F669E">
      <w:pPr>
        <w:spacing w:before="60" w:after="60" w:line="360" w:lineRule="auto"/>
        <w:jc w:val="center"/>
        <w:rPr>
          <w:b/>
          <w:sz w:val="26"/>
          <w:szCs w:val="26"/>
        </w:rPr>
      </w:pPr>
      <w:r w:rsidRPr="00E646DC">
        <w:rPr>
          <w:b/>
          <w:sz w:val="26"/>
          <w:szCs w:val="26"/>
        </w:rPr>
        <w:t>(Của người hướng dẫn)</w:t>
      </w:r>
    </w:p>
    <w:p w14:paraId="443241CF" w14:textId="77777777" w:rsidR="00CA471C" w:rsidRPr="00E646DC" w:rsidRDefault="005E422C" w:rsidP="000F669E">
      <w:pPr>
        <w:spacing w:before="60" w:after="60" w:line="360" w:lineRule="auto"/>
        <w:jc w:val="center"/>
        <w:rPr>
          <w:sz w:val="26"/>
          <w:szCs w:val="26"/>
        </w:rPr>
      </w:pPr>
      <w:r w:rsidRPr="00E646DC">
        <w:rPr>
          <w:sz w:val="26"/>
          <w:szCs w:val="26"/>
        </w:rPr>
        <w:t>………………………………………………………………………………………………………………………………………………………………………………………………………………………………………………………………………………………………………………………………………………………………………………………………………………………………………………………………………………………………………………………………………………………………………………………………………………………………………………………………………………………………………………………………………………………………………………………………………………………………………………………………………………………………………………………………………………………………………………………………………………………………………………………………………………………………………………………………………………………………………………………………………………………………………………………………………………………………………………………………………………………………………………………………………………………………………………………………………………………………………………………………………………………………………………………………………………………………………………………………………………………………………………………………………………………………………………………………………………………………………………………………………………………………………………………………………………………………………………</w:t>
      </w:r>
    </w:p>
    <w:p w14:paraId="5713719F" w14:textId="77777777" w:rsidR="00CA471C" w:rsidRPr="00E646DC" w:rsidRDefault="005E422C" w:rsidP="000F669E">
      <w:pPr>
        <w:spacing w:before="60" w:after="60" w:line="360" w:lineRule="auto"/>
        <w:jc w:val="center"/>
        <w:rPr>
          <w:b/>
          <w:sz w:val="26"/>
          <w:szCs w:val="26"/>
        </w:rPr>
      </w:pPr>
      <w:r w:rsidRPr="00E646DC">
        <w:rPr>
          <w:b/>
          <w:sz w:val="26"/>
          <w:szCs w:val="26"/>
        </w:rPr>
        <w:t>Điểm:</w:t>
      </w:r>
      <w:r w:rsidRPr="00E646DC">
        <w:rPr>
          <w:sz w:val="26"/>
          <w:szCs w:val="26"/>
        </w:rPr>
        <w:t>……………………</w:t>
      </w:r>
      <w:r w:rsidRPr="00E646DC">
        <w:rPr>
          <w:b/>
          <w:sz w:val="26"/>
          <w:szCs w:val="26"/>
        </w:rPr>
        <w:t xml:space="preserve"> (bằng chữ: </w:t>
      </w:r>
      <w:r w:rsidRPr="00E646DC">
        <w:rPr>
          <w:sz w:val="26"/>
          <w:szCs w:val="26"/>
        </w:rPr>
        <w:t>……………………………………</w:t>
      </w:r>
      <w:r w:rsidRPr="00E646DC">
        <w:rPr>
          <w:b/>
          <w:sz w:val="26"/>
          <w:szCs w:val="26"/>
        </w:rPr>
        <w:t>)</w:t>
      </w:r>
    </w:p>
    <w:p w14:paraId="1FFACF49" w14:textId="77777777" w:rsidR="00CA471C" w:rsidRPr="00E646DC" w:rsidRDefault="005E422C" w:rsidP="000F669E">
      <w:pPr>
        <w:spacing w:before="60" w:after="60" w:line="360" w:lineRule="auto"/>
        <w:jc w:val="center"/>
        <w:rPr>
          <w:sz w:val="26"/>
          <w:szCs w:val="26"/>
        </w:rPr>
      </w:pPr>
      <w:r w:rsidRPr="00E646DC">
        <w:rPr>
          <w:b/>
          <w:sz w:val="26"/>
          <w:szCs w:val="26"/>
        </w:rPr>
        <w:t xml:space="preserve">Đồng ý/Không đồng ý </w:t>
      </w:r>
      <w:r w:rsidRPr="00E646DC">
        <w:rPr>
          <w:sz w:val="26"/>
          <w:szCs w:val="26"/>
        </w:rPr>
        <w:t>cho sinh viên bảo vệ trước hội đồng chấm đồ án tốt nghiệp?</w:t>
      </w:r>
    </w:p>
    <w:p w14:paraId="73EED3EC" w14:textId="77777777" w:rsidR="00CA471C" w:rsidRPr="00E646DC" w:rsidRDefault="005E422C" w:rsidP="000F669E">
      <w:pPr>
        <w:spacing w:before="60" w:after="60" w:line="360" w:lineRule="auto"/>
        <w:jc w:val="right"/>
        <w:rPr>
          <w:b/>
          <w:sz w:val="26"/>
          <w:szCs w:val="26"/>
          <w:lang w:val="en-US"/>
        </w:rPr>
      </w:pPr>
      <w:r w:rsidRPr="00E646DC">
        <w:rPr>
          <w:sz w:val="26"/>
          <w:szCs w:val="26"/>
        </w:rPr>
        <w:t>…………………….</w:t>
      </w:r>
      <w:r w:rsidRPr="00E646DC">
        <w:rPr>
          <w:b/>
          <w:sz w:val="26"/>
          <w:szCs w:val="26"/>
        </w:rPr>
        <w:t>, ngày</w:t>
      </w:r>
      <w:r w:rsidRPr="00E646DC">
        <w:rPr>
          <w:sz w:val="26"/>
          <w:szCs w:val="26"/>
        </w:rPr>
        <w:t>…....</w:t>
      </w:r>
      <w:r w:rsidRPr="00E646DC">
        <w:rPr>
          <w:b/>
          <w:sz w:val="26"/>
          <w:szCs w:val="26"/>
        </w:rPr>
        <w:t xml:space="preserve"> tháng</w:t>
      </w:r>
      <w:r w:rsidRPr="00E646DC">
        <w:rPr>
          <w:sz w:val="26"/>
          <w:szCs w:val="26"/>
        </w:rPr>
        <w:t>….....</w:t>
      </w:r>
      <w:r w:rsidRPr="00E646DC">
        <w:rPr>
          <w:b/>
          <w:sz w:val="26"/>
          <w:szCs w:val="26"/>
        </w:rPr>
        <w:t xml:space="preserve"> năm 202</w:t>
      </w:r>
      <w:r w:rsidR="00930D7E" w:rsidRPr="00E646DC">
        <w:rPr>
          <w:b/>
          <w:sz w:val="26"/>
          <w:szCs w:val="26"/>
          <w:lang w:val="en-US"/>
        </w:rPr>
        <w:t>…</w:t>
      </w:r>
    </w:p>
    <w:p w14:paraId="2C44EB9D" w14:textId="77777777" w:rsidR="00CA471C" w:rsidRPr="00E646DC" w:rsidRDefault="005E422C" w:rsidP="000F669E">
      <w:pPr>
        <w:spacing w:before="60" w:after="60" w:line="360" w:lineRule="auto"/>
        <w:ind w:left="4320"/>
        <w:rPr>
          <w:b/>
          <w:sz w:val="26"/>
          <w:szCs w:val="26"/>
        </w:rPr>
      </w:pPr>
      <w:r w:rsidRPr="00E646DC">
        <w:rPr>
          <w:b/>
          <w:sz w:val="26"/>
          <w:szCs w:val="26"/>
        </w:rPr>
        <w:t>CÁN BỘ GIẢNG VIÊN HƯỚNG DẪN</w:t>
      </w:r>
    </w:p>
    <w:p w14:paraId="6B0FA8A5" w14:textId="77777777" w:rsidR="00CA471C" w:rsidRPr="00E646DC" w:rsidRDefault="005E422C" w:rsidP="000F669E">
      <w:pPr>
        <w:spacing w:before="60" w:after="60" w:line="360" w:lineRule="auto"/>
        <w:jc w:val="center"/>
        <w:rPr>
          <w:b/>
        </w:rPr>
      </w:pPr>
      <w:r w:rsidRPr="00E646DC">
        <w:br w:type="page"/>
      </w:r>
    </w:p>
    <w:p w14:paraId="52C5AE23" w14:textId="77777777" w:rsidR="00CA471C" w:rsidRPr="00E646DC" w:rsidRDefault="005E422C" w:rsidP="000F669E">
      <w:pPr>
        <w:pStyle w:val="Heading1"/>
        <w:spacing w:line="360" w:lineRule="auto"/>
        <w:rPr>
          <w:b w:val="0"/>
          <w:sz w:val="30"/>
        </w:rPr>
      </w:pPr>
      <w:bookmarkStart w:id="7" w:name="_Toc186275491"/>
      <w:r w:rsidRPr="00E646DC">
        <w:rPr>
          <w:sz w:val="30"/>
        </w:rPr>
        <w:lastRenderedPageBreak/>
        <w:t>NHẬN XÉT, ĐÁNH GIÁ, CHO ĐIỂM</w:t>
      </w:r>
      <w:bookmarkEnd w:id="7"/>
      <w:r w:rsidRPr="00E646DC">
        <w:rPr>
          <w:sz w:val="30"/>
        </w:rPr>
        <w:t xml:space="preserve"> </w:t>
      </w:r>
    </w:p>
    <w:p w14:paraId="04B659A6" w14:textId="77777777" w:rsidR="00CA471C" w:rsidRPr="00E646DC" w:rsidRDefault="005E422C" w:rsidP="000F669E">
      <w:pPr>
        <w:spacing w:before="60" w:after="60" w:line="360" w:lineRule="auto"/>
        <w:jc w:val="center"/>
        <w:rPr>
          <w:b/>
          <w:sz w:val="26"/>
          <w:szCs w:val="26"/>
        </w:rPr>
      </w:pPr>
      <w:r w:rsidRPr="00E646DC">
        <w:rPr>
          <w:b/>
          <w:sz w:val="26"/>
          <w:szCs w:val="26"/>
        </w:rPr>
        <w:t>(Của giáo viên phản biện)</w:t>
      </w:r>
    </w:p>
    <w:p w14:paraId="6299DC1E" w14:textId="77777777" w:rsidR="00CA471C" w:rsidRPr="00E646DC" w:rsidRDefault="005E422C" w:rsidP="000F669E">
      <w:pPr>
        <w:spacing w:before="60" w:after="60" w:line="360" w:lineRule="auto"/>
        <w:jc w:val="center"/>
        <w:rPr>
          <w:sz w:val="26"/>
          <w:szCs w:val="26"/>
        </w:rPr>
      </w:pPr>
      <w:r w:rsidRPr="00E646DC">
        <w:rPr>
          <w:sz w:val="26"/>
          <w:szCs w:val="26"/>
        </w:rPr>
        <w:t>………………………………………………………………………………………………………………………………………………………………………………………………………………………………………………………………………………………………………………………………………………………………………………………………………………………………………………………………………………………………………………………………………………………………………………………………………………………………………………………………………………………………………………………………………………………………………………………………………………………………………………………………………………………………………………………………………………………………………………………………………………………………………………………………………………………………………………………………………………………………………………………………………………………………………………………………………………………………………………………………………………………………………………………………………………………………………………………………………………………………………………………………………………………………………………………………………………………………………………………………………………………………………………………………………………………………………………………………………………………………………………………………………………………</w:t>
      </w:r>
    </w:p>
    <w:p w14:paraId="439E482F" w14:textId="77777777" w:rsidR="00CA471C" w:rsidRPr="00E646DC" w:rsidRDefault="005E422C" w:rsidP="000F669E">
      <w:pPr>
        <w:spacing w:before="60" w:after="60" w:line="360" w:lineRule="auto"/>
        <w:jc w:val="center"/>
        <w:rPr>
          <w:b/>
          <w:sz w:val="26"/>
          <w:szCs w:val="26"/>
        </w:rPr>
      </w:pPr>
      <w:r w:rsidRPr="00E646DC">
        <w:rPr>
          <w:b/>
          <w:sz w:val="26"/>
          <w:szCs w:val="26"/>
        </w:rPr>
        <w:t>Điểm:</w:t>
      </w:r>
      <w:r w:rsidRPr="00E646DC">
        <w:rPr>
          <w:sz w:val="26"/>
          <w:szCs w:val="26"/>
        </w:rPr>
        <w:t>……………………</w:t>
      </w:r>
      <w:r w:rsidRPr="00E646DC">
        <w:rPr>
          <w:b/>
          <w:sz w:val="26"/>
          <w:szCs w:val="26"/>
        </w:rPr>
        <w:t xml:space="preserve"> (bằng chữ: </w:t>
      </w:r>
      <w:r w:rsidRPr="00E646DC">
        <w:rPr>
          <w:sz w:val="26"/>
          <w:szCs w:val="26"/>
        </w:rPr>
        <w:t>……………………………………</w:t>
      </w:r>
      <w:r w:rsidRPr="00E646DC">
        <w:rPr>
          <w:b/>
          <w:sz w:val="26"/>
          <w:szCs w:val="26"/>
        </w:rPr>
        <w:t>)</w:t>
      </w:r>
    </w:p>
    <w:p w14:paraId="2A441262" w14:textId="77777777" w:rsidR="00CA471C" w:rsidRPr="00E646DC" w:rsidRDefault="005E422C" w:rsidP="000F669E">
      <w:pPr>
        <w:spacing w:before="60" w:after="60" w:line="360" w:lineRule="auto"/>
        <w:jc w:val="center"/>
        <w:rPr>
          <w:sz w:val="26"/>
          <w:szCs w:val="26"/>
        </w:rPr>
      </w:pPr>
      <w:r w:rsidRPr="00E646DC">
        <w:rPr>
          <w:b/>
          <w:sz w:val="26"/>
          <w:szCs w:val="26"/>
        </w:rPr>
        <w:t xml:space="preserve">Đồng ý/Không đồng ý </w:t>
      </w:r>
      <w:r w:rsidRPr="00E646DC">
        <w:rPr>
          <w:sz w:val="26"/>
          <w:szCs w:val="26"/>
        </w:rPr>
        <w:t>cho sinh viên bảo vệ trước hội đồng chấm đồ án tốt nghiệp?</w:t>
      </w:r>
    </w:p>
    <w:p w14:paraId="1082153E" w14:textId="77777777" w:rsidR="00CA471C" w:rsidRPr="00E646DC" w:rsidRDefault="005E422C" w:rsidP="000F669E">
      <w:pPr>
        <w:spacing w:before="60" w:after="60" w:line="360" w:lineRule="auto"/>
        <w:jc w:val="right"/>
        <w:rPr>
          <w:b/>
          <w:sz w:val="26"/>
          <w:szCs w:val="26"/>
          <w:lang w:val="en-US"/>
        </w:rPr>
      </w:pPr>
      <w:r w:rsidRPr="00E646DC">
        <w:rPr>
          <w:sz w:val="26"/>
          <w:szCs w:val="26"/>
        </w:rPr>
        <w:t>…………………….</w:t>
      </w:r>
      <w:r w:rsidRPr="00E646DC">
        <w:rPr>
          <w:b/>
          <w:sz w:val="26"/>
          <w:szCs w:val="26"/>
        </w:rPr>
        <w:t>, ngày</w:t>
      </w:r>
      <w:r w:rsidRPr="00E646DC">
        <w:rPr>
          <w:sz w:val="26"/>
          <w:szCs w:val="26"/>
        </w:rPr>
        <w:t>…....</w:t>
      </w:r>
      <w:r w:rsidRPr="00E646DC">
        <w:rPr>
          <w:b/>
          <w:sz w:val="26"/>
          <w:szCs w:val="26"/>
        </w:rPr>
        <w:t xml:space="preserve"> tháng</w:t>
      </w:r>
      <w:r w:rsidRPr="00E646DC">
        <w:rPr>
          <w:sz w:val="26"/>
          <w:szCs w:val="26"/>
        </w:rPr>
        <w:t>….....</w:t>
      </w:r>
      <w:r w:rsidRPr="00E646DC">
        <w:rPr>
          <w:b/>
          <w:sz w:val="26"/>
          <w:szCs w:val="26"/>
        </w:rPr>
        <w:t xml:space="preserve"> năm 202</w:t>
      </w:r>
      <w:r w:rsidR="005745AA" w:rsidRPr="00E646DC">
        <w:rPr>
          <w:b/>
          <w:sz w:val="26"/>
          <w:szCs w:val="26"/>
          <w:lang w:val="en-US"/>
        </w:rPr>
        <w:t>…</w:t>
      </w:r>
    </w:p>
    <w:p w14:paraId="6975A49E" w14:textId="77777777" w:rsidR="00B22B20" w:rsidRPr="00E646DC" w:rsidRDefault="005E422C" w:rsidP="000F669E">
      <w:pPr>
        <w:spacing w:before="60" w:after="60" w:line="360" w:lineRule="auto"/>
        <w:ind w:left="4320"/>
        <w:rPr>
          <w:b/>
          <w:sz w:val="26"/>
          <w:szCs w:val="26"/>
        </w:rPr>
      </w:pPr>
      <w:r w:rsidRPr="00E646DC">
        <w:rPr>
          <w:b/>
          <w:sz w:val="26"/>
          <w:szCs w:val="26"/>
        </w:rPr>
        <w:t>CÁN BỘ GIẢNG VIÊN PHẢN BIỆN</w:t>
      </w:r>
    </w:p>
    <w:p w14:paraId="61392AF8" w14:textId="77777777" w:rsidR="00B22B20" w:rsidRPr="00E646DC" w:rsidRDefault="00B22B20" w:rsidP="000F669E">
      <w:pPr>
        <w:spacing w:line="360" w:lineRule="auto"/>
        <w:rPr>
          <w:b/>
          <w:sz w:val="26"/>
          <w:szCs w:val="26"/>
        </w:rPr>
      </w:pPr>
      <w:r w:rsidRPr="00E646DC">
        <w:rPr>
          <w:b/>
          <w:sz w:val="26"/>
          <w:szCs w:val="26"/>
        </w:rPr>
        <w:br w:type="page"/>
      </w:r>
    </w:p>
    <w:p w14:paraId="693269AC" w14:textId="77777777" w:rsidR="00B22B20" w:rsidRPr="00E646DC" w:rsidRDefault="00B22B20" w:rsidP="000F669E">
      <w:pPr>
        <w:pStyle w:val="Heading1"/>
        <w:spacing w:line="360" w:lineRule="auto"/>
        <w:rPr>
          <w:lang w:val="en-US"/>
        </w:rPr>
      </w:pPr>
      <w:bookmarkStart w:id="8" w:name="_Toc186275492"/>
      <w:r w:rsidRPr="00E646DC">
        <w:rPr>
          <w:lang w:val="en-US"/>
        </w:rPr>
        <w:lastRenderedPageBreak/>
        <w:t>MỤC LỤC</w:t>
      </w:r>
      <w:bookmarkEnd w:id="8"/>
    </w:p>
    <w:sdt>
      <w:sdtPr>
        <w:rPr>
          <w:sz w:val="26"/>
          <w:szCs w:val="26"/>
        </w:rPr>
        <w:id w:val="467860525"/>
        <w:docPartObj>
          <w:docPartGallery w:val="Table of Contents"/>
          <w:docPartUnique/>
        </w:docPartObj>
      </w:sdtPr>
      <w:sdtEndPr>
        <w:rPr>
          <w:b/>
          <w:bCs/>
          <w:noProof/>
        </w:rPr>
      </w:sdtEndPr>
      <w:sdtContent>
        <w:p w14:paraId="4E0CD5CF" w14:textId="77777777" w:rsidR="006602D1" w:rsidRPr="00E646DC" w:rsidRDefault="006602D1" w:rsidP="000F669E">
          <w:pPr>
            <w:spacing w:before="60" w:after="60" w:line="360" w:lineRule="auto"/>
            <w:rPr>
              <w:b/>
              <w:sz w:val="26"/>
              <w:szCs w:val="26"/>
            </w:rPr>
          </w:pPr>
        </w:p>
        <w:commentRangeStart w:id="9"/>
        <w:commentRangeStart w:id="10"/>
        <w:p w14:paraId="5F12F05C" w14:textId="57B68FC2" w:rsidR="00E646DC" w:rsidRPr="00E646DC" w:rsidRDefault="000230F0" w:rsidP="0045438E">
          <w:pPr>
            <w:pStyle w:val="TOC1"/>
            <w:rPr>
              <w:ins w:id="11" w:author="Administrator" w:date="2024-12-28T10:51:00Z"/>
              <w:rFonts w:eastAsiaTheme="minorEastAsia"/>
              <w:sz w:val="22"/>
              <w:szCs w:val="22"/>
              <w:lang w:val="en-US"/>
              <w:rPrChange w:id="12" w:author="Administrator" w:date="2024-12-28T10:51:00Z">
                <w:rPr>
                  <w:ins w:id="13" w:author="Administrator" w:date="2024-12-28T10:51:00Z"/>
                  <w:rFonts w:asciiTheme="minorHAnsi" w:eastAsiaTheme="minorEastAsia" w:hAnsiTheme="minorHAnsi" w:cstheme="minorBidi"/>
                  <w:sz w:val="22"/>
                  <w:szCs w:val="22"/>
                  <w:lang w:val="en-US"/>
                </w:rPr>
              </w:rPrChange>
            </w:rPr>
          </w:pPr>
          <w:r w:rsidRPr="00E646DC">
            <w:rPr>
              <w:noProof w:val="0"/>
              <w:sz w:val="30"/>
              <w:szCs w:val="30"/>
            </w:rPr>
            <w:fldChar w:fldCharType="begin"/>
          </w:r>
          <w:r w:rsidRPr="00E646DC">
            <w:rPr>
              <w:sz w:val="30"/>
              <w:szCs w:val="30"/>
            </w:rPr>
            <w:instrText xml:space="preserve"> TOC \o "1-3" \h \z \u </w:instrText>
          </w:r>
          <w:r w:rsidRPr="00E646DC">
            <w:rPr>
              <w:noProof w:val="0"/>
              <w:sz w:val="30"/>
              <w:szCs w:val="30"/>
            </w:rPr>
            <w:fldChar w:fldCharType="separate"/>
          </w:r>
          <w:ins w:id="14" w:author="Administrator" w:date="2024-12-28T10:51:00Z">
            <w:r w:rsidR="00E646DC" w:rsidRPr="00974915">
              <w:rPr>
                <w:rStyle w:val="Hyperlink"/>
              </w:rPr>
              <w:fldChar w:fldCharType="begin"/>
            </w:r>
            <w:r w:rsidR="00E646DC" w:rsidRPr="00E646DC">
              <w:rPr>
                <w:rStyle w:val="Hyperlink"/>
              </w:rPr>
              <w:instrText xml:space="preserve"> </w:instrText>
            </w:r>
            <w:r w:rsidR="00E646DC" w:rsidRPr="00E646DC">
              <w:instrText>HYPERLINK \l "_Toc186275489"</w:instrText>
            </w:r>
            <w:r w:rsidR="00E646DC" w:rsidRPr="00E646DC">
              <w:rPr>
                <w:rStyle w:val="Hyperlink"/>
              </w:rPr>
              <w:instrText xml:space="preserve"> </w:instrText>
            </w:r>
            <w:r w:rsidR="00E646DC" w:rsidRPr="00E646DC">
              <w:rPr>
                <w:rStyle w:val="Hyperlink"/>
              </w:rPr>
            </w:r>
            <w:r w:rsidR="00E646DC" w:rsidRPr="00E646DC">
              <w:rPr>
                <w:rStyle w:val="Hyperlink"/>
              </w:rPr>
              <w:fldChar w:fldCharType="separate"/>
            </w:r>
            <w:r w:rsidR="00E646DC" w:rsidRPr="00E646DC">
              <w:rPr>
                <w:rStyle w:val="Hyperlink"/>
              </w:rPr>
              <w:t>LỜI CẢM ƠN</w:t>
            </w:r>
            <w:r w:rsidR="00E646DC" w:rsidRPr="00E646DC">
              <w:rPr>
                <w:webHidden/>
              </w:rPr>
              <w:tab/>
            </w:r>
            <w:r w:rsidR="00E646DC" w:rsidRPr="00E646DC">
              <w:rPr>
                <w:webHidden/>
              </w:rPr>
              <w:fldChar w:fldCharType="begin"/>
            </w:r>
            <w:r w:rsidR="00E646DC" w:rsidRPr="00E646DC">
              <w:rPr>
                <w:webHidden/>
              </w:rPr>
              <w:instrText xml:space="preserve"> PAGEREF _Toc186275489 \h </w:instrText>
            </w:r>
            <w:r w:rsidR="00E646DC" w:rsidRPr="00E646DC">
              <w:rPr>
                <w:webHidden/>
              </w:rPr>
            </w:r>
          </w:ins>
          <w:r w:rsidR="00E646DC" w:rsidRPr="00E646DC">
            <w:rPr>
              <w:webHidden/>
            </w:rPr>
            <w:fldChar w:fldCharType="separate"/>
          </w:r>
          <w:ins w:id="15" w:author="Administrator" w:date="2024-12-28T10:51:00Z">
            <w:r w:rsidR="00E646DC" w:rsidRPr="00E646DC">
              <w:rPr>
                <w:webHidden/>
              </w:rPr>
              <w:t>i</w:t>
            </w:r>
            <w:r w:rsidR="00E646DC" w:rsidRPr="00E646DC">
              <w:rPr>
                <w:webHidden/>
              </w:rPr>
              <w:fldChar w:fldCharType="end"/>
            </w:r>
            <w:r w:rsidR="00E646DC" w:rsidRPr="00E646DC">
              <w:rPr>
                <w:rStyle w:val="Hyperlink"/>
              </w:rPr>
              <w:fldChar w:fldCharType="end"/>
            </w:r>
          </w:ins>
        </w:p>
        <w:p w14:paraId="749BEF82" w14:textId="6C8B950A" w:rsidR="00E646DC" w:rsidRPr="00E646DC" w:rsidRDefault="00E646DC" w:rsidP="0045438E">
          <w:pPr>
            <w:pStyle w:val="TOC1"/>
            <w:rPr>
              <w:ins w:id="16" w:author="Administrator" w:date="2024-12-28T10:51:00Z"/>
              <w:rFonts w:eastAsiaTheme="minorEastAsia"/>
              <w:sz w:val="22"/>
              <w:szCs w:val="22"/>
              <w:lang w:val="en-US"/>
              <w:rPrChange w:id="17" w:author="Administrator" w:date="2024-12-28T10:51:00Z">
                <w:rPr>
                  <w:ins w:id="18" w:author="Administrator" w:date="2024-12-28T10:51:00Z"/>
                  <w:rFonts w:asciiTheme="minorHAnsi" w:eastAsiaTheme="minorEastAsia" w:hAnsiTheme="minorHAnsi" w:cstheme="minorBidi"/>
                  <w:sz w:val="22"/>
                  <w:szCs w:val="22"/>
                  <w:lang w:val="en-US"/>
                </w:rPr>
              </w:rPrChange>
            </w:rPr>
          </w:pPr>
          <w:ins w:id="19" w:author="Administrator" w:date="2024-12-28T10:51:00Z">
            <w:r w:rsidRPr="00E646DC">
              <w:rPr>
                <w:rStyle w:val="Hyperlink"/>
              </w:rPr>
              <w:fldChar w:fldCharType="begin"/>
            </w:r>
            <w:r w:rsidRPr="00E646DC">
              <w:rPr>
                <w:rStyle w:val="Hyperlink"/>
              </w:rPr>
              <w:instrText xml:space="preserve"> </w:instrText>
            </w:r>
            <w:r w:rsidRPr="00E646DC">
              <w:instrText>HYPERLINK \l "_Toc186275490"</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NHẬN XÉT, ĐÁNH GIÁ, CHO ĐIỂM</w:t>
            </w:r>
            <w:r w:rsidRPr="00E646DC">
              <w:rPr>
                <w:webHidden/>
              </w:rPr>
              <w:tab/>
            </w:r>
            <w:r w:rsidRPr="00E646DC">
              <w:rPr>
                <w:webHidden/>
              </w:rPr>
              <w:fldChar w:fldCharType="begin"/>
            </w:r>
            <w:r w:rsidRPr="00E646DC">
              <w:rPr>
                <w:webHidden/>
              </w:rPr>
              <w:instrText xml:space="preserve"> PAGEREF _Toc186275490 \h </w:instrText>
            </w:r>
            <w:r w:rsidRPr="00E646DC">
              <w:rPr>
                <w:webHidden/>
              </w:rPr>
            </w:r>
          </w:ins>
          <w:r w:rsidRPr="00E646DC">
            <w:rPr>
              <w:webHidden/>
            </w:rPr>
            <w:fldChar w:fldCharType="separate"/>
          </w:r>
          <w:ins w:id="20" w:author="Administrator" w:date="2024-12-28T10:51:00Z">
            <w:r w:rsidRPr="00E646DC">
              <w:rPr>
                <w:webHidden/>
              </w:rPr>
              <w:t>ii</w:t>
            </w:r>
            <w:r w:rsidRPr="00E646DC">
              <w:rPr>
                <w:webHidden/>
              </w:rPr>
              <w:fldChar w:fldCharType="end"/>
            </w:r>
            <w:r w:rsidRPr="00E646DC">
              <w:rPr>
                <w:rStyle w:val="Hyperlink"/>
              </w:rPr>
              <w:fldChar w:fldCharType="end"/>
            </w:r>
          </w:ins>
        </w:p>
        <w:p w14:paraId="1D403242" w14:textId="7AC0EF2E" w:rsidR="00E646DC" w:rsidRPr="00E646DC" w:rsidRDefault="00E646DC" w:rsidP="0045438E">
          <w:pPr>
            <w:pStyle w:val="TOC1"/>
            <w:rPr>
              <w:ins w:id="21" w:author="Administrator" w:date="2024-12-28T10:51:00Z"/>
              <w:rFonts w:eastAsiaTheme="minorEastAsia"/>
              <w:sz w:val="22"/>
              <w:szCs w:val="22"/>
              <w:lang w:val="en-US"/>
              <w:rPrChange w:id="22" w:author="Administrator" w:date="2024-12-28T10:51:00Z">
                <w:rPr>
                  <w:ins w:id="23" w:author="Administrator" w:date="2024-12-28T10:51:00Z"/>
                  <w:rFonts w:asciiTheme="minorHAnsi" w:eastAsiaTheme="minorEastAsia" w:hAnsiTheme="minorHAnsi" w:cstheme="minorBidi"/>
                  <w:sz w:val="22"/>
                  <w:szCs w:val="22"/>
                  <w:lang w:val="en-US"/>
                </w:rPr>
              </w:rPrChange>
            </w:rPr>
          </w:pPr>
          <w:ins w:id="24" w:author="Administrator" w:date="2024-12-28T10:51:00Z">
            <w:r w:rsidRPr="00E646DC">
              <w:rPr>
                <w:rStyle w:val="Hyperlink"/>
              </w:rPr>
              <w:fldChar w:fldCharType="begin"/>
            </w:r>
            <w:r w:rsidRPr="00E646DC">
              <w:rPr>
                <w:rStyle w:val="Hyperlink"/>
              </w:rPr>
              <w:instrText xml:space="preserve"> </w:instrText>
            </w:r>
            <w:r w:rsidRPr="00E646DC">
              <w:instrText>HYPERLINK \l "_Toc186275491"</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NHẬN XÉT, ĐÁNH GIÁ, CHO ĐIỂM</w:t>
            </w:r>
            <w:r w:rsidRPr="00E646DC">
              <w:rPr>
                <w:webHidden/>
              </w:rPr>
              <w:tab/>
            </w:r>
            <w:r w:rsidRPr="00E646DC">
              <w:rPr>
                <w:webHidden/>
              </w:rPr>
              <w:fldChar w:fldCharType="begin"/>
            </w:r>
            <w:r w:rsidRPr="00E646DC">
              <w:rPr>
                <w:webHidden/>
              </w:rPr>
              <w:instrText xml:space="preserve"> PAGEREF _Toc186275491 \h </w:instrText>
            </w:r>
            <w:r w:rsidRPr="00E646DC">
              <w:rPr>
                <w:webHidden/>
              </w:rPr>
            </w:r>
          </w:ins>
          <w:r w:rsidRPr="00E646DC">
            <w:rPr>
              <w:webHidden/>
            </w:rPr>
            <w:fldChar w:fldCharType="separate"/>
          </w:r>
          <w:ins w:id="25" w:author="Administrator" w:date="2024-12-28T10:51:00Z">
            <w:r w:rsidRPr="00E646DC">
              <w:rPr>
                <w:webHidden/>
              </w:rPr>
              <w:t>iii</w:t>
            </w:r>
            <w:r w:rsidRPr="00E646DC">
              <w:rPr>
                <w:webHidden/>
              </w:rPr>
              <w:fldChar w:fldCharType="end"/>
            </w:r>
            <w:r w:rsidRPr="00E646DC">
              <w:rPr>
                <w:rStyle w:val="Hyperlink"/>
              </w:rPr>
              <w:fldChar w:fldCharType="end"/>
            </w:r>
          </w:ins>
        </w:p>
        <w:p w14:paraId="42D4D456" w14:textId="6DD68D76" w:rsidR="00E646DC" w:rsidRPr="00E646DC" w:rsidRDefault="00E646DC" w:rsidP="0045438E">
          <w:pPr>
            <w:pStyle w:val="TOC1"/>
            <w:rPr>
              <w:ins w:id="26" w:author="Administrator" w:date="2024-12-28T10:51:00Z"/>
              <w:rFonts w:eastAsiaTheme="minorEastAsia"/>
              <w:sz w:val="22"/>
              <w:szCs w:val="22"/>
              <w:lang w:val="en-US"/>
              <w:rPrChange w:id="27" w:author="Administrator" w:date="2024-12-28T10:51:00Z">
                <w:rPr>
                  <w:ins w:id="28" w:author="Administrator" w:date="2024-12-28T10:51:00Z"/>
                  <w:rFonts w:asciiTheme="minorHAnsi" w:eastAsiaTheme="minorEastAsia" w:hAnsiTheme="minorHAnsi" w:cstheme="minorBidi"/>
                  <w:sz w:val="22"/>
                  <w:szCs w:val="22"/>
                  <w:lang w:val="en-US"/>
                </w:rPr>
              </w:rPrChange>
            </w:rPr>
          </w:pPr>
          <w:ins w:id="29" w:author="Administrator" w:date="2024-12-28T10:51:00Z">
            <w:r w:rsidRPr="00E646DC">
              <w:rPr>
                <w:rStyle w:val="Hyperlink"/>
              </w:rPr>
              <w:fldChar w:fldCharType="begin"/>
            </w:r>
            <w:r w:rsidRPr="00E646DC">
              <w:rPr>
                <w:rStyle w:val="Hyperlink"/>
              </w:rPr>
              <w:instrText xml:space="preserve"> </w:instrText>
            </w:r>
            <w:r w:rsidRPr="00E646DC">
              <w:instrText>HYPERLINK \l "_Toc186275492"</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lang w:val="en-US"/>
              </w:rPr>
              <w:t>MỤC LỤC</w:t>
            </w:r>
            <w:r w:rsidRPr="00E646DC">
              <w:rPr>
                <w:webHidden/>
              </w:rPr>
              <w:tab/>
            </w:r>
            <w:r w:rsidRPr="00E646DC">
              <w:rPr>
                <w:webHidden/>
              </w:rPr>
              <w:fldChar w:fldCharType="begin"/>
            </w:r>
            <w:r w:rsidRPr="00E646DC">
              <w:rPr>
                <w:webHidden/>
              </w:rPr>
              <w:instrText xml:space="preserve"> PAGEREF _Toc186275492 \h </w:instrText>
            </w:r>
            <w:r w:rsidRPr="00E646DC">
              <w:rPr>
                <w:webHidden/>
              </w:rPr>
            </w:r>
          </w:ins>
          <w:r w:rsidRPr="00E646DC">
            <w:rPr>
              <w:webHidden/>
            </w:rPr>
            <w:fldChar w:fldCharType="separate"/>
          </w:r>
          <w:ins w:id="30" w:author="Administrator" w:date="2024-12-28T10:51:00Z">
            <w:r w:rsidRPr="00E646DC">
              <w:rPr>
                <w:webHidden/>
              </w:rPr>
              <w:t>iv</w:t>
            </w:r>
            <w:r w:rsidRPr="00E646DC">
              <w:rPr>
                <w:webHidden/>
              </w:rPr>
              <w:fldChar w:fldCharType="end"/>
            </w:r>
            <w:r w:rsidRPr="00E646DC">
              <w:rPr>
                <w:rStyle w:val="Hyperlink"/>
              </w:rPr>
              <w:fldChar w:fldCharType="end"/>
            </w:r>
          </w:ins>
        </w:p>
        <w:p w14:paraId="79E2B038" w14:textId="46871608" w:rsidR="00E646DC" w:rsidRPr="00E646DC" w:rsidRDefault="00E646DC" w:rsidP="0045438E">
          <w:pPr>
            <w:pStyle w:val="TOC1"/>
            <w:rPr>
              <w:ins w:id="31" w:author="Administrator" w:date="2024-12-28T10:51:00Z"/>
              <w:rFonts w:eastAsiaTheme="minorEastAsia"/>
              <w:sz w:val="22"/>
              <w:szCs w:val="22"/>
              <w:lang w:val="en-US"/>
              <w:rPrChange w:id="32" w:author="Administrator" w:date="2024-12-28T10:51:00Z">
                <w:rPr>
                  <w:ins w:id="33" w:author="Administrator" w:date="2024-12-28T10:51:00Z"/>
                  <w:rFonts w:asciiTheme="minorHAnsi" w:eastAsiaTheme="minorEastAsia" w:hAnsiTheme="minorHAnsi" w:cstheme="minorBidi"/>
                  <w:sz w:val="22"/>
                  <w:szCs w:val="22"/>
                  <w:lang w:val="en-US"/>
                </w:rPr>
              </w:rPrChange>
            </w:rPr>
          </w:pPr>
          <w:ins w:id="34" w:author="Administrator" w:date="2024-12-28T10:51:00Z">
            <w:r w:rsidRPr="00E646DC">
              <w:rPr>
                <w:rStyle w:val="Hyperlink"/>
              </w:rPr>
              <w:fldChar w:fldCharType="begin"/>
            </w:r>
            <w:r w:rsidRPr="00E646DC">
              <w:rPr>
                <w:rStyle w:val="Hyperlink"/>
              </w:rPr>
              <w:instrText xml:space="preserve"> </w:instrText>
            </w:r>
            <w:r w:rsidRPr="00E646DC">
              <w:instrText>HYPERLINK \l "_Toc186275493"</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BẢNG VIẾT TẮT VÀ THUẬT NGỮ</w:t>
            </w:r>
            <w:r w:rsidRPr="00E646DC">
              <w:rPr>
                <w:webHidden/>
              </w:rPr>
              <w:tab/>
            </w:r>
            <w:r w:rsidRPr="00E646DC">
              <w:rPr>
                <w:webHidden/>
              </w:rPr>
              <w:fldChar w:fldCharType="begin"/>
            </w:r>
            <w:r w:rsidRPr="00E646DC">
              <w:rPr>
                <w:webHidden/>
              </w:rPr>
              <w:instrText xml:space="preserve"> PAGEREF _Toc186275493 \h </w:instrText>
            </w:r>
            <w:r w:rsidRPr="00E646DC">
              <w:rPr>
                <w:webHidden/>
              </w:rPr>
            </w:r>
          </w:ins>
          <w:r w:rsidRPr="00E646DC">
            <w:rPr>
              <w:webHidden/>
            </w:rPr>
            <w:fldChar w:fldCharType="separate"/>
          </w:r>
          <w:ins w:id="35" w:author="Administrator" w:date="2024-12-28T10:51:00Z">
            <w:r w:rsidRPr="00E646DC">
              <w:rPr>
                <w:webHidden/>
              </w:rPr>
              <w:t>vii</w:t>
            </w:r>
            <w:r w:rsidRPr="00E646DC">
              <w:rPr>
                <w:webHidden/>
              </w:rPr>
              <w:fldChar w:fldCharType="end"/>
            </w:r>
            <w:r w:rsidRPr="00E646DC">
              <w:rPr>
                <w:rStyle w:val="Hyperlink"/>
              </w:rPr>
              <w:fldChar w:fldCharType="end"/>
            </w:r>
          </w:ins>
        </w:p>
        <w:p w14:paraId="088F5167" w14:textId="2495A11A" w:rsidR="00E646DC" w:rsidRPr="00E646DC" w:rsidRDefault="00E646DC" w:rsidP="0045438E">
          <w:pPr>
            <w:pStyle w:val="TOC1"/>
            <w:rPr>
              <w:ins w:id="36" w:author="Administrator" w:date="2024-12-28T10:51:00Z"/>
              <w:rFonts w:eastAsiaTheme="minorEastAsia"/>
              <w:sz w:val="22"/>
              <w:szCs w:val="22"/>
              <w:lang w:val="en-US"/>
              <w:rPrChange w:id="37" w:author="Administrator" w:date="2024-12-28T10:51:00Z">
                <w:rPr>
                  <w:ins w:id="38" w:author="Administrator" w:date="2024-12-28T10:51:00Z"/>
                  <w:rFonts w:asciiTheme="minorHAnsi" w:eastAsiaTheme="minorEastAsia" w:hAnsiTheme="minorHAnsi" w:cstheme="minorBidi"/>
                  <w:sz w:val="22"/>
                  <w:szCs w:val="22"/>
                  <w:lang w:val="en-US"/>
                </w:rPr>
              </w:rPrChange>
            </w:rPr>
          </w:pPr>
          <w:ins w:id="39" w:author="Administrator" w:date="2024-12-28T10:51:00Z">
            <w:r w:rsidRPr="00E646DC">
              <w:rPr>
                <w:rStyle w:val="Hyperlink"/>
              </w:rPr>
              <w:fldChar w:fldCharType="begin"/>
            </w:r>
            <w:r w:rsidRPr="00E646DC">
              <w:rPr>
                <w:rStyle w:val="Hyperlink"/>
              </w:rPr>
              <w:instrText xml:space="preserve"> </w:instrText>
            </w:r>
            <w:r w:rsidRPr="00E646DC">
              <w:instrText>HYPERLINK \l "_Toc186275494"</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DANH SÁCH HÌNH VẼ</w:t>
            </w:r>
            <w:r w:rsidRPr="00E646DC">
              <w:rPr>
                <w:webHidden/>
              </w:rPr>
              <w:tab/>
            </w:r>
            <w:r w:rsidRPr="00E646DC">
              <w:rPr>
                <w:webHidden/>
              </w:rPr>
              <w:fldChar w:fldCharType="begin"/>
            </w:r>
            <w:r w:rsidRPr="00E646DC">
              <w:rPr>
                <w:webHidden/>
              </w:rPr>
              <w:instrText xml:space="preserve"> PAGEREF _Toc186275494 \h </w:instrText>
            </w:r>
            <w:r w:rsidRPr="00E646DC">
              <w:rPr>
                <w:webHidden/>
              </w:rPr>
            </w:r>
          </w:ins>
          <w:r w:rsidRPr="00E646DC">
            <w:rPr>
              <w:webHidden/>
            </w:rPr>
            <w:fldChar w:fldCharType="separate"/>
          </w:r>
          <w:ins w:id="40" w:author="Administrator" w:date="2024-12-28T10:51:00Z">
            <w:r w:rsidRPr="00E646DC">
              <w:rPr>
                <w:webHidden/>
              </w:rPr>
              <w:t>viii</w:t>
            </w:r>
            <w:r w:rsidRPr="00E646DC">
              <w:rPr>
                <w:webHidden/>
              </w:rPr>
              <w:fldChar w:fldCharType="end"/>
            </w:r>
            <w:r w:rsidRPr="00E646DC">
              <w:rPr>
                <w:rStyle w:val="Hyperlink"/>
              </w:rPr>
              <w:fldChar w:fldCharType="end"/>
            </w:r>
          </w:ins>
        </w:p>
        <w:p w14:paraId="7D329609" w14:textId="2CF85DB6" w:rsidR="00E646DC" w:rsidRPr="00E646DC" w:rsidRDefault="00E646DC" w:rsidP="0045438E">
          <w:pPr>
            <w:pStyle w:val="TOC1"/>
            <w:rPr>
              <w:ins w:id="41" w:author="Administrator" w:date="2024-12-28T10:51:00Z"/>
              <w:rFonts w:eastAsiaTheme="minorEastAsia"/>
              <w:sz w:val="22"/>
              <w:szCs w:val="22"/>
              <w:lang w:val="en-US"/>
              <w:rPrChange w:id="42" w:author="Administrator" w:date="2024-12-28T10:51:00Z">
                <w:rPr>
                  <w:ins w:id="43" w:author="Administrator" w:date="2024-12-28T10:51:00Z"/>
                  <w:rFonts w:asciiTheme="minorHAnsi" w:eastAsiaTheme="minorEastAsia" w:hAnsiTheme="minorHAnsi" w:cstheme="minorBidi"/>
                  <w:sz w:val="22"/>
                  <w:szCs w:val="22"/>
                  <w:lang w:val="en-US"/>
                </w:rPr>
              </w:rPrChange>
            </w:rPr>
          </w:pPr>
          <w:ins w:id="44" w:author="Administrator" w:date="2024-12-28T10:51:00Z">
            <w:r w:rsidRPr="00E646DC">
              <w:rPr>
                <w:rStyle w:val="Hyperlink"/>
              </w:rPr>
              <w:fldChar w:fldCharType="begin"/>
            </w:r>
            <w:r w:rsidRPr="00E646DC">
              <w:rPr>
                <w:rStyle w:val="Hyperlink"/>
              </w:rPr>
              <w:instrText xml:space="preserve"> </w:instrText>
            </w:r>
            <w:r w:rsidRPr="00E646DC">
              <w:instrText>HYPERLINK \l "_Toc186275495"</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DANH SÁCH BẢNG</w:t>
            </w:r>
            <w:r w:rsidRPr="00E646DC">
              <w:rPr>
                <w:webHidden/>
              </w:rPr>
              <w:tab/>
            </w:r>
            <w:r w:rsidRPr="00E646DC">
              <w:rPr>
                <w:webHidden/>
              </w:rPr>
              <w:fldChar w:fldCharType="begin"/>
            </w:r>
            <w:r w:rsidRPr="00E646DC">
              <w:rPr>
                <w:webHidden/>
              </w:rPr>
              <w:instrText xml:space="preserve"> PAGEREF _Toc186275495 \h </w:instrText>
            </w:r>
            <w:r w:rsidRPr="00E646DC">
              <w:rPr>
                <w:webHidden/>
              </w:rPr>
            </w:r>
          </w:ins>
          <w:r w:rsidRPr="00E646DC">
            <w:rPr>
              <w:webHidden/>
            </w:rPr>
            <w:fldChar w:fldCharType="separate"/>
          </w:r>
          <w:ins w:id="45" w:author="Administrator" w:date="2024-12-28T10:51:00Z">
            <w:r w:rsidRPr="00E646DC">
              <w:rPr>
                <w:webHidden/>
              </w:rPr>
              <w:t>x</w:t>
            </w:r>
            <w:r w:rsidRPr="00E646DC">
              <w:rPr>
                <w:webHidden/>
              </w:rPr>
              <w:fldChar w:fldCharType="end"/>
            </w:r>
            <w:r w:rsidRPr="00E646DC">
              <w:rPr>
                <w:rStyle w:val="Hyperlink"/>
              </w:rPr>
              <w:fldChar w:fldCharType="end"/>
            </w:r>
          </w:ins>
        </w:p>
        <w:p w14:paraId="18B2CB43" w14:textId="09D7AB10" w:rsidR="00E646DC" w:rsidRPr="00E646DC" w:rsidRDefault="00E646DC" w:rsidP="0045438E">
          <w:pPr>
            <w:pStyle w:val="TOC1"/>
            <w:rPr>
              <w:ins w:id="46" w:author="Administrator" w:date="2024-12-28T10:51:00Z"/>
              <w:rFonts w:eastAsiaTheme="minorEastAsia"/>
              <w:sz w:val="22"/>
              <w:szCs w:val="22"/>
              <w:lang w:val="en-US"/>
              <w:rPrChange w:id="47" w:author="Administrator" w:date="2024-12-28T10:51:00Z">
                <w:rPr>
                  <w:ins w:id="48" w:author="Administrator" w:date="2024-12-28T10:51:00Z"/>
                  <w:rFonts w:asciiTheme="minorHAnsi" w:eastAsiaTheme="minorEastAsia" w:hAnsiTheme="minorHAnsi" w:cstheme="minorBidi"/>
                  <w:sz w:val="22"/>
                  <w:szCs w:val="22"/>
                  <w:lang w:val="en-US"/>
                </w:rPr>
              </w:rPrChange>
            </w:rPr>
          </w:pPr>
          <w:ins w:id="49" w:author="Administrator" w:date="2024-12-28T10:51:00Z">
            <w:r w:rsidRPr="00E646DC">
              <w:rPr>
                <w:rStyle w:val="Hyperlink"/>
              </w:rPr>
              <w:fldChar w:fldCharType="begin"/>
            </w:r>
            <w:r w:rsidRPr="00E646DC">
              <w:rPr>
                <w:rStyle w:val="Hyperlink"/>
              </w:rPr>
              <w:instrText xml:space="preserve"> </w:instrText>
            </w:r>
            <w:r w:rsidRPr="00E646DC">
              <w:instrText>HYPERLINK \l "_Toc186275496"</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MỞ ĐẦU</w:t>
            </w:r>
            <w:r w:rsidRPr="00E646DC">
              <w:rPr>
                <w:webHidden/>
              </w:rPr>
              <w:tab/>
            </w:r>
            <w:r w:rsidRPr="00E646DC">
              <w:rPr>
                <w:webHidden/>
              </w:rPr>
              <w:fldChar w:fldCharType="begin"/>
            </w:r>
            <w:r w:rsidRPr="00E646DC">
              <w:rPr>
                <w:webHidden/>
              </w:rPr>
              <w:instrText xml:space="preserve"> PAGEREF _Toc186275496 \h </w:instrText>
            </w:r>
            <w:r w:rsidRPr="00E646DC">
              <w:rPr>
                <w:webHidden/>
              </w:rPr>
            </w:r>
          </w:ins>
          <w:r w:rsidRPr="00E646DC">
            <w:rPr>
              <w:webHidden/>
            </w:rPr>
            <w:fldChar w:fldCharType="separate"/>
          </w:r>
          <w:ins w:id="50" w:author="Administrator" w:date="2024-12-28T10:51:00Z">
            <w:r w:rsidRPr="00E646DC">
              <w:rPr>
                <w:webHidden/>
              </w:rPr>
              <w:t>1</w:t>
            </w:r>
            <w:r w:rsidRPr="00E646DC">
              <w:rPr>
                <w:webHidden/>
              </w:rPr>
              <w:fldChar w:fldCharType="end"/>
            </w:r>
            <w:r w:rsidRPr="00E646DC">
              <w:rPr>
                <w:rStyle w:val="Hyperlink"/>
              </w:rPr>
              <w:fldChar w:fldCharType="end"/>
            </w:r>
          </w:ins>
        </w:p>
        <w:p w14:paraId="1E2C83B6" w14:textId="3982C48F" w:rsidR="00E646DC" w:rsidRPr="00E646DC" w:rsidRDefault="00E646DC" w:rsidP="0045438E">
          <w:pPr>
            <w:pStyle w:val="TOC1"/>
            <w:rPr>
              <w:ins w:id="51" w:author="Administrator" w:date="2024-12-28T10:51:00Z"/>
              <w:rFonts w:eastAsiaTheme="minorEastAsia"/>
              <w:sz w:val="22"/>
              <w:szCs w:val="22"/>
              <w:lang w:val="en-US"/>
              <w:rPrChange w:id="52" w:author="Administrator" w:date="2024-12-28T10:51:00Z">
                <w:rPr>
                  <w:ins w:id="53" w:author="Administrator" w:date="2024-12-28T10:51:00Z"/>
                  <w:rFonts w:asciiTheme="minorHAnsi" w:eastAsiaTheme="minorEastAsia" w:hAnsiTheme="minorHAnsi" w:cstheme="minorBidi"/>
                  <w:sz w:val="22"/>
                  <w:szCs w:val="22"/>
                  <w:lang w:val="en-US"/>
                </w:rPr>
              </w:rPrChange>
            </w:rPr>
          </w:pPr>
          <w:ins w:id="54" w:author="Administrator" w:date="2024-12-28T10:51:00Z">
            <w:r w:rsidRPr="00E646DC">
              <w:rPr>
                <w:rStyle w:val="Hyperlink"/>
              </w:rPr>
              <w:fldChar w:fldCharType="begin"/>
            </w:r>
            <w:r w:rsidRPr="00E646DC">
              <w:rPr>
                <w:rStyle w:val="Hyperlink"/>
              </w:rPr>
              <w:instrText xml:space="preserve"> </w:instrText>
            </w:r>
            <w:r w:rsidRPr="00E646DC">
              <w:instrText>HYPERLINK \l "_Toc186275497"</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 xml:space="preserve">CHƯƠNG I. </w:t>
            </w:r>
            <w:r w:rsidRPr="00E646DC">
              <w:rPr>
                <w:rStyle w:val="Hyperlink"/>
                <w:lang w:val="en-US"/>
              </w:rPr>
              <w:t>GIỚI THIỆU</w:t>
            </w:r>
            <w:r w:rsidRPr="00E646DC">
              <w:rPr>
                <w:webHidden/>
              </w:rPr>
              <w:tab/>
            </w:r>
            <w:r w:rsidRPr="00E646DC">
              <w:rPr>
                <w:webHidden/>
              </w:rPr>
              <w:fldChar w:fldCharType="begin"/>
            </w:r>
            <w:r w:rsidRPr="00E646DC">
              <w:rPr>
                <w:webHidden/>
              </w:rPr>
              <w:instrText xml:space="preserve"> PAGEREF _Toc186275497 \h </w:instrText>
            </w:r>
            <w:r w:rsidRPr="00E646DC">
              <w:rPr>
                <w:webHidden/>
              </w:rPr>
            </w:r>
          </w:ins>
          <w:r w:rsidRPr="00E646DC">
            <w:rPr>
              <w:webHidden/>
            </w:rPr>
            <w:fldChar w:fldCharType="separate"/>
          </w:r>
          <w:ins w:id="55" w:author="Administrator" w:date="2024-12-28T10:51:00Z">
            <w:r w:rsidRPr="00E646DC">
              <w:rPr>
                <w:webHidden/>
              </w:rPr>
              <w:t>3</w:t>
            </w:r>
            <w:r w:rsidRPr="00E646DC">
              <w:rPr>
                <w:webHidden/>
              </w:rPr>
              <w:fldChar w:fldCharType="end"/>
            </w:r>
            <w:r w:rsidRPr="00E646DC">
              <w:rPr>
                <w:rStyle w:val="Hyperlink"/>
              </w:rPr>
              <w:fldChar w:fldCharType="end"/>
            </w:r>
          </w:ins>
        </w:p>
        <w:p w14:paraId="2CC5A3B3" w14:textId="71088841" w:rsidR="00E646DC" w:rsidRPr="00E646DC" w:rsidRDefault="00E646DC">
          <w:pPr>
            <w:pStyle w:val="TOC2"/>
            <w:tabs>
              <w:tab w:val="right" w:leader="dot" w:pos="9064"/>
            </w:tabs>
            <w:rPr>
              <w:ins w:id="56" w:author="Administrator" w:date="2024-12-28T10:51:00Z"/>
              <w:rFonts w:ascii="Times New Roman" w:eastAsiaTheme="minorEastAsia" w:hAnsi="Times New Roman" w:cs="Times New Roman"/>
              <w:noProof/>
              <w:lang w:val="en-US"/>
              <w:rPrChange w:id="57" w:author="Administrator" w:date="2024-12-28T10:51:00Z">
                <w:rPr>
                  <w:ins w:id="58" w:author="Administrator" w:date="2024-12-28T10:51:00Z"/>
                  <w:rFonts w:asciiTheme="minorHAnsi" w:eastAsiaTheme="minorEastAsia" w:hAnsiTheme="minorHAnsi" w:cstheme="minorBidi"/>
                  <w:noProof/>
                  <w:lang w:val="en-US"/>
                </w:rPr>
              </w:rPrChange>
            </w:rPr>
          </w:pPr>
          <w:ins w:id="59" w:author="Administrator" w:date="2024-12-28T10:51:00Z">
            <w:r w:rsidRPr="00E646DC">
              <w:rPr>
                <w:rStyle w:val="Hyperlink"/>
                <w:rFonts w:ascii="Times New Roman" w:hAnsi="Times New Roman" w:cs="Times New Roman"/>
                <w:noProof/>
                <w:rPrChange w:id="60" w:author="Administrator" w:date="2024-12-28T10:51:00Z">
                  <w:rPr>
                    <w:rStyle w:val="Hyperlink"/>
                    <w:noProof/>
                  </w:rPr>
                </w:rPrChange>
              </w:rPr>
              <w:fldChar w:fldCharType="begin"/>
            </w:r>
            <w:r w:rsidRPr="00E646DC">
              <w:rPr>
                <w:rStyle w:val="Hyperlink"/>
                <w:rFonts w:ascii="Times New Roman" w:hAnsi="Times New Roman" w:cs="Times New Roman"/>
                <w:noProof/>
                <w:rPrChange w:id="61" w:author="Administrator" w:date="2024-12-28T10:51:00Z">
                  <w:rPr>
                    <w:rStyle w:val="Hyperlink"/>
                    <w:noProof/>
                  </w:rPr>
                </w:rPrChange>
              </w:rPr>
              <w:instrText xml:space="preserve"> </w:instrText>
            </w:r>
            <w:r w:rsidRPr="00E646DC">
              <w:rPr>
                <w:rFonts w:ascii="Times New Roman" w:hAnsi="Times New Roman" w:cs="Times New Roman"/>
                <w:noProof/>
                <w:rPrChange w:id="62" w:author="Administrator" w:date="2024-12-28T10:51:00Z">
                  <w:rPr>
                    <w:noProof/>
                  </w:rPr>
                </w:rPrChange>
              </w:rPr>
              <w:instrText>HYPERLINK \l "_Toc186275498"</w:instrText>
            </w:r>
            <w:r w:rsidRPr="00E646DC">
              <w:rPr>
                <w:rStyle w:val="Hyperlink"/>
                <w:rFonts w:ascii="Times New Roman" w:hAnsi="Times New Roman" w:cs="Times New Roman"/>
                <w:noProof/>
                <w:rPrChange w:id="6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64" w:author="Administrator" w:date="2024-12-28T10:51:00Z">
                  <w:rPr>
                    <w:rStyle w:val="Hyperlink"/>
                    <w:noProof/>
                  </w:rPr>
                </w:rPrChange>
              </w:rPr>
            </w:r>
            <w:r w:rsidRPr="00E646DC">
              <w:rPr>
                <w:rStyle w:val="Hyperlink"/>
                <w:rFonts w:ascii="Times New Roman" w:hAnsi="Times New Roman" w:cs="Times New Roman"/>
                <w:noProof/>
                <w:rPrChange w:id="6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66" w:author="Administrator" w:date="2024-12-28T10:51:00Z">
                  <w:rPr>
                    <w:rStyle w:val="Hyperlink"/>
                    <w:noProof/>
                    <w:lang w:val="en-US"/>
                  </w:rPr>
                </w:rPrChange>
              </w:rPr>
              <w:t>1.1</w:t>
            </w:r>
            <w:r w:rsidRPr="00E646DC">
              <w:rPr>
                <w:rStyle w:val="Hyperlink"/>
                <w:rFonts w:ascii="Times New Roman" w:hAnsi="Times New Roman" w:cs="Times New Roman"/>
                <w:noProof/>
                <w:rPrChange w:id="67"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68" w:author="Administrator" w:date="2024-12-28T10:51:00Z">
                  <w:rPr>
                    <w:rStyle w:val="Hyperlink"/>
                    <w:noProof/>
                    <w:lang w:val="en-US"/>
                  </w:rPr>
                </w:rPrChange>
              </w:rPr>
              <w:t>Tổng quan về dịch vụ đặt xe trực tuyến</w:t>
            </w:r>
            <w:r w:rsidRPr="00E646DC">
              <w:rPr>
                <w:rFonts w:ascii="Times New Roman" w:hAnsi="Times New Roman" w:cs="Times New Roman"/>
                <w:noProof/>
                <w:webHidden/>
                <w:rPrChange w:id="69" w:author="Administrator" w:date="2024-12-28T10:51:00Z">
                  <w:rPr>
                    <w:noProof/>
                    <w:webHidden/>
                  </w:rPr>
                </w:rPrChange>
              </w:rPr>
              <w:tab/>
            </w:r>
            <w:r w:rsidRPr="00E646DC">
              <w:rPr>
                <w:rFonts w:ascii="Times New Roman" w:hAnsi="Times New Roman" w:cs="Times New Roman"/>
                <w:noProof/>
                <w:webHidden/>
                <w:rPrChange w:id="70" w:author="Administrator" w:date="2024-12-28T10:51:00Z">
                  <w:rPr>
                    <w:noProof/>
                    <w:webHidden/>
                  </w:rPr>
                </w:rPrChange>
              </w:rPr>
              <w:fldChar w:fldCharType="begin"/>
            </w:r>
            <w:r w:rsidRPr="00E646DC">
              <w:rPr>
                <w:rFonts w:ascii="Times New Roman" w:hAnsi="Times New Roman" w:cs="Times New Roman"/>
                <w:noProof/>
                <w:webHidden/>
                <w:rPrChange w:id="71" w:author="Administrator" w:date="2024-12-28T10:51:00Z">
                  <w:rPr>
                    <w:noProof/>
                    <w:webHidden/>
                  </w:rPr>
                </w:rPrChange>
              </w:rPr>
              <w:instrText xml:space="preserve"> PAGEREF _Toc186275498 \h </w:instrText>
            </w:r>
            <w:r w:rsidRPr="00E646DC">
              <w:rPr>
                <w:rFonts w:ascii="Times New Roman" w:hAnsi="Times New Roman" w:cs="Times New Roman"/>
                <w:noProof/>
                <w:webHidden/>
                <w:rPrChange w:id="72" w:author="Administrator" w:date="2024-12-28T10:51:00Z">
                  <w:rPr>
                    <w:noProof/>
                    <w:webHidden/>
                  </w:rPr>
                </w:rPrChange>
              </w:rPr>
            </w:r>
          </w:ins>
          <w:r w:rsidRPr="00E646DC">
            <w:rPr>
              <w:rFonts w:ascii="Times New Roman" w:hAnsi="Times New Roman" w:cs="Times New Roman"/>
              <w:noProof/>
              <w:webHidden/>
              <w:rPrChange w:id="73" w:author="Administrator" w:date="2024-12-28T10:51:00Z">
                <w:rPr>
                  <w:noProof/>
                  <w:webHidden/>
                </w:rPr>
              </w:rPrChange>
            </w:rPr>
            <w:fldChar w:fldCharType="separate"/>
          </w:r>
          <w:ins w:id="74" w:author="Administrator" w:date="2024-12-28T10:51:00Z">
            <w:r w:rsidRPr="00E646DC">
              <w:rPr>
                <w:rFonts w:ascii="Times New Roman" w:hAnsi="Times New Roman" w:cs="Times New Roman"/>
                <w:noProof/>
                <w:webHidden/>
                <w:rPrChange w:id="75" w:author="Administrator" w:date="2024-12-28T10:51:00Z">
                  <w:rPr>
                    <w:noProof/>
                    <w:webHidden/>
                  </w:rPr>
                </w:rPrChange>
              </w:rPr>
              <w:t>3</w:t>
            </w:r>
            <w:r w:rsidRPr="00E646DC">
              <w:rPr>
                <w:rFonts w:ascii="Times New Roman" w:hAnsi="Times New Roman" w:cs="Times New Roman"/>
                <w:noProof/>
                <w:webHidden/>
                <w:rPrChange w:id="76" w:author="Administrator" w:date="2024-12-28T10:51:00Z">
                  <w:rPr>
                    <w:noProof/>
                    <w:webHidden/>
                  </w:rPr>
                </w:rPrChange>
              </w:rPr>
              <w:fldChar w:fldCharType="end"/>
            </w:r>
            <w:r w:rsidRPr="00E646DC">
              <w:rPr>
                <w:rStyle w:val="Hyperlink"/>
                <w:rFonts w:ascii="Times New Roman" w:hAnsi="Times New Roman" w:cs="Times New Roman"/>
                <w:noProof/>
                <w:rPrChange w:id="77" w:author="Administrator" w:date="2024-12-28T10:51:00Z">
                  <w:rPr>
                    <w:rStyle w:val="Hyperlink"/>
                    <w:noProof/>
                  </w:rPr>
                </w:rPrChange>
              </w:rPr>
              <w:fldChar w:fldCharType="end"/>
            </w:r>
          </w:ins>
        </w:p>
        <w:p w14:paraId="3525E7EA" w14:textId="3A425B6B" w:rsidR="00E646DC" w:rsidRPr="00E646DC" w:rsidRDefault="00E646DC">
          <w:pPr>
            <w:pStyle w:val="TOC3"/>
            <w:tabs>
              <w:tab w:val="right" w:leader="dot" w:pos="9064"/>
            </w:tabs>
            <w:rPr>
              <w:ins w:id="78" w:author="Administrator" w:date="2024-12-28T10:51:00Z"/>
              <w:rFonts w:ascii="Times New Roman" w:eastAsiaTheme="minorEastAsia" w:hAnsi="Times New Roman" w:cs="Times New Roman"/>
              <w:noProof/>
              <w:lang w:val="en-US"/>
              <w:rPrChange w:id="79" w:author="Administrator" w:date="2024-12-28T10:51:00Z">
                <w:rPr>
                  <w:ins w:id="80" w:author="Administrator" w:date="2024-12-28T10:51:00Z"/>
                  <w:rFonts w:asciiTheme="minorHAnsi" w:eastAsiaTheme="minorEastAsia" w:hAnsiTheme="minorHAnsi" w:cstheme="minorBidi"/>
                  <w:noProof/>
                  <w:lang w:val="en-US"/>
                </w:rPr>
              </w:rPrChange>
            </w:rPr>
          </w:pPr>
          <w:ins w:id="81" w:author="Administrator" w:date="2024-12-28T10:51:00Z">
            <w:r w:rsidRPr="00E646DC">
              <w:rPr>
                <w:rStyle w:val="Hyperlink"/>
                <w:rFonts w:ascii="Times New Roman" w:hAnsi="Times New Roman" w:cs="Times New Roman"/>
                <w:noProof/>
                <w:rPrChange w:id="82" w:author="Administrator" w:date="2024-12-28T10:51:00Z">
                  <w:rPr>
                    <w:rStyle w:val="Hyperlink"/>
                    <w:noProof/>
                  </w:rPr>
                </w:rPrChange>
              </w:rPr>
              <w:fldChar w:fldCharType="begin"/>
            </w:r>
            <w:r w:rsidRPr="00E646DC">
              <w:rPr>
                <w:rStyle w:val="Hyperlink"/>
                <w:rFonts w:ascii="Times New Roman" w:hAnsi="Times New Roman" w:cs="Times New Roman"/>
                <w:noProof/>
                <w:rPrChange w:id="83" w:author="Administrator" w:date="2024-12-28T10:51:00Z">
                  <w:rPr>
                    <w:rStyle w:val="Hyperlink"/>
                    <w:noProof/>
                  </w:rPr>
                </w:rPrChange>
              </w:rPr>
              <w:instrText xml:space="preserve"> </w:instrText>
            </w:r>
            <w:r w:rsidRPr="00E646DC">
              <w:rPr>
                <w:rFonts w:ascii="Times New Roman" w:hAnsi="Times New Roman" w:cs="Times New Roman"/>
                <w:noProof/>
                <w:rPrChange w:id="84" w:author="Administrator" w:date="2024-12-28T10:51:00Z">
                  <w:rPr>
                    <w:noProof/>
                  </w:rPr>
                </w:rPrChange>
              </w:rPr>
              <w:instrText>HYPERLINK \l "_Toc186275499"</w:instrText>
            </w:r>
            <w:r w:rsidRPr="00E646DC">
              <w:rPr>
                <w:rStyle w:val="Hyperlink"/>
                <w:rFonts w:ascii="Times New Roman" w:hAnsi="Times New Roman" w:cs="Times New Roman"/>
                <w:noProof/>
                <w:rPrChange w:id="85"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86" w:author="Administrator" w:date="2024-12-28T10:51:00Z">
                  <w:rPr>
                    <w:rStyle w:val="Hyperlink"/>
                    <w:noProof/>
                  </w:rPr>
                </w:rPrChange>
              </w:rPr>
            </w:r>
            <w:r w:rsidRPr="00E646DC">
              <w:rPr>
                <w:rStyle w:val="Hyperlink"/>
                <w:rFonts w:ascii="Times New Roman" w:hAnsi="Times New Roman" w:cs="Times New Roman"/>
                <w:noProof/>
                <w:rPrChange w:id="87"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88" w:author="Administrator" w:date="2024-12-28T10:51:00Z">
                  <w:rPr>
                    <w:rStyle w:val="Hyperlink"/>
                    <w:noProof/>
                    <w:lang w:val="en-US"/>
                  </w:rPr>
                </w:rPrChange>
              </w:rPr>
              <w:t>1.1</w:t>
            </w:r>
            <w:r w:rsidRPr="00E646DC">
              <w:rPr>
                <w:rStyle w:val="Hyperlink"/>
                <w:rFonts w:ascii="Times New Roman" w:hAnsi="Times New Roman" w:cs="Times New Roman"/>
                <w:noProof/>
                <w:rPrChange w:id="89" w:author="Administrator" w:date="2024-12-28T10:51:00Z">
                  <w:rPr>
                    <w:rStyle w:val="Hyperlink"/>
                    <w:noProof/>
                  </w:rPr>
                </w:rPrChange>
              </w:rPr>
              <w:t xml:space="preserve">.1 </w:t>
            </w:r>
            <w:r w:rsidRPr="00E646DC">
              <w:rPr>
                <w:rStyle w:val="Hyperlink"/>
                <w:rFonts w:ascii="Times New Roman" w:hAnsi="Times New Roman" w:cs="Times New Roman"/>
                <w:noProof/>
                <w:lang w:val="en-US"/>
                <w:rPrChange w:id="90" w:author="Administrator" w:date="2024-12-28T10:51:00Z">
                  <w:rPr>
                    <w:rStyle w:val="Hyperlink"/>
                    <w:noProof/>
                    <w:lang w:val="en-US"/>
                  </w:rPr>
                </w:rPrChange>
              </w:rPr>
              <w:t>Lịch sử phát triển của dịch vụ đặt xe nói chung</w:t>
            </w:r>
            <w:r w:rsidRPr="00E646DC">
              <w:rPr>
                <w:rFonts w:ascii="Times New Roman" w:hAnsi="Times New Roman" w:cs="Times New Roman"/>
                <w:noProof/>
                <w:webHidden/>
                <w:rPrChange w:id="91" w:author="Administrator" w:date="2024-12-28T10:51:00Z">
                  <w:rPr>
                    <w:noProof/>
                    <w:webHidden/>
                  </w:rPr>
                </w:rPrChange>
              </w:rPr>
              <w:tab/>
            </w:r>
            <w:r w:rsidRPr="00E646DC">
              <w:rPr>
                <w:rFonts w:ascii="Times New Roman" w:hAnsi="Times New Roman" w:cs="Times New Roman"/>
                <w:noProof/>
                <w:webHidden/>
                <w:rPrChange w:id="92" w:author="Administrator" w:date="2024-12-28T10:51:00Z">
                  <w:rPr>
                    <w:noProof/>
                    <w:webHidden/>
                  </w:rPr>
                </w:rPrChange>
              </w:rPr>
              <w:fldChar w:fldCharType="begin"/>
            </w:r>
            <w:r w:rsidRPr="00E646DC">
              <w:rPr>
                <w:rFonts w:ascii="Times New Roman" w:hAnsi="Times New Roman" w:cs="Times New Roman"/>
                <w:noProof/>
                <w:webHidden/>
                <w:rPrChange w:id="93" w:author="Administrator" w:date="2024-12-28T10:51:00Z">
                  <w:rPr>
                    <w:noProof/>
                    <w:webHidden/>
                  </w:rPr>
                </w:rPrChange>
              </w:rPr>
              <w:instrText xml:space="preserve"> PAGEREF _Toc186275499 \h </w:instrText>
            </w:r>
            <w:r w:rsidRPr="00E646DC">
              <w:rPr>
                <w:rFonts w:ascii="Times New Roman" w:hAnsi="Times New Roman" w:cs="Times New Roman"/>
                <w:noProof/>
                <w:webHidden/>
                <w:rPrChange w:id="94" w:author="Administrator" w:date="2024-12-28T10:51:00Z">
                  <w:rPr>
                    <w:noProof/>
                    <w:webHidden/>
                  </w:rPr>
                </w:rPrChange>
              </w:rPr>
            </w:r>
          </w:ins>
          <w:r w:rsidRPr="00E646DC">
            <w:rPr>
              <w:rFonts w:ascii="Times New Roman" w:hAnsi="Times New Roman" w:cs="Times New Roman"/>
              <w:noProof/>
              <w:webHidden/>
              <w:rPrChange w:id="95" w:author="Administrator" w:date="2024-12-28T10:51:00Z">
                <w:rPr>
                  <w:noProof/>
                  <w:webHidden/>
                </w:rPr>
              </w:rPrChange>
            </w:rPr>
            <w:fldChar w:fldCharType="separate"/>
          </w:r>
          <w:ins w:id="96" w:author="Administrator" w:date="2024-12-28T10:51:00Z">
            <w:r w:rsidRPr="00E646DC">
              <w:rPr>
                <w:rFonts w:ascii="Times New Roman" w:hAnsi="Times New Roman" w:cs="Times New Roman"/>
                <w:noProof/>
                <w:webHidden/>
                <w:rPrChange w:id="97" w:author="Administrator" w:date="2024-12-28T10:51:00Z">
                  <w:rPr>
                    <w:noProof/>
                    <w:webHidden/>
                  </w:rPr>
                </w:rPrChange>
              </w:rPr>
              <w:t>3</w:t>
            </w:r>
            <w:r w:rsidRPr="00E646DC">
              <w:rPr>
                <w:rFonts w:ascii="Times New Roman" w:hAnsi="Times New Roman" w:cs="Times New Roman"/>
                <w:noProof/>
                <w:webHidden/>
                <w:rPrChange w:id="98" w:author="Administrator" w:date="2024-12-28T10:51:00Z">
                  <w:rPr>
                    <w:noProof/>
                    <w:webHidden/>
                  </w:rPr>
                </w:rPrChange>
              </w:rPr>
              <w:fldChar w:fldCharType="end"/>
            </w:r>
            <w:r w:rsidRPr="00E646DC">
              <w:rPr>
                <w:rStyle w:val="Hyperlink"/>
                <w:rFonts w:ascii="Times New Roman" w:hAnsi="Times New Roman" w:cs="Times New Roman"/>
                <w:noProof/>
                <w:rPrChange w:id="99" w:author="Administrator" w:date="2024-12-28T10:51:00Z">
                  <w:rPr>
                    <w:rStyle w:val="Hyperlink"/>
                    <w:noProof/>
                  </w:rPr>
                </w:rPrChange>
              </w:rPr>
              <w:fldChar w:fldCharType="end"/>
            </w:r>
          </w:ins>
        </w:p>
        <w:p w14:paraId="0A3EC657" w14:textId="2C8FBCA5" w:rsidR="00E646DC" w:rsidRPr="00E646DC" w:rsidRDefault="00E646DC">
          <w:pPr>
            <w:pStyle w:val="TOC3"/>
            <w:tabs>
              <w:tab w:val="right" w:leader="dot" w:pos="9064"/>
            </w:tabs>
            <w:rPr>
              <w:ins w:id="100" w:author="Administrator" w:date="2024-12-28T10:51:00Z"/>
              <w:rFonts w:ascii="Times New Roman" w:eastAsiaTheme="minorEastAsia" w:hAnsi="Times New Roman" w:cs="Times New Roman"/>
              <w:noProof/>
              <w:lang w:val="en-US"/>
              <w:rPrChange w:id="101" w:author="Administrator" w:date="2024-12-28T10:51:00Z">
                <w:rPr>
                  <w:ins w:id="102" w:author="Administrator" w:date="2024-12-28T10:51:00Z"/>
                  <w:rFonts w:asciiTheme="minorHAnsi" w:eastAsiaTheme="minorEastAsia" w:hAnsiTheme="minorHAnsi" w:cstheme="minorBidi"/>
                  <w:noProof/>
                  <w:lang w:val="en-US"/>
                </w:rPr>
              </w:rPrChange>
            </w:rPr>
          </w:pPr>
          <w:ins w:id="103" w:author="Administrator" w:date="2024-12-28T10:51:00Z">
            <w:r w:rsidRPr="00E646DC">
              <w:rPr>
                <w:rStyle w:val="Hyperlink"/>
                <w:rFonts w:ascii="Times New Roman" w:hAnsi="Times New Roman" w:cs="Times New Roman"/>
                <w:noProof/>
                <w:rPrChange w:id="104" w:author="Administrator" w:date="2024-12-28T10:51:00Z">
                  <w:rPr>
                    <w:rStyle w:val="Hyperlink"/>
                    <w:noProof/>
                  </w:rPr>
                </w:rPrChange>
              </w:rPr>
              <w:fldChar w:fldCharType="begin"/>
            </w:r>
            <w:r w:rsidRPr="00E646DC">
              <w:rPr>
                <w:rStyle w:val="Hyperlink"/>
                <w:rFonts w:ascii="Times New Roman" w:hAnsi="Times New Roman" w:cs="Times New Roman"/>
                <w:noProof/>
                <w:rPrChange w:id="105" w:author="Administrator" w:date="2024-12-28T10:51:00Z">
                  <w:rPr>
                    <w:rStyle w:val="Hyperlink"/>
                    <w:noProof/>
                  </w:rPr>
                </w:rPrChange>
              </w:rPr>
              <w:instrText xml:space="preserve"> </w:instrText>
            </w:r>
            <w:r w:rsidRPr="00E646DC">
              <w:rPr>
                <w:rFonts w:ascii="Times New Roman" w:hAnsi="Times New Roman" w:cs="Times New Roman"/>
                <w:noProof/>
                <w:rPrChange w:id="106" w:author="Administrator" w:date="2024-12-28T10:51:00Z">
                  <w:rPr>
                    <w:noProof/>
                  </w:rPr>
                </w:rPrChange>
              </w:rPr>
              <w:instrText>HYPERLINK \l "_Toc186275500"</w:instrText>
            </w:r>
            <w:r w:rsidRPr="00E646DC">
              <w:rPr>
                <w:rStyle w:val="Hyperlink"/>
                <w:rFonts w:ascii="Times New Roman" w:hAnsi="Times New Roman" w:cs="Times New Roman"/>
                <w:noProof/>
                <w:rPrChange w:id="107"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08" w:author="Administrator" w:date="2024-12-28T10:51:00Z">
                  <w:rPr>
                    <w:rStyle w:val="Hyperlink"/>
                    <w:noProof/>
                  </w:rPr>
                </w:rPrChange>
              </w:rPr>
            </w:r>
            <w:r w:rsidRPr="00E646DC">
              <w:rPr>
                <w:rStyle w:val="Hyperlink"/>
                <w:rFonts w:ascii="Times New Roman" w:hAnsi="Times New Roman" w:cs="Times New Roman"/>
                <w:noProof/>
                <w:rPrChange w:id="109"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10" w:author="Administrator" w:date="2024-12-28T10:51:00Z">
                  <w:rPr>
                    <w:rStyle w:val="Hyperlink"/>
                    <w:noProof/>
                    <w:lang w:val="en-US"/>
                  </w:rPr>
                </w:rPrChange>
              </w:rPr>
              <w:t>1.1</w:t>
            </w:r>
            <w:r w:rsidRPr="00E646DC">
              <w:rPr>
                <w:rStyle w:val="Hyperlink"/>
                <w:rFonts w:ascii="Times New Roman" w:hAnsi="Times New Roman" w:cs="Times New Roman"/>
                <w:noProof/>
                <w:rPrChange w:id="111" w:author="Administrator" w:date="2024-12-28T10:51:00Z">
                  <w:rPr>
                    <w:rStyle w:val="Hyperlink"/>
                    <w:noProof/>
                  </w:rPr>
                </w:rPrChange>
              </w:rPr>
              <w:t>.</w:t>
            </w:r>
            <w:r w:rsidRPr="00E646DC">
              <w:rPr>
                <w:rStyle w:val="Hyperlink"/>
                <w:rFonts w:ascii="Times New Roman" w:hAnsi="Times New Roman" w:cs="Times New Roman"/>
                <w:noProof/>
                <w:lang w:val="en-US"/>
                <w:rPrChange w:id="112" w:author="Administrator" w:date="2024-12-28T10:51:00Z">
                  <w:rPr>
                    <w:rStyle w:val="Hyperlink"/>
                    <w:noProof/>
                    <w:lang w:val="en-US"/>
                  </w:rPr>
                </w:rPrChange>
              </w:rPr>
              <w:t>2</w:t>
            </w:r>
            <w:r w:rsidRPr="00E646DC">
              <w:rPr>
                <w:rStyle w:val="Hyperlink"/>
                <w:rFonts w:ascii="Times New Roman" w:hAnsi="Times New Roman" w:cs="Times New Roman"/>
                <w:noProof/>
                <w:rPrChange w:id="113"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114" w:author="Administrator" w:date="2024-12-28T10:51:00Z">
                  <w:rPr>
                    <w:rStyle w:val="Hyperlink"/>
                    <w:noProof/>
                    <w:lang w:val="en-US"/>
                  </w:rPr>
                </w:rPrChange>
              </w:rPr>
              <w:t>Những hệ thống đặt xe trực tuyến phổ biến tại Việt Nam</w:t>
            </w:r>
            <w:r w:rsidRPr="00E646DC">
              <w:rPr>
                <w:rFonts w:ascii="Times New Roman" w:hAnsi="Times New Roman" w:cs="Times New Roman"/>
                <w:noProof/>
                <w:webHidden/>
                <w:rPrChange w:id="115" w:author="Administrator" w:date="2024-12-28T10:51:00Z">
                  <w:rPr>
                    <w:noProof/>
                    <w:webHidden/>
                  </w:rPr>
                </w:rPrChange>
              </w:rPr>
              <w:tab/>
            </w:r>
            <w:r w:rsidRPr="00E646DC">
              <w:rPr>
                <w:rFonts w:ascii="Times New Roman" w:hAnsi="Times New Roman" w:cs="Times New Roman"/>
                <w:noProof/>
                <w:webHidden/>
                <w:rPrChange w:id="116" w:author="Administrator" w:date="2024-12-28T10:51:00Z">
                  <w:rPr>
                    <w:noProof/>
                    <w:webHidden/>
                  </w:rPr>
                </w:rPrChange>
              </w:rPr>
              <w:fldChar w:fldCharType="begin"/>
            </w:r>
            <w:r w:rsidRPr="00E646DC">
              <w:rPr>
                <w:rFonts w:ascii="Times New Roman" w:hAnsi="Times New Roman" w:cs="Times New Roman"/>
                <w:noProof/>
                <w:webHidden/>
                <w:rPrChange w:id="117" w:author="Administrator" w:date="2024-12-28T10:51:00Z">
                  <w:rPr>
                    <w:noProof/>
                    <w:webHidden/>
                  </w:rPr>
                </w:rPrChange>
              </w:rPr>
              <w:instrText xml:space="preserve"> PAGEREF _Toc186275500 \h </w:instrText>
            </w:r>
            <w:r w:rsidRPr="00E646DC">
              <w:rPr>
                <w:rFonts w:ascii="Times New Roman" w:hAnsi="Times New Roman" w:cs="Times New Roman"/>
                <w:noProof/>
                <w:webHidden/>
                <w:rPrChange w:id="118" w:author="Administrator" w:date="2024-12-28T10:51:00Z">
                  <w:rPr>
                    <w:noProof/>
                    <w:webHidden/>
                  </w:rPr>
                </w:rPrChange>
              </w:rPr>
            </w:r>
          </w:ins>
          <w:r w:rsidRPr="00E646DC">
            <w:rPr>
              <w:rFonts w:ascii="Times New Roman" w:hAnsi="Times New Roman" w:cs="Times New Roman"/>
              <w:noProof/>
              <w:webHidden/>
              <w:rPrChange w:id="119" w:author="Administrator" w:date="2024-12-28T10:51:00Z">
                <w:rPr>
                  <w:noProof/>
                  <w:webHidden/>
                </w:rPr>
              </w:rPrChange>
            </w:rPr>
            <w:fldChar w:fldCharType="separate"/>
          </w:r>
          <w:ins w:id="120" w:author="Administrator" w:date="2024-12-28T10:51:00Z">
            <w:r w:rsidRPr="00E646DC">
              <w:rPr>
                <w:rFonts w:ascii="Times New Roman" w:hAnsi="Times New Roman" w:cs="Times New Roman"/>
                <w:noProof/>
                <w:webHidden/>
                <w:rPrChange w:id="121" w:author="Administrator" w:date="2024-12-28T10:51:00Z">
                  <w:rPr>
                    <w:noProof/>
                    <w:webHidden/>
                  </w:rPr>
                </w:rPrChange>
              </w:rPr>
              <w:t>3</w:t>
            </w:r>
            <w:r w:rsidRPr="00E646DC">
              <w:rPr>
                <w:rFonts w:ascii="Times New Roman" w:hAnsi="Times New Roman" w:cs="Times New Roman"/>
                <w:noProof/>
                <w:webHidden/>
                <w:rPrChange w:id="122" w:author="Administrator" w:date="2024-12-28T10:51:00Z">
                  <w:rPr>
                    <w:noProof/>
                    <w:webHidden/>
                  </w:rPr>
                </w:rPrChange>
              </w:rPr>
              <w:fldChar w:fldCharType="end"/>
            </w:r>
            <w:r w:rsidRPr="00E646DC">
              <w:rPr>
                <w:rStyle w:val="Hyperlink"/>
                <w:rFonts w:ascii="Times New Roman" w:hAnsi="Times New Roman" w:cs="Times New Roman"/>
                <w:noProof/>
                <w:rPrChange w:id="123" w:author="Administrator" w:date="2024-12-28T10:51:00Z">
                  <w:rPr>
                    <w:rStyle w:val="Hyperlink"/>
                    <w:noProof/>
                  </w:rPr>
                </w:rPrChange>
              </w:rPr>
              <w:fldChar w:fldCharType="end"/>
            </w:r>
          </w:ins>
        </w:p>
        <w:p w14:paraId="254BB247" w14:textId="4C9D9526" w:rsidR="00E646DC" w:rsidRPr="00E646DC" w:rsidRDefault="00E646DC">
          <w:pPr>
            <w:pStyle w:val="TOC2"/>
            <w:tabs>
              <w:tab w:val="right" w:leader="dot" w:pos="9064"/>
            </w:tabs>
            <w:rPr>
              <w:ins w:id="124" w:author="Administrator" w:date="2024-12-28T10:51:00Z"/>
              <w:rFonts w:ascii="Times New Roman" w:eastAsiaTheme="minorEastAsia" w:hAnsi="Times New Roman" w:cs="Times New Roman"/>
              <w:noProof/>
              <w:lang w:val="en-US"/>
              <w:rPrChange w:id="125" w:author="Administrator" w:date="2024-12-28T10:51:00Z">
                <w:rPr>
                  <w:ins w:id="126" w:author="Administrator" w:date="2024-12-28T10:51:00Z"/>
                  <w:rFonts w:asciiTheme="minorHAnsi" w:eastAsiaTheme="minorEastAsia" w:hAnsiTheme="minorHAnsi" w:cstheme="minorBidi"/>
                  <w:noProof/>
                  <w:lang w:val="en-US"/>
                </w:rPr>
              </w:rPrChange>
            </w:rPr>
          </w:pPr>
          <w:ins w:id="127" w:author="Administrator" w:date="2024-12-28T10:51:00Z">
            <w:r w:rsidRPr="00E646DC">
              <w:rPr>
                <w:rStyle w:val="Hyperlink"/>
                <w:rFonts w:ascii="Times New Roman" w:hAnsi="Times New Roman" w:cs="Times New Roman"/>
                <w:noProof/>
                <w:rPrChange w:id="128" w:author="Administrator" w:date="2024-12-28T10:51:00Z">
                  <w:rPr>
                    <w:rStyle w:val="Hyperlink"/>
                    <w:noProof/>
                  </w:rPr>
                </w:rPrChange>
              </w:rPr>
              <w:fldChar w:fldCharType="begin"/>
            </w:r>
            <w:r w:rsidRPr="00E646DC">
              <w:rPr>
                <w:rStyle w:val="Hyperlink"/>
                <w:rFonts w:ascii="Times New Roman" w:hAnsi="Times New Roman" w:cs="Times New Roman"/>
                <w:noProof/>
                <w:rPrChange w:id="129" w:author="Administrator" w:date="2024-12-28T10:51:00Z">
                  <w:rPr>
                    <w:rStyle w:val="Hyperlink"/>
                    <w:noProof/>
                  </w:rPr>
                </w:rPrChange>
              </w:rPr>
              <w:instrText xml:space="preserve"> </w:instrText>
            </w:r>
            <w:r w:rsidRPr="00E646DC">
              <w:rPr>
                <w:rFonts w:ascii="Times New Roman" w:hAnsi="Times New Roman" w:cs="Times New Roman"/>
                <w:noProof/>
                <w:rPrChange w:id="130" w:author="Administrator" w:date="2024-12-28T10:51:00Z">
                  <w:rPr>
                    <w:noProof/>
                  </w:rPr>
                </w:rPrChange>
              </w:rPr>
              <w:instrText>HYPERLINK \l "_Toc186275501"</w:instrText>
            </w:r>
            <w:r w:rsidRPr="00E646DC">
              <w:rPr>
                <w:rStyle w:val="Hyperlink"/>
                <w:rFonts w:ascii="Times New Roman" w:hAnsi="Times New Roman" w:cs="Times New Roman"/>
                <w:noProof/>
                <w:rPrChange w:id="13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32" w:author="Administrator" w:date="2024-12-28T10:51:00Z">
                  <w:rPr>
                    <w:rStyle w:val="Hyperlink"/>
                    <w:noProof/>
                  </w:rPr>
                </w:rPrChange>
              </w:rPr>
            </w:r>
            <w:r w:rsidRPr="00E646DC">
              <w:rPr>
                <w:rStyle w:val="Hyperlink"/>
                <w:rFonts w:ascii="Times New Roman" w:hAnsi="Times New Roman" w:cs="Times New Roman"/>
                <w:noProof/>
                <w:rPrChange w:id="13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34" w:author="Administrator" w:date="2024-12-28T10:51:00Z">
                  <w:rPr>
                    <w:rStyle w:val="Hyperlink"/>
                    <w:noProof/>
                    <w:lang w:val="en-US"/>
                  </w:rPr>
                </w:rPrChange>
              </w:rPr>
              <w:t>1.2</w:t>
            </w:r>
            <w:r w:rsidRPr="00E646DC">
              <w:rPr>
                <w:rStyle w:val="Hyperlink"/>
                <w:rFonts w:ascii="Times New Roman" w:hAnsi="Times New Roman" w:cs="Times New Roman"/>
                <w:noProof/>
                <w:rPrChange w:id="135"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136" w:author="Administrator" w:date="2024-12-28T10:51:00Z">
                  <w:rPr>
                    <w:rStyle w:val="Hyperlink"/>
                    <w:noProof/>
                    <w:lang w:val="en-US"/>
                  </w:rPr>
                </w:rPrChange>
              </w:rPr>
              <w:t>Hệ thống thanh toán điện tử</w:t>
            </w:r>
            <w:r w:rsidRPr="00E646DC">
              <w:rPr>
                <w:rFonts w:ascii="Times New Roman" w:hAnsi="Times New Roman" w:cs="Times New Roman"/>
                <w:noProof/>
                <w:webHidden/>
                <w:rPrChange w:id="137" w:author="Administrator" w:date="2024-12-28T10:51:00Z">
                  <w:rPr>
                    <w:noProof/>
                    <w:webHidden/>
                  </w:rPr>
                </w:rPrChange>
              </w:rPr>
              <w:tab/>
            </w:r>
            <w:r w:rsidRPr="00E646DC">
              <w:rPr>
                <w:rFonts w:ascii="Times New Roman" w:hAnsi="Times New Roman" w:cs="Times New Roman"/>
                <w:noProof/>
                <w:webHidden/>
                <w:rPrChange w:id="138" w:author="Administrator" w:date="2024-12-28T10:51:00Z">
                  <w:rPr>
                    <w:noProof/>
                    <w:webHidden/>
                  </w:rPr>
                </w:rPrChange>
              </w:rPr>
              <w:fldChar w:fldCharType="begin"/>
            </w:r>
            <w:r w:rsidRPr="00E646DC">
              <w:rPr>
                <w:rFonts w:ascii="Times New Roman" w:hAnsi="Times New Roman" w:cs="Times New Roman"/>
                <w:noProof/>
                <w:webHidden/>
                <w:rPrChange w:id="139" w:author="Administrator" w:date="2024-12-28T10:51:00Z">
                  <w:rPr>
                    <w:noProof/>
                    <w:webHidden/>
                  </w:rPr>
                </w:rPrChange>
              </w:rPr>
              <w:instrText xml:space="preserve"> PAGEREF _Toc186275501 \h </w:instrText>
            </w:r>
            <w:r w:rsidRPr="00E646DC">
              <w:rPr>
                <w:rFonts w:ascii="Times New Roman" w:hAnsi="Times New Roman" w:cs="Times New Roman"/>
                <w:noProof/>
                <w:webHidden/>
                <w:rPrChange w:id="140" w:author="Administrator" w:date="2024-12-28T10:51:00Z">
                  <w:rPr>
                    <w:noProof/>
                    <w:webHidden/>
                  </w:rPr>
                </w:rPrChange>
              </w:rPr>
            </w:r>
          </w:ins>
          <w:r w:rsidRPr="00E646DC">
            <w:rPr>
              <w:rFonts w:ascii="Times New Roman" w:hAnsi="Times New Roman" w:cs="Times New Roman"/>
              <w:noProof/>
              <w:webHidden/>
              <w:rPrChange w:id="141" w:author="Administrator" w:date="2024-12-28T10:51:00Z">
                <w:rPr>
                  <w:noProof/>
                  <w:webHidden/>
                </w:rPr>
              </w:rPrChange>
            </w:rPr>
            <w:fldChar w:fldCharType="separate"/>
          </w:r>
          <w:ins w:id="142" w:author="Administrator" w:date="2024-12-28T10:51:00Z">
            <w:r w:rsidRPr="00E646DC">
              <w:rPr>
                <w:rFonts w:ascii="Times New Roman" w:hAnsi="Times New Roman" w:cs="Times New Roman"/>
                <w:noProof/>
                <w:webHidden/>
                <w:rPrChange w:id="143" w:author="Administrator" w:date="2024-12-28T10:51:00Z">
                  <w:rPr>
                    <w:noProof/>
                    <w:webHidden/>
                  </w:rPr>
                </w:rPrChange>
              </w:rPr>
              <w:t>4</w:t>
            </w:r>
            <w:r w:rsidRPr="00E646DC">
              <w:rPr>
                <w:rFonts w:ascii="Times New Roman" w:hAnsi="Times New Roman" w:cs="Times New Roman"/>
                <w:noProof/>
                <w:webHidden/>
                <w:rPrChange w:id="144" w:author="Administrator" w:date="2024-12-28T10:51:00Z">
                  <w:rPr>
                    <w:noProof/>
                    <w:webHidden/>
                  </w:rPr>
                </w:rPrChange>
              </w:rPr>
              <w:fldChar w:fldCharType="end"/>
            </w:r>
            <w:r w:rsidRPr="00E646DC">
              <w:rPr>
                <w:rStyle w:val="Hyperlink"/>
                <w:rFonts w:ascii="Times New Roman" w:hAnsi="Times New Roman" w:cs="Times New Roman"/>
                <w:noProof/>
                <w:rPrChange w:id="145" w:author="Administrator" w:date="2024-12-28T10:51:00Z">
                  <w:rPr>
                    <w:rStyle w:val="Hyperlink"/>
                    <w:noProof/>
                  </w:rPr>
                </w:rPrChange>
              </w:rPr>
              <w:fldChar w:fldCharType="end"/>
            </w:r>
          </w:ins>
        </w:p>
        <w:p w14:paraId="640309E2" w14:textId="7F1C700D" w:rsidR="00E646DC" w:rsidRPr="00E646DC" w:rsidRDefault="00E646DC">
          <w:pPr>
            <w:pStyle w:val="TOC3"/>
            <w:tabs>
              <w:tab w:val="right" w:leader="dot" w:pos="9064"/>
            </w:tabs>
            <w:rPr>
              <w:ins w:id="146" w:author="Administrator" w:date="2024-12-28T10:51:00Z"/>
              <w:rFonts w:ascii="Times New Roman" w:eastAsiaTheme="minorEastAsia" w:hAnsi="Times New Roman" w:cs="Times New Roman"/>
              <w:noProof/>
              <w:lang w:val="en-US"/>
              <w:rPrChange w:id="147" w:author="Administrator" w:date="2024-12-28T10:51:00Z">
                <w:rPr>
                  <w:ins w:id="148" w:author="Administrator" w:date="2024-12-28T10:51:00Z"/>
                  <w:rFonts w:asciiTheme="minorHAnsi" w:eastAsiaTheme="minorEastAsia" w:hAnsiTheme="minorHAnsi" w:cstheme="minorBidi"/>
                  <w:noProof/>
                  <w:lang w:val="en-US"/>
                </w:rPr>
              </w:rPrChange>
            </w:rPr>
          </w:pPr>
          <w:ins w:id="149" w:author="Administrator" w:date="2024-12-28T10:51:00Z">
            <w:r w:rsidRPr="00E646DC">
              <w:rPr>
                <w:rStyle w:val="Hyperlink"/>
                <w:rFonts w:ascii="Times New Roman" w:hAnsi="Times New Roman" w:cs="Times New Roman"/>
                <w:noProof/>
                <w:rPrChange w:id="150" w:author="Administrator" w:date="2024-12-28T10:51:00Z">
                  <w:rPr>
                    <w:rStyle w:val="Hyperlink"/>
                    <w:noProof/>
                  </w:rPr>
                </w:rPrChange>
              </w:rPr>
              <w:fldChar w:fldCharType="begin"/>
            </w:r>
            <w:r w:rsidRPr="00E646DC">
              <w:rPr>
                <w:rStyle w:val="Hyperlink"/>
                <w:rFonts w:ascii="Times New Roman" w:hAnsi="Times New Roman" w:cs="Times New Roman"/>
                <w:noProof/>
                <w:rPrChange w:id="151" w:author="Administrator" w:date="2024-12-28T10:51:00Z">
                  <w:rPr>
                    <w:rStyle w:val="Hyperlink"/>
                    <w:noProof/>
                  </w:rPr>
                </w:rPrChange>
              </w:rPr>
              <w:instrText xml:space="preserve"> </w:instrText>
            </w:r>
            <w:r w:rsidRPr="00E646DC">
              <w:rPr>
                <w:rFonts w:ascii="Times New Roman" w:hAnsi="Times New Roman" w:cs="Times New Roman"/>
                <w:noProof/>
                <w:rPrChange w:id="152" w:author="Administrator" w:date="2024-12-28T10:51:00Z">
                  <w:rPr>
                    <w:noProof/>
                  </w:rPr>
                </w:rPrChange>
              </w:rPr>
              <w:instrText>HYPERLINK \l "_Toc186275502"</w:instrText>
            </w:r>
            <w:r w:rsidRPr="00E646DC">
              <w:rPr>
                <w:rStyle w:val="Hyperlink"/>
                <w:rFonts w:ascii="Times New Roman" w:hAnsi="Times New Roman" w:cs="Times New Roman"/>
                <w:noProof/>
                <w:rPrChange w:id="15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54" w:author="Administrator" w:date="2024-12-28T10:51:00Z">
                  <w:rPr>
                    <w:rStyle w:val="Hyperlink"/>
                    <w:noProof/>
                  </w:rPr>
                </w:rPrChange>
              </w:rPr>
            </w:r>
            <w:r w:rsidRPr="00E646DC">
              <w:rPr>
                <w:rStyle w:val="Hyperlink"/>
                <w:rFonts w:ascii="Times New Roman" w:hAnsi="Times New Roman" w:cs="Times New Roman"/>
                <w:noProof/>
                <w:rPrChange w:id="15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56" w:author="Administrator" w:date="2024-12-28T10:51:00Z">
                  <w:rPr>
                    <w:rStyle w:val="Hyperlink"/>
                    <w:noProof/>
                    <w:lang w:val="en-US"/>
                  </w:rPr>
                </w:rPrChange>
              </w:rPr>
              <w:t>1.2</w:t>
            </w:r>
            <w:r w:rsidRPr="00E646DC">
              <w:rPr>
                <w:rStyle w:val="Hyperlink"/>
                <w:rFonts w:ascii="Times New Roman" w:hAnsi="Times New Roman" w:cs="Times New Roman"/>
                <w:noProof/>
                <w:rPrChange w:id="157" w:author="Administrator" w:date="2024-12-28T10:51:00Z">
                  <w:rPr>
                    <w:rStyle w:val="Hyperlink"/>
                    <w:noProof/>
                  </w:rPr>
                </w:rPrChange>
              </w:rPr>
              <w:t xml:space="preserve">.1 </w:t>
            </w:r>
            <w:r w:rsidRPr="00E646DC">
              <w:rPr>
                <w:rStyle w:val="Hyperlink"/>
                <w:rFonts w:ascii="Times New Roman" w:hAnsi="Times New Roman" w:cs="Times New Roman"/>
                <w:noProof/>
                <w:lang w:val="en-US"/>
                <w:rPrChange w:id="158" w:author="Administrator" w:date="2024-12-28T10:51:00Z">
                  <w:rPr>
                    <w:rStyle w:val="Hyperlink"/>
                    <w:noProof/>
                    <w:lang w:val="en-US"/>
                  </w:rPr>
                </w:rPrChange>
              </w:rPr>
              <w:t>Hệ thống thanh toán điện tử</w:t>
            </w:r>
            <w:r w:rsidRPr="00E646DC">
              <w:rPr>
                <w:rFonts w:ascii="Times New Roman" w:hAnsi="Times New Roman" w:cs="Times New Roman"/>
                <w:noProof/>
                <w:webHidden/>
                <w:rPrChange w:id="159" w:author="Administrator" w:date="2024-12-28T10:51:00Z">
                  <w:rPr>
                    <w:noProof/>
                    <w:webHidden/>
                  </w:rPr>
                </w:rPrChange>
              </w:rPr>
              <w:tab/>
            </w:r>
            <w:r w:rsidRPr="00E646DC">
              <w:rPr>
                <w:rFonts w:ascii="Times New Roman" w:hAnsi="Times New Roman" w:cs="Times New Roman"/>
                <w:noProof/>
                <w:webHidden/>
                <w:rPrChange w:id="160" w:author="Administrator" w:date="2024-12-28T10:51:00Z">
                  <w:rPr>
                    <w:noProof/>
                    <w:webHidden/>
                  </w:rPr>
                </w:rPrChange>
              </w:rPr>
              <w:fldChar w:fldCharType="begin"/>
            </w:r>
            <w:r w:rsidRPr="00E646DC">
              <w:rPr>
                <w:rFonts w:ascii="Times New Roman" w:hAnsi="Times New Roman" w:cs="Times New Roman"/>
                <w:noProof/>
                <w:webHidden/>
                <w:rPrChange w:id="161" w:author="Administrator" w:date="2024-12-28T10:51:00Z">
                  <w:rPr>
                    <w:noProof/>
                    <w:webHidden/>
                  </w:rPr>
                </w:rPrChange>
              </w:rPr>
              <w:instrText xml:space="preserve"> PAGEREF _Toc186275502 \h </w:instrText>
            </w:r>
            <w:r w:rsidRPr="00E646DC">
              <w:rPr>
                <w:rFonts w:ascii="Times New Roman" w:hAnsi="Times New Roman" w:cs="Times New Roman"/>
                <w:noProof/>
                <w:webHidden/>
                <w:rPrChange w:id="162" w:author="Administrator" w:date="2024-12-28T10:51:00Z">
                  <w:rPr>
                    <w:noProof/>
                    <w:webHidden/>
                  </w:rPr>
                </w:rPrChange>
              </w:rPr>
            </w:r>
          </w:ins>
          <w:r w:rsidRPr="00E646DC">
            <w:rPr>
              <w:rFonts w:ascii="Times New Roman" w:hAnsi="Times New Roman" w:cs="Times New Roman"/>
              <w:noProof/>
              <w:webHidden/>
              <w:rPrChange w:id="163" w:author="Administrator" w:date="2024-12-28T10:51:00Z">
                <w:rPr>
                  <w:noProof/>
                  <w:webHidden/>
                </w:rPr>
              </w:rPrChange>
            </w:rPr>
            <w:fldChar w:fldCharType="separate"/>
          </w:r>
          <w:ins w:id="164" w:author="Administrator" w:date="2024-12-28T10:51:00Z">
            <w:r w:rsidRPr="00E646DC">
              <w:rPr>
                <w:rFonts w:ascii="Times New Roman" w:hAnsi="Times New Roman" w:cs="Times New Roman"/>
                <w:noProof/>
                <w:webHidden/>
                <w:rPrChange w:id="165" w:author="Administrator" w:date="2024-12-28T10:51:00Z">
                  <w:rPr>
                    <w:noProof/>
                    <w:webHidden/>
                  </w:rPr>
                </w:rPrChange>
              </w:rPr>
              <w:t>4</w:t>
            </w:r>
            <w:r w:rsidRPr="00E646DC">
              <w:rPr>
                <w:rFonts w:ascii="Times New Roman" w:hAnsi="Times New Roman" w:cs="Times New Roman"/>
                <w:noProof/>
                <w:webHidden/>
                <w:rPrChange w:id="166" w:author="Administrator" w:date="2024-12-28T10:51:00Z">
                  <w:rPr>
                    <w:noProof/>
                    <w:webHidden/>
                  </w:rPr>
                </w:rPrChange>
              </w:rPr>
              <w:fldChar w:fldCharType="end"/>
            </w:r>
            <w:r w:rsidRPr="00E646DC">
              <w:rPr>
                <w:rStyle w:val="Hyperlink"/>
                <w:rFonts w:ascii="Times New Roman" w:hAnsi="Times New Roman" w:cs="Times New Roman"/>
                <w:noProof/>
                <w:rPrChange w:id="167" w:author="Administrator" w:date="2024-12-28T10:51:00Z">
                  <w:rPr>
                    <w:rStyle w:val="Hyperlink"/>
                    <w:noProof/>
                  </w:rPr>
                </w:rPrChange>
              </w:rPr>
              <w:fldChar w:fldCharType="end"/>
            </w:r>
          </w:ins>
        </w:p>
        <w:p w14:paraId="639F16DD" w14:textId="52E7B427" w:rsidR="00E646DC" w:rsidRPr="00E646DC" w:rsidRDefault="00E646DC">
          <w:pPr>
            <w:pStyle w:val="TOC3"/>
            <w:tabs>
              <w:tab w:val="right" w:leader="dot" w:pos="9064"/>
            </w:tabs>
            <w:rPr>
              <w:ins w:id="168" w:author="Administrator" w:date="2024-12-28T10:51:00Z"/>
              <w:rFonts w:ascii="Times New Roman" w:eastAsiaTheme="minorEastAsia" w:hAnsi="Times New Roman" w:cs="Times New Roman"/>
              <w:noProof/>
              <w:lang w:val="en-US"/>
              <w:rPrChange w:id="169" w:author="Administrator" w:date="2024-12-28T10:51:00Z">
                <w:rPr>
                  <w:ins w:id="170" w:author="Administrator" w:date="2024-12-28T10:51:00Z"/>
                  <w:rFonts w:asciiTheme="minorHAnsi" w:eastAsiaTheme="minorEastAsia" w:hAnsiTheme="minorHAnsi" w:cstheme="minorBidi"/>
                  <w:noProof/>
                  <w:lang w:val="en-US"/>
                </w:rPr>
              </w:rPrChange>
            </w:rPr>
          </w:pPr>
          <w:ins w:id="171" w:author="Administrator" w:date="2024-12-28T10:51:00Z">
            <w:r w:rsidRPr="00E646DC">
              <w:rPr>
                <w:rStyle w:val="Hyperlink"/>
                <w:rFonts w:ascii="Times New Roman" w:hAnsi="Times New Roman" w:cs="Times New Roman"/>
                <w:noProof/>
                <w:rPrChange w:id="172" w:author="Administrator" w:date="2024-12-28T10:51:00Z">
                  <w:rPr>
                    <w:rStyle w:val="Hyperlink"/>
                    <w:noProof/>
                  </w:rPr>
                </w:rPrChange>
              </w:rPr>
              <w:fldChar w:fldCharType="begin"/>
            </w:r>
            <w:r w:rsidRPr="00E646DC">
              <w:rPr>
                <w:rStyle w:val="Hyperlink"/>
                <w:rFonts w:ascii="Times New Roman" w:hAnsi="Times New Roman" w:cs="Times New Roman"/>
                <w:noProof/>
                <w:rPrChange w:id="173" w:author="Administrator" w:date="2024-12-28T10:51:00Z">
                  <w:rPr>
                    <w:rStyle w:val="Hyperlink"/>
                    <w:noProof/>
                  </w:rPr>
                </w:rPrChange>
              </w:rPr>
              <w:instrText xml:space="preserve"> </w:instrText>
            </w:r>
            <w:r w:rsidRPr="00E646DC">
              <w:rPr>
                <w:rFonts w:ascii="Times New Roman" w:hAnsi="Times New Roman" w:cs="Times New Roman"/>
                <w:noProof/>
                <w:rPrChange w:id="174" w:author="Administrator" w:date="2024-12-28T10:51:00Z">
                  <w:rPr>
                    <w:noProof/>
                  </w:rPr>
                </w:rPrChange>
              </w:rPr>
              <w:instrText>HYPERLINK \l "_Toc186275503"</w:instrText>
            </w:r>
            <w:r w:rsidRPr="00E646DC">
              <w:rPr>
                <w:rStyle w:val="Hyperlink"/>
                <w:rFonts w:ascii="Times New Roman" w:hAnsi="Times New Roman" w:cs="Times New Roman"/>
                <w:noProof/>
                <w:rPrChange w:id="175"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76" w:author="Administrator" w:date="2024-12-28T10:51:00Z">
                  <w:rPr>
                    <w:rStyle w:val="Hyperlink"/>
                    <w:noProof/>
                  </w:rPr>
                </w:rPrChange>
              </w:rPr>
            </w:r>
            <w:r w:rsidRPr="00E646DC">
              <w:rPr>
                <w:rStyle w:val="Hyperlink"/>
                <w:rFonts w:ascii="Times New Roman" w:hAnsi="Times New Roman" w:cs="Times New Roman"/>
                <w:noProof/>
                <w:rPrChange w:id="177"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78" w:author="Administrator" w:date="2024-12-28T10:51:00Z">
                  <w:rPr>
                    <w:rStyle w:val="Hyperlink"/>
                    <w:noProof/>
                    <w:lang w:val="en-US"/>
                  </w:rPr>
                </w:rPrChange>
              </w:rPr>
              <w:t>1.2</w:t>
            </w:r>
            <w:r w:rsidRPr="00E646DC">
              <w:rPr>
                <w:rStyle w:val="Hyperlink"/>
                <w:rFonts w:ascii="Times New Roman" w:hAnsi="Times New Roman" w:cs="Times New Roman"/>
                <w:noProof/>
                <w:rPrChange w:id="179" w:author="Administrator" w:date="2024-12-28T10:51:00Z">
                  <w:rPr>
                    <w:rStyle w:val="Hyperlink"/>
                    <w:noProof/>
                  </w:rPr>
                </w:rPrChange>
              </w:rPr>
              <w:t xml:space="preserve">.2 </w:t>
            </w:r>
            <w:r w:rsidRPr="00E646DC">
              <w:rPr>
                <w:rStyle w:val="Hyperlink"/>
                <w:rFonts w:ascii="Times New Roman" w:hAnsi="Times New Roman" w:cs="Times New Roman"/>
                <w:noProof/>
                <w:lang w:val="en-US"/>
                <w:rPrChange w:id="180" w:author="Administrator" w:date="2024-12-28T10:51:00Z">
                  <w:rPr>
                    <w:rStyle w:val="Hyperlink"/>
                    <w:noProof/>
                    <w:lang w:val="en-US"/>
                  </w:rPr>
                </w:rPrChange>
              </w:rPr>
              <w:t>Các thành phần của hệ thống thanh toán điện tử</w:t>
            </w:r>
            <w:r w:rsidRPr="00E646DC">
              <w:rPr>
                <w:rFonts w:ascii="Times New Roman" w:hAnsi="Times New Roman" w:cs="Times New Roman"/>
                <w:noProof/>
                <w:webHidden/>
                <w:rPrChange w:id="181" w:author="Administrator" w:date="2024-12-28T10:51:00Z">
                  <w:rPr>
                    <w:noProof/>
                    <w:webHidden/>
                  </w:rPr>
                </w:rPrChange>
              </w:rPr>
              <w:tab/>
            </w:r>
            <w:r w:rsidRPr="00E646DC">
              <w:rPr>
                <w:rFonts w:ascii="Times New Roman" w:hAnsi="Times New Roman" w:cs="Times New Roman"/>
                <w:noProof/>
                <w:webHidden/>
                <w:rPrChange w:id="182" w:author="Administrator" w:date="2024-12-28T10:51:00Z">
                  <w:rPr>
                    <w:noProof/>
                    <w:webHidden/>
                  </w:rPr>
                </w:rPrChange>
              </w:rPr>
              <w:fldChar w:fldCharType="begin"/>
            </w:r>
            <w:r w:rsidRPr="00E646DC">
              <w:rPr>
                <w:rFonts w:ascii="Times New Roman" w:hAnsi="Times New Roman" w:cs="Times New Roman"/>
                <w:noProof/>
                <w:webHidden/>
                <w:rPrChange w:id="183" w:author="Administrator" w:date="2024-12-28T10:51:00Z">
                  <w:rPr>
                    <w:noProof/>
                    <w:webHidden/>
                  </w:rPr>
                </w:rPrChange>
              </w:rPr>
              <w:instrText xml:space="preserve"> PAGEREF _Toc186275503 \h </w:instrText>
            </w:r>
            <w:r w:rsidRPr="00E646DC">
              <w:rPr>
                <w:rFonts w:ascii="Times New Roman" w:hAnsi="Times New Roman" w:cs="Times New Roman"/>
                <w:noProof/>
                <w:webHidden/>
                <w:rPrChange w:id="184" w:author="Administrator" w:date="2024-12-28T10:51:00Z">
                  <w:rPr>
                    <w:noProof/>
                    <w:webHidden/>
                  </w:rPr>
                </w:rPrChange>
              </w:rPr>
            </w:r>
          </w:ins>
          <w:r w:rsidRPr="00E646DC">
            <w:rPr>
              <w:rFonts w:ascii="Times New Roman" w:hAnsi="Times New Roman" w:cs="Times New Roman"/>
              <w:noProof/>
              <w:webHidden/>
              <w:rPrChange w:id="185" w:author="Administrator" w:date="2024-12-28T10:51:00Z">
                <w:rPr>
                  <w:noProof/>
                  <w:webHidden/>
                </w:rPr>
              </w:rPrChange>
            </w:rPr>
            <w:fldChar w:fldCharType="separate"/>
          </w:r>
          <w:ins w:id="186" w:author="Administrator" w:date="2024-12-28T10:51:00Z">
            <w:r w:rsidRPr="00E646DC">
              <w:rPr>
                <w:rFonts w:ascii="Times New Roman" w:hAnsi="Times New Roman" w:cs="Times New Roman"/>
                <w:noProof/>
                <w:webHidden/>
                <w:rPrChange w:id="187" w:author="Administrator" w:date="2024-12-28T10:51:00Z">
                  <w:rPr>
                    <w:noProof/>
                    <w:webHidden/>
                  </w:rPr>
                </w:rPrChange>
              </w:rPr>
              <w:t>4</w:t>
            </w:r>
            <w:r w:rsidRPr="00E646DC">
              <w:rPr>
                <w:rFonts w:ascii="Times New Roman" w:hAnsi="Times New Roman" w:cs="Times New Roman"/>
                <w:noProof/>
                <w:webHidden/>
                <w:rPrChange w:id="188" w:author="Administrator" w:date="2024-12-28T10:51:00Z">
                  <w:rPr>
                    <w:noProof/>
                    <w:webHidden/>
                  </w:rPr>
                </w:rPrChange>
              </w:rPr>
              <w:fldChar w:fldCharType="end"/>
            </w:r>
            <w:r w:rsidRPr="00E646DC">
              <w:rPr>
                <w:rStyle w:val="Hyperlink"/>
                <w:rFonts w:ascii="Times New Roman" w:hAnsi="Times New Roman" w:cs="Times New Roman"/>
                <w:noProof/>
                <w:rPrChange w:id="189" w:author="Administrator" w:date="2024-12-28T10:51:00Z">
                  <w:rPr>
                    <w:rStyle w:val="Hyperlink"/>
                    <w:noProof/>
                  </w:rPr>
                </w:rPrChange>
              </w:rPr>
              <w:fldChar w:fldCharType="end"/>
            </w:r>
          </w:ins>
        </w:p>
        <w:p w14:paraId="693D0E79" w14:textId="4CE3D795" w:rsidR="00E646DC" w:rsidRPr="00E646DC" w:rsidRDefault="00E646DC">
          <w:pPr>
            <w:pStyle w:val="TOC3"/>
            <w:tabs>
              <w:tab w:val="right" w:leader="dot" w:pos="9064"/>
            </w:tabs>
            <w:rPr>
              <w:ins w:id="190" w:author="Administrator" w:date="2024-12-28T10:51:00Z"/>
              <w:rFonts w:ascii="Times New Roman" w:eastAsiaTheme="minorEastAsia" w:hAnsi="Times New Roman" w:cs="Times New Roman"/>
              <w:noProof/>
              <w:lang w:val="en-US"/>
              <w:rPrChange w:id="191" w:author="Administrator" w:date="2024-12-28T10:51:00Z">
                <w:rPr>
                  <w:ins w:id="192" w:author="Administrator" w:date="2024-12-28T10:51:00Z"/>
                  <w:rFonts w:asciiTheme="minorHAnsi" w:eastAsiaTheme="minorEastAsia" w:hAnsiTheme="minorHAnsi" w:cstheme="minorBidi"/>
                  <w:noProof/>
                  <w:lang w:val="en-US"/>
                </w:rPr>
              </w:rPrChange>
            </w:rPr>
          </w:pPr>
          <w:ins w:id="193" w:author="Administrator" w:date="2024-12-28T10:51:00Z">
            <w:r w:rsidRPr="00E646DC">
              <w:rPr>
                <w:rStyle w:val="Hyperlink"/>
                <w:rFonts w:ascii="Times New Roman" w:hAnsi="Times New Roman" w:cs="Times New Roman"/>
                <w:noProof/>
                <w:rPrChange w:id="194" w:author="Administrator" w:date="2024-12-28T10:51:00Z">
                  <w:rPr>
                    <w:rStyle w:val="Hyperlink"/>
                    <w:noProof/>
                  </w:rPr>
                </w:rPrChange>
              </w:rPr>
              <w:fldChar w:fldCharType="begin"/>
            </w:r>
            <w:r w:rsidRPr="00E646DC">
              <w:rPr>
                <w:rStyle w:val="Hyperlink"/>
                <w:rFonts w:ascii="Times New Roman" w:hAnsi="Times New Roman" w:cs="Times New Roman"/>
                <w:noProof/>
                <w:rPrChange w:id="195" w:author="Administrator" w:date="2024-12-28T10:51:00Z">
                  <w:rPr>
                    <w:rStyle w:val="Hyperlink"/>
                    <w:noProof/>
                  </w:rPr>
                </w:rPrChange>
              </w:rPr>
              <w:instrText xml:space="preserve"> </w:instrText>
            </w:r>
            <w:r w:rsidRPr="00E646DC">
              <w:rPr>
                <w:rFonts w:ascii="Times New Roman" w:hAnsi="Times New Roman" w:cs="Times New Roman"/>
                <w:noProof/>
                <w:rPrChange w:id="196" w:author="Administrator" w:date="2024-12-28T10:51:00Z">
                  <w:rPr>
                    <w:noProof/>
                  </w:rPr>
                </w:rPrChange>
              </w:rPr>
              <w:instrText>HYPERLINK \l "_Toc186275504"</w:instrText>
            </w:r>
            <w:r w:rsidRPr="00E646DC">
              <w:rPr>
                <w:rStyle w:val="Hyperlink"/>
                <w:rFonts w:ascii="Times New Roman" w:hAnsi="Times New Roman" w:cs="Times New Roman"/>
                <w:noProof/>
                <w:rPrChange w:id="197"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98" w:author="Administrator" w:date="2024-12-28T10:51:00Z">
                  <w:rPr>
                    <w:rStyle w:val="Hyperlink"/>
                    <w:noProof/>
                  </w:rPr>
                </w:rPrChange>
              </w:rPr>
            </w:r>
            <w:r w:rsidRPr="00E646DC">
              <w:rPr>
                <w:rStyle w:val="Hyperlink"/>
                <w:rFonts w:ascii="Times New Roman" w:hAnsi="Times New Roman" w:cs="Times New Roman"/>
                <w:noProof/>
                <w:rPrChange w:id="199"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200" w:author="Administrator" w:date="2024-12-28T10:51:00Z">
                  <w:rPr>
                    <w:rStyle w:val="Hyperlink"/>
                    <w:noProof/>
                    <w:lang w:val="en-US"/>
                  </w:rPr>
                </w:rPrChange>
              </w:rPr>
              <w:t>1.2</w:t>
            </w:r>
            <w:r w:rsidRPr="00E646DC">
              <w:rPr>
                <w:rStyle w:val="Hyperlink"/>
                <w:rFonts w:ascii="Times New Roman" w:hAnsi="Times New Roman" w:cs="Times New Roman"/>
                <w:noProof/>
                <w:rPrChange w:id="201" w:author="Administrator" w:date="2024-12-28T10:51:00Z">
                  <w:rPr>
                    <w:rStyle w:val="Hyperlink"/>
                    <w:noProof/>
                  </w:rPr>
                </w:rPrChange>
              </w:rPr>
              <w:t>.</w:t>
            </w:r>
            <w:r w:rsidRPr="00E646DC">
              <w:rPr>
                <w:rStyle w:val="Hyperlink"/>
                <w:rFonts w:ascii="Times New Roman" w:hAnsi="Times New Roman" w:cs="Times New Roman"/>
                <w:noProof/>
                <w:lang w:val="en-US"/>
                <w:rPrChange w:id="202" w:author="Administrator" w:date="2024-12-28T10:51:00Z">
                  <w:rPr>
                    <w:rStyle w:val="Hyperlink"/>
                    <w:noProof/>
                    <w:lang w:val="en-US"/>
                  </w:rPr>
                </w:rPrChange>
              </w:rPr>
              <w:t>3</w:t>
            </w:r>
            <w:r w:rsidRPr="00E646DC">
              <w:rPr>
                <w:rStyle w:val="Hyperlink"/>
                <w:rFonts w:ascii="Times New Roman" w:hAnsi="Times New Roman" w:cs="Times New Roman"/>
                <w:noProof/>
                <w:rPrChange w:id="203"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204" w:author="Administrator" w:date="2024-12-28T10:51:00Z">
                  <w:rPr>
                    <w:rStyle w:val="Hyperlink"/>
                    <w:noProof/>
                    <w:lang w:val="en-US"/>
                  </w:rPr>
                </w:rPrChange>
              </w:rPr>
              <w:t>Các phương thức thanh toán điện tử</w:t>
            </w:r>
            <w:r w:rsidRPr="00E646DC">
              <w:rPr>
                <w:rFonts w:ascii="Times New Roman" w:hAnsi="Times New Roman" w:cs="Times New Roman"/>
                <w:noProof/>
                <w:webHidden/>
                <w:rPrChange w:id="205" w:author="Administrator" w:date="2024-12-28T10:51:00Z">
                  <w:rPr>
                    <w:noProof/>
                    <w:webHidden/>
                  </w:rPr>
                </w:rPrChange>
              </w:rPr>
              <w:tab/>
            </w:r>
            <w:r w:rsidRPr="00E646DC">
              <w:rPr>
                <w:rFonts w:ascii="Times New Roman" w:hAnsi="Times New Roman" w:cs="Times New Roman"/>
                <w:noProof/>
                <w:webHidden/>
                <w:rPrChange w:id="206" w:author="Administrator" w:date="2024-12-28T10:51:00Z">
                  <w:rPr>
                    <w:noProof/>
                    <w:webHidden/>
                  </w:rPr>
                </w:rPrChange>
              </w:rPr>
              <w:fldChar w:fldCharType="begin"/>
            </w:r>
            <w:r w:rsidRPr="00E646DC">
              <w:rPr>
                <w:rFonts w:ascii="Times New Roman" w:hAnsi="Times New Roman" w:cs="Times New Roman"/>
                <w:noProof/>
                <w:webHidden/>
                <w:rPrChange w:id="207" w:author="Administrator" w:date="2024-12-28T10:51:00Z">
                  <w:rPr>
                    <w:noProof/>
                    <w:webHidden/>
                  </w:rPr>
                </w:rPrChange>
              </w:rPr>
              <w:instrText xml:space="preserve"> PAGEREF _Toc186275504 \h </w:instrText>
            </w:r>
            <w:r w:rsidRPr="00E646DC">
              <w:rPr>
                <w:rFonts w:ascii="Times New Roman" w:hAnsi="Times New Roman" w:cs="Times New Roman"/>
                <w:noProof/>
                <w:webHidden/>
                <w:rPrChange w:id="208" w:author="Administrator" w:date="2024-12-28T10:51:00Z">
                  <w:rPr>
                    <w:noProof/>
                    <w:webHidden/>
                  </w:rPr>
                </w:rPrChange>
              </w:rPr>
            </w:r>
          </w:ins>
          <w:r w:rsidRPr="00E646DC">
            <w:rPr>
              <w:rFonts w:ascii="Times New Roman" w:hAnsi="Times New Roman" w:cs="Times New Roman"/>
              <w:noProof/>
              <w:webHidden/>
              <w:rPrChange w:id="209" w:author="Administrator" w:date="2024-12-28T10:51:00Z">
                <w:rPr>
                  <w:noProof/>
                  <w:webHidden/>
                </w:rPr>
              </w:rPrChange>
            </w:rPr>
            <w:fldChar w:fldCharType="separate"/>
          </w:r>
          <w:ins w:id="210" w:author="Administrator" w:date="2024-12-28T10:51:00Z">
            <w:r w:rsidRPr="00E646DC">
              <w:rPr>
                <w:rFonts w:ascii="Times New Roman" w:hAnsi="Times New Roman" w:cs="Times New Roman"/>
                <w:noProof/>
                <w:webHidden/>
                <w:rPrChange w:id="211" w:author="Administrator" w:date="2024-12-28T10:51:00Z">
                  <w:rPr>
                    <w:noProof/>
                    <w:webHidden/>
                  </w:rPr>
                </w:rPrChange>
              </w:rPr>
              <w:t>5</w:t>
            </w:r>
            <w:r w:rsidRPr="00E646DC">
              <w:rPr>
                <w:rFonts w:ascii="Times New Roman" w:hAnsi="Times New Roman" w:cs="Times New Roman"/>
                <w:noProof/>
                <w:webHidden/>
                <w:rPrChange w:id="212" w:author="Administrator" w:date="2024-12-28T10:51:00Z">
                  <w:rPr>
                    <w:noProof/>
                    <w:webHidden/>
                  </w:rPr>
                </w:rPrChange>
              </w:rPr>
              <w:fldChar w:fldCharType="end"/>
            </w:r>
            <w:r w:rsidRPr="00E646DC">
              <w:rPr>
                <w:rStyle w:val="Hyperlink"/>
                <w:rFonts w:ascii="Times New Roman" w:hAnsi="Times New Roman" w:cs="Times New Roman"/>
                <w:noProof/>
                <w:rPrChange w:id="213" w:author="Administrator" w:date="2024-12-28T10:51:00Z">
                  <w:rPr>
                    <w:rStyle w:val="Hyperlink"/>
                    <w:noProof/>
                  </w:rPr>
                </w:rPrChange>
              </w:rPr>
              <w:fldChar w:fldCharType="end"/>
            </w:r>
          </w:ins>
        </w:p>
        <w:p w14:paraId="66613144" w14:textId="5226E23F" w:rsidR="00E646DC" w:rsidRPr="00E646DC" w:rsidRDefault="00E646DC">
          <w:pPr>
            <w:pStyle w:val="TOC2"/>
            <w:tabs>
              <w:tab w:val="right" w:leader="dot" w:pos="9064"/>
            </w:tabs>
            <w:rPr>
              <w:ins w:id="214" w:author="Administrator" w:date="2024-12-28T10:51:00Z"/>
              <w:rFonts w:ascii="Times New Roman" w:eastAsiaTheme="minorEastAsia" w:hAnsi="Times New Roman" w:cs="Times New Roman"/>
              <w:noProof/>
              <w:lang w:val="en-US"/>
              <w:rPrChange w:id="215" w:author="Administrator" w:date="2024-12-28T10:51:00Z">
                <w:rPr>
                  <w:ins w:id="216" w:author="Administrator" w:date="2024-12-28T10:51:00Z"/>
                  <w:rFonts w:asciiTheme="minorHAnsi" w:eastAsiaTheme="minorEastAsia" w:hAnsiTheme="minorHAnsi" w:cstheme="minorBidi"/>
                  <w:noProof/>
                  <w:lang w:val="en-US"/>
                </w:rPr>
              </w:rPrChange>
            </w:rPr>
          </w:pPr>
          <w:ins w:id="217" w:author="Administrator" w:date="2024-12-28T10:51:00Z">
            <w:r w:rsidRPr="00E646DC">
              <w:rPr>
                <w:rStyle w:val="Hyperlink"/>
                <w:rFonts w:ascii="Times New Roman" w:hAnsi="Times New Roman" w:cs="Times New Roman"/>
                <w:noProof/>
                <w:rPrChange w:id="218" w:author="Administrator" w:date="2024-12-28T10:51:00Z">
                  <w:rPr>
                    <w:rStyle w:val="Hyperlink"/>
                    <w:noProof/>
                  </w:rPr>
                </w:rPrChange>
              </w:rPr>
              <w:fldChar w:fldCharType="begin"/>
            </w:r>
            <w:r w:rsidRPr="00E646DC">
              <w:rPr>
                <w:rStyle w:val="Hyperlink"/>
                <w:rFonts w:ascii="Times New Roman" w:hAnsi="Times New Roman" w:cs="Times New Roman"/>
                <w:noProof/>
                <w:rPrChange w:id="219" w:author="Administrator" w:date="2024-12-28T10:51:00Z">
                  <w:rPr>
                    <w:rStyle w:val="Hyperlink"/>
                    <w:noProof/>
                  </w:rPr>
                </w:rPrChange>
              </w:rPr>
              <w:instrText xml:space="preserve"> </w:instrText>
            </w:r>
            <w:r w:rsidRPr="00E646DC">
              <w:rPr>
                <w:rFonts w:ascii="Times New Roman" w:hAnsi="Times New Roman" w:cs="Times New Roman"/>
                <w:noProof/>
                <w:rPrChange w:id="220" w:author="Administrator" w:date="2024-12-28T10:51:00Z">
                  <w:rPr>
                    <w:noProof/>
                  </w:rPr>
                </w:rPrChange>
              </w:rPr>
              <w:instrText>HYPERLINK \l "_Toc186275505"</w:instrText>
            </w:r>
            <w:r w:rsidRPr="00E646DC">
              <w:rPr>
                <w:rStyle w:val="Hyperlink"/>
                <w:rFonts w:ascii="Times New Roman" w:hAnsi="Times New Roman" w:cs="Times New Roman"/>
                <w:noProof/>
                <w:rPrChange w:id="22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222" w:author="Administrator" w:date="2024-12-28T10:51:00Z">
                  <w:rPr>
                    <w:rStyle w:val="Hyperlink"/>
                    <w:noProof/>
                  </w:rPr>
                </w:rPrChange>
              </w:rPr>
            </w:r>
            <w:r w:rsidRPr="00E646DC">
              <w:rPr>
                <w:rStyle w:val="Hyperlink"/>
                <w:rFonts w:ascii="Times New Roman" w:hAnsi="Times New Roman" w:cs="Times New Roman"/>
                <w:noProof/>
                <w:rPrChange w:id="22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224" w:author="Administrator" w:date="2024-12-28T10:51:00Z">
                  <w:rPr>
                    <w:rStyle w:val="Hyperlink"/>
                    <w:noProof/>
                    <w:lang w:val="en-US"/>
                  </w:rPr>
                </w:rPrChange>
              </w:rPr>
              <w:t>1.3</w:t>
            </w:r>
            <w:r w:rsidRPr="00E646DC">
              <w:rPr>
                <w:rStyle w:val="Hyperlink"/>
                <w:rFonts w:ascii="Times New Roman" w:hAnsi="Times New Roman" w:cs="Times New Roman"/>
                <w:noProof/>
                <w:rPrChange w:id="225"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226" w:author="Administrator" w:date="2024-12-28T10:51:00Z">
                  <w:rPr>
                    <w:rStyle w:val="Hyperlink"/>
                    <w:noProof/>
                    <w:lang w:val="en-US"/>
                  </w:rPr>
                </w:rPrChange>
              </w:rPr>
              <w:t>GPS (Global Positioning System)</w:t>
            </w:r>
            <w:r w:rsidRPr="00E646DC">
              <w:rPr>
                <w:rFonts w:ascii="Times New Roman" w:hAnsi="Times New Roman" w:cs="Times New Roman"/>
                <w:noProof/>
                <w:webHidden/>
                <w:rPrChange w:id="227" w:author="Administrator" w:date="2024-12-28T10:51:00Z">
                  <w:rPr>
                    <w:noProof/>
                    <w:webHidden/>
                  </w:rPr>
                </w:rPrChange>
              </w:rPr>
              <w:tab/>
            </w:r>
            <w:r w:rsidRPr="00E646DC">
              <w:rPr>
                <w:rFonts w:ascii="Times New Roman" w:hAnsi="Times New Roman" w:cs="Times New Roman"/>
                <w:noProof/>
                <w:webHidden/>
                <w:rPrChange w:id="228" w:author="Administrator" w:date="2024-12-28T10:51:00Z">
                  <w:rPr>
                    <w:noProof/>
                    <w:webHidden/>
                  </w:rPr>
                </w:rPrChange>
              </w:rPr>
              <w:fldChar w:fldCharType="begin"/>
            </w:r>
            <w:r w:rsidRPr="00E646DC">
              <w:rPr>
                <w:rFonts w:ascii="Times New Roman" w:hAnsi="Times New Roman" w:cs="Times New Roman"/>
                <w:noProof/>
                <w:webHidden/>
                <w:rPrChange w:id="229" w:author="Administrator" w:date="2024-12-28T10:51:00Z">
                  <w:rPr>
                    <w:noProof/>
                    <w:webHidden/>
                  </w:rPr>
                </w:rPrChange>
              </w:rPr>
              <w:instrText xml:space="preserve"> PAGEREF _Toc186275505 \h </w:instrText>
            </w:r>
            <w:r w:rsidRPr="00E646DC">
              <w:rPr>
                <w:rFonts w:ascii="Times New Roman" w:hAnsi="Times New Roman" w:cs="Times New Roman"/>
                <w:noProof/>
                <w:webHidden/>
                <w:rPrChange w:id="230" w:author="Administrator" w:date="2024-12-28T10:51:00Z">
                  <w:rPr>
                    <w:noProof/>
                    <w:webHidden/>
                  </w:rPr>
                </w:rPrChange>
              </w:rPr>
            </w:r>
          </w:ins>
          <w:r w:rsidRPr="00E646DC">
            <w:rPr>
              <w:rFonts w:ascii="Times New Roman" w:hAnsi="Times New Roman" w:cs="Times New Roman"/>
              <w:noProof/>
              <w:webHidden/>
              <w:rPrChange w:id="231" w:author="Administrator" w:date="2024-12-28T10:51:00Z">
                <w:rPr>
                  <w:noProof/>
                  <w:webHidden/>
                </w:rPr>
              </w:rPrChange>
            </w:rPr>
            <w:fldChar w:fldCharType="separate"/>
          </w:r>
          <w:ins w:id="232" w:author="Administrator" w:date="2024-12-28T10:51:00Z">
            <w:r w:rsidRPr="00E646DC">
              <w:rPr>
                <w:rFonts w:ascii="Times New Roman" w:hAnsi="Times New Roman" w:cs="Times New Roman"/>
                <w:noProof/>
                <w:webHidden/>
                <w:rPrChange w:id="233" w:author="Administrator" w:date="2024-12-28T10:51:00Z">
                  <w:rPr>
                    <w:noProof/>
                    <w:webHidden/>
                  </w:rPr>
                </w:rPrChange>
              </w:rPr>
              <w:t>5</w:t>
            </w:r>
            <w:r w:rsidRPr="00E646DC">
              <w:rPr>
                <w:rFonts w:ascii="Times New Roman" w:hAnsi="Times New Roman" w:cs="Times New Roman"/>
                <w:noProof/>
                <w:webHidden/>
                <w:rPrChange w:id="234" w:author="Administrator" w:date="2024-12-28T10:51:00Z">
                  <w:rPr>
                    <w:noProof/>
                    <w:webHidden/>
                  </w:rPr>
                </w:rPrChange>
              </w:rPr>
              <w:fldChar w:fldCharType="end"/>
            </w:r>
            <w:r w:rsidRPr="00E646DC">
              <w:rPr>
                <w:rStyle w:val="Hyperlink"/>
                <w:rFonts w:ascii="Times New Roman" w:hAnsi="Times New Roman" w:cs="Times New Roman"/>
                <w:noProof/>
                <w:rPrChange w:id="235" w:author="Administrator" w:date="2024-12-28T10:51:00Z">
                  <w:rPr>
                    <w:rStyle w:val="Hyperlink"/>
                    <w:noProof/>
                  </w:rPr>
                </w:rPrChange>
              </w:rPr>
              <w:fldChar w:fldCharType="end"/>
            </w:r>
          </w:ins>
        </w:p>
        <w:p w14:paraId="39ABDA77" w14:textId="50D95910" w:rsidR="00E646DC" w:rsidRPr="00E646DC" w:rsidRDefault="00E646DC">
          <w:pPr>
            <w:pStyle w:val="TOC3"/>
            <w:tabs>
              <w:tab w:val="right" w:leader="dot" w:pos="9064"/>
            </w:tabs>
            <w:rPr>
              <w:ins w:id="236" w:author="Administrator" w:date="2024-12-28T10:51:00Z"/>
              <w:rFonts w:ascii="Times New Roman" w:eastAsiaTheme="minorEastAsia" w:hAnsi="Times New Roman" w:cs="Times New Roman"/>
              <w:noProof/>
              <w:lang w:val="en-US"/>
              <w:rPrChange w:id="237" w:author="Administrator" w:date="2024-12-28T10:51:00Z">
                <w:rPr>
                  <w:ins w:id="238" w:author="Administrator" w:date="2024-12-28T10:51:00Z"/>
                  <w:rFonts w:asciiTheme="minorHAnsi" w:eastAsiaTheme="minorEastAsia" w:hAnsiTheme="minorHAnsi" w:cstheme="minorBidi"/>
                  <w:noProof/>
                  <w:lang w:val="en-US"/>
                </w:rPr>
              </w:rPrChange>
            </w:rPr>
          </w:pPr>
          <w:ins w:id="239" w:author="Administrator" w:date="2024-12-28T10:51:00Z">
            <w:r w:rsidRPr="00E646DC">
              <w:rPr>
                <w:rStyle w:val="Hyperlink"/>
                <w:rFonts w:ascii="Times New Roman" w:hAnsi="Times New Roman" w:cs="Times New Roman"/>
                <w:noProof/>
                <w:rPrChange w:id="240" w:author="Administrator" w:date="2024-12-28T10:51:00Z">
                  <w:rPr>
                    <w:rStyle w:val="Hyperlink"/>
                    <w:noProof/>
                  </w:rPr>
                </w:rPrChange>
              </w:rPr>
              <w:fldChar w:fldCharType="begin"/>
            </w:r>
            <w:r w:rsidRPr="00E646DC">
              <w:rPr>
                <w:rStyle w:val="Hyperlink"/>
                <w:rFonts w:ascii="Times New Roman" w:hAnsi="Times New Roman" w:cs="Times New Roman"/>
                <w:noProof/>
                <w:rPrChange w:id="241" w:author="Administrator" w:date="2024-12-28T10:51:00Z">
                  <w:rPr>
                    <w:rStyle w:val="Hyperlink"/>
                    <w:noProof/>
                  </w:rPr>
                </w:rPrChange>
              </w:rPr>
              <w:instrText xml:space="preserve"> </w:instrText>
            </w:r>
            <w:r w:rsidRPr="00E646DC">
              <w:rPr>
                <w:rFonts w:ascii="Times New Roman" w:hAnsi="Times New Roman" w:cs="Times New Roman"/>
                <w:noProof/>
                <w:rPrChange w:id="242" w:author="Administrator" w:date="2024-12-28T10:51:00Z">
                  <w:rPr>
                    <w:noProof/>
                  </w:rPr>
                </w:rPrChange>
              </w:rPr>
              <w:instrText>HYPERLINK \l "_Toc186275506"</w:instrText>
            </w:r>
            <w:r w:rsidRPr="00E646DC">
              <w:rPr>
                <w:rStyle w:val="Hyperlink"/>
                <w:rFonts w:ascii="Times New Roman" w:hAnsi="Times New Roman" w:cs="Times New Roman"/>
                <w:noProof/>
                <w:rPrChange w:id="24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244" w:author="Administrator" w:date="2024-12-28T10:51:00Z">
                  <w:rPr>
                    <w:rStyle w:val="Hyperlink"/>
                    <w:noProof/>
                  </w:rPr>
                </w:rPrChange>
              </w:rPr>
            </w:r>
            <w:r w:rsidRPr="00E646DC">
              <w:rPr>
                <w:rStyle w:val="Hyperlink"/>
                <w:rFonts w:ascii="Times New Roman" w:hAnsi="Times New Roman" w:cs="Times New Roman"/>
                <w:noProof/>
                <w:rPrChange w:id="24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246" w:author="Administrator" w:date="2024-12-28T10:51:00Z">
                  <w:rPr>
                    <w:rStyle w:val="Hyperlink"/>
                    <w:noProof/>
                    <w:lang w:val="en-US"/>
                  </w:rPr>
                </w:rPrChange>
              </w:rPr>
              <w:t>1.3</w:t>
            </w:r>
            <w:r w:rsidRPr="00E646DC">
              <w:rPr>
                <w:rStyle w:val="Hyperlink"/>
                <w:rFonts w:ascii="Times New Roman" w:hAnsi="Times New Roman" w:cs="Times New Roman"/>
                <w:noProof/>
                <w:rPrChange w:id="247" w:author="Administrator" w:date="2024-12-28T10:51:00Z">
                  <w:rPr>
                    <w:rStyle w:val="Hyperlink"/>
                    <w:noProof/>
                  </w:rPr>
                </w:rPrChange>
              </w:rPr>
              <w:t>.</w:t>
            </w:r>
            <w:r w:rsidRPr="00E646DC">
              <w:rPr>
                <w:rStyle w:val="Hyperlink"/>
                <w:rFonts w:ascii="Times New Roman" w:hAnsi="Times New Roman" w:cs="Times New Roman"/>
                <w:noProof/>
                <w:lang w:val="en-US"/>
                <w:rPrChange w:id="248" w:author="Administrator" w:date="2024-12-28T10:51:00Z">
                  <w:rPr>
                    <w:rStyle w:val="Hyperlink"/>
                    <w:noProof/>
                    <w:lang w:val="en-US"/>
                  </w:rPr>
                </w:rPrChange>
              </w:rPr>
              <w:t>1</w:t>
            </w:r>
            <w:r w:rsidRPr="00E646DC">
              <w:rPr>
                <w:rStyle w:val="Hyperlink"/>
                <w:rFonts w:ascii="Times New Roman" w:hAnsi="Times New Roman" w:cs="Times New Roman"/>
                <w:noProof/>
                <w:rPrChange w:id="249"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250" w:author="Administrator" w:date="2024-12-28T10:51:00Z">
                  <w:rPr>
                    <w:rStyle w:val="Hyperlink"/>
                    <w:noProof/>
                    <w:lang w:val="en-US"/>
                  </w:rPr>
                </w:rPrChange>
              </w:rPr>
              <w:t>Nguyên lý hoạt động của GPS</w:t>
            </w:r>
            <w:r w:rsidRPr="00E646DC">
              <w:rPr>
                <w:rFonts w:ascii="Times New Roman" w:hAnsi="Times New Roman" w:cs="Times New Roman"/>
                <w:noProof/>
                <w:webHidden/>
                <w:rPrChange w:id="251" w:author="Administrator" w:date="2024-12-28T10:51:00Z">
                  <w:rPr>
                    <w:noProof/>
                    <w:webHidden/>
                  </w:rPr>
                </w:rPrChange>
              </w:rPr>
              <w:tab/>
            </w:r>
            <w:r w:rsidRPr="00E646DC">
              <w:rPr>
                <w:rFonts w:ascii="Times New Roman" w:hAnsi="Times New Roman" w:cs="Times New Roman"/>
                <w:noProof/>
                <w:webHidden/>
                <w:rPrChange w:id="252" w:author="Administrator" w:date="2024-12-28T10:51:00Z">
                  <w:rPr>
                    <w:noProof/>
                    <w:webHidden/>
                  </w:rPr>
                </w:rPrChange>
              </w:rPr>
              <w:fldChar w:fldCharType="begin"/>
            </w:r>
            <w:r w:rsidRPr="00E646DC">
              <w:rPr>
                <w:rFonts w:ascii="Times New Roman" w:hAnsi="Times New Roman" w:cs="Times New Roman"/>
                <w:noProof/>
                <w:webHidden/>
                <w:rPrChange w:id="253" w:author="Administrator" w:date="2024-12-28T10:51:00Z">
                  <w:rPr>
                    <w:noProof/>
                    <w:webHidden/>
                  </w:rPr>
                </w:rPrChange>
              </w:rPr>
              <w:instrText xml:space="preserve"> PAGEREF _Toc186275506 \h </w:instrText>
            </w:r>
            <w:r w:rsidRPr="00E646DC">
              <w:rPr>
                <w:rFonts w:ascii="Times New Roman" w:hAnsi="Times New Roman" w:cs="Times New Roman"/>
                <w:noProof/>
                <w:webHidden/>
                <w:rPrChange w:id="254" w:author="Administrator" w:date="2024-12-28T10:51:00Z">
                  <w:rPr>
                    <w:noProof/>
                    <w:webHidden/>
                  </w:rPr>
                </w:rPrChange>
              </w:rPr>
            </w:r>
          </w:ins>
          <w:r w:rsidRPr="00E646DC">
            <w:rPr>
              <w:rFonts w:ascii="Times New Roman" w:hAnsi="Times New Roman" w:cs="Times New Roman"/>
              <w:noProof/>
              <w:webHidden/>
              <w:rPrChange w:id="255" w:author="Administrator" w:date="2024-12-28T10:51:00Z">
                <w:rPr>
                  <w:noProof/>
                  <w:webHidden/>
                </w:rPr>
              </w:rPrChange>
            </w:rPr>
            <w:fldChar w:fldCharType="separate"/>
          </w:r>
          <w:ins w:id="256" w:author="Administrator" w:date="2024-12-28T10:51:00Z">
            <w:r w:rsidRPr="00E646DC">
              <w:rPr>
                <w:rFonts w:ascii="Times New Roman" w:hAnsi="Times New Roman" w:cs="Times New Roman"/>
                <w:noProof/>
                <w:webHidden/>
                <w:rPrChange w:id="257" w:author="Administrator" w:date="2024-12-28T10:51:00Z">
                  <w:rPr>
                    <w:noProof/>
                    <w:webHidden/>
                  </w:rPr>
                </w:rPrChange>
              </w:rPr>
              <w:t>5</w:t>
            </w:r>
            <w:r w:rsidRPr="00E646DC">
              <w:rPr>
                <w:rFonts w:ascii="Times New Roman" w:hAnsi="Times New Roman" w:cs="Times New Roman"/>
                <w:noProof/>
                <w:webHidden/>
                <w:rPrChange w:id="258" w:author="Administrator" w:date="2024-12-28T10:51:00Z">
                  <w:rPr>
                    <w:noProof/>
                    <w:webHidden/>
                  </w:rPr>
                </w:rPrChange>
              </w:rPr>
              <w:fldChar w:fldCharType="end"/>
            </w:r>
            <w:r w:rsidRPr="00E646DC">
              <w:rPr>
                <w:rStyle w:val="Hyperlink"/>
                <w:rFonts w:ascii="Times New Roman" w:hAnsi="Times New Roman" w:cs="Times New Roman"/>
                <w:noProof/>
                <w:rPrChange w:id="259" w:author="Administrator" w:date="2024-12-28T10:51:00Z">
                  <w:rPr>
                    <w:rStyle w:val="Hyperlink"/>
                    <w:noProof/>
                  </w:rPr>
                </w:rPrChange>
              </w:rPr>
              <w:fldChar w:fldCharType="end"/>
            </w:r>
          </w:ins>
        </w:p>
        <w:p w14:paraId="10E8DC21" w14:textId="1324F177" w:rsidR="00E646DC" w:rsidRPr="00E646DC" w:rsidRDefault="00E646DC">
          <w:pPr>
            <w:pStyle w:val="TOC3"/>
            <w:tabs>
              <w:tab w:val="right" w:leader="dot" w:pos="9064"/>
            </w:tabs>
            <w:rPr>
              <w:ins w:id="260" w:author="Administrator" w:date="2024-12-28T10:51:00Z"/>
              <w:rFonts w:ascii="Times New Roman" w:eastAsiaTheme="minorEastAsia" w:hAnsi="Times New Roman" w:cs="Times New Roman"/>
              <w:noProof/>
              <w:lang w:val="en-US"/>
              <w:rPrChange w:id="261" w:author="Administrator" w:date="2024-12-28T10:51:00Z">
                <w:rPr>
                  <w:ins w:id="262" w:author="Administrator" w:date="2024-12-28T10:51:00Z"/>
                  <w:rFonts w:asciiTheme="minorHAnsi" w:eastAsiaTheme="minorEastAsia" w:hAnsiTheme="minorHAnsi" w:cstheme="minorBidi"/>
                  <w:noProof/>
                  <w:lang w:val="en-US"/>
                </w:rPr>
              </w:rPrChange>
            </w:rPr>
          </w:pPr>
          <w:ins w:id="263" w:author="Administrator" w:date="2024-12-28T10:51:00Z">
            <w:r w:rsidRPr="00E646DC">
              <w:rPr>
                <w:rStyle w:val="Hyperlink"/>
                <w:rFonts w:ascii="Times New Roman" w:hAnsi="Times New Roman" w:cs="Times New Roman"/>
                <w:noProof/>
                <w:rPrChange w:id="264" w:author="Administrator" w:date="2024-12-28T10:51:00Z">
                  <w:rPr>
                    <w:rStyle w:val="Hyperlink"/>
                    <w:noProof/>
                  </w:rPr>
                </w:rPrChange>
              </w:rPr>
              <w:fldChar w:fldCharType="begin"/>
            </w:r>
            <w:r w:rsidRPr="00E646DC">
              <w:rPr>
                <w:rStyle w:val="Hyperlink"/>
                <w:rFonts w:ascii="Times New Roman" w:hAnsi="Times New Roman" w:cs="Times New Roman"/>
                <w:noProof/>
                <w:rPrChange w:id="265" w:author="Administrator" w:date="2024-12-28T10:51:00Z">
                  <w:rPr>
                    <w:rStyle w:val="Hyperlink"/>
                    <w:noProof/>
                  </w:rPr>
                </w:rPrChange>
              </w:rPr>
              <w:instrText xml:space="preserve"> </w:instrText>
            </w:r>
            <w:r w:rsidRPr="00E646DC">
              <w:rPr>
                <w:rFonts w:ascii="Times New Roman" w:hAnsi="Times New Roman" w:cs="Times New Roman"/>
                <w:noProof/>
                <w:rPrChange w:id="266" w:author="Administrator" w:date="2024-12-28T10:51:00Z">
                  <w:rPr>
                    <w:noProof/>
                  </w:rPr>
                </w:rPrChange>
              </w:rPr>
              <w:instrText>HYPERLINK \l "_Toc186275507"</w:instrText>
            </w:r>
            <w:r w:rsidRPr="00E646DC">
              <w:rPr>
                <w:rStyle w:val="Hyperlink"/>
                <w:rFonts w:ascii="Times New Roman" w:hAnsi="Times New Roman" w:cs="Times New Roman"/>
                <w:noProof/>
                <w:rPrChange w:id="267"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268" w:author="Administrator" w:date="2024-12-28T10:51:00Z">
                  <w:rPr>
                    <w:rStyle w:val="Hyperlink"/>
                    <w:noProof/>
                  </w:rPr>
                </w:rPrChange>
              </w:rPr>
            </w:r>
            <w:r w:rsidRPr="00E646DC">
              <w:rPr>
                <w:rStyle w:val="Hyperlink"/>
                <w:rFonts w:ascii="Times New Roman" w:hAnsi="Times New Roman" w:cs="Times New Roman"/>
                <w:noProof/>
                <w:rPrChange w:id="269"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270" w:author="Administrator" w:date="2024-12-28T10:51:00Z">
                  <w:rPr>
                    <w:rStyle w:val="Hyperlink"/>
                    <w:noProof/>
                    <w:lang w:val="en-US"/>
                  </w:rPr>
                </w:rPrChange>
              </w:rPr>
              <w:t>1.3</w:t>
            </w:r>
            <w:r w:rsidRPr="00E646DC">
              <w:rPr>
                <w:rStyle w:val="Hyperlink"/>
                <w:rFonts w:ascii="Times New Roman" w:hAnsi="Times New Roman" w:cs="Times New Roman"/>
                <w:noProof/>
                <w:rPrChange w:id="271" w:author="Administrator" w:date="2024-12-28T10:51:00Z">
                  <w:rPr>
                    <w:rStyle w:val="Hyperlink"/>
                    <w:noProof/>
                  </w:rPr>
                </w:rPrChange>
              </w:rPr>
              <w:t>.</w:t>
            </w:r>
            <w:r w:rsidRPr="00E646DC">
              <w:rPr>
                <w:rStyle w:val="Hyperlink"/>
                <w:rFonts w:ascii="Times New Roman" w:hAnsi="Times New Roman" w:cs="Times New Roman"/>
                <w:noProof/>
                <w:lang w:val="en-US"/>
                <w:rPrChange w:id="272" w:author="Administrator" w:date="2024-12-28T10:51:00Z">
                  <w:rPr>
                    <w:rStyle w:val="Hyperlink"/>
                    <w:noProof/>
                    <w:lang w:val="en-US"/>
                  </w:rPr>
                </w:rPrChange>
              </w:rPr>
              <w:t>2</w:t>
            </w:r>
            <w:r w:rsidRPr="00E646DC">
              <w:rPr>
                <w:rStyle w:val="Hyperlink"/>
                <w:rFonts w:ascii="Times New Roman" w:hAnsi="Times New Roman" w:cs="Times New Roman"/>
                <w:noProof/>
                <w:rPrChange w:id="273"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274" w:author="Administrator" w:date="2024-12-28T10:51:00Z">
                  <w:rPr>
                    <w:rStyle w:val="Hyperlink"/>
                    <w:noProof/>
                    <w:lang w:val="en-US"/>
                  </w:rPr>
                </w:rPrChange>
              </w:rPr>
              <w:t>Sự chính xác của GPS</w:t>
            </w:r>
            <w:r w:rsidRPr="00E646DC">
              <w:rPr>
                <w:rFonts w:ascii="Times New Roman" w:hAnsi="Times New Roman" w:cs="Times New Roman"/>
                <w:noProof/>
                <w:webHidden/>
                <w:rPrChange w:id="275" w:author="Administrator" w:date="2024-12-28T10:51:00Z">
                  <w:rPr>
                    <w:noProof/>
                    <w:webHidden/>
                  </w:rPr>
                </w:rPrChange>
              </w:rPr>
              <w:tab/>
            </w:r>
            <w:r w:rsidRPr="00E646DC">
              <w:rPr>
                <w:rFonts w:ascii="Times New Roman" w:hAnsi="Times New Roman" w:cs="Times New Roman"/>
                <w:noProof/>
                <w:webHidden/>
                <w:rPrChange w:id="276" w:author="Administrator" w:date="2024-12-28T10:51:00Z">
                  <w:rPr>
                    <w:noProof/>
                    <w:webHidden/>
                  </w:rPr>
                </w:rPrChange>
              </w:rPr>
              <w:fldChar w:fldCharType="begin"/>
            </w:r>
            <w:r w:rsidRPr="00E646DC">
              <w:rPr>
                <w:rFonts w:ascii="Times New Roman" w:hAnsi="Times New Roman" w:cs="Times New Roman"/>
                <w:noProof/>
                <w:webHidden/>
                <w:rPrChange w:id="277" w:author="Administrator" w:date="2024-12-28T10:51:00Z">
                  <w:rPr>
                    <w:noProof/>
                    <w:webHidden/>
                  </w:rPr>
                </w:rPrChange>
              </w:rPr>
              <w:instrText xml:space="preserve"> PAGEREF _Toc186275507 \h </w:instrText>
            </w:r>
            <w:r w:rsidRPr="00E646DC">
              <w:rPr>
                <w:rFonts w:ascii="Times New Roman" w:hAnsi="Times New Roman" w:cs="Times New Roman"/>
                <w:noProof/>
                <w:webHidden/>
                <w:rPrChange w:id="278" w:author="Administrator" w:date="2024-12-28T10:51:00Z">
                  <w:rPr>
                    <w:noProof/>
                    <w:webHidden/>
                  </w:rPr>
                </w:rPrChange>
              </w:rPr>
            </w:r>
          </w:ins>
          <w:r w:rsidRPr="00E646DC">
            <w:rPr>
              <w:rFonts w:ascii="Times New Roman" w:hAnsi="Times New Roman" w:cs="Times New Roman"/>
              <w:noProof/>
              <w:webHidden/>
              <w:rPrChange w:id="279" w:author="Administrator" w:date="2024-12-28T10:51:00Z">
                <w:rPr>
                  <w:noProof/>
                  <w:webHidden/>
                </w:rPr>
              </w:rPrChange>
            </w:rPr>
            <w:fldChar w:fldCharType="separate"/>
          </w:r>
          <w:ins w:id="280" w:author="Administrator" w:date="2024-12-28T10:51:00Z">
            <w:r w:rsidRPr="00E646DC">
              <w:rPr>
                <w:rFonts w:ascii="Times New Roman" w:hAnsi="Times New Roman" w:cs="Times New Roman"/>
                <w:noProof/>
                <w:webHidden/>
                <w:rPrChange w:id="281" w:author="Administrator" w:date="2024-12-28T10:51:00Z">
                  <w:rPr>
                    <w:noProof/>
                    <w:webHidden/>
                  </w:rPr>
                </w:rPrChange>
              </w:rPr>
              <w:t>6</w:t>
            </w:r>
            <w:r w:rsidRPr="00E646DC">
              <w:rPr>
                <w:rFonts w:ascii="Times New Roman" w:hAnsi="Times New Roman" w:cs="Times New Roman"/>
                <w:noProof/>
                <w:webHidden/>
                <w:rPrChange w:id="282" w:author="Administrator" w:date="2024-12-28T10:51:00Z">
                  <w:rPr>
                    <w:noProof/>
                    <w:webHidden/>
                  </w:rPr>
                </w:rPrChange>
              </w:rPr>
              <w:fldChar w:fldCharType="end"/>
            </w:r>
            <w:r w:rsidRPr="00E646DC">
              <w:rPr>
                <w:rStyle w:val="Hyperlink"/>
                <w:rFonts w:ascii="Times New Roman" w:hAnsi="Times New Roman" w:cs="Times New Roman"/>
                <w:noProof/>
                <w:rPrChange w:id="283" w:author="Administrator" w:date="2024-12-28T10:51:00Z">
                  <w:rPr>
                    <w:rStyle w:val="Hyperlink"/>
                    <w:noProof/>
                  </w:rPr>
                </w:rPrChange>
              </w:rPr>
              <w:fldChar w:fldCharType="end"/>
            </w:r>
          </w:ins>
        </w:p>
        <w:p w14:paraId="505189BF" w14:textId="0F641CC4" w:rsidR="00E646DC" w:rsidRPr="00E646DC" w:rsidRDefault="00E646DC">
          <w:pPr>
            <w:pStyle w:val="TOC2"/>
            <w:tabs>
              <w:tab w:val="right" w:leader="dot" w:pos="9064"/>
            </w:tabs>
            <w:rPr>
              <w:ins w:id="284" w:author="Administrator" w:date="2024-12-28T10:51:00Z"/>
              <w:rFonts w:ascii="Times New Roman" w:eastAsiaTheme="minorEastAsia" w:hAnsi="Times New Roman" w:cs="Times New Roman"/>
              <w:noProof/>
              <w:lang w:val="en-US"/>
              <w:rPrChange w:id="285" w:author="Administrator" w:date="2024-12-28T10:51:00Z">
                <w:rPr>
                  <w:ins w:id="286" w:author="Administrator" w:date="2024-12-28T10:51:00Z"/>
                  <w:rFonts w:asciiTheme="minorHAnsi" w:eastAsiaTheme="minorEastAsia" w:hAnsiTheme="minorHAnsi" w:cstheme="minorBidi"/>
                  <w:noProof/>
                  <w:lang w:val="en-US"/>
                </w:rPr>
              </w:rPrChange>
            </w:rPr>
          </w:pPr>
          <w:ins w:id="287" w:author="Administrator" w:date="2024-12-28T10:51:00Z">
            <w:r w:rsidRPr="00E646DC">
              <w:rPr>
                <w:rStyle w:val="Hyperlink"/>
                <w:rFonts w:ascii="Times New Roman" w:hAnsi="Times New Roman" w:cs="Times New Roman"/>
                <w:noProof/>
                <w:rPrChange w:id="288" w:author="Administrator" w:date="2024-12-28T10:51:00Z">
                  <w:rPr>
                    <w:rStyle w:val="Hyperlink"/>
                    <w:noProof/>
                  </w:rPr>
                </w:rPrChange>
              </w:rPr>
              <w:fldChar w:fldCharType="begin"/>
            </w:r>
            <w:r w:rsidRPr="00E646DC">
              <w:rPr>
                <w:rStyle w:val="Hyperlink"/>
                <w:rFonts w:ascii="Times New Roman" w:hAnsi="Times New Roman" w:cs="Times New Roman"/>
                <w:noProof/>
                <w:rPrChange w:id="289" w:author="Administrator" w:date="2024-12-28T10:51:00Z">
                  <w:rPr>
                    <w:rStyle w:val="Hyperlink"/>
                    <w:noProof/>
                  </w:rPr>
                </w:rPrChange>
              </w:rPr>
              <w:instrText xml:space="preserve"> </w:instrText>
            </w:r>
            <w:r w:rsidRPr="00E646DC">
              <w:rPr>
                <w:rFonts w:ascii="Times New Roman" w:hAnsi="Times New Roman" w:cs="Times New Roman"/>
                <w:noProof/>
                <w:rPrChange w:id="290" w:author="Administrator" w:date="2024-12-28T10:51:00Z">
                  <w:rPr>
                    <w:noProof/>
                  </w:rPr>
                </w:rPrChange>
              </w:rPr>
              <w:instrText>HYPERLINK \l "_Toc186275508"</w:instrText>
            </w:r>
            <w:r w:rsidRPr="00E646DC">
              <w:rPr>
                <w:rStyle w:val="Hyperlink"/>
                <w:rFonts w:ascii="Times New Roman" w:hAnsi="Times New Roman" w:cs="Times New Roman"/>
                <w:noProof/>
                <w:rPrChange w:id="29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292" w:author="Administrator" w:date="2024-12-28T10:51:00Z">
                  <w:rPr>
                    <w:rStyle w:val="Hyperlink"/>
                    <w:noProof/>
                  </w:rPr>
                </w:rPrChange>
              </w:rPr>
            </w:r>
            <w:r w:rsidRPr="00E646DC">
              <w:rPr>
                <w:rStyle w:val="Hyperlink"/>
                <w:rFonts w:ascii="Times New Roman" w:hAnsi="Times New Roman" w:cs="Times New Roman"/>
                <w:noProof/>
                <w:rPrChange w:id="29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294" w:author="Administrator" w:date="2024-12-28T10:51:00Z">
                  <w:rPr>
                    <w:rStyle w:val="Hyperlink"/>
                    <w:noProof/>
                    <w:lang w:val="en-US"/>
                  </w:rPr>
                </w:rPrChange>
              </w:rPr>
              <w:t>1.4 Mục tiêu nghiên cứu</w:t>
            </w:r>
            <w:r w:rsidRPr="00E646DC">
              <w:rPr>
                <w:rFonts w:ascii="Times New Roman" w:hAnsi="Times New Roman" w:cs="Times New Roman"/>
                <w:noProof/>
                <w:webHidden/>
                <w:rPrChange w:id="295" w:author="Administrator" w:date="2024-12-28T10:51:00Z">
                  <w:rPr>
                    <w:noProof/>
                    <w:webHidden/>
                  </w:rPr>
                </w:rPrChange>
              </w:rPr>
              <w:tab/>
            </w:r>
            <w:r w:rsidRPr="00E646DC">
              <w:rPr>
                <w:rFonts w:ascii="Times New Roman" w:hAnsi="Times New Roman" w:cs="Times New Roman"/>
                <w:noProof/>
                <w:webHidden/>
                <w:rPrChange w:id="296" w:author="Administrator" w:date="2024-12-28T10:51:00Z">
                  <w:rPr>
                    <w:noProof/>
                    <w:webHidden/>
                  </w:rPr>
                </w:rPrChange>
              </w:rPr>
              <w:fldChar w:fldCharType="begin"/>
            </w:r>
            <w:r w:rsidRPr="00E646DC">
              <w:rPr>
                <w:rFonts w:ascii="Times New Roman" w:hAnsi="Times New Roman" w:cs="Times New Roman"/>
                <w:noProof/>
                <w:webHidden/>
                <w:rPrChange w:id="297" w:author="Administrator" w:date="2024-12-28T10:51:00Z">
                  <w:rPr>
                    <w:noProof/>
                    <w:webHidden/>
                  </w:rPr>
                </w:rPrChange>
              </w:rPr>
              <w:instrText xml:space="preserve"> PAGEREF _Toc186275508 \h </w:instrText>
            </w:r>
            <w:r w:rsidRPr="00E646DC">
              <w:rPr>
                <w:rFonts w:ascii="Times New Roman" w:hAnsi="Times New Roman" w:cs="Times New Roman"/>
                <w:noProof/>
                <w:webHidden/>
                <w:rPrChange w:id="298" w:author="Administrator" w:date="2024-12-28T10:51:00Z">
                  <w:rPr>
                    <w:noProof/>
                    <w:webHidden/>
                  </w:rPr>
                </w:rPrChange>
              </w:rPr>
            </w:r>
          </w:ins>
          <w:r w:rsidRPr="00E646DC">
            <w:rPr>
              <w:rFonts w:ascii="Times New Roman" w:hAnsi="Times New Roman" w:cs="Times New Roman"/>
              <w:noProof/>
              <w:webHidden/>
              <w:rPrChange w:id="299" w:author="Administrator" w:date="2024-12-28T10:51:00Z">
                <w:rPr>
                  <w:noProof/>
                  <w:webHidden/>
                </w:rPr>
              </w:rPrChange>
            </w:rPr>
            <w:fldChar w:fldCharType="separate"/>
          </w:r>
          <w:ins w:id="300" w:author="Administrator" w:date="2024-12-28T10:51:00Z">
            <w:r w:rsidRPr="00E646DC">
              <w:rPr>
                <w:rFonts w:ascii="Times New Roman" w:hAnsi="Times New Roman" w:cs="Times New Roman"/>
                <w:noProof/>
                <w:webHidden/>
                <w:rPrChange w:id="301" w:author="Administrator" w:date="2024-12-28T10:51:00Z">
                  <w:rPr>
                    <w:noProof/>
                    <w:webHidden/>
                  </w:rPr>
                </w:rPrChange>
              </w:rPr>
              <w:t>6</w:t>
            </w:r>
            <w:r w:rsidRPr="00E646DC">
              <w:rPr>
                <w:rFonts w:ascii="Times New Roman" w:hAnsi="Times New Roman" w:cs="Times New Roman"/>
                <w:noProof/>
                <w:webHidden/>
                <w:rPrChange w:id="302" w:author="Administrator" w:date="2024-12-28T10:51:00Z">
                  <w:rPr>
                    <w:noProof/>
                    <w:webHidden/>
                  </w:rPr>
                </w:rPrChange>
              </w:rPr>
              <w:fldChar w:fldCharType="end"/>
            </w:r>
            <w:r w:rsidRPr="00E646DC">
              <w:rPr>
                <w:rStyle w:val="Hyperlink"/>
                <w:rFonts w:ascii="Times New Roman" w:hAnsi="Times New Roman" w:cs="Times New Roman"/>
                <w:noProof/>
                <w:rPrChange w:id="303" w:author="Administrator" w:date="2024-12-28T10:51:00Z">
                  <w:rPr>
                    <w:rStyle w:val="Hyperlink"/>
                    <w:noProof/>
                  </w:rPr>
                </w:rPrChange>
              </w:rPr>
              <w:fldChar w:fldCharType="end"/>
            </w:r>
          </w:ins>
        </w:p>
        <w:p w14:paraId="631E4139" w14:textId="67FAEC2D" w:rsidR="00E646DC" w:rsidRPr="00E646DC" w:rsidRDefault="00E646DC">
          <w:pPr>
            <w:pStyle w:val="TOC2"/>
            <w:tabs>
              <w:tab w:val="right" w:leader="dot" w:pos="9064"/>
            </w:tabs>
            <w:rPr>
              <w:ins w:id="304" w:author="Administrator" w:date="2024-12-28T10:51:00Z"/>
              <w:rFonts w:ascii="Times New Roman" w:eastAsiaTheme="minorEastAsia" w:hAnsi="Times New Roman" w:cs="Times New Roman"/>
              <w:noProof/>
              <w:lang w:val="en-US"/>
              <w:rPrChange w:id="305" w:author="Administrator" w:date="2024-12-28T10:51:00Z">
                <w:rPr>
                  <w:ins w:id="306" w:author="Administrator" w:date="2024-12-28T10:51:00Z"/>
                  <w:rFonts w:asciiTheme="minorHAnsi" w:eastAsiaTheme="minorEastAsia" w:hAnsiTheme="minorHAnsi" w:cstheme="minorBidi"/>
                  <w:noProof/>
                  <w:lang w:val="en-US"/>
                </w:rPr>
              </w:rPrChange>
            </w:rPr>
          </w:pPr>
          <w:ins w:id="307" w:author="Administrator" w:date="2024-12-28T10:51:00Z">
            <w:r w:rsidRPr="00E646DC">
              <w:rPr>
                <w:rStyle w:val="Hyperlink"/>
                <w:rFonts w:ascii="Times New Roman" w:hAnsi="Times New Roman" w:cs="Times New Roman"/>
                <w:noProof/>
                <w:rPrChange w:id="308" w:author="Administrator" w:date="2024-12-28T10:51:00Z">
                  <w:rPr>
                    <w:rStyle w:val="Hyperlink"/>
                    <w:noProof/>
                  </w:rPr>
                </w:rPrChange>
              </w:rPr>
              <w:fldChar w:fldCharType="begin"/>
            </w:r>
            <w:r w:rsidRPr="00E646DC">
              <w:rPr>
                <w:rStyle w:val="Hyperlink"/>
                <w:rFonts w:ascii="Times New Roman" w:hAnsi="Times New Roman" w:cs="Times New Roman"/>
                <w:noProof/>
                <w:rPrChange w:id="309" w:author="Administrator" w:date="2024-12-28T10:51:00Z">
                  <w:rPr>
                    <w:rStyle w:val="Hyperlink"/>
                    <w:noProof/>
                  </w:rPr>
                </w:rPrChange>
              </w:rPr>
              <w:instrText xml:space="preserve"> </w:instrText>
            </w:r>
            <w:r w:rsidRPr="00E646DC">
              <w:rPr>
                <w:rFonts w:ascii="Times New Roman" w:hAnsi="Times New Roman" w:cs="Times New Roman"/>
                <w:noProof/>
                <w:rPrChange w:id="310" w:author="Administrator" w:date="2024-12-28T10:51:00Z">
                  <w:rPr>
                    <w:noProof/>
                  </w:rPr>
                </w:rPrChange>
              </w:rPr>
              <w:instrText>HYPERLINK \l "_Toc186275509"</w:instrText>
            </w:r>
            <w:r w:rsidRPr="00E646DC">
              <w:rPr>
                <w:rStyle w:val="Hyperlink"/>
                <w:rFonts w:ascii="Times New Roman" w:hAnsi="Times New Roman" w:cs="Times New Roman"/>
                <w:noProof/>
                <w:rPrChange w:id="31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312" w:author="Administrator" w:date="2024-12-28T10:51:00Z">
                  <w:rPr>
                    <w:rStyle w:val="Hyperlink"/>
                    <w:noProof/>
                  </w:rPr>
                </w:rPrChange>
              </w:rPr>
            </w:r>
            <w:r w:rsidRPr="00E646DC">
              <w:rPr>
                <w:rStyle w:val="Hyperlink"/>
                <w:rFonts w:ascii="Times New Roman" w:hAnsi="Times New Roman" w:cs="Times New Roman"/>
                <w:noProof/>
                <w:rPrChange w:id="31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314" w:author="Administrator" w:date="2024-12-28T10:51:00Z">
                  <w:rPr>
                    <w:rStyle w:val="Hyperlink"/>
                    <w:noProof/>
                    <w:lang w:val="en-US"/>
                  </w:rPr>
                </w:rPrChange>
              </w:rPr>
              <w:t>1.5 Phạm vi nghiên cứu</w:t>
            </w:r>
            <w:r w:rsidRPr="00E646DC">
              <w:rPr>
                <w:rFonts w:ascii="Times New Roman" w:hAnsi="Times New Roman" w:cs="Times New Roman"/>
                <w:noProof/>
                <w:webHidden/>
                <w:rPrChange w:id="315" w:author="Administrator" w:date="2024-12-28T10:51:00Z">
                  <w:rPr>
                    <w:noProof/>
                    <w:webHidden/>
                  </w:rPr>
                </w:rPrChange>
              </w:rPr>
              <w:tab/>
            </w:r>
            <w:r w:rsidRPr="00E646DC">
              <w:rPr>
                <w:rFonts w:ascii="Times New Roman" w:hAnsi="Times New Roman" w:cs="Times New Roman"/>
                <w:noProof/>
                <w:webHidden/>
                <w:rPrChange w:id="316" w:author="Administrator" w:date="2024-12-28T10:51:00Z">
                  <w:rPr>
                    <w:noProof/>
                    <w:webHidden/>
                  </w:rPr>
                </w:rPrChange>
              </w:rPr>
              <w:fldChar w:fldCharType="begin"/>
            </w:r>
            <w:r w:rsidRPr="00E646DC">
              <w:rPr>
                <w:rFonts w:ascii="Times New Roman" w:hAnsi="Times New Roman" w:cs="Times New Roman"/>
                <w:noProof/>
                <w:webHidden/>
                <w:rPrChange w:id="317" w:author="Administrator" w:date="2024-12-28T10:51:00Z">
                  <w:rPr>
                    <w:noProof/>
                    <w:webHidden/>
                  </w:rPr>
                </w:rPrChange>
              </w:rPr>
              <w:instrText xml:space="preserve"> PAGEREF _Toc186275509 \h </w:instrText>
            </w:r>
            <w:r w:rsidRPr="00E646DC">
              <w:rPr>
                <w:rFonts w:ascii="Times New Roman" w:hAnsi="Times New Roman" w:cs="Times New Roman"/>
                <w:noProof/>
                <w:webHidden/>
                <w:rPrChange w:id="318" w:author="Administrator" w:date="2024-12-28T10:51:00Z">
                  <w:rPr>
                    <w:noProof/>
                    <w:webHidden/>
                  </w:rPr>
                </w:rPrChange>
              </w:rPr>
            </w:r>
          </w:ins>
          <w:r w:rsidRPr="00E646DC">
            <w:rPr>
              <w:rFonts w:ascii="Times New Roman" w:hAnsi="Times New Roman" w:cs="Times New Roman"/>
              <w:noProof/>
              <w:webHidden/>
              <w:rPrChange w:id="319" w:author="Administrator" w:date="2024-12-28T10:51:00Z">
                <w:rPr>
                  <w:noProof/>
                  <w:webHidden/>
                </w:rPr>
              </w:rPrChange>
            </w:rPr>
            <w:fldChar w:fldCharType="separate"/>
          </w:r>
          <w:ins w:id="320" w:author="Administrator" w:date="2024-12-28T10:51:00Z">
            <w:r w:rsidRPr="00E646DC">
              <w:rPr>
                <w:rFonts w:ascii="Times New Roman" w:hAnsi="Times New Roman" w:cs="Times New Roman"/>
                <w:noProof/>
                <w:webHidden/>
                <w:rPrChange w:id="321" w:author="Administrator" w:date="2024-12-28T10:51:00Z">
                  <w:rPr>
                    <w:noProof/>
                    <w:webHidden/>
                  </w:rPr>
                </w:rPrChange>
              </w:rPr>
              <w:t>7</w:t>
            </w:r>
            <w:r w:rsidRPr="00E646DC">
              <w:rPr>
                <w:rFonts w:ascii="Times New Roman" w:hAnsi="Times New Roman" w:cs="Times New Roman"/>
                <w:noProof/>
                <w:webHidden/>
                <w:rPrChange w:id="322" w:author="Administrator" w:date="2024-12-28T10:51:00Z">
                  <w:rPr>
                    <w:noProof/>
                    <w:webHidden/>
                  </w:rPr>
                </w:rPrChange>
              </w:rPr>
              <w:fldChar w:fldCharType="end"/>
            </w:r>
            <w:r w:rsidRPr="00E646DC">
              <w:rPr>
                <w:rStyle w:val="Hyperlink"/>
                <w:rFonts w:ascii="Times New Roman" w:hAnsi="Times New Roman" w:cs="Times New Roman"/>
                <w:noProof/>
                <w:rPrChange w:id="323" w:author="Administrator" w:date="2024-12-28T10:51:00Z">
                  <w:rPr>
                    <w:rStyle w:val="Hyperlink"/>
                    <w:noProof/>
                  </w:rPr>
                </w:rPrChange>
              </w:rPr>
              <w:fldChar w:fldCharType="end"/>
            </w:r>
          </w:ins>
        </w:p>
        <w:p w14:paraId="1AB90392" w14:textId="43943B35" w:rsidR="00E646DC" w:rsidRPr="00E646DC" w:rsidRDefault="00E646DC">
          <w:pPr>
            <w:pStyle w:val="TOC2"/>
            <w:tabs>
              <w:tab w:val="right" w:leader="dot" w:pos="9064"/>
            </w:tabs>
            <w:rPr>
              <w:ins w:id="324" w:author="Administrator" w:date="2024-12-28T10:51:00Z"/>
              <w:rFonts w:ascii="Times New Roman" w:eastAsiaTheme="minorEastAsia" w:hAnsi="Times New Roman" w:cs="Times New Roman"/>
              <w:noProof/>
              <w:lang w:val="en-US"/>
              <w:rPrChange w:id="325" w:author="Administrator" w:date="2024-12-28T10:51:00Z">
                <w:rPr>
                  <w:ins w:id="326" w:author="Administrator" w:date="2024-12-28T10:51:00Z"/>
                  <w:rFonts w:asciiTheme="minorHAnsi" w:eastAsiaTheme="minorEastAsia" w:hAnsiTheme="minorHAnsi" w:cstheme="minorBidi"/>
                  <w:noProof/>
                  <w:lang w:val="en-US"/>
                </w:rPr>
              </w:rPrChange>
            </w:rPr>
          </w:pPr>
          <w:ins w:id="327" w:author="Administrator" w:date="2024-12-28T10:51:00Z">
            <w:r w:rsidRPr="00E646DC">
              <w:rPr>
                <w:rStyle w:val="Hyperlink"/>
                <w:rFonts w:ascii="Times New Roman" w:hAnsi="Times New Roman" w:cs="Times New Roman"/>
                <w:noProof/>
                <w:rPrChange w:id="328" w:author="Administrator" w:date="2024-12-28T10:51:00Z">
                  <w:rPr>
                    <w:rStyle w:val="Hyperlink"/>
                    <w:noProof/>
                  </w:rPr>
                </w:rPrChange>
              </w:rPr>
              <w:fldChar w:fldCharType="begin"/>
            </w:r>
            <w:r w:rsidRPr="00E646DC">
              <w:rPr>
                <w:rStyle w:val="Hyperlink"/>
                <w:rFonts w:ascii="Times New Roman" w:hAnsi="Times New Roman" w:cs="Times New Roman"/>
                <w:noProof/>
                <w:rPrChange w:id="329" w:author="Administrator" w:date="2024-12-28T10:51:00Z">
                  <w:rPr>
                    <w:rStyle w:val="Hyperlink"/>
                    <w:noProof/>
                  </w:rPr>
                </w:rPrChange>
              </w:rPr>
              <w:instrText xml:space="preserve"> </w:instrText>
            </w:r>
            <w:r w:rsidRPr="00E646DC">
              <w:rPr>
                <w:rFonts w:ascii="Times New Roman" w:hAnsi="Times New Roman" w:cs="Times New Roman"/>
                <w:noProof/>
                <w:rPrChange w:id="330" w:author="Administrator" w:date="2024-12-28T10:51:00Z">
                  <w:rPr>
                    <w:noProof/>
                  </w:rPr>
                </w:rPrChange>
              </w:rPr>
              <w:instrText>HYPERLINK \l "_Toc186275510"</w:instrText>
            </w:r>
            <w:r w:rsidRPr="00E646DC">
              <w:rPr>
                <w:rStyle w:val="Hyperlink"/>
                <w:rFonts w:ascii="Times New Roman" w:hAnsi="Times New Roman" w:cs="Times New Roman"/>
                <w:noProof/>
                <w:rPrChange w:id="33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332" w:author="Administrator" w:date="2024-12-28T10:51:00Z">
                  <w:rPr>
                    <w:rStyle w:val="Hyperlink"/>
                    <w:noProof/>
                  </w:rPr>
                </w:rPrChange>
              </w:rPr>
            </w:r>
            <w:r w:rsidRPr="00E646DC">
              <w:rPr>
                <w:rStyle w:val="Hyperlink"/>
                <w:rFonts w:ascii="Times New Roman" w:hAnsi="Times New Roman" w:cs="Times New Roman"/>
                <w:noProof/>
                <w:rPrChange w:id="33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334" w:author="Administrator" w:date="2024-12-28T10:51:00Z">
                  <w:rPr>
                    <w:rStyle w:val="Hyperlink"/>
                    <w:noProof/>
                    <w:lang w:val="en-US"/>
                  </w:rPr>
                </w:rPrChange>
              </w:rPr>
              <w:t>1.6 Tính cấp thiết của đề tài</w:t>
            </w:r>
            <w:r w:rsidRPr="00E646DC">
              <w:rPr>
                <w:rFonts w:ascii="Times New Roman" w:hAnsi="Times New Roman" w:cs="Times New Roman"/>
                <w:noProof/>
                <w:webHidden/>
                <w:rPrChange w:id="335" w:author="Administrator" w:date="2024-12-28T10:51:00Z">
                  <w:rPr>
                    <w:noProof/>
                    <w:webHidden/>
                  </w:rPr>
                </w:rPrChange>
              </w:rPr>
              <w:tab/>
            </w:r>
            <w:r w:rsidRPr="00E646DC">
              <w:rPr>
                <w:rFonts w:ascii="Times New Roman" w:hAnsi="Times New Roman" w:cs="Times New Roman"/>
                <w:noProof/>
                <w:webHidden/>
                <w:rPrChange w:id="336" w:author="Administrator" w:date="2024-12-28T10:51:00Z">
                  <w:rPr>
                    <w:noProof/>
                    <w:webHidden/>
                  </w:rPr>
                </w:rPrChange>
              </w:rPr>
              <w:fldChar w:fldCharType="begin"/>
            </w:r>
            <w:r w:rsidRPr="00E646DC">
              <w:rPr>
                <w:rFonts w:ascii="Times New Roman" w:hAnsi="Times New Roman" w:cs="Times New Roman"/>
                <w:noProof/>
                <w:webHidden/>
                <w:rPrChange w:id="337" w:author="Administrator" w:date="2024-12-28T10:51:00Z">
                  <w:rPr>
                    <w:noProof/>
                    <w:webHidden/>
                  </w:rPr>
                </w:rPrChange>
              </w:rPr>
              <w:instrText xml:space="preserve"> PAGEREF _Toc186275510 \h </w:instrText>
            </w:r>
            <w:r w:rsidRPr="00E646DC">
              <w:rPr>
                <w:rFonts w:ascii="Times New Roman" w:hAnsi="Times New Roman" w:cs="Times New Roman"/>
                <w:noProof/>
                <w:webHidden/>
                <w:rPrChange w:id="338" w:author="Administrator" w:date="2024-12-28T10:51:00Z">
                  <w:rPr>
                    <w:noProof/>
                    <w:webHidden/>
                  </w:rPr>
                </w:rPrChange>
              </w:rPr>
            </w:r>
          </w:ins>
          <w:r w:rsidRPr="00E646DC">
            <w:rPr>
              <w:rFonts w:ascii="Times New Roman" w:hAnsi="Times New Roman" w:cs="Times New Roman"/>
              <w:noProof/>
              <w:webHidden/>
              <w:rPrChange w:id="339" w:author="Administrator" w:date="2024-12-28T10:51:00Z">
                <w:rPr>
                  <w:noProof/>
                  <w:webHidden/>
                </w:rPr>
              </w:rPrChange>
            </w:rPr>
            <w:fldChar w:fldCharType="separate"/>
          </w:r>
          <w:ins w:id="340" w:author="Administrator" w:date="2024-12-28T10:51:00Z">
            <w:r w:rsidRPr="00E646DC">
              <w:rPr>
                <w:rFonts w:ascii="Times New Roman" w:hAnsi="Times New Roman" w:cs="Times New Roman"/>
                <w:noProof/>
                <w:webHidden/>
                <w:rPrChange w:id="341" w:author="Administrator" w:date="2024-12-28T10:51:00Z">
                  <w:rPr>
                    <w:noProof/>
                    <w:webHidden/>
                  </w:rPr>
                </w:rPrChange>
              </w:rPr>
              <w:t>8</w:t>
            </w:r>
            <w:r w:rsidRPr="00E646DC">
              <w:rPr>
                <w:rFonts w:ascii="Times New Roman" w:hAnsi="Times New Roman" w:cs="Times New Roman"/>
                <w:noProof/>
                <w:webHidden/>
                <w:rPrChange w:id="342" w:author="Administrator" w:date="2024-12-28T10:51:00Z">
                  <w:rPr>
                    <w:noProof/>
                    <w:webHidden/>
                  </w:rPr>
                </w:rPrChange>
              </w:rPr>
              <w:fldChar w:fldCharType="end"/>
            </w:r>
            <w:r w:rsidRPr="00E646DC">
              <w:rPr>
                <w:rStyle w:val="Hyperlink"/>
                <w:rFonts w:ascii="Times New Roman" w:hAnsi="Times New Roman" w:cs="Times New Roman"/>
                <w:noProof/>
                <w:rPrChange w:id="343" w:author="Administrator" w:date="2024-12-28T10:51:00Z">
                  <w:rPr>
                    <w:rStyle w:val="Hyperlink"/>
                    <w:noProof/>
                  </w:rPr>
                </w:rPrChange>
              </w:rPr>
              <w:fldChar w:fldCharType="end"/>
            </w:r>
          </w:ins>
        </w:p>
        <w:p w14:paraId="46CAC60A" w14:textId="4500F248" w:rsidR="00E646DC" w:rsidRPr="00E646DC" w:rsidRDefault="00E646DC">
          <w:pPr>
            <w:pStyle w:val="TOC2"/>
            <w:tabs>
              <w:tab w:val="right" w:leader="dot" w:pos="9064"/>
            </w:tabs>
            <w:rPr>
              <w:ins w:id="344" w:author="Administrator" w:date="2024-12-28T10:51:00Z"/>
              <w:rFonts w:ascii="Times New Roman" w:eastAsiaTheme="minorEastAsia" w:hAnsi="Times New Roman" w:cs="Times New Roman"/>
              <w:noProof/>
              <w:lang w:val="en-US"/>
              <w:rPrChange w:id="345" w:author="Administrator" w:date="2024-12-28T10:51:00Z">
                <w:rPr>
                  <w:ins w:id="346" w:author="Administrator" w:date="2024-12-28T10:51:00Z"/>
                  <w:rFonts w:asciiTheme="minorHAnsi" w:eastAsiaTheme="minorEastAsia" w:hAnsiTheme="minorHAnsi" w:cstheme="minorBidi"/>
                  <w:noProof/>
                  <w:lang w:val="en-US"/>
                </w:rPr>
              </w:rPrChange>
            </w:rPr>
          </w:pPr>
          <w:ins w:id="347" w:author="Administrator" w:date="2024-12-28T10:51:00Z">
            <w:r w:rsidRPr="00E646DC">
              <w:rPr>
                <w:rStyle w:val="Hyperlink"/>
                <w:rFonts w:ascii="Times New Roman" w:hAnsi="Times New Roman" w:cs="Times New Roman"/>
                <w:noProof/>
                <w:rPrChange w:id="348" w:author="Administrator" w:date="2024-12-28T10:51:00Z">
                  <w:rPr>
                    <w:rStyle w:val="Hyperlink"/>
                    <w:noProof/>
                  </w:rPr>
                </w:rPrChange>
              </w:rPr>
              <w:fldChar w:fldCharType="begin"/>
            </w:r>
            <w:r w:rsidRPr="00E646DC">
              <w:rPr>
                <w:rStyle w:val="Hyperlink"/>
                <w:rFonts w:ascii="Times New Roman" w:hAnsi="Times New Roman" w:cs="Times New Roman"/>
                <w:noProof/>
                <w:rPrChange w:id="349" w:author="Administrator" w:date="2024-12-28T10:51:00Z">
                  <w:rPr>
                    <w:rStyle w:val="Hyperlink"/>
                    <w:noProof/>
                  </w:rPr>
                </w:rPrChange>
              </w:rPr>
              <w:instrText xml:space="preserve"> </w:instrText>
            </w:r>
            <w:r w:rsidRPr="00E646DC">
              <w:rPr>
                <w:rFonts w:ascii="Times New Roman" w:hAnsi="Times New Roman" w:cs="Times New Roman"/>
                <w:noProof/>
                <w:rPrChange w:id="350" w:author="Administrator" w:date="2024-12-28T10:51:00Z">
                  <w:rPr>
                    <w:noProof/>
                  </w:rPr>
                </w:rPrChange>
              </w:rPr>
              <w:instrText>HYPERLINK \l "_Toc186275511"</w:instrText>
            </w:r>
            <w:r w:rsidRPr="00E646DC">
              <w:rPr>
                <w:rStyle w:val="Hyperlink"/>
                <w:rFonts w:ascii="Times New Roman" w:hAnsi="Times New Roman" w:cs="Times New Roman"/>
                <w:noProof/>
                <w:rPrChange w:id="35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352" w:author="Administrator" w:date="2024-12-28T10:51:00Z">
                  <w:rPr>
                    <w:rStyle w:val="Hyperlink"/>
                    <w:noProof/>
                  </w:rPr>
                </w:rPrChange>
              </w:rPr>
            </w:r>
            <w:r w:rsidRPr="00E646DC">
              <w:rPr>
                <w:rStyle w:val="Hyperlink"/>
                <w:rFonts w:ascii="Times New Roman" w:hAnsi="Times New Roman" w:cs="Times New Roman"/>
                <w:noProof/>
                <w:rPrChange w:id="35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354" w:author="Administrator" w:date="2024-12-28T10:51:00Z">
                  <w:rPr>
                    <w:rStyle w:val="Hyperlink"/>
                    <w:noProof/>
                    <w:lang w:val="en-US"/>
                  </w:rPr>
                </w:rPrChange>
              </w:rPr>
              <w:t>1.7</w:t>
            </w:r>
            <w:r w:rsidRPr="00E646DC">
              <w:rPr>
                <w:rStyle w:val="Hyperlink"/>
                <w:rFonts w:ascii="Times New Roman" w:hAnsi="Times New Roman" w:cs="Times New Roman"/>
                <w:noProof/>
                <w:rPrChange w:id="355" w:author="Administrator" w:date="2024-12-28T10:51:00Z">
                  <w:rPr>
                    <w:rStyle w:val="Hyperlink"/>
                    <w:noProof/>
                  </w:rPr>
                </w:rPrChange>
              </w:rPr>
              <w:t xml:space="preserve"> Kết</w:t>
            </w:r>
            <w:r w:rsidRPr="00E646DC">
              <w:rPr>
                <w:rStyle w:val="Hyperlink"/>
                <w:rFonts w:ascii="Times New Roman" w:hAnsi="Times New Roman" w:cs="Times New Roman"/>
                <w:noProof/>
                <w:lang w:val="en-US"/>
                <w:rPrChange w:id="356" w:author="Administrator" w:date="2024-12-28T10:51:00Z">
                  <w:rPr>
                    <w:rStyle w:val="Hyperlink"/>
                    <w:noProof/>
                    <w:lang w:val="en-US"/>
                  </w:rPr>
                </w:rPrChange>
              </w:rPr>
              <w:t xml:space="preserve"> luận</w:t>
            </w:r>
            <w:r w:rsidRPr="00E646DC">
              <w:rPr>
                <w:rStyle w:val="Hyperlink"/>
                <w:rFonts w:ascii="Times New Roman" w:hAnsi="Times New Roman" w:cs="Times New Roman"/>
                <w:noProof/>
                <w:rPrChange w:id="357"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358" w:author="Administrator" w:date="2024-12-28T10:51:00Z">
                  <w:rPr>
                    <w:rStyle w:val="Hyperlink"/>
                    <w:noProof/>
                    <w:lang w:val="en-US"/>
                  </w:rPr>
                </w:rPrChange>
              </w:rPr>
              <w:t>C</w:t>
            </w:r>
            <w:r w:rsidRPr="00E646DC">
              <w:rPr>
                <w:rStyle w:val="Hyperlink"/>
                <w:rFonts w:ascii="Times New Roman" w:hAnsi="Times New Roman" w:cs="Times New Roman"/>
                <w:noProof/>
                <w:rPrChange w:id="359" w:author="Administrator" w:date="2024-12-28T10:51:00Z">
                  <w:rPr>
                    <w:rStyle w:val="Hyperlink"/>
                    <w:noProof/>
                  </w:rPr>
                </w:rPrChange>
              </w:rPr>
              <w:t>hương</w:t>
            </w:r>
            <w:r w:rsidRPr="00E646DC">
              <w:rPr>
                <w:rStyle w:val="Hyperlink"/>
                <w:rFonts w:ascii="Times New Roman" w:hAnsi="Times New Roman" w:cs="Times New Roman"/>
                <w:noProof/>
                <w:lang w:val="en-US"/>
                <w:rPrChange w:id="360" w:author="Administrator" w:date="2024-12-28T10:51:00Z">
                  <w:rPr>
                    <w:rStyle w:val="Hyperlink"/>
                    <w:noProof/>
                    <w:lang w:val="en-US"/>
                  </w:rPr>
                </w:rPrChange>
              </w:rPr>
              <w:t xml:space="preserve"> I</w:t>
            </w:r>
            <w:r w:rsidRPr="00E646DC">
              <w:rPr>
                <w:rFonts w:ascii="Times New Roman" w:hAnsi="Times New Roman" w:cs="Times New Roman"/>
                <w:noProof/>
                <w:webHidden/>
                <w:rPrChange w:id="361" w:author="Administrator" w:date="2024-12-28T10:51:00Z">
                  <w:rPr>
                    <w:noProof/>
                    <w:webHidden/>
                  </w:rPr>
                </w:rPrChange>
              </w:rPr>
              <w:tab/>
            </w:r>
            <w:r w:rsidRPr="00E646DC">
              <w:rPr>
                <w:rFonts w:ascii="Times New Roman" w:hAnsi="Times New Roman" w:cs="Times New Roman"/>
                <w:noProof/>
                <w:webHidden/>
                <w:rPrChange w:id="362" w:author="Administrator" w:date="2024-12-28T10:51:00Z">
                  <w:rPr>
                    <w:noProof/>
                    <w:webHidden/>
                  </w:rPr>
                </w:rPrChange>
              </w:rPr>
              <w:fldChar w:fldCharType="begin"/>
            </w:r>
            <w:r w:rsidRPr="00E646DC">
              <w:rPr>
                <w:rFonts w:ascii="Times New Roman" w:hAnsi="Times New Roman" w:cs="Times New Roman"/>
                <w:noProof/>
                <w:webHidden/>
                <w:rPrChange w:id="363" w:author="Administrator" w:date="2024-12-28T10:51:00Z">
                  <w:rPr>
                    <w:noProof/>
                    <w:webHidden/>
                  </w:rPr>
                </w:rPrChange>
              </w:rPr>
              <w:instrText xml:space="preserve"> PAGEREF _Toc186275511 \h </w:instrText>
            </w:r>
            <w:r w:rsidRPr="00E646DC">
              <w:rPr>
                <w:rFonts w:ascii="Times New Roman" w:hAnsi="Times New Roman" w:cs="Times New Roman"/>
                <w:noProof/>
                <w:webHidden/>
                <w:rPrChange w:id="364" w:author="Administrator" w:date="2024-12-28T10:51:00Z">
                  <w:rPr>
                    <w:noProof/>
                    <w:webHidden/>
                  </w:rPr>
                </w:rPrChange>
              </w:rPr>
            </w:r>
          </w:ins>
          <w:r w:rsidRPr="00E646DC">
            <w:rPr>
              <w:rFonts w:ascii="Times New Roman" w:hAnsi="Times New Roman" w:cs="Times New Roman"/>
              <w:noProof/>
              <w:webHidden/>
              <w:rPrChange w:id="365" w:author="Administrator" w:date="2024-12-28T10:51:00Z">
                <w:rPr>
                  <w:noProof/>
                  <w:webHidden/>
                </w:rPr>
              </w:rPrChange>
            </w:rPr>
            <w:fldChar w:fldCharType="separate"/>
          </w:r>
          <w:ins w:id="366" w:author="Administrator" w:date="2024-12-28T10:51:00Z">
            <w:r w:rsidRPr="00E646DC">
              <w:rPr>
                <w:rFonts w:ascii="Times New Roman" w:hAnsi="Times New Roman" w:cs="Times New Roman"/>
                <w:noProof/>
                <w:webHidden/>
                <w:rPrChange w:id="367" w:author="Administrator" w:date="2024-12-28T10:51:00Z">
                  <w:rPr>
                    <w:noProof/>
                    <w:webHidden/>
                  </w:rPr>
                </w:rPrChange>
              </w:rPr>
              <w:t>8</w:t>
            </w:r>
            <w:r w:rsidRPr="00E646DC">
              <w:rPr>
                <w:rFonts w:ascii="Times New Roman" w:hAnsi="Times New Roman" w:cs="Times New Roman"/>
                <w:noProof/>
                <w:webHidden/>
                <w:rPrChange w:id="368" w:author="Administrator" w:date="2024-12-28T10:51:00Z">
                  <w:rPr>
                    <w:noProof/>
                    <w:webHidden/>
                  </w:rPr>
                </w:rPrChange>
              </w:rPr>
              <w:fldChar w:fldCharType="end"/>
            </w:r>
            <w:r w:rsidRPr="00E646DC">
              <w:rPr>
                <w:rStyle w:val="Hyperlink"/>
                <w:rFonts w:ascii="Times New Roman" w:hAnsi="Times New Roman" w:cs="Times New Roman"/>
                <w:noProof/>
                <w:rPrChange w:id="369" w:author="Administrator" w:date="2024-12-28T10:51:00Z">
                  <w:rPr>
                    <w:rStyle w:val="Hyperlink"/>
                    <w:noProof/>
                  </w:rPr>
                </w:rPrChange>
              </w:rPr>
              <w:fldChar w:fldCharType="end"/>
            </w:r>
          </w:ins>
        </w:p>
        <w:p w14:paraId="6C1C4AD7" w14:textId="6E59319D" w:rsidR="00E646DC" w:rsidRPr="00E646DC" w:rsidRDefault="00E646DC" w:rsidP="0045438E">
          <w:pPr>
            <w:pStyle w:val="TOC1"/>
            <w:rPr>
              <w:ins w:id="370" w:author="Administrator" w:date="2024-12-28T10:51:00Z"/>
              <w:rFonts w:eastAsiaTheme="minorEastAsia"/>
              <w:sz w:val="22"/>
              <w:szCs w:val="22"/>
              <w:lang w:val="en-US"/>
              <w:rPrChange w:id="371" w:author="Administrator" w:date="2024-12-28T10:51:00Z">
                <w:rPr>
                  <w:ins w:id="372" w:author="Administrator" w:date="2024-12-28T10:51:00Z"/>
                  <w:rFonts w:asciiTheme="minorHAnsi" w:eastAsiaTheme="minorEastAsia" w:hAnsiTheme="minorHAnsi" w:cstheme="minorBidi"/>
                  <w:sz w:val="22"/>
                  <w:szCs w:val="22"/>
                  <w:lang w:val="en-US"/>
                </w:rPr>
              </w:rPrChange>
            </w:rPr>
          </w:pPr>
          <w:ins w:id="373" w:author="Administrator" w:date="2024-12-28T10:51:00Z">
            <w:r w:rsidRPr="00E646DC">
              <w:rPr>
                <w:rStyle w:val="Hyperlink"/>
              </w:rPr>
              <w:fldChar w:fldCharType="begin"/>
            </w:r>
            <w:r w:rsidRPr="00E646DC">
              <w:rPr>
                <w:rStyle w:val="Hyperlink"/>
              </w:rPr>
              <w:instrText xml:space="preserve"> </w:instrText>
            </w:r>
            <w:r w:rsidRPr="00E646DC">
              <w:instrText>HYPERLINK \l "_Toc186275512"</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 xml:space="preserve">CHƯƠNG II. </w:t>
            </w:r>
            <w:r w:rsidRPr="00E646DC">
              <w:rPr>
                <w:rStyle w:val="Hyperlink"/>
                <w:lang w:val="en-US"/>
              </w:rPr>
              <w:t>PHƯƠNG PHÁP VÀ CÔNG NGHỆ SỬ DỤNG</w:t>
            </w:r>
            <w:r w:rsidRPr="00E646DC">
              <w:rPr>
                <w:webHidden/>
              </w:rPr>
              <w:tab/>
            </w:r>
            <w:r w:rsidRPr="00E646DC">
              <w:rPr>
                <w:webHidden/>
              </w:rPr>
              <w:fldChar w:fldCharType="begin"/>
            </w:r>
            <w:r w:rsidRPr="00E646DC">
              <w:rPr>
                <w:webHidden/>
              </w:rPr>
              <w:instrText xml:space="preserve"> PAGEREF _Toc186275512 \h </w:instrText>
            </w:r>
            <w:r w:rsidRPr="00E646DC">
              <w:rPr>
                <w:webHidden/>
              </w:rPr>
            </w:r>
          </w:ins>
          <w:r w:rsidRPr="00E646DC">
            <w:rPr>
              <w:webHidden/>
            </w:rPr>
            <w:fldChar w:fldCharType="separate"/>
          </w:r>
          <w:ins w:id="374" w:author="Administrator" w:date="2024-12-28T10:51:00Z">
            <w:r w:rsidRPr="00E646DC">
              <w:rPr>
                <w:webHidden/>
              </w:rPr>
              <w:t>9</w:t>
            </w:r>
            <w:r w:rsidRPr="00E646DC">
              <w:rPr>
                <w:webHidden/>
              </w:rPr>
              <w:fldChar w:fldCharType="end"/>
            </w:r>
            <w:r w:rsidRPr="00E646DC">
              <w:rPr>
                <w:rStyle w:val="Hyperlink"/>
              </w:rPr>
              <w:fldChar w:fldCharType="end"/>
            </w:r>
          </w:ins>
        </w:p>
        <w:p w14:paraId="147018D0" w14:textId="2F15E834" w:rsidR="00E646DC" w:rsidRPr="00E646DC" w:rsidRDefault="00E646DC">
          <w:pPr>
            <w:pStyle w:val="TOC2"/>
            <w:tabs>
              <w:tab w:val="right" w:leader="dot" w:pos="9064"/>
            </w:tabs>
            <w:rPr>
              <w:ins w:id="375" w:author="Administrator" w:date="2024-12-28T10:51:00Z"/>
              <w:rFonts w:ascii="Times New Roman" w:eastAsiaTheme="minorEastAsia" w:hAnsi="Times New Roman" w:cs="Times New Roman"/>
              <w:noProof/>
              <w:lang w:val="en-US"/>
              <w:rPrChange w:id="376" w:author="Administrator" w:date="2024-12-28T10:51:00Z">
                <w:rPr>
                  <w:ins w:id="377" w:author="Administrator" w:date="2024-12-28T10:51:00Z"/>
                  <w:rFonts w:asciiTheme="minorHAnsi" w:eastAsiaTheme="minorEastAsia" w:hAnsiTheme="minorHAnsi" w:cstheme="minorBidi"/>
                  <w:noProof/>
                  <w:lang w:val="en-US"/>
                </w:rPr>
              </w:rPrChange>
            </w:rPr>
          </w:pPr>
          <w:ins w:id="378" w:author="Administrator" w:date="2024-12-28T10:51:00Z">
            <w:r w:rsidRPr="00E646DC">
              <w:rPr>
                <w:rStyle w:val="Hyperlink"/>
                <w:rFonts w:ascii="Times New Roman" w:hAnsi="Times New Roman" w:cs="Times New Roman"/>
                <w:noProof/>
                <w:rPrChange w:id="379" w:author="Administrator" w:date="2024-12-28T10:51:00Z">
                  <w:rPr>
                    <w:rStyle w:val="Hyperlink"/>
                    <w:noProof/>
                  </w:rPr>
                </w:rPrChange>
              </w:rPr>
              <w:fldChar w:fldCharType="begin"/>
            </w:r>
            <w:r w:rsidRPr="00E646DC">
              <w:rPr>
                <w:rStyle w:val="Hyperlink"/>
                <w:rFonts w:ascii="Times New Roman" w:hAnsi="Times New Roman" w:cs="Times New Roman"/>
                <w:noProof/>
                <w:rPrChange w:id="380" w:author="Administrator" w:date="2024-12-28T10:51:00Z">
                  <w:rPr>
                    <w:rStyle w:val="Hyperlink"/>
                    <w:noProof/>
                  </w:rPr>
                </w:rPrChange>
              </w:rPr>
              <w:instrText xml:space="preserve"> </w:instrText>
            </w:r>
            <w:r w:rsidRPr="00E646DC">
              <w:rPr>
                <w:rFonts w:ascii="Times New Roman" w:hAnsi="Times New Roman" w:cs="Times New Roman"/>
                <w:noProof/>
                <w:rPrChange w:id="381" w:author="Administrator" w:date="2024-12-28T10:51:00Z">
                  <w:rPr>
                    <w:noProof/>
                  </w:rPr>
                </w:rPrChange>
              </w:rPr>
              <w:instrText>HYPERLINK \l "_Toc186275513"</w:instrText>
            </w:r>
            <w:r w:rsidRPr="00E646DC">
              <w:rPr>
                <w:rStyle w:val="Hyperlink"/>
                <w:rFonts w:ascii="Times New Roman" w:hAnsi="Times New Roman" w:cs="Times New Roman"/>
                <w:noProof/>
                <w:rPrChange w:id="382"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383" w:author="Administrator" w:date="2024-12-28T10:51:00Z">
                  <w:rPr>
                    <w:rStyle w:val="Hyperlink"/>
                    <w:noProof/>
                  </w:rPr>
                </w:rPrChange>
              </w:rPr>
            </w:r>
            <w:r w:rsidRPr="00E646DC">
              <w:rPr>
                <w:rStyle w:val="Hyperlink"/>
                <w:rFonts w:ascii="Times New Roman" w:hAnsi="Times New Roman" w:cs="Times New Roman"/>
                <w:noProof/>
                <w:rPrChange w:id="384"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385" w:author="Administrator" w:date="2024-12-28T10:51:00Z">
                  <w:rPr>
                    <w:rStyle w:val="Hyperlink"/>
                    <w:noProof/>
                    <w:lang w:val="en-US"/>
                  </w:rPr>
                </w:rPrChange>
              </w:rPr>
              <w:t xml:space="preserve">2.1 Phương pháp phát triển: </w:t>
            </w:r>
            <w:r w:rsidRPr="00E646DC">
              <w:rPr>
                <w:rStyle w:val="Hyperlink"/>
                <w:rFonts w:ascii="Times New Roman" w:hAnsi="Times New Roman" w:cs="Times New Roman"/>
                <w:bCs/>
                <w:i/>
                <w:iCs/>
                <w:noProof/>
                <w:lang w:val="en-US"/>
                <w:rPrChange w:id="386" w:author="Administrator" w:date="2024-12-28T10:51:00Z">
                  <w:rPr>
                    <w:rStyle w:val="Hyperlink"/>
                    <w:bCs/>
                    <w:i/>
                    <w:iCs/>
                    <w:noProof/>
                    <w:lang w:val="en-US"/>
                  </w:rPr>
                </w:rPrChange>
              </w:rPr>
              <w:t>Mô hình Waterfall</w:t>
            </w:r>
            <w:r w:rsidRPr="00E646DC">
              <w:rPr>
                <w:rFonts w:ascii="Times New Roman" w:hAnsi="Times New Roman" w:cs="Times New Roman"/>
                <w:noProof/>
                <w:webHidden/>
                <w:rPrChange w:id="387" w:author="Administrator" w:date="2024-12-28T10:51:00Z">
                  <w:rPr>
                    <w:noProof/>
                    <w:webHidden/>
                  </w:rPr>
                </w:rPrChange>
              </w:rPr>
              <w:tab/>
            </w:r>
            <w:r w:rsidRPr="00E646DC">
              <w:rPr>
                <w:rFonts w:ascii="Times New Roman" w:hAnsi="Times New Roman" w:cs="Times New Roman"/>
                <w:noProof/>
                <w:webHidden/>
                <w:rPrChange w:id="388" w:author="Administrator" w:date="2024-12-28T10:51:00Z">
                  <w:rPr>
                    <w:noProof/>
                    <w:webHidden/>
                  </w:rPr>
                </w:rPrChange>
              </w:rPr>
              <w:fldChar w:fldCharType="begin"/>
            </w:r>
            <w:r w:rsidRPr="00E646DC">
              <w:rPr>
                <w:rFonts w:ascii="Times New Roman" w:hAnsi="Times New Roman" w:cs="Times New Roman"/>
                <w:noProof/>
                <w:webHidden/>
                <w:rPrChange w:id="389" w:author="Administrator" w:date="2024-12-28T10:51:00Z">
                  <w:rPr>
                    <w:noProof/>
                    <w:webHidden/>
                  </w:rPr>
                </w:rPrChange>
              </w:rPr>
              <w:instrText xml:space="preserve"> PAGEREF _Toc186275513 \h </w:instrText>
            </w:r>
            <w:r w:rsidRPr="00E646DC">
              <w:rPr>
                <w:rFonts w:ascii="Times New Roman" w:hAnsi="Times New Roman" w:cs="Times New Roman"/>
                <w:noProof/>
                <w:webHidden/>
                <w:rPrChange w:id="390" w:author="Administrator" w:date="2024-12-28T10:51:00Z">
                  <w:rPr>
                    <w:noProof/>
                    <w:webHidden/>
                  </w:rPr>
                </w:rPrChange>
              </w:rPr>
            </w:r>
          </w:ins>
          <w:r w:rsidRPr="00E646DC">
            <w:rPr>
              <w:rFonts w:ascii="Times New Roman" w:hAnsi="Times New Roman" w:cs="Times New Roman"/>
              <w:noProof/>
              <w:webHidden/>
              <w:rPrChange w:id="391" w:author="Administrator" w:date="2024-12-28T10:51:00Z">
                <w:rPr>
                  <w:noProof/>
                  <w:webHidden/>
                </w:rPr>
              </w:rPrChange>
            </w:rPr>
            <w:fldChar w:fldCharType="separate"/>
          </w:r>
          <w:ins w:id="392" w:author="Administrator" w:date="2024-12-28T10:51:00Z">
            <w:r w:rsidRPr="00E646DC">
              <w:rPr>
                <w:rFonts w:ascii="Times New Roman" w:hAnsi="Times New Roman" w:cs="Times New Roman"/>
                <w:noProof/>
                <w:webHidden/>
                <w:rPrChange w:id="393" w:author="Administrator" w:date="2024-12-28T10:51:00Z">
                  <w:rPr>
                    <w:noProof/>
                    <w:webHidden/>
                  </w:rPr>
                </w:rPrChange>
              </w:rPr>
              <w:t>9</w:t>
            </w:r>
            <w:r w:rsidRPr="00E646DC">
              <w:rPr>
                <w:rFonts w:ascii="Times New Roman" w:hAnsi="Times New Roman" w:cs="Times New Roman"/>
                <w:noProof/>
                <w:webHidden/>
                <w:rPrChange w:id="394" w:author="Administrator" w:date="2024-12-28T10:51:00Z">
                  <w:rPr>
                    <w:noProof/>
                    <w:webHidden/>
                  </w:rPr>
                </w:rPrChange>
              </w:rPr>
              <w:fldChar w:fldCharType="end"/>
            </w:r>
            <w:r w:rsidRPr="00E646DC">
              <w:rPr>
                <w:rStyle w:val="Hyperlink"/>
                <w:rFonts w:ascii="Times New Roman" w:hAnsi="Times New Roman" w:cs="Times New Roman"/>
                <w:noProof/>
                <w:rPrChange w:id="395" w:author="Administrator" w:date="2024-12-28T10:51:00Z">
                  <w:rPr>
                    <w:rStyle w:val="Hyperlink"/>
                    <w:noProof/>
                  </w:rPr>
                </w:rPrChange>
              </w:rPr>
              <w:fldChar w:fldCharType="end"/>
            </w:r>
          </w:ins>
        </w:p>
        <w:p w14:paraId="2B749D09" w14:textId="787D6E11" w:rsidR="00E646DC" w:rsidRPr="00E646DC" w:rsidRDefault="00E646DC">
          <w:pPr>
            <w:pStyle w:val="TOC2"/>
            <w:tabs>
              <w:tab w:val="right" w:leader="dot" w:pos="9064"/>
            </w:tabs>
            <w:rPr>
              <w:ins w:id="396" w:author="Administrator" w:date="2024-12-28T10:51:00Z"/>
              <w:rFonts w:ascii="Times New Roman" w:eastAsiaTheme="minorEastAsia" w:hAnsi="Times New Roman" w:cs="Times New Roman"/>
              <w:noProof/>
              <w:lang w:val="en-US"/>
              <w:rPrChange w:id="397" w:author="Administrator" w:date="2024-12-28T10:51:00Z">
                <w:rPr>
                  <w:ins w:id="398" w:author="Administrator" w:date="2024-12-28T10:51:00Z"/>
                  <w:rFonts w:asciiTheme="minorHAnsi" w:eastAsiaTheme="minorEastAsia" w:hAnsiTheme="minorHAnsi" w:cstheme="minorBidi"/>
                  <w:noProof/>
                  <w:lang w:val="en-US"/>
                </w:rPr>
              </w:rPrChange>
            </w:rPr>
          </w:pPr>
          <w:ins w:id="399" w:author="Administrator" w:date="2024-12-28T10:51:00Z">
            <w:r w:rsidRPr="00E646DC">
              <w:rPr>
                <w:rStyle w:val="Hyperlink"/>
                <w:rFonts w:ascii="Times New Roman" w:hAnsi="Times New Roman" w:cs="Times New Roman"/>
                <w:noProof/>
                <w:rPrChange w:id="400" w:author="Administrator" w:date="2024-12-28T10:51:00Z">
                  <w:rPr>
                    <w:rStyle w:val="Hyperlink"/>
                    <w:noProof/>
                  </w:rPr>
                </w:rPrChange>
              </w:rPr>
              <w:fldChar w:fldCharType="begin"/>
            </w:r>
            <w:r w:rsidRPr="00E646DC">
              <w:rPr>
                <w:rStyle w:val="Hyperlink"/>
                <w:rFonts w:ascii="Times New Roman" w:hAnsi="Times New Roman" w:cs="Times New Roman"/>
                <w:noProof/>
                <w:rPrChange w:id="401" w:author="Administrator" w:date="2024-12-28T10:51:00Z">
                  <w:rPr>
                    <w:rStyle w:val="Hyperlink"/>
                    <w:noProof/>
                  </w:rPr>
                </w:rPrChange>
              </w:rPr>
              <w:instrText xml:space="preserve"> </w:instrText>
            </w:r>
            <w:r w:rsidRPr="00E646DC">
              <w:rPr>
                <w:rFonts w:ascii="Times New Roman" w:hAnsi="Times New Roman" w:cs="Times New Roman"/>
                <w:noProof/>
                <w:rPrChange w:id="402" w:author="Administrator" w:date="2024-12-28T10:51:00Z">
                  <w:rPr>
                    <w:noProof/>
                  </w:rPr>
                </w:rPrChange>
              </w:rPr>
              <w:instrText>HYPERLINK \l "_Toc186275514"</w:instrText>
            </w:r>
            <w:r w:rsidRPr="00E646DC">
              <w:rPr>
                <w:rStyle w:val="Hyperlink"/>
                <w:rFonts w:ascii="Times New Roman" w:hAnsi="Times New Roman" w:cs="Times New Roman"/>
                <w:noProof/>
                <w:rPrChange w:id="40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404" w:author="Administrator" w:date="2024-12-28T10:51:00Z">
                  <w:rPr>
                    <w:rStyle w:val="Hyperlink"/>
                    <w:noProof/>
                  </w:rPr>
                </w:rPrChange>
              </w:rPr>
            </w:r>
            <w:r w:rsidRPr="00E646DC">
              <w:rPr>
                <w:rStyle w:val="Hyperlink"/>
                <w:rFonts w:ascii="Times New Roman" w:hAnsi="Times New Roman" w:cs="Times New Roman"/>
                <w:noProof/>
                <w:rPrChange w:id="40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406" w:author="Administrator" w:date="2024-12-28T10:51:00Z">
                  <w:rPr>
                    <w:rStyle w:val="Hyperlink"/>
                    <w:noProof/>
                    <w:lang w:val="en-US"/>
                  </w:rPr>
                </w:rPrChange>
              </w:rPr>
              <w:t>2.2 Công nghệ sử dụng</w:t>
            </w:r>
            <w:r w:rsidRPr="00E646DC">
              <w:rPr>
                <w:rFonts w:ascii="Times New Roman" w:hAnsi="Times New Roman" w:cs="Times New Roman"/>
                <w:noProof/>
                <w:webHidden/>
                <w:rPrChange w:id="407" w:author="Administrator" w:date="2024-12-28T10:51:00Z">
                  <w:rPr>
                    <w:noProof/>
                    <w:webHidden/>
                  </w:rPr>
                </w:rPrChange>
              </w:rPr>
              <w:tab/>
            </w:r>
            <w:r w:rsidRPr="00E646DC">
              <w:rPr>
                <w:rFonts w:ascii="Times New Roman" w:hAnsi="Times New Roman" w:cs="Times New Roman"/>
                <w:noProof/>
                <w:webHidden/>
                <w:rPrChange w:id="408" w:author="Administrator" w:date="2024-12-28T10:51:00Z">
                  <w:rPr>
                    <w:noProof/>
                    <w:webHidden/>
                  </w:rPr>
                </w:rPrChange>
              </w:rPr>
              <w:fldChar w:fldCharType="begin"/>
            </w:r>
            <w:r w:rsidRPr="00E646DC">
              <w:rPr>
                <w:rFonts w:ascii="Times New Roman" w:hAnsi="Times New Roman" w:cs="Times New Roman"/>
                <w:noProof/>
                <w:webHidden/>
                <w:rPrChange w:id="409" w:author="Administrator" w:date="2024-12-28T10:51:00Z">
                  <w:rPr>
                    <w:noProof/>
                    <w:webHidden/>
                  </w:rPr>
                </w:rPrChange>
              </w:rPr>
              <w:instrText xml:space="preserve"> PAGEREF _Toc186275514 \h </w:instrText>
            </w:r>
            <w:r w:rsidRPr="00E646DC">
              <w:rPr>
                <w:rFonts w:ascii="Times New Roman" w:hAnsi="Times New Roman" w:cs="Times New Roman"/>
                <w:noProof/>
                <w:webHidden/>
                <w:rPrChange w:id="410" w:author="Administrator" w:date="2024-12-28T10:51:00Z">
                  <w:rPr>
                    <w:noProof/>
                    <w:webHidden/>
                  </w:rPr>
                </w:rPrChange>
              </w:rPr>
            </w:r>
          </w:ins>
          <w:r w:rsidRPr="00E646DC">
            <w:rPr>
              <w:rFonts w:ascii="Times New Roman" w:hAnsi="Times New Roman" w:cs="Times New Roman"/>
              <w:noProof/>
              <w:webHidden/>
              <w:rPrChange w:id="411" w:author="Administrator" w:date="2024-12-28T10:51:00Z">
                <w:rPr>
                  <w:noProof/>
                  <w:webHidden/>
                </w:rPr>
              </w:rPrChange>
            </w:rPr>
            <w:fldChar w:fldCharType="separate"/>
          </w:r>
          <w:ins w:id="412" w:author="Administrator" w:date="2024-12-28T10:51:00Z">
            <w:r w:rsidRPr="00E646DC">
              <w:rPr>
                <w:rFonts w:ascii="Times New Roman" w:hAnsi="Times New Roman" w:cs="Times New Roman"/>
                <w:noProof/>
                <w:webHidden/>
                <w:rPrChange w:id="413" w:author="Administrator" w:date="2024-12-28T10:51:00Z">
                  <w:rPr>
                    <w:noProof/>
                    <w:webHidden/>
                  </w:rPr>
                </w:rPrChange>
              </w:rPr>
              <w:t>11</w:t>
            </w:r>
            <w:r w:rsidRPr="00E646DC">
              <w:rPr>
                <w:rFonts w:ascii="Times New Roman" w:hAnsi="Times New Roman" w:cs="Times New Roman"/>
                <w:noProof/>
                <w:webHidden/>
                <w:rPrChange w:id="414" w:author="Administrator" w:date="2024-12-28T10:51:00Z">
                  <w:rPr>
                    <w:noProof/>
                    <w:webHidden/>
                  </w:rPr>
                </w:rPrChange>
              </w:rPr>
              <w:fldChar w:fldCharType="end"/>
            </w:r>
            <w:r w:rsidRPr="00E646DC">
              <w:rPr>
                <w:rStyle w:val="Hyperlink"/>
                <w:rFonts w:ascii="Times New Roman" w:hAnsi="Times New Roman" w:cs="Times New Roman"/>
                <w:noProof/>
                <w:rPrChange w:id="415" w:author="Administrator" w:date="2024-12-28T10:51:00Z">
                  <w:rPr>
                    <w:rStyle w:val="Hyperlink"/>
                    <w:noProof/>
                  </w:rPr>
                </w:rPrChange>
              </w:rPr>
              <w:fldChar w:fldCharType="end"/>
            </w:r>
          </w:ins>
        </w:p>
        <w:p w14:paraId="33B921F6" w14:textId="79253697" w:rsidR="00E646DC" w:rsidRPr="00E646DC" w:rsidRDefault="00E646DC">
          <w:pPr>
            <w:pStyle w:val="TOC3"/>
            <w:tabs>
              <w:tab w:val="right" w:leader="dot" w:pos="9064"/>
            </w:tabs>
            <w:rPr>
              <w:ins w:id="416" w:author="Administrator" w:date="2024-12-28T10:51:00Z"/>
              <w:rFonts w:ascii="Times New Roman" w:eastAsiaTheme="minorEastAsia" w:hAnsi="Times New Roman" w:cs="Times New Roman"/>
              <w:noProof/>
              <w:lang w:val="en-US"/>
              <w:rPrChange w:id="417" w:author="Administrator" w:date="2024-12-28T10:51:00Z">
                <w:rPr>
                  <w:ins w:id="418" w:author="Administrator" w:date="2024-12-28T10:51:00Z"/>
                  <w:rFonts w:asciiTheme="minorHAnsi" w:eastAsiaTheme="minorEastAsia" w:hAnsiTheme="minorHAnsi" w:cstheme="minorBidi"/>
                  <w:noProof/>
                  <w:lang w:val="en-US"/>
                </w:rPr>
              </w:rPrChange>
            </w:rPr>
          </w:pPr>
          <w:ins w:id="419" w:author="Administrator" w:date="2024-12-28T10:51:00Z">
            <w:r w:rsidRPr="00E646DC">
              <w:rPr>
                <w:rStyle w:val="Hyperlink"/>
                <w:rFonts w:ascii="Times New Roman" w:hAnsi="Times New Roman" w:cs="Times New Roman"/>
                <w:noProof/>
                <w:rPrChange w:id="420" w:author="Administrator" w:date="2024-12-28T10:51:00Z">
                  <w:rPr>
                    <w:rStyle w:val="Hyperlink"/>
                    <w:noProof/>
                  </w:rPr>
                </w:rPrChange>
              </w:rPr>
              <w:fldChar w:fldCharType="begin"/>
            </w:r>
            <w:r w:rsidRPr="00E646DC">
              <w:rPr>
                <w:rStyle w:val="Hyperlink"/>
                <w:rFonts w:ascii="Times New Roman" w:hAnsi="Times New Roman" w:cs="Times New Roman"/>
                <w:noProof/>
                <w:rPrChange w:id="421" w:author="Administrator" w:date="2024-12-28T10:51:00Z">
                  <w:rPr>
                    <w:rStyle w:val="Hyperlink"/>
                    <w:noProof/>
                  </w:rPr>
                </w:rPrChange>
              </w:rPr>
              <w:instrText xml:space="preserve"> </w:instrText>
            </w:r>
            <w:r w:rsidRPr="00E646DC">
              <w:rPr>
                <w:rFonts w:ascii="Times New Roman" w:hAnsi="Times New Roman" w:cs="Times New Roman"/>
                <w:noProof/>
                <w:rPrChange w:id="422" w:author="Administrator" w:date="2024-12-28T10:51:00Z">
                  <w:rPr>
                    <w:noProof/>
                  </w:rPr>
                </w:rPrChange>
              </w:rPr>
              <w:instrText>HYPERLINK \l "_Toc186275515"</w:instrText>
            </w:r>
            <w:r w:rsidRPr="00E646DC">
              <w:rPr>
                <w:rStyle w:val="Hyperlink"/>
                <w:rFonts w:ascii="Times New Roman" w:hAnsi="Times New Roman" w:cs="Times New Roman"/>
                <w:noProof/>
                <w:rPrChange w:id="42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424" w:author="Administrator" w:date="2024-12-28T10:51:00Z">
                  <w:rPr>
                    <w:rStyle w:val="Hyperlink"/>
                    <w:noProof/>
                  </w:rPr>
                </w:rPrChange>
              </w:rPr>
            </w:r>
            <w:r w:rsidRPr="00E646DC">
              <w:rPr>
                <w:rStyle w:val="Hyperlink"/>
                <w:rFonts w:ascii="Times New Roman" w:hAnsi="Times New Roman" w:cs="Times New Roman"/>
                <w:noProof/>
                <w:rPrChange w:id="42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426" w:author="Administrator" w:date="2024-12-28T10:51:00Z">
                  <w:rPr>
                    <w:rStyle w:val="Hyperlink"/>
                    <w:noProof/>
                    <w:lang w:val="en-US"/>
                  </w:rPr>
                </w:rPrChange>
              </w:rPr>
              <w:t>2.2</w:t>
            </w:r>
            <w:r w:rsidRPr="00E646DC">
              <w:rPr>
                <w:rStyle w:val="Hyperlink"/>
                <w:rFonts w:ascii="Times New Roman" w:hAnsi="Times New Roman" w:cs="Times New Roman"/>
                <w:noProof/>
                <w:rPrChange w:id="427" w:author="Administrator" w:date="2024-12-28T10:51:00Z">
                  <w:rPr>
                    <w:rStyle w:val="Hyperlink"/>
                    <w:noProof/>
                  </w:rPr>
                </w:rPrChange>
              </w:rPr>
              <w:t>.</w:t>
            </w:r>
            <w:r w:rsidRPr="00E646DC">
              <w:rPr>
                <w:rStyle w:val="Hyperlink"/>
                <w:rFonts w:ascii="Times New Roman" w:hAnsi="Times New Roman" w:cs="Times New Roman"/>
                <w:noProof/>
                <w:lang w:val="en-US"/>
                <w:rPrChange w:id="428" w:author="Administrator" w:date="2024-12-28T10:51:00Z">
                  <w:rPr>
                    <w:rStyle w:val="Hyperlink"/>
                    <w:noProof/>
                    <w:lang w:val="en-US"/>
                  </w:rPr>
                </w:rPrChange>
              </w:rPr>
              <w:t>1</w:t>
            </w:r>
            <w:r w:rsidRPr="00E646DC">
              <w:rPr>
                <w:rStyle w:val="Hyperlink"/>
                <w:rFonts w:ascii="Times New Roman" w:hAnsi="Times New Roman" w:cs="Times New Roman"/>
                <w:noProof/>
                <w:rPrChange w:id="429"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430" w:author="Administrator" w:date="2024-12-28T10:51:00Z">
                  <w:rPr>
                    <w:rStyle w:val="Hyperlink"/>
                    <w:noProof/>
                    <w:lang w:val="en-US"/>
                  </w:rPr>
                </w:rPrChange>
              </w:rPr>
              <w:t>Flutter</w:t>
            </w:r>
            <w:r w:rsidRPr="00E646DC">
              <w:rPr>
                <w:rFonts w:ascii="Times New Roman" w:hAnsi="Times New Roman" w:cs="Times New Roman"/>
                <w:noProof/>
                <w:webHidden/>
                <w:rPrChange w:id="431" w:author="Administrator" w:date="2024-12-28T10:51:00Z">
                  <w:rPr>
                    <w:noProof/>
                    <w:webHidden/>
                  </w:rPr>
                </w:rPrChange>
              </w:rPr>
              <w:tab/>
            </w:r>
            <w:r w:rsidRPr="00E646DC">
              <w:rPr>
                <w:rFonts w:ascii="Times New Roman" w:hAnsi="Times New Roman" w:cs="Times New Roman"/>
                <w:noProof/>
                <w:webHidden/>
                <w:rPrChange w:id="432" w:author="Administrator" w:date="2024-12-28T10:51:00Z">
                  <w:rPr>
                    <w:noProof/>
                    <w:webHidden/>
                  </w:rPr>
                </w:rPrChange>
              </w:rPr>
              <w:fldChar w:fldCharType="begin"/>
            </w:r>
            <w:r w:rsidRPr="00E646DC">
              <w:rPr>
                <w:rFonts w:ascii="Times New Roman" w:hAnsi="Times New Roman" w:cs="Times New Roman"/>
                <w:noProof/>
                <w:webHidden/>
                <w:rPrChange w:id="433" w:author="Administrator" w:date="2024-12-28T10:51:00Z">
                  <w:rPr>
                    <w:noProof/>
                    <w:webHidden/>
                  </w:rPr>
                </w:rPrChange>
              </w:rPr>
              <w:instrText xml:space="preserve"> PAGEREF _Toc186275515 \h </w:instrText>
            </w:r>
            <w:r w:rsidRPr="00E646DC">
              <w:rPr>
                <w:rFonts w:ascii="Times New Roman" w:hAnsi="Times New Roman" w:cs="Times New Roman"/>
                <w:noProof/>
                <w:webHidden/>
                <w:rPrChange w:id="434" w:author="Administrator" w:date="2024-12-28T10:51:00Z">
                  <w:rPr>
                    <w:noProof/>
                    <w:webHidden/>
                  </w:rPr>
                </w:rPrChange>
              </w:rPr>
            </w:r>
          </w:ins>
          <w:r w:rsidRPr="00E646DC">
            <w:rPr>
              <w:rFonts w:ascii="Times New Roman" w:hAnsi="Times New Roman" w:cs="Times New Roman"/>
              <w:noProof/>
              <w:webHidden/>
              <w:rPrChange w:id="435" w:author="Administrator" w:date="2024-12-28T10:51:00Z">
                <w:rPr>
                  <w:noProof/>
                  <w:webHidden/>
                </w:rPr>
              </w:rPrChange>
            </w:rPr>
            <w:fldChar w:fldCharType="separate"/>
          </w:r>
          <w:ins w:id="436" w:author="Administrator" w:date="2024-12-28T10:51:00Z">
            <w:r w:rsidRPr="00E646DC">
              <w:rPr>
                <w:rFonts w:ascii="Times New Roman" w:hAnsi="Times New Roman" w:cs="Times New Roman"/>
                <w:noProof/>
                <w:webHidden/>
                <w:rPrChange w:id="437" w:author="Administrator" w:date="2024-12-28T10:51:00Z">
                  <w:rPr>
                    <w:noProof/>
                    <w:webHidden/>
                  </w:rPr>
                </w:rPrChange>
              </w:rPr>
              <w:t>11</w:t>
            </w:r>
            <w:r w:rsidRPr="00E646DC">
              <w:rPr>
                <w:rFonts w:ascii="Times New Roman" w:hAnsi="Times New Roman" w:cs="Times New Roman"/>
                <w:noProof/>
                <w:webHidden/>
                <w:rPrChange w:id="438" w:author="Administrator" w:date="2024-12-28T10:51:00Z">
                  <w:rPr>
                    <w:noProof/>
                    <w:webHidden/>
                  </w:rPr>
                </w:rPrChange>
              </w:rPr>
              <w:fldChar w:fldCharType="end"/>
            </w:r>
            <w:r w:rsidRPr="00E646DC">
              <w:rPr>
                <w:rStyle w:val="Hyperlink"/>
                <w:rFonts w:ascii="Times New Roman" w:hAnsi="Times New Roman" w:cs="Times New Roman"/>
                <w:noProof/>
                <w:rPrChange w:id="439" w:author="Administrator" w:date="2024-12-28T10:51:00Z">
                  <w:rPr>
                    <w:rStyle w:val="Hyperlink"/>
                    <w:noProof/>
                  </w:rPr>
                </w:rPrChange>
              </w:rPr>
              <w:fldChar w:fldCharType="end"/>
            </w:r>
          </w:ins>
        </w:p>
        <w:p w14:paraId="60589CFA" w14:textId="7BA0E9D1" w:rsidR="00E646DC" w:rsidRPr="00E646DC" w:rsidRDefault="00E646DC">
          <w:pPr>
            <w:pStyle w:val="TOC3"/>
            <w:tabs>
              <w:tab w:val="right" w:leader="dot" w:pos="9064"/>
            </w:tabs>
            <w:rPr>
              <w:ins w:id="440" w:author="Administrator" w:date="2024-12-28T10:51:00Z"/>
              <w:rFonts w:ascii="Times New Roman" w:eastAsiaTheme="minorEastAsia" w:hAnsi="Times New Roman" w:cs="Times New Roman"/>
              <w:noProof/>
              <w:lang w:val="en-US"/>
              <w:rPrChange w:id="441" w:author="Administrator" w:date="2024-12-28T10:51:00Z">
                <w:rPr>
                  <w:ins w:id="442" w:author="Administrator" w:date="2024-12-28T10:51:00Z"/>
                  <w:rFonts w:asciiTheme="minorHAnsi" w:eastAsiaTheme="minorEastAsia" w:hAnsiTheme="minorHAnsi" w:cstheme="minorBidi"/>
                  <w:noProof/>
                  <w:lang w:val="en-US"/>
                </w:rPr>
              </w:rPrChange>
            </w:rPr>
          </w:pPr>
          <w:ins w:id="443" w:author="Administrator" w:date="2024-12-28T10:51:00Z">
            <w:r w:rsidRPr="00E646DC">
              <w:rPr>
                <w:rStyle w:val="Hyperlink"/>
                <w:rFonts w:ascii="Times New Roman" w:hAnsi="Times New Roman" w:cs="Times New Roman"/>
                <w:noProof/>
                <w:rPrChange w:id="444" w:author="Administrator" w:date="2024-12-28T10:51:00Z">
                  <w:rPr>
                    <w:rStyle w:val="Hyperlink"/>
                    <w:noProof/>
                  </w:rPr>
                </w:rPrChange>
              </w:rPr>
              <w:fldChar w:fldCharType="begin"/>
            </w:r>
            <w:r w:rsidRPr="00E646DC">
              <w:rPr>
                <w:rStyle w:val="Hyperlink"/>
                <w:rFonts w:ascii="Times New Roman" w:hAnsi="Times New Roman" w:cs="Times New Roman"/>
                <w:noProof/>
                <w:rPrChange w:id="445" w:author="Administrator" w:date="2024-12-28T10:51:00Z">
                  <w:rPr>
                    <w:rStyle w:val="Hyperlink"/>
                    <w:noProof/>
                  </w:rPr>
                </w:rPrChange>
              </w:rPr>
              <w:instrText xml:space="preserve"> </w:instrText>
            </w:r>
            <w:r w:rsidRPr="00E646DC">
              <w:rPr>
                <w:rFonts w:ascii="Times New Roman" w:hAnsi="Times New Roman" w:cs="Times New Roman"/>
                <w:noProof/>
                <w:rPrChange w:id="446" w:author="Administrator" w:date="2024-12-28T10:51:00Z">
                  <w:rPr>
                    <w:noProof/>
                  </w:rPr>
                </w:rPrChange>
              </w:rPr>
              <w:instrText>HYPERLINK \l "_Toc186275516"</w:instrText>
            </w:r>
            <w:r w:rsidRPr="00E646DC">
              <w:rPr>
                <w:rStyle w:val="Hyperlink"/>
                <w:rFonts w:ascii="Times New Roman" w:hAnsi="Times New Roman" w:cs="Times New Roman"/>
                <w:noProof/>
                <w:rPrChange w:id="447"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448" w:author="Administrator" w:date="2024-12-28T10:51:00Z">
                  <w:rPr>
                    <w:rStyle w:val="Hyperlink"/>
                    <w:noProof/>
                  </w:rPr>
                </w:rPrChange>
              </w:rPr>
            </w:r>
            <w:r w:rsidRPr="00E646DC">
              <w:rPr>
                <w:rStyle w:val="Hyperlink"/>
                <w:rFonts w:ascii="Times New Roman" w:hAnsi="Times New Roman" w:cs="Times New Roman"/>
                <w:noProof/>
                <w:rPrChange w:id="449"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450" w:author="Administrator" w:date="2024-12-28T10:51:00Z">
                  <w:rPr>
                    <w:rStyle w:val="Hyperlink"/>
                    <w:noProof/>
                    <w:lang w:val="en-US"/>
                  </w:rPr>
                </w:rPrChange>
              </w:rPr>
              <w:t>2.2</w:t>
            </w:r>
            <w:r w:rsidRPr="00E646DC">
              <w:rPr>
                <w:rStyle w:val="Hyperlink"/>
                <w:rFonts w:ascii="Times New Roman" w:hAnsi="Times New Roman" w:cs="Times New Roman"/>
                <w:noProof/>
                <w:rPrChange w:id="451" w:author="Administrator" w:date="2024-12-28T10:51:00Z">
                  <w:rPr>
                    <w:rStyle w:val="Hyperlink"/>
                    <w:noProof/>
                  </w:rPr>
                </w:rPrChange>
              </w:rPr>
              <w:t>.</w:t>
            </w:r>
            <w:r w:rsidRPr="00E646DC">
              <w:rPr>
                <w:rStyle w:val="Hyperlink"/>
                <w:rFonts w:ascii="Times New Roman" w:hAnsi="Times New Roman" w:cs="Times New Roman"/>
                <w:noProof/>
                <w:lang w:val="en-US"/>
                <w:rPrChange w:id="452" w:author="Administrator" w:date="2024-12-28T10:51:00Z">
                  <w:rPr>
                    <w:rStyle w:val="Hyperlink"/>
                    <w:noProof/>
                    <w:lang w:val="en-US"/>
                  </w:rPr>
                </w:rPrChange>
              </w:rPr>
              <w:t>2</w:t>
            </w:r>
            <w:r w:rsidRPr="00E646DC">
              <w:rPr>
                <w:rStyle w:val="Hyperlink"/>
                <w:rFonts w:ascii="Times New Roman" w:hAnsi="Times New Roman" w:cs="Times New Roman"/>
                <w:noProof/>
                <w:rPrChange w:id="453"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454" w:author="Administrator" w:date="2024-12-28T10:51:00Z">
                  <w:rPr>
                    <w:rStyle w:val="Hyperlink"/>
                    <w:noProof/>
                    <w:lang w:val="en-US"/>
                  </w:rPr>
                </w:rPrChange>
              </w:rPr>
              <w:t>Nodejs</w:t>
            </w:r>
            <w:r w:rsidRPr="00E646DC">
              <w:rPr>
                <w:rFonts w:ascii="Times New Roman" w:hAnsi="Times New Roman" w:cs="Times New Roman"/>
                <w:noProof/>
                <w:webHidden/>
                <w:rPrChange w:id="455" w:author="Administrator" w:date="2024-12-28T10:51:00Z">
                  <w:rPr>
                    <w:noProof/>
                    <w:webHidden/>
                  </w:rPr>
                </w:rPrChange>
              </w:rPr>
              <w:tab/>
            </w:r>
            <w:r w:rsidRPr="00E646DC">
              <w:rPr>
                <w:rFonts w:ascii="Times New Roman" w:hAnsi="Times New Roman" w:cs="Times New Roman"/>
                <w:noProof/>
                <w:webHidden/>
                <w:rPrChange w:id="456" w:author="Administrator" w:date="2024-12-28T10:51:00Z">
                  <w:rPr>
                    <w:noProof/>
                    <w:webHidden/>
                  </w:rPr>
                </w:rPrChange>
              </w:rPr>
              <w:fldChar w:fldCharType="begin"/>
            </w:r>
            <w:r w:rsidRPr="00E646DC">
              <w:rPr>
                <w:rFonts w:ascii="Times New Roman" w:hAnsi="Times New Roman" w:cs="Times New Roman"/>
                <w:noProof/>
                <w:webHidden/>
                <w:rPrChange w:id="457" w:author="Administrator" w:date="2024-12-28T10:51:00Z">
                  <w:rPr>
                    <w:noProof/>
                    <w:webHidden/>
                  </w:rPr>
                </w:rPrChange>
              </w:rPr>
              <w:instrText xml:space="preserve"> PAGEREF _Toc186275516 \h </w:instrText>
            </w:r>
            <w:r w:rsidRPr="00E646DC">
              <w:rPr>
                <w:rFonts w:ascii="Times New Roman" w:hAnsi="Times New Roman" w:cs="Times New Roman"/>
                <w:noProof/>
                <w:webHidden/>
                <w:rPrChange w:id="458" w:author="Administrator" w:date="2024-12-28T10:51:00Z">
                  <w:rPr>
                    <w:noProof/>
                    <w:webHidden/>
                  </w:rPr>
                </w:rPrChange>
              </w:rPr>
            </w:r>
          </w:ins>
          <w:r w:rsidRPr="00E646DC">
            <w:rPr>
              <w:rFonts w:ascii="Times New Roman" w:hAnsi="Times New Roman" w:cs="Times New Roman"/>
              <w:noProof/>
              <w:webHidden/>
              <w:rPrChange w:id="459" w:author="Administrator" w:date="2024-12-28T10:51:00Z">
                <w:rPr>
                  <w:noProof/>
                  <w:webHidden/>
                </w:rPr>
              </w:rPrChange>
            </w:rPr>
            <w:fldChar w:fldCharType="separate"/>
          </w:r>
          <w:ins w:id="460" w:author="Administrator" w:date="2024-12-28T10:51:00Z">
            <w:r w:rsidRPr="00E646DC">
              <w:rPr>
                <w:rFonts w:ascii="Times New Roman" w:hAnsi="Times New Roman" w:cs="Times New Roman"/>
                <w:noProof/>
                <w:webHidden/>
                <w:rPrChange w:id="461" w:author="Administrator" w:date="2024-12-28T10:51:00Z">
                  <w:rPr>
                    <w:noProof/>
                    <w:webHidden/>
                  </w:rPr>
                </w:rPrChange>
              </w:rPr>
              <w:t>12</w:t>
            </w:r>
            <w:r w:rsidRPr="00E646DC">
              <w:rPr>
                <w:rFonts w:ascii="Times New Roman" w:hAnsi="Times New Roman" w:cs="Times New Roman"/>
                <w:noProof/>
                <w:webHidden/>
                <w:rPrChange w:id="462" w:author="Administrator" w:date="2024-12-28T10:51:00Z">
                  <w:rPr>
                    <w:noProof/>
                    <w:webHidden/>
                  </w:rPr>
                </w:rPrChange>
              </w:rPr>
              <w:fldChar w:fldCharType="end"/>
            </w:r>
            <w:r w:rsidRPr="00E646DC">
              <w:rPr>
                <w:rStyle w:val="Hyperlink"/>
                <w:rFonts w:ascii="Times New Roman" w:hAnsi="Times New Roman" w:cs="Times New Roman"/>
                <w:noProof/>
                <w:rPrChange w:id="463" w:author="Administrator" w:date="2024-12-28T10:51:00Z">
                  <w:rPr>
                    <w:rStyle w:val="Hyperlink"/>
                    <w:noProof/>
                  </w:rPr>
                </w:rPrChange>
              </w:rPr>
              <w:fldChar w:fldCharType="end"/>
            </w:r>
          </w:ins>
        </w:p>
        <w:p w14:paraId="428B0F04" w14:textId="220EC7C2" w:rsidR="00E646DC" w:rsidRPr="00E646DC" w:rsidRDefault="00E646DC">
          <w:pPr>
            <w:pStyle w:val="TOC3"/>
            <w:tabs>
              <w:tab w:val="right" w:leader="dot" w:pos="9064"/>
            </w:tabs>
            <w:rPr>
              <w:ins w:id="464" w:author="Administrator" w:date="2024-12-28T10:51:00Z"/>
              <w:rFonts w:ascii="Times New Roman" w:eastAsiaTheme="minorEastAsia" w:hAnsi="Times New Roman" w:cs="Times New Roman"/>
              <w:noProof/>
              <w:lang w:val="en-US"/>
              <w:rPrChange w:id="465" w:author="Administrator" w:date="2024-12-28T10:51:00Z">
                <w:rPr>
                  <w:ins w:id="466" w:author="Administrator" w:date="2024-12-28T10:51:00Z"/>
                  <w:rFonts w:asciiTheme="minorHAnsi" w:eastAsiaTheme="minorEastAsia" w:hAnsiTheme="minorHAnsi" w:cstheme="minorBidi"/>
                  <w:noProof/>
                  <w:lang w:val="en-US"/>
                </w:rPr>
              </w:rPrChange>
            </w:rPr>
          </w:pPr>
          <w:ins w:id="467" w:author="Administrator" w:date="2024-12-28T10:51:00Z">
            <w:r w:rsidRPr="00E646DC">
              <w:rPr>
                <w:rStyle w:val="Hyperlink"/>
                <w:rFonts w:ascii="Times New Roman" w:hAnsi="Times New Roman" w:cs="Times New Roman"/>
                <w:noProof/>
                <w:rPrChange w:id="468" w:author="Administrator" w:date="2024-12-28T10:51:00Z">
                  <w:rPr>
                    <w:rStyle w:val="Hyperlink"/>
                    <w:noProof/>
                  </w:rPr>
                </w:rPrChange>
              </w:rPr>
              <w:fldChar w:fldCharType="begin"/>
            </w:r>
            <w:r w:rsidRPr="00E646DC">
              <w:rPr>
                <w:rStyle w:val="Hyperlink"/>
                <w:rFonts w:ascii="Times New Roman" w:hAnsi="Times New Roman" w:cs="Times New Roman"/>
                <w:noProof/>
                <w:rPrChange w:id="469" w:author="Administrator" w:date="2024-12-28T10:51:00Z">
                  <w:rPr>
                    <w:rStyle w:val="Hyperlink"/>
                    <w:noProof/>
                  </w:rPr>
                </w:rPrChange>
              </w:rPr>
              <w:instrText xml:space="preserve"> </w:instrText>
            </w:r>
            <w:r w:rsidRPr="00E646DC">
              <w:rPr>
                <w:rFonts w:ascii="Times New Roman" w:hAnsi="Times New Roman" w:cs="Times New Roman"/>
                <w:noProof/>
                <w:rPrChange w:id="470" w:author="Administrator" w:date="2024-12-28T10:51:00Z">
                  <w:rPr>
                    <w:noProof/>
                  </w:rPr>
                </w:rPrChange>
              </w:rPr>
              <w:instrText>HYPERLINK \l "_Toc186275517"</w:instrText>
            </w:r>
            <w:r w:rsidRPr="00E646DC">
              <w:rPr>
                <w:rStyle w:val="Hyperlink"/>
                <w:rFonts w:ascii="Times New Roman" w:hAnsi="Times New Roman" w:cs="Times New Roman"/>
                <w:noProof/>
                <w:rPrChange w:id="47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472" w:author="Administrator" w:date="2024-12-28T10:51:00Z">
                  <w:rPr>
                    <w:rStyle w:val="Hyperlink"/>
                    <w:noProof/>
                  </w:rPr>
                </w:rPrChange>
              </w:rPr>
            </w:r>
            <w:r w:rsidRPr="00E646DC">
              <w:rPr>
                <w:rStyle w:val="Hyperlink"/>
                <w:rFonts w:ascii="Times New Roman" w:hAnsi="Times New Roman" w:cs="Times New Roman"/>
                <w:noProof/>
                <w:rPrChange w:id="47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474" w:author="Administrator" w:date="2024-12-28T10:51:00Z">
                  <w:rPr>
                    <w:rStyle w:val="Hyperlink"/>
                    <w:noProof/>
                    <w:lang w:val="en-US"/>
                  </w:rPr>
                </w:rPrChange>
              </w:rPr>
              <w:t>2.2</w:t>
            </w:r>
            <w:r w:rsidRPr="00E646DC">
              <w:rPr>
                <w:rStyle w:val="Hyperlink"/>
                <w:rFonts w:ascii="Times New Roman" w:hAnsi="Times New Roman" w:cs="Times New Roman"/>
                <w:noProof/>
                <w:rPrChange w:id="475" w:author="Administrator" w:date="2024-12-28T10:51:00Z">
                  <w:rPr>
                    <w:rStyle w:val="Hyperlink"/>
                    <w:noProof/>
                  </w:rPr>
                </w:rPrChange>
              </w:rPr>
              <w:t>.</w:t>
            </w:r>
            <w:r w:rsidRPr="00E646DC">
              <w:rPr>
                <w:rStyle w:val="Hyperlink"/>
                <w:rFonts w:ascii="Times New Roman" w:hAnsi="Times New Roman" w:cs="Times New Roman"/>
                <w:noProof/>
                <w:lang w:val="en-US"/>
                <w:rPrChange w:id="476" w:author="Administrator" w:date="2024-12-28T10:51:00Z">
                  <w:rPr>
                    <w:rStyle w:val="Hyperlink"/>
                    <w:noProof/>
                    <w:lang w:val="en-US"/>
                  </w:rPr>
                </w:rPrChange>
              </w:rPr>
              <w:t>3</w:t>
            </w:r>
            <w:r w:rsidRPr="00E646DC">
              <w:rPr>
                <w:rStyle w:val="Hyperlink"/>
                <w:rFonts w:ascii="Times New Roman" w:hAnsi="Times New Roman" w:cs="Times New Roman"/>
                <w:noProof/>
                <w:rPrChange w:id="477"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478" w:author="Administrator" w:date="2024-12-28T10:51:00Z">
                  <w:rPr>
                    <w:rStyle w:val="Hyperlink"/>
                    <w:noProof/>
                    <w:lang w:val="en-US"/>
                  </w:rPr>
                </w:rPrChange>
              </w:rPr>
              <w:t>PostgreSQL</w:t>
            </w:r>
            <w:r w:rsidRPr="00E646DC">
              <w:rPr>
                <w:rFonts w:ascii="Times New Roman" w:hAnsi="Times New Roman" w:cs="Times New Roman"/>
                <w:noProof/>
                <w:webHidden/>
                <w:rPrChange w:id="479" w:author="Administrator" w:date="2024-12-28T10:51:00Z">
                  <w:rPr>
                    <w:noProof/>
                    <w:webHidden/>
                  </w:rPr>
                </w:rPrChange>
              </w:rPr>
              <w:tab/>
            </w:r>
            <w:r w:rsidRPr="00E646DC">
              <w:rPr>
                <w:rFonts w:ascii="Times New Roman" w:hAnsi="Times New Roman" w:cs="Times New Roman"/>
                <w:noProof/>
                <w:webHidden/>
                <w:rPrChange w:id="480" w:author="Administrator" w:date="2024-12-28T10:51:00Z">
                  <w:rPr>
                    <w:noProof/>
                    <w:webHidden/>
                  </w:rPr>
                </w:rPrChange>
              </w:rPr>
              <w:fldChar w:fldCharType="begin"/>
            </w:r>
            <w:r w:rsidRPr="00E646DC">
              <w:rPr>
                <w:rFonts w:ascii="Times New Roman" w:hAnsi="Times New Roman" w:cs="Times New Roman"/>
                <w:noProof/>
                <w:webHidden/>
                <w:rPrChange w:id="481" w:author="Administrator" w:date="2024-12-28T10:51:00Z">
                  <w:rPr>
                    <w:noProof/>
                    <w:webHidden/>
                  </w:rPr>
                </w:rPrChange>
              </w:rPr>
              <w:instrText xml:space="preserve"> PAGEREF _Toc186275517 \h </w:instrText>
            </w:r>
            <w:r w:rsidRPr="00E646DC">
              <w:rPr>
                <w:rFonts w:ascii="Times New Roman" w:hAnsi="Times New Roman" w:cs="Times New Roman"/>
                <w:noProof/>
                <w:webHidden/>
                <w:rPrChange w:id="482" w:author="Administrator" w:date="2024-12-28T10:51:00Z">
                  <w:rPr>
                    <w:noProof/>
                    <w:webHidden/>
                  </w:rPr>
                </w:rPrChange>
              </w:rPr>
            </w:r>
          </w:ins>
          <w:r w:rsidRPr="00E646DC">
            <w:rPr>
              <w:rFonts w:ascii="Times New Roman" w:hAnsi="Times New Roman" w:cs="Times New Roman"/>
              <w:noProof/>
              <w:webHidden/>
              <w:rPrChange w:id="483" w:author="Administrator" w:date="2024-12-28T10:51:00Z">
                <w:rPr>
                  <w:noProof/>
                  <w:webHidden/>
                </w:rPr>
              </w:rPrChange>
            </w:rPr>
            <w:fldChar w:fldCharType="separate"/>
          </w:r>
          <w:ins w:id="484" w:author="Administrator" w:date="2024-12-28T10:51:00Z">
            <w:r w:rsidRPr="00E646DC">
              <w:rPr>
                <w:rFonts w:ascii="Times New Roman" w:hAnsi="Times New Roman" w:cs="Times New Roman"/>
                <w:noProof/>
                <w:webHidden/>
                <w:rPrChange w:id="485" w:author="Administrator" w:date="2024-12-28T10:51:00Z">
                  <w:rPr>
                    <w:noProof/>
                    <w:webHidden/>
                  </w:rPr>
                </w:rPrChange>
              </w:rPr>
              <w:t>13</w:t>
            </w:r>
            <w:r w:rsidRPr="00E646DC">
              <w:rPr>
                <w:rFonts w:ascii="Times New Roman" w:hAnsi="Times New Roman" w:cs="Times New Roman"/>
                <w:noProof/>
                <w:webHidden/>
                <w:rPrChange w:id="486" w:author="Administrator" w:date="2024-12-28T10:51:00Z">
                  <w:rPr>
                    <w:noProof/>
                    <w:webHidden/>
                  </w:rPr>
                </w:rPrChange>
              </w:rPr>
              <w:fldChar w:fldCharType="end"/>
            </w:r>
            <w:r w:rsidRPr="00E646DC">
              <w:rPr>
                <w:rStyle w:val="Hyperlink"/>
                <w:rFonts w:ascii="Times New Roman" w:hAnsi="Times New Roman" w:cs="Times New Roman"/>
                <w:noProof/>
                <w:rPrChange w:id="487" w:author="Administrator" w:date="2024-12-28T10:51:00Z">
                  <w:rPr>
                    <w:rStyle w:val="Hyperlink"/>
                    <w:noProof/>
                  </w:rPr>
                </w:rPrChange>
              </w:rPr>
              <w:fldChar w:fldCharType="end"/>
            </w:r>
          </w:ins>
        </w:p>
        <w:p w14:paraId="6BCBF161" w14:textId="59A29A48" w:rsidR="00E646DC" w:rsidRPr="00E646DC" w:rsidRDefault="00E646DC">
          <w:pPr>
            <w:pStyle w:val="TOC3"/>
            <w:tabs>
              <w:tab w:val="right" w:leader="dot" w:pos="9064"/>
            </w:tabs>
            <w:rPr>
              <w:ins w:id="488" w:author="Administrator" w:date="2024-12-28T10:51:00Z"/>
              <w:rFonts w:ascii="Times New Roman" w:eastAsiaTheme="minorEastAsia" w:hAnsi="Times New Roman" w:cs="Times New Roman"/>
              <w:noProof/>
              <w:lang w:val="en-US"/>
              <w:rPrChange w:id="489" w:author="Administrator" w:date="2024-12-28T10:51:00Z">
                <w:rPr>
                  <w:ins w:id="490" w:author="Administrator" w:date="2024-12-28T10:51:00Z"/>
                  <w:rFonts w:asciiTheme="minorHAnsi" w:eastAsiaTheme="minorEastAsia" w:hAnsiTheme="minorHAnsi" w:cstheme="minorBidi"/>
                  <w:noProof/>
                  <w:lang w:val="en-US"/>
                </w:rPr>
              </w:rPrChange>
            </w:rPr>
          </w:pPr>
          <w:ins w:id="491" w:author="Administrator" w:date="2024-12-28T10:51:00Z">
            <w:r w:rsidRPr="00E646DC">
              <w:rPr>
                <w:rStyle w:val="Hyperlink"/>
                <w:rFonts w:ascii="Times New Roman" w:hAnsi="Times New Roman" w:cs="Times New Roman"/>
                <w:noProof/>
                <w:rPrChange w:id="492" w:author="Administrator" w:date="2024-12-28T10:51:00Z">
                  <w:rPr>
                    <w:rStyle w:val="Hyperlink"/>
                    <w:noProof/>
                  </w:rPr>
                </w:rPrChange>
              </w:rPr>
              <w:fldChar w:fldCharType="begin"/>
            </w:r>
            <w:r w:rsidRPr="00E646DC">
              <w:rPr>
                <w:rStyle w:val="Hyperlink"/>
                <w:rFonts w:ascii="Times New Roman" w:hAnsi="Times New Roman" w:cs="Times New Roman"/>
                <w:noProof/>
                <w:rPrChange w:id="493" w:author="Administrator" w:date="2024-12-28T10:51:00Z">
                  <w:rPr>
                    <w:rStyle w:val="Hyperlink"/>
                    <w:noProof/>
                  </w:rPr>
                </w:rPrChange>
              </w:rPr>
              <w:instrText xml:space="preserve"> </w:instrText>
            </w:r>
            <w:r w:rsidRPr="00E646DC">
              <w:rPr>
                <w:rFonts w:ascii="Times New Roman" w:hAnsi="Times New Roman" w:cs="Times New Roman"/>
                <w:noProof/>
                <w:rPrChange w:id="494" w:author="Administrator" w:date="2024-12-28T10:51:00Z">
                  <w:rPr>
                    <w:noProof/>
                  </w:rPr>
                </w:rPrChange>
              </w:rPr>
              <w:instrText>HYPERLINK \l "_Toc186275518"</w:instrText>
            </w:r>
            <w:r w:rsidRPr="00E646DC">
              <w:rPr>
                <w:rStyle w:val="Hyperlink"/>
                <w:rFonts w:ascii="Times New Roman" w:hAnsi="Times New Roman" w:cs="Times New Roman"/>
                <w:noProof/>
                <w:rPrChange w:id="495"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496" w:author="Administrator" w:date="2024-12-28T10:51:00Z">
                  <w:rPr>
                    <w:rStyle w:val="Hyperlink"/>
                    <w:noProof/>
                  </w:rPr>
                </w:rPrChange>
              </w:rPr>
            </w:r>
            <w:r w:rsidRPr="00E646DC">
              <w:rPr>
                <w:rStyle w:val="Hyperlink"/>
                <w:rFonts w:ascii="Times New Roman" w:hAnsi="Times New Roman" w:cs="Times New Roman"/>
                <w:noProof/>
                <w:rPrChange w:id="497"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498" w:author="Administrator" w:date="2024-12-28T10:51:00Z">
                  <w:rPr>
                    <w:rStyle w:val="Hyperlink"/>
                    <w:noProof/>
                    <w:lang w:val="en-US"/>
                  </w:rPr>
                </w:rPrChange>
              </w:rPr>
              <w:t>2.2</w:t>
            </w:r>
            <w:r w:rsidRPr="00E646DC">
              <w:rPr>
                <w:rStyle w:val="Hyperlink"/>
                <w:rFonts w:ascii="Times New Roman" w:hAnsi="Times New Roman" w:cs="Times New Roman"/>
                <w:noProof/>
                <w:rPrChange w:id="499" w:author="Administrator" w:date="2024-12-28T10:51:00Z">
                  <w:rPr>
                    <w:rStyle w:val="Hyperlink"/>
                    <w:noProof/>
                  </w:rPr>
                </w:rPrChange>
              </w:rPr>
              <w:t>.</w:t>
            </w:r>
            <w:r w:rsidRPr="00E646DC">
              <w:rPr>
                <w:rStyle w:val="Hyperlink"/>
                <w:rFonts w:ascii="Times New Roman" w:hAnsi="Times New Roman" w:cs="Times New Roman"/>
                <w:noProof/>
                <w:lang w:val="en-US"/>
                <w:rPrChange w:id="500" w:author="Administrator" w:date="2024-12-28T10:51:00Z">
                  <w:rPr>
                    <w:rStyle w:val="Hyperlink"/>
                    <w:noProof/>
                    <w:lang w:val="en-US"/>
                  </w:rPr>
                </w:rPrChange>
              </w:rPr>
              <w:t>4</w:t>
            </w:r>
            <w:r w:rsidRPr="00E646DC">
              <w:rPr>
                <w:rStyle w:val="Hyperlink"/>
                <w:rFonts w:ascii="Times New Roman" w:hAnsi="Times New Roman" w:cs="Times New Roman"/>
                <w:noProof/>
                <w:rPrChange w:id="501"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502" w:author="Administrator" w:date="2024-12-28T10:51:00Z">
                  <w:rPr>
                    <w:rStyle w:val="Hyperlink"/>
                    <w:noProof/>
                    <w:lang w:val="en-US"/>
                  </w:rPr>
                </w:rPrChange>
              </w:rPr>
              <w:t>MQTT Protocol (</w:t>
            </w:r>
            <w:r w:rsidRPr="00E646DC">
              <w:rPr>
                <w:rStyle w:val="Hyperlink"/>
                <w:rFonts w:ascii="Times New Roman" w:hAnsi="Times New Roman" w:cs="Times New Roman"/>
                <w:noProof/>
                <w:rPrChange w:id="503" w:author="Administrator" w:date="2024-12-28T10:51:00Z">
                  <w:rPr>
                    <w:rStyle w:val="Hyperlink"/>
                    <w:noProof/>
                  </w:rPr>
                </w:rPrChange>
              </w:rPr>
              <w:t>Message Queuing Telemetry Transport</w:t>
            </w:r>
            <w:r w:rsidRPr="00E646DC">
              <w:rPr>
                <w:rStyle w:val="Hyperlink"/>
                <w:rFonts w:ascii="Times New Roman" w:hAnsi="Times New Roman" w:cs="Times New Roman"/>
                <w:noProof/>
                <w:lang w:val="en-US"/>
                <w:rPrChange w:id="504" w:author="Administrator" w:date="2024-12-28T10:51:00Z">
                  <w:rPr>
                    <w:rStyle w:val="Hyperlink"/>
                    <w:noProof/>
                    <w:lang w:val="en-US"/>
                  </w:rPr>
                </w:rPrChange>
              </w:rPr>
              <w:t>)</w:t>
            </w:r>
            <w:r w:rsidRPr="00E646DC">
              <w:rPr>
                <w:rFonts w:ascii="Times New Roman" w:hAnsi="Times New Roman" w:cs="Times New Roman"/>
                <w:noProof/>
                <w:webHidden/>
                <w:rPrChange w:id="505" w:author="Administrator" w:date="2024-12-28T10:51:00Z">
                  <w:rPr>
                    <w:noProof/>
                    <w:webHidden/>
                  </w:rPr>
                </w:rPrChange>
              </w:rPr>
              <w:tab/>
            </w:r>
            <w:r w:rsidRPr="00E646DC">
              <w:rPr>
                <w:rFonts w:ascii="Times New Roman" w:hAnsi="Times New Roman" w:cs="Times New Roman"/>
                <w:noProof/>
                <w:webHidden/>
                <w:rPrChange w:id="506" w:author="Administrator" w:date="2024-12-28T10:51:00Z">
                  <w:rPr>
                    <w:noProof/>
                    <w:webHidden/>
                  </w:rPr>
                </w:rPrChange>
              </w:rPr>
              <w:fldChar w:fldCharType="begin"/>
            </w:r>
            <w:r w:rsidRPr="00E646DC">
              <w:rPr>
                <w:rFonts w:ascii="Times New Roman" w:hAnsi="Times New Roman" w:cs="Times New Roman"/>
                <w:noProof/>
                <w:webHidden/>
                <w:rPrChange w:id="507" w:author="Administrator" w:date="2024-12-28T10:51:00Z">
                  <w:rPr>
                    <w:noProof/>
                    <w:webHidden/>
                  </w:rPr>
                </w:rPrChange>
              </w:rPr>
              <w:instrText xml:space="preserve"> PAGEREF _Toc186275518 \h </w:instrText>
            </w:r>
            <w:r w:rsidRPr="00E646DC">
              <w:rPr>
                <w:rFonts w:ascii="Times New Roman" w:hAnsi="Times New Roman" w:cs="Times New Roman"/>
                <w:noProof/>
                <w:webHidden/>
                <w:rPrChange w:id="508" w:author="Administrator" w:date="2024-12-28T10:51:00Z">
                  <w:rPr>
                    <w:noProof/>
                    <w:webHidden/>
                  </w:rPr>
                </w:rPrChange>
              </w:rPr>
            </w:r>
          </w:ins>
          <w:r w:rsidRPr="00E646DC">
            <w:rPr>
              <w:rFonts w:ascii="Times New Roman" w:hAnsi="Times New Roman" w:cs="Times New Roman"/>
              <w:noProof/>
              <w:webHidden/>
              <w:rPrChange w:id="509" w:author="Administrator" w:date="2024-12-28T10:51:00Z">
                <w:rPr>
                  <w:noProof/>
                  <w:webHidden/>
                </w:rPr>
              </w:rPrChange>
            </w:rPr>
            <w:fldChar w:fldCharType="separate"/>
          </w:r>
          <w:ins w:id="510" w:author="Administrator" w:date="2024-12-28T10:51:00Z">
            <w:r w:rsidRPr="00E646DC">
              <w:rPr>
                <w:rFonts w:ascii="Times New Roman" w:hAnsi="Times New Roman" w:cs="Times New Roman"/>
                <w:noProof/>
                <w:webHidden/>
                <w:rPrChange w:id="511" w:author="Administrator" w:date="2024-12-28T10:51:00Z">
                  <w:rPr>
                    <w:noProof/>
                    <w:webHidden/>
                  </w:rPr>
                </w:rPrChange>
              </w:rPr>
              <w:t>13</w:t>
            </w:r>
            <w:r w:rsidRPr="00E646DC">
              <w:rPr>
                <w:rFonts w:ascii="Times New Roman" w:hAnsi="Times New Roman" w:cs="Times New Roman"/>
                <w:noProof/>
                <w:webHidden/>
                <w:rPrChange w:id="512" w:author="Administrator" w:date="2024-12-28T10:51:00Z">
                  <w:rPr>
                    <w:noProof/>
                    <w:webHidden/>
                  </w:rPr>
                </w:rPrChange>
              </w:rPr>
              <w:fldChar w:fldCharType="end"/>
            </w:r>
            <w:r w:rsidRPr="00E646DC">
              <w:rPr>
                <w:rStyle w:val="Hyperlink"/>
                <w:rFonts w:ascii="Times New Roman" w:hAnsi="Times New Roman" w:cs="Times New Roman"/>
                <w:noProof/>
                <w:rPrChange w:id="513" w:author="Administrator" w:date="2024-12-28T10:51:00Z">
                  <w:rPr>
                    <w:rStyle w:val="Hyperlink"/>
                    <w:noProof/>
                  </w:rPr>
                </w:rPrChange>
              </w:rPr>
              <w:fldChar w:fldCharType="end"/>
            </w:r>
          </w:ins>
        </w:p>
        <w:p w14:paraId="09F809C8" w14:textId="76E427C9" w:rsidR="00E646DC" w:rsidRPr="00E646DC" w:rsidRDefault="00E646DC">
          <w:pPr>
            <w:pStyle w:val="TOC2"/>
            <w:tabs>
              <w:tab w:val="right" w:leader="dot" w:pos="9064"/>
            </w:tabs>
            <w:rPr>
              <w:ins w:id="514" w:author="Administrator" w:date="2024-12-28T10:51:00Z"/>
              <w:rFonts w:ascii="Times New Roman" w:eastAsiaTheme="minorEastAsia" w:hAnsi="Times New Roman" w:cs="Times New Roman"/>
              <w:noProof/>
              <w:lang w:val="en-US"/>
              <w:rPrChange w:id="515" w:author="Administrator" w:date="2024-12-28T10:51:00Z">
                <w:rPr>
                  <w:ins w:id="516" w:author="Administrator" w:date="2024-12-28T10:51:00Z"/>
                  <w:rFonts w:asciiTheme="minorHAnsi" w:eastAsiaTheme="minorEastAsia" w:hAnsiTheme="minorHAnsi" w:cstheme="minorBidi"/>
                  <w:noProof/>
                  <w:lang w:val="en-US"/>
                </w:rPr>
              </w:rPrChange>
            </w:rPr>
          </w:pPr>
          <w:ins w:id="517" w:author="Administrator" w:date="2024-12-28T10:51:00Z">
            <w:r w:rsidRPr="00E646DC">
              <w:rPr>
                <w:rStyle w:val="Hyperlink"/>
                <w:rFonts w:ascii="Times New Roman" w:hAnsi="Times New Roman" w:cs="Times New Roman"/>
                <w:noProof/>
                <w:rPrChange w:id="518" w:author="Administrator" w:date="2024-12-28T10:51:00Z">
                  <w:rPr>
                    <w:rStyle w:val="Hyperlink"/>
                    <w:noProof/>
                  </w:rPr>
                </w:rPrChange>
              </w:rPr>
              <w:fldChar w:fldCharType="begin"/>
            </w:r>
            <w:r w:rsidRPr="00E646DC">
              <w:rPr>
                <w:rStyle w:val="Hyperlink"/>
                <w:rFonts w:ascii="Times New Roman" w:hAnsi="Times New Roman" w:cs="Times New Roman"/>
                <w:noProof/>
                <w:rPrChange w:id="519" w:author="Administrator" w:date="2024-12-28T10:51:00Z">
                  <w:rPr>
                    <w:rStyle w:val="Hyperlink"/>
                    <w:noProof/>
                  </w:rPr>
                </w:rPrChange>
              </w:rPr>
              <w:instrText xml:space="preserve"> </w:instrText>
            </w:r>
            <w:r w:rsidRPr="00E646DC">
              <w:rPr>
                <w:rFonts w:ascii="Times New Roman" w:hAnsi="Times New Roman" w:cs="Times New Roman"/>
                <w:noProof/>
                <w:rPrChange w:id="520" w:author="Administrator" w:date="2024-12-28T10:51:00Z">
                  <w:rPr>
                    <w:noProof/>
                  </w:rPr>
                </w:rPrChange>
              </w:rPr>
              <w:instrText>HYPERLINK \l "_Toc186275519"</w:instrText>
            </w:r>
            <w:r w:rsidRPr="00E646DC">
              <w:rPr>
                <w:rStyle w:val="Hyperlink"/>
                <w:rFonts w:ascii="Times New Roman" w:hAnsi="Times New Roman" w:cs="Times New Roman"/>
                <w:noProof/>
                <w:rPrChange w:id="52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522" w:author="Administrator" w:date="2024-12-28T10:51:00Z">
                  <w:rPr>
                    <w:rStyle w:val="Hyperlink"/>
                    <w:noProof/>
                  </w:rPr>
                </w:rPrChange>
              </w:rPr>
            </w:r>
            <w:r w:rsidRPr="00E646DC">
              <w:rPr>
                <w:rStyle w:val="Hyperlink"/>
                <w:rFonts w:ascii="Times New Roman" w:hAnsi="Times New Roman" w:cs="Times New Roman"/>
                <w:noProof/>
                <w:rPrChange w:id="52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524" w:author="Administrator" w:date="2024-12-28T10:51:00Z">
                  <w:rPr>
                    <w:rStyle w:val="Hyperlink"/>
                    <w:noProof/>
                    <w:lang w:val="en-US"/>
                  </w:rPr>
                </w:rPrChange>
              </w:rPr>
              <w:t>2.3 Tổng quan hệ thống</w:t>
            </w:r>
            <w:r w:rsidRPr="00E646DC">
              <w:rPr>
                <w:rFonts w:ascii="Times New Roman" w:hAnsi="Times New Roman" w:cs="Times New Roman"/>
                <w:noProof/>
                <w:webHidden/>
                <w:rPrChange w:id="525" w:author="Administrator" w:date="2024-12-28T10:51:00Z">
                  <w:rPr>
                    <w:noProof/>
                    <w:webHidden/>
                  </w:rPr>
                </w:rPrChange>
              </w:rPr>
              <w:tab/>
            </w:r>
            <w:r w:rsidRPr="00E646DC">
              <w:rPr>
                <w:rFonts w:ascii="Times New Roman" w:hAnsi="Times New Roman" w:cs="Times New Roman"/>
                <w:noProof/>
                <w:webHidden/>
                <w:rPrChange w:id="526" w:author="Administrator" w:date="2024-12-28T10:51:00Z">
                  <w:rPr>
                    <w:noProof/>
                    <w:webHidden/>
                  </w:rPr>
                </w:rPrChange>
              </w:rPr>
              <w:fldChar w:fldCharType="begin"/>
            </w:r>
            <w:r w:rsidRPr="00E646DC">
              <w:rPr>
                <w:rFonts w:ascii="Times New Roman" w:hAnsi="Times New Roman" w:cs="Times New Roman"/>
                <w:noProof/>
                <w:webHidden/>
                <w:rPrChange w:id="527" w:author="Administrator" w:date="2024-12-28T10:51:00Z">
                  <w:rPr>
                    <w:noProof/>
                    <w:webHidden/>
                  </w:rPr>
                </w:rPrChange>
              </w:rPr>
              <w:instrText xml:space="preserve"> PAGEREF _Toc186275519 \h </w:instrText>
            </w:r>
            <w:r w:rsidRPr="00E646DC">
              <w:rPr>
                <w:rFonts w:ascii="Times New Roman" w:hAnsi="Times New Roman" w:cs="Times New Roman"/>
                <w:noProof/>
                <w:webHidden/>
                <w:rPrChange w:id="528" w:author="Administrator" w:date="2024-12-28T10:51:00Z">
                  <w:rPr>
                    <w:noProof/>
                    <w:webHidden/>
                  </w:rPr>
                </w:rPrChange>
              </w:rPr>
            </w:r>
          </w:ins>
          <w:r w:rsidRPr="00E646DC">
            <w:rPr>
              <w:rFonts w:ascii="Times New Roman" w:hAnsi="Times New Roman" w:cs="Times New Roman"/>
              <w:noProof/>
              <w:webHidden/>
              <w:rPrChange w:id="529" w:author="Administrator" w:date="2024-12-28T10:51:00Z">
                <w:rPr>
                  <w:noProof/>
                  <w:webHidden/>
                </w:rPr>
              </w:rPrChange>
            </w:rPr>
            <w:fldChar w:fldCharType="separate"/>
          </w:r>
          <w:ins w:id="530" w:author="Administrator" w:date="2024-12-28T10:51:00Z">
            <w:r w:rsidRPr="00E646DC">
              <w:rPr>
                <w:rFonts w:ascii="Times New Roman" w:hAnsi="Times New Roman" w:cs="Times New Roman"/>
                <w:noProof/>
                <w:webHidden/>
                <w:rPrChange w:id="531" w:author="Administrator" w:date="2024-12-28T10:51:00Z">
                  <w:rPr>
                    <w:noProof/>
                    <w:webHidden/>
                  </w:rPr>
                </w:rPrChange>
              </w:rPr>
              <w:t>15</w:t>
            </w:r>
            <w:r w:rsidRPr="00E646DC">
              <w:rPr>
                <w:rFonts w:ascii="Times New Roman" w:hAnsi="Times New Roman" w:cs="Times New Roman"/>
                <w:noProof/>
                <w:webHidden/>
                <w:rPrChange w:id="532" w:author="Administrator" w:date="2024-12-28T10:51:00Z">
                  <w:rPr>
                    <w:noProof/>
                    <w:webHidden/>
                  </w:rPr>
                </w:rPrChange>
              </w:rPr>
              <w:fldChar w:fldCharType="end"/>
            </w:r>
            <w:r w:rsidRPr="00E646DC">
              <w:rPr>
                <w:rStyle w:val="Hyperlink"/>
                <w:rFonts w:ascii="Times New Roman" w:hAnsi="Times New Roman" w:cs="Times New Roman"/>
                <w:noProof/>
                <w:rPrChange w:id="533" w:author="Administrator" w:date="2024-12-28T10:51:00Z">
                  <w:rPr>
                    <w:rStyle w:val="Hyperlink"/>
                    <w:noProof/>
                  </w:rPr>
                </w:rPrChange>
              </w:rPr>
              <w:fldChar w:fldCharType="end"/>
            </w:r>
          </w:ins>
        </w:p>
        <w:p w14:paraId="0B9BF4BB" w14:textId="53A7D16E" w:rsidR="00E646DC" w:rsidRPr="00E646DC" w:rsidRDefault="00E646DC">
          <w:pPr>
            <w:pStyle w:val="TOC3"/>
            <w:tabs>
              <w:tab w:val="right" w:leader="dot" w:pos="9064"/>
            </w:tabs>
            <w:rPr>
              <w:ins w:id="534" w:author="Administrator" w:date="2024-12-28T10:51:00Z"/>
              <w:rFonts w:ascii="Times New Roman" w:eastAsiaTheme="minorEastAsia" w:hAnsi="Times New Roman" w:cs="Times New Roman"/>
              <w:noProof/>
              <w:lang w:val="en-US"/>
              <w:rPrChange w:id="535" w:author="Administrator" w:date="2024-12-28T10:51:00Z">
                <w:rPr>
                  <w:ins w:id="536" w:author="Administrator" w:date="2024-12-28T10:51:00Z"/>
                  <w:rFonts w:asciiTheme="minorHAnsi" w:eastAsiaTheme="minorEastAsia" w:hAnsiTheme="minorHAnsi" w:cstheme="minorBidi"/>
                  <w:noProof/>
                  <w:lang w:val="en-US"/>
                </w:rPr>
              </w:rPrChange>
            </w:rPr>
          </w:pPr>
          <w:ins w:id="537" w:author="Administrator" w:date="2024-12-28T10:51:00Z">
            <w:r w:rsidRPr="00E646DC">
              <w:rPr>
                <w:rStyle w:val="Hyperlink"/>
                <w:rFonts w:ascii="Times New Roman" w:hAnsi="Times New Roman" w:cs="Times New Roman"/>
                <w:noProof/>
                <w:rPrChange w:id="538" w:author="Administrator" w:date="2024-12-28T10:51:00Z">
                  <w:rPr>
                    <w:rStyle w:val="Hyperlink"/>
                    <w:noProof/>
                  </w:rPr>
                </w:rPrChange>
              </w:rPr>
              <w:fldChar w:fldCharType="begin"/>
            </w:r>
            <w:r w:rsidRPr="00E646DC">
              <w:rPr>
                <w:rStyle w:val="Hyperlink"/>
                <w:rFonts w:ascii="Times New Roman" w:hAnsi="Times New Roman" w:cs="Times New Roman"/>
                <w:noProof/>
                <w:rPrChange w:id="539" w:author="Administrator" w:date="2024-12-28T10:51:00Z">
                  <w:rPr>
                    <w:rStyle w:val="Hyperlink"/>
                    <w:noProof/>
                  </w:rPr>
                </w:rPrChange>
              </w:rPr>
              <w:instrText xml:space="preserve"> </w:instrText>
            </w:r>
            <w:r w:rsidRPr="00E646DC">
              <w:rPr>
                <w:rFonts w:ascii="Times New Roman" w:hAnsi="Times New Roman" w:cs="Times New Roman"/>
                <w:noProof/>
                <w:rPrChange w:id="540" w:author="Administrator" w:date="2024-12-28T10:51:00Z">
                  <w:rPr>
                    <w:noProof/>
                  </w:rPr>
                </w:rPrChange>
              </w:rPr>
              <w:instrText>HYPERLINK \l "_Toc186275520"</w:instrText>
            </w:r>
            <w:r w:rsidRPr="00E646DC">
              <w:rPr>
                <w:rStyle w:val="Hyperlink"/>
                <w:rFonts w:ascii="Times New Roman" w:hAnsi="Times New Roman" w:cs="Times New Roman"/>
                <w:noProof/>
                <w:rPrChange w:id="54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542" w:author="Administrator" w:date="2024-12-28T10:51:00Z">
                  <w:rPr>
                    <w:rStyle w:val="Hyperlink"/>
                    <w:noProof/>
                  </w:rPr>
                </w:rPrChange>
              </w:rPr>
            </w:r>
            <w:r w:rsidRPr="00E646DC">
              <w:rPr>
                <w:rStyle w:val="Hyperlink"/>
                <w:rFonts w:ascii="Times New Roman" w:hAnsi="Times New Roman" w:cs="Times New Roman"/>
                <w:noProof/>
                <w:rPrChange w:id="54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544" w:author="Administrator" w:date="2024-12-28T10:51:00Z">
                  <w:rPr>
                    <w:rStyle w:val="Hyperlink"/>
                    <w:noProof/>
                    <w:lang w:val="en-US"/>
                  </w:rPr>
                </w:rPrChange>
              </w:rPr>
              <w:t>2.3.1</w:t>
            </w:r>
            <w:r w:rsidRPr="00E646DC">
              <w:rPr>
                <w:rStyle w:val="Hyperlink"/>
                <w:rFonts w:ascii="Times New Roman" w:hAnsi="Times New Roman" w:cs="Times New Roman"/>
                <w:noProof/>
                <w:rPrChange w:id="545"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546" w:author="Administrator" w:date="2024-12-28T10:51:00Z">
                  <w:rPr>
                    <w:rStyle w:val="Hyperlink"/>
                    <w:noProof/>
                    <w:lang w:val="en-US"/>
                  </w:rPr>
                </w:rPrChange>
              </w:rPr>
              <w:t>Kiến trúc hệ thống tổng quan</w:t>
            </w:r>
            <w:r w:rsidRPr="00E646DC">
              <w:rPr>
                <w:rFonts w:ascii="Times New Roman" w:hAnsi="Times New Roman" w:cs="Times New Roman"/>
                <w:noProof/>
                <w:webHidden/>
                <w:rPrChange w:id="547" w:author="Administrator" w:date="2024-12-28T10:51:00Z">
                  <w:rPr>
                    <w:noProof/>
                    <w:webHidden/>
                  </w:rPr>
                </w:rPrChange>
              </w:rPr>
              <w:tab/>
            </w:r>
            <w:r w:rsidRPr="00E646DC">
              <w:rPr>
                <w:rFonts w:ascii="Times New Roman" w:hAnsi="Times New Roman" w:cs="Times New Roman"/>
                <w:noProof/>
                <w:webHidden/>
                <w:rPrChange w:id="548" w:author="Administrator" w:date="2024-12-28T10:51:00Z">
                  <w:rPr>
                    <w:noProof/>
                    <w:webHidden/>
                  </w:rPr>
                </w:rPrChange>
              </w:rPr>
              <w:fldChar w:fldCharType="begin"/>
            </w:r>
            <w:r w:rsidRPr="00E646DC">
              <w:rPr>
                <w:rFonts w:ascii="Times New Roman" w:hAnsi="Times New Roman" w:cs="Times New Roman"/>
                <w:noProof/>
                <w:webHidden/>
                <w:rPrChange w:id="549" w:author="Administrator" w:date="2024-12-28T10:51:00Z">
                  <w:rPr>
                    <w:noProof/>
                    <w:webHidden/>
                  </w:rPr>
                </w:rPrChange>
              </w:rPr>
              <w:instrText xml:space="preserve"> PAGEREF _Toc186275520 \h </w:instrText>
            </w:r>
            <w:r w:rsidRPr="00E646DC">
              <w:rPr>
                <w:rFonts w:ascii="Times New Roman" w:hAnsi="Times New Roman" w:cs="Times New Roman"/>
                <w:noProof/>
                <w:webHidden/>
                <w:rPrChange w:id="550" w:author="Administrator" w:date="2024-12-28T10:51:00Z">
                  <w:rPr>
                    <w:noProof/>
                    <w:webHidden/>
                  </w:rPr>
                </w:rPrChange>
              </w:rPr>
            </w:r>
          </w:ins>
          <w:r w:rsidRPr="00E646DC">
            <w:rPr>
              <w:rFonts w:ascii="Times New Roman" w:hAnsi="Times New Roman" w:cs="Times New Roman"/>
              <w:noProof/>
              <w:webHidden/>
              <w:rPrChange w:id="551" w:author="Administrator" w:date="2024-12-28T10:51:00Z">
                <w:rPr>
                  <w:noProof/>
                  <w:webHidden/>
                </w:rPr>
              </w:rPrChange>
            </w:rPr>
            <w:fldChar w:fldCharType="separate"/>
          </w:r>
          <w:ins w:id="552" w:author="Administrator" w:date="2024-12-28T10:51:00Z">
            <w:r w:rsidRPr="00E646DC">
              <w:rPr>
                <w:rFonts w:ascii="Times New Roman" w:hAnsi="Times New Roman" w:cs="Times New Roman"/>
                <w:noProof/>
                <w:webHidden/>
                <w:rPrChange w:id="553" w:author="Administrator" w:date="2024-12-28T10:51:00Z">
                  <w:rPr>
                    <w:noProof/>
                    <w:webHidden/>
                  </w:rPr>
                </w:rPrChange>
              </w:rPr>
              <w:t>15</w:t>
            </w:r>
            <w:r w:rsidRPr="00E646DC">
              <w:rPr>
                <w:rFonts w:ascii="Times New Roman" w:hAnsi="Times New Roman" w:cs="Times New Roman"/>
                <w:noProof/>
                <w:webHidden/>
                <w:rPrChange w:id="554" w:author="Administrator" w:date="2024-12-28T10:51:00Z">
                  <w:rPr>
                    <w:noProof/>
                    <w:webHidden/>
                  </w:rPr>
                </w:rPrChange>
              </w:rPr>
              <w:fldChar w:fldCharType="end"/>
            </w:r>
            <w:r w:rsidRPr="00E646DC">
              <w:rPr>
                <w:rStyle w:val="Hyperlink"/>
                <w:rFonts w:ascii="Times New Roman" w:hAnsi="Times New Roman" w:cs="Times New Roman"/>
                <w:noProof/>
                <w:rPrChange w:id="555" w:author="Administrator" w:date="2024-12-28T10:51:00Z">
                  <w:rPr>
                    <w:rStyle w:val="Hyperlink"/>
                    <w:noProof/>
                  </w:rPr>
                </w:rPrChange>
              </w:rPr>
              <w:fldChar w:fldCharType="end"/>
            </w:r>
          </w:ins>
        </w:p>
        <w:p w14:paraId="790870D0" w14:textId="58FE683D" w:rsidR="00E646DC" w:rsidRPr="00E646DC" w:rsidRDefault="00E646DC">
          <w:pPr>
            <w:pStyle w:val="TOC3"/>
            <w:tabs>
              <w:tab w:val="right" w:leader="dot" w:pos="9064"/>
            </w:tabs>
            <w:rPr>
              <w:ins w:id="556" w:author="Administrator" w:date="2024-12-28T10:51:00Z"/>
              <w:rFonts w:ascii="Times New Roman" w:eastAsiaTheme="minorEastAsia" w:hAnsi="Times New Roman" w:cs="Times New Roman"/>
              <w:noProof/>
              <w:lang w:val="en-US"/>
              <w:rPrChange w:id="557" w:author="Administrator" w:date="2024-12-28T10:51:00Z">
                <w:rPr>
                  <w:ins w:id="558" w:author="Administrator" w:date="2024-12-28T10:51:00Z"/>
                  <w:rFonts w:asciiTheme="minorHAnsi" w:eastAsiaTheme="minorEastAsia" w:hAnsiTheme="minorHAnsi" w:cstheme="minorBidi"/>
                  <w:noProof/>
                  <w:lang w:val="en-US"/>
                </w:rPr>
              </w:rPrChange>
            </w:rPr>
          </w:pPr>
          <w:ins w:id="559" w:author="Administrator" w:date="2024-12-28T10:51:00Z">
            <w:r w:rsidRPr="00E646DC">
              <w:rPr>
                <w:rStyle w:val="Hyperlink"/>
                <w:rFonts w:ascii="Times New Roman" w:hAnsi="Times New Roman" w:cs="Times New Roman"/>
                <w:noProof/>
                <w:rPrChange w:id="560" w:author="Administrator" w:date="2024-12-28T10:51:00Z">
                  <w:rPr>
                    <w:rStyle w:val="Hyperlink"/>
                    <w:noProof/>
                  </w:rPr>
                </w:rPrChange>
              </w:rPr>
              <w:fldChar w:fldCharType="begin"/>
            </w:r>
            <w:r w:rsidRPr="00E646DC">
              <w:rPr>
                <w:rStyle w:val="Hyperlink"/>
                <w:rFonts w:ascii="Times New Roman" w:hAnsi="Times New Roman" w:cs="Times New Roman"/>
                <w:noProof/>
                <w:rPrChange w:id="561" w:author="Administrator" w:date="2024-12-28T10:51:00Z">
                  <w:rPr>
                    <w:rStyle w:val="Hyperlink"/>
                    <w:noProof/>
                  </w:rPr>
                </w:rPrChange>
              </w:rPr>
              <w:instrText xml:space="preserve"> </w:instrText>
            </w:r>
            <w:r w:rsidRPr="00E646DC">
              <w:rPr>
                <w:rFonts w:ascii="Times New Roman" w:hAnsi="Times New Roman" w:cs="Times New Roman"/>
                <w:noProof/>
                <w:rPrChange w:id="562" w:author="Administrator" w:date="2024-12-28T10:51:00Z">
                  <w:rPr>
                    <w:noProof/>
                  </w:rPr>
                </w:rPrChange>
              </w:rPr>
              <w:instrText>HYPERLINK \l "_Toc186275521"</w:instrText>
            </w:r>
            <w:r w:rsidRPr="00E646DC">
              <w:rPr>
                <w:rStyle w:val="Hyperlink"/>
                <w:rFonts w:ascii="Times New Roman" w:hAnsi="Times New Roman" w:cs="Times New Roman"/>
                <w:noProof/>
                <w:rPrChange w:id="56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564" w:author="Administrator" w:date="2024-12-28T10:51:00Z">
                  <w:rPr>
                    <w:rStyle w:val="Hyperlink"/>
                    <w:noProof/>
                  </w:rPr>
                </w:rPrChange>
              </w:rPr>
            </w:r>
            <w:r w:rsidRPr="00E646DC">
              <w:rPr>
                <w:rStyle w:val="Hyperlink"/>
                <w:rFonts w:ascii="Times New Roman" w:hAnsi="Times New Roman" w:cs="Times New Roman"/>
                <w:noProof/>
                <w:rPrChange w:id="56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566" w:author="Administrator" w:date="2024-12-28T10:51:00Z">
                  <w:rPr>
                    <w:rStyle w:val="Hyperlink"/>
                    <w:noProof/>
                    <w:lang w:val="en-US"/>
                  </w:rPr>
                </w:rPrChange>
              </w:rPr>
              <w:t>2.3.2</w:t>
            </w:r>
            <w:r w:rsidRPr="00E646DC">
              <w:rPr>
                <w:rStyle w:val="Hyperlink"/>
                <w:rFonts w:ascii="Times New Roman" w:hAnsi="Times New Roman" w:cs="Times New Roman"/>
                <w:noProof/>
                <w:rPrChange w:id="567"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568" w:author="Administrator" w:date="2024-12-28T10:51:00Z">
                  <w:rPr>
                    <w:rStyle w:val="Hyperlink"/>
                    <w:noProof/>
                    <w:lang w:val="en-US"/>
                  </w:rPr>
                </w:rPrChange>
              </w:rPr>
              <w:t>Sơ đồ kiến trúc hệ thống</w:t>
            </w:r>
            <w:r w:rsidRPr="00E646DC">
              <w:rPr>
                <w:rFonts w:ascii="Times New Roman" w:hAnsi="Times New Roman" w:cs="Times New Roman"/>
                <w:noProof/>
                <w:webHidden/>
                <w:rPrChange w:id="569" w:author="Administrator" w:date="2024-12-28T10:51:00Z">
                  <w:rPr>
                    <w:noProof/>
                    <w:webHidden/>
                  </w:rPr>
                </w:rPrChange>
              </w:rPr>
              <w:tab/>
            </w:r>
            <w:r w:rsidRPr="00E646DC">
              <w:rPr>
                <w:rFonts w:ascii="Times New Roman" w:hAnsi="Times New Roman" w:cs="Times New Roman"/>
                <w:noProof/>
                <w:webHidden/>
                <w:rPrChange w:id="570" w:author="Administrator" w:date="2024-12-28T10:51:00Z">
                  <w:rPr>
                    <w:noProof/>
                    <w:webHidden/>
                  </w:rPr>
                </w:rPrChange>
              </w:rPr>
              <w:fldChar w:fldCharType="begin"/>
            </w:r>
            <w:r w:rsidRPr="00E646DC">
              <w:rPr>
                <w:rFonts w:ascii="Times New Roman" w:hAnsi="Times New Roman" w:cs="Times New Roman"/>
                <w:noProof/>
                <w:webHidden/>
                <w:rPrChange w:id="571" w:author="Administrator" w:date="2024-12-28T10:51:00Z">
                  <w:rPr>
                    <w:noProof/>
                    <w:webHidden/>
                  </w:rPr>
                </w:rPrChange>
              </w:rPr>
              <w:instrText xml:space="preserve"> PAGEREF _Toc186275521 \h </w:instrText>
            </w:r>
            <w:r w:rsidRPr="00E646DC">
              <w:rPr>
                <w:rFonts w:ascii="Times New Roman" w:hAnsi="Times New Roman" w:cs="Times New Roman"/>
                <w:noProof/>
                <w:webHidden/>
                <w:rPrChange w:id="572" w:author="Administrator" w:date="2024-12-28T10:51:00Z">
                  <w:rPr>
                    <w:noProof/>
                    <w:webHidden/>
                  </w:rPr>
                </w:rPrChange>
              </w:rPr>
            </w:r>
          </w:ins>
          <w:r w:rsidRPr="00E646DC">
            <w:rPr>
              <w:rFonts w:ascii="Times New Roman" w:hAnsi="Times New Roman" w:cs="Times New Roman"/>
              <w:noProof/>
              <w:webHidden/>
              <w:rPrChange w:id="573" w:author="Administrator" w:date="2024-12-28T10:51:00Z">
                <w:rPr>
                  <w:noProof/>
                  <w:webHidden/>
                </w:rPr>
              </w:rPrChange>
            </w:rPr>
            <w:fldChar w:fldCharType="separate"/>
          </w:r>
          <w:ins w:id="574" w:author="Administrator" w:date="2024-12-28T10:51:00Z">
            <w:r w:rsidRPr="00E646DC">
              <w:rPr>
                <w:rFonts w:ascii="Times New Roman" w:hAnsi="Times New Roman" w:cs="Times New Roman"/>
                <w:noProof/>
                <w:webHidden/>
                <w:rPrChange w:id="575" w:author="Administrator" w:date="2024-12-28T10:51:00Z">
                  <w:rPr>
                    <w:noProof/>
                    <w:webHidden/>
                  </w:rPr>
                </w:rPrChange>
              </w:rPr>
              <w:t>15</w:t>
            </w:r>
            <w:r w:rsidRPr="00E646DC">
              <w:rPr>
                <w:rFonts w:ascii="Times New Roman" w:hAnsi="Times New Roman" w:cs="Times New Roman"/>
                <w:noProof/>
                <w:webHidden/>
                <w:rPrChange w:id="576" w:author="Administrator" w:date="2024-12-28T10:51:00Z">
                  <w:rPr>
                    <w:noProof/>
                    <w:webHidden/>
                  </w:rPr>
                </w:rPrChange>
              </w:rPr>
              <w:fldChar w:fldCharType="end"/>
            </w:r>
            <w:r w:rsidRPr="00E646DC">
              <w:rPr>
                <w:rStyle w:val="Hyperlink"/>
                <w:rFonts w:ascii="Times New Roman" w:hAnsi="Times New Roman" w:cs="Times New Roman"/>
                <w:noProof/>
                <w:rPrChange w:id="577" w:author="Administrator" w:date="2024-12-28T10:51:00Z">
                  <w:rPr>
                    <w:rStyle w:val="Hyperlink"/>
                    <w:noProof/>
                  </w:rPr>
                </w:rPrChange>
              </w:rPr>
              <w:fldChar w:fldCharType="end"/>
            </w:r>
          </w:ins>
        </w:p>
        <w:p w14:paraId="53DCD552" w14:textId="090D7A5F" w:rsidR="00E646DC" w:rsidRPr="00E646DC" w:rsidRDefault="00E646DC">
          <w:pPr>
            <w:pStyle w:val="TOC3"/>
            <w:tabs>
              <w:tab w:val="right" w:leader="dot" w:pos="9064"/>
            </w:tabs>
            <w:rPr>
              <w:ins w:id="578" w:author="Administrator" w:date="2024-12-28T10:51:00Z"/>
              <w:rFonts w:ascii="Times New Roman" w:eastAsiaTheme="minorEastAsia" w:hAnsi="Times New Roman" w:cs="Times New Roman"/>
              <w:noProof/>
              <w:lang w:val="en-US"/>
              <w:rPrChange w:id="579" w:author="Administrator" w:date="2024-12-28T10:51:00Z">
                <w:rPr>
                  <w:ins w:id="580" w:author="Administrator" w:date="2024-12-28T10:51:00Z"/>
                  <w:rFonts w:asciiTheme="minorHAnsi" w:eastAsiaTheme="minorEastAsia" w:hAnsiTheme="minorHAnsi" w:cstheme="minorBidi"/>
                  <w:noProof/>
                  <w:lang w:val="en-US"/>
                </w:rPr>
              </w:rPrChange>
            </w:rPr>
          </w:pPr>
          <w:ins w:id="581" w:author="Administrator" w:date="2024-12-28T10:51:00Z">
            <w:r w:rsidRPr="00E646DC">
              <w:rPr>
                <w:rStyle w:val="Hyperlink"/>
                <w:rFonts w:ascii="Times New Roman" w:hAnsi="Times New Roman" w:cs="Times New Roman"/>
                <w:noProof/>
                <w:rPrChange w:id="582" w:author="Administrator" w:date="2024-12-28T10:51:00Z">
                  <w:rPr>
                    <w:rStyle w:val="Hyperlink"/>
                    <w:noProof/>
                  </w:rPr>
                </w:rPrChange>
              </w:rPr>
              <w:lastRenderedPageBreak/>
              <w:fldChar w:fldCharType="begin"/>
            </w:r>
            <w:r w:rsidRPr="00E646DC">
              <w:rPr>
                <w:rStyle w:val="Hyperlink"/>
                <w:rFonts w:ascii="Times New Roman" w:hAnsi="Times New Roman" w:cs="Times New Roman"/>
                <w:noProof/>
                <w:rPrChange w:id="583" w:author="Administrator" w:date="2024-12-28T10:51:00Z">
                  <w:rPr>
                    <w:rStyle w:val="Hyperlink"/>
                    <w:noProof/>
                  </w:rPr>
                </w:rPrChange>
              </w:rPr>
              <w:instrText xml:space="preserve"> </w:instrText>
            </w:r>
            <w:r w:rsidRPr="00E646DC">
              <w:rPr>
                <w:rFonts w:ascii="Times New Roman" w:hAnsi="Times New Roman" w:cs="Times New Roman"/>
                <w:noProof/>
                <w:rPrChange w:id="584" w:author="Administrator" w:date="2024-12-28T10:51:00Z">
                  <w:rPr>
                    <w:noProof/>
                  </w:rPr>
                </w:rPrChange>
              </w:rPr>
              <w:instrText>HYPERLINK \l "_Toc186275522"</w:instrText>
            </w:r>
            <w:r w:rsidRPr="00E646DC">
              <w:rPr>
                <w:rStyle w:val="Hyperlink"/>
                <w:rFonts w:ascii="Times New Roman" w:hAnsi="Times New Roman" w:cs="Times New Roman"/>
                <w:noProof/>
                <w:rPrChange w:id="585"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586" w:author="Administrator" w:date="2024-12-28T10:51:00Z">
                  <w:rPr>
                    <w:rStyle w:val="Hyperlink"/>
                    <w:noProof/>
                  </w:rPr>
                </w:rPrChange>
              </w:rPr>
            </w:r>
            <w:r w:rsidRPr="00E646DC">
              <w:rPr>
                <w:rStyle w:val="Hyperlink"/>
                <w:rFonts w:ascii="Times New Roman" w:hAnsi="Times New Roman" w:cs="Times New Roman"/>
                <w:noProof/>
                <w:rPrChange w:id="587"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588" w:author="Administrator" w:date="2024-12-28T10:51:00Z">
                  <w:rPr>
                    <w:rStyle w:val="Hyperlink"/>
                    <w:noProof/>
                    <w:lang w:val="en-US"/>
                  </w:rPr>
                </w:rPrChange>
              </w:rPr>
              <w:t>2.3.3</w:t>
            </w:r>
            <w:r w:rsidRPr="00E646DC">
              <w:rPr>
                <w:rStyle w:val="Hyperlink"/>
                <w:rFonts w:ascii="Times New Roman" w:hAnsi="Times New Roman" w:cs="Times New Roman"/>
                <w:noProof/>
                <w:rPrChange w:id="589"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590" w:author="Administrator" w:date="2024-12-28T10:51:00Z">
                  <w:rPr>
                    <w:rStyle w:val="Hyperlink"/>
                    <w:noProof/>
                    <w:lang w:val="en-US"/>
                  </w:rPr>
                </w:rPrChange>
              </w:rPr>
              <w:t>Các công nghệ hỗ trợ và tích hợp</w:t>
            </w:r>
            <w:r w:rsidRPr="00E646DC">
              <w:rPr>
                <w:rFonts w:ascii="Times New Roman" w:hAnsi="Times New Roman" w:cs="Times New Roman"/>
                <w:noProof/>
                <w:webHidden/>
                <w:rPrChange w:id="591" w:author="Administrator" w:date="2024-12-28T10:51:00Z">
                  <w:rPr>
                    <w:noProof/>
                    <w:webHidden/>
                  </w:rPr>
                </w:rPrChange>
              </w:rPr>
              <w:tab/>
            </w:r>
            <w:r w:rsidRPr="00E646DC">
              <w:rPr>
                <w:rFonts w:ascii="Times New Roman" w:hAnsi="Times New Roman" w:cs="Times New Roman"/>
                <w:noProof/>
                <w:webHidden/>
                <w:rPrChange w:id="592" w:author="Administrator" w:date="2024-12-28T10:51:00Z">
                  <w:rPr>
                    <w:noProof/>
                    <w:webHidden/>
                  </w:rPr>
                </w:rPrChange>
              </w:rPr>
              <w:fldChar w:fldCharType="begin"/>
            </w:r>
            <w:r w:rsidRPr="00E646DC">
              <w:rPr>
                <w:rFonts w:ascii="Times New Roman" w:hAnsi="Times New Roman" w:cs="Times New Roman"/>
                <w:noProof/>
                <w:webHidden/>
                <w:rPrChange w:id="593" w:author="Administrator" w:date="2024-12-28T10:51:00Z">
                  <w:rPr>
                    <w:noProof/>
                    <w:webHidden/>
                  </w:rPr>
                </w:rPrChange>
              </w:rPr>
              <w:instrText xml:space="preserve"> PAGEREF _Toc186275522 \h </w:instrText>
            </w:r>
            <w:r w:rsidRPr="00E646DC">
              <w:rPr>
                <w:rFonts w:ascii="Times New Roman" w:hAnsi="Times New Roman" w:cs="Times New Roman"/>
                <w:noProof/>
                <w:webHidden/>
                <w:rPrChange w:id="594" w:author="Administrator" w:date="2024-12-28T10:51:00Z">
                  <w:rPr>
                    <w:noProof/>
                    <w:webHidden/>
                  </w:rPr>
                </w:rPrChange>
              </w:rPr>
            </w:r>
          </w:ins>
          <w:r w:rsidRPr="00E646DC">
            <w:rPr>
              <w:rFonts w:ascii="Times New Roman" w:hAnsi="Times New Roman" w:cs="Times New Roman"/>
              <w:noProof/>
              <w:webHidden/>
              <w:rPrChange w:id="595" w:author="Administrator" w:date="2024-12-28T10:51:00Z">
                <w:rPr>
                  <w:noProof/>
                  <w:webHidden/>
                </w:rPr>
              </w:rPrChange>
            </w:rPr>
            <w:fldChar w:fldCharType="separate"/>
          </w:r>
          <w:ins w:id="596" w:author="Administrator" w:date="2024-12-28T10:51:00Z">
            <w:r w:rsidRPr="00E646DC">
              <w:rPr>
                <w:rFonts w:ascii="Times New Roman" w:hAnsi="Times New Roman" w:cs="Times New Roman"/>
                <w:noProof/>
                <w:webHidden/>
                <w:rPrChange w:id="597" w:author="Administrator" w:date="2024-12-28T10:51:00Z">
                  <w:rPr>
                    <w:noProof/>
                    <w:webHidden/>
                  </w:rPr>
                </w:rPrChange>
              </w:rPr>
              <w:t>15</w:t>
            </w:r>
            <w:r w:rsidRPr="00E646DC">
              <w:rPr>
                <w:rFonts w:ascii="Times New Roman" w:hAnsi="Times New Roman" w:cs="Times New Roman"/>
                <w:noProof/>
                <w:webHidden/>
                <w:rPrChange w:id="598" w:author="Administrator" w:date="2024-12-28T10:51:00Z">
                  <w:rPr>
                    <w:noProof/>
                    <w:webHidden/>
                  </w:rPr>
                </w:rPrChange>
              </w:rPr>
              <w:fldChar w:fldCharType="end"/>
            </w:r>
            <w:r w:rsidRPr="00E646DC">
              <w:rPr>
                <w:rStyle w:val="Hyperlink"/>
                <w:rFonts w:ascii="Times New Roman" w:hAnsi="Times New Roman" w:cs="Times New Roman"/>
                <w:noProof/>
                <w:rPrChange w:id="599" w:author="Administrator" w:date="2024-12-28T10:51:00Z">
                  <w:rPr>
                    <w:rStyle w:val="Hyperlink"/>
                    <w:noProof/>
                  </w:rPr>
                </w:rPrChange>
              </w:rPr>
              <w:fldChar w:fldCharType="end"/>
            </w:r>
          </w:ins>
        </w:p>
        <w:p w14:paraId="59F08B12" w14:textId="7A01567A" w:rsidR="00E646DC" w:rsidRPr="00E646DC" w:rsidRDefault="00E646DC">
          <w:pPr>
            <w:pStyle w:val="TOC3"/>
            <w:tabs>
              <w:tab w:val="right" w:leader="dot" w:pos="9064"/>
            </w:tabs>
            <w:rPr>
              <w:ins w:id="600" w:author="Administrator" w:date="2024-12-28T10:51:00Z"/>
              <w:rFonts w:ascii="Times New Roman" w:eastAsiaTheme="minorEastAsia" w:hAnsi="Times New Roman" w:cs="Times New Roman"/>
              <w:noProof/>
              <w:lang w:val="en-US"/>
              <w:rPrChange w:id="601" w:author="Administrator" w:date="2024-12-28T10:51:00Z">
                <w:rPr>
                  <w:ins w:id="602" w:author="Administrator" w:date="2024-12-28T10:51:00Z"/>
                  <w:rFonts w:asciiTheme="minorHAnsi" w:eastAsiaTheme="minorEastAsia" w:hAnsiTheme="minorHAnsi" w:cstheme="minorBidi"/>
                  <w:noProof/>
                  <w:lang w:val="en-US"/>
                </w:rPr>
              </w:rPrChange>
            </w:rPr>
          </w:pPr>
          <w:ins w:id="603" w:author="Administrator" w:date="2024-12-28T10:51:00Z">
            <w:r w:rsidRPr="00E646DC">
              <w:rPr>
                <w:rStyle w:val="Hyperlink"/>
                <w:rFonts w:ascii="Times New Roman" w:hAnsi="Times New Roman" w:cs="Times New Roman"/>
                <w:noProof/>
                <w:rPrChange w:id="604" w:author="Administrator" w:date="2024-12-28T10:51:00Z">
                  <w:rPr>
                    <w:rStyle w:val="Hyperlink"/>
                    <w:noProof/>
                  </w:rPr>
                </w:rPrChange>
              </w:rPr>
              <w:fldChar w:fldCharType="begin"/>
            </w:r>
            <w:r w:rsidRPr="00E646DC">
              <w:rPr>
                <w:rStyle w:val="Hyperlink"/>
                <w:rFonts w:ascii="Times New Roman" w:hAnsi="Times New Roman" w:cs="Times New Roman"/>
                <w:noProof/>
                <w:rPrChange w:id="605" w:author="Administrator" w:date="2024-12-28T10:51:00Z">
                  <w:rPr>
                    <w:rStyle w:val="Hyperlink"/>
                    <w:noProof/>
                  </w:rPr>
                </w:rPrChange>
              </w:rPr>
              <w:instrText xml:space="preserve"> </w:instrText>
            </w:r>
            <w:r w:rsidRPr="00E646DC">
              <w:rPr>
                <w:rFonts w:ascii="Times New Roman" w:hAnsi="Times New Roman" w:cs="Times New Roman"/>
                <w:noProof/>
                <w:rPrChange w:id="606" w:author="Administrator" w:date="2024-12-28T10:51:00Z">
                  <w:rPr>
                    <w:noProof/>
                  </w:rPr>
                </w:rPrChange>
              </w:rPr>
              <w:instrText>HYPERLINK \l "_Toc186275523"</w:instrText>
            </w:r>
            <w:r w:rsidRPr="00E646DC">
              <w:rPr>
                <w:rStyle w:val="Hyperlink"/>
                <w:rFonts w:ascii="Times New Roman" w:hAnsi="Times New Roman" w:cs="Times New Roman"/>
                <w:noProof/>
                <w:rPrChange w:id="607"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608" w:author="Administrator" w:date="2024-12-28T10:51:00Z">
                  <w:rPr>
                    <w:rStyle w:val="Hyperlink"/>
                    <w:noProof/>
                  </w:rPr>
                </w:rPrChange>
              </w:rPr>
            </w:r>
            <w:r w:rsidRPr="00E646DC">
              <w:rPr>
                <w:rStyle w:val="Hyperlink"/>
                <w:rFonts w:ascii="Times New Roman" w:hAnsi="Times New Roman" w:cs="Times New Roman"/>
                <w:noProof/>
                <w:rPrChange w:id="609"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610" w:author="Administrator" w:date="2024-12-28T10:51:00Z">
                  <w:rPr>
                    <w:rStyle w:val="Hyperlink"/>
                    <w:noProof/>
                    <w:lang w:val="en-US"/>
                  </w:rPr>
                </w:rPrChange>
              </w:rPr>
              <w:t>2.3.4</w:t>
            </w:r>
            <w:r w:rsidRPr="00E646DC">
              <w:rPr>
                <w:rStyle w:val="Hyperlink"/>
                <w:rFonts w:ascii="Times New Roman" w:hAnsi="Times New Roman" w:cs="Times New Roman"/>
                <w:noProof/>
                <w:rPrChange w:id="611"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612" w:author="Administrator" w:date="2024-12-28T10:51:00Z">
                  <w:rPr>
                    <w:rStyle w:val="Hyperlink"/>
                    <w:noProof/>
                    <w:lang w:val="en-US"/>
                  </w:rPr>
                </w:rPrChange>
              </w:rPr>
              <w:t>Các nội dung khác</w:t>
            </w:r>
            <w:r w:rsidRPr="00E646DC">
              <w:rPr>
                <w:rFonts w:ascii="Times New Roman" w:hAnsi="Times New Roman" w:cs="Times New Roman"/>
                <w:noProof/>
                <w:webHidden/>
                <w:rPrChange w:id="613" w:author="Administrator" w:date="2024-12-28T10:51:00Z">
                  <w:rPr>
                    <w:noProof/>
                    <w:webHidden/>
                  </w:rPr>
                </w:rPrChange>
              </w:rPr>
              <w:tab/>
            </w:r>
            <w:r w:rsidRPr="00E646DC">
              <w:rPr>
                <w:rFonts w:ascii="Times New Roman" w:hAnsi="Times New Roman" w:cs="Times New Roman"/>
                <w:noProof/>
                <w:webHidden/>
                <w:rPrChange w:id="614" w:author="Administrator" w:date="2024-12-28T10:51:00Z">
                  <w:rPr>
                    <w:noProof/>
                    <w:webHidden/>
                  </w:rPr>
                </w:rPrChange>
              </w:rPr>
              <w:fldChar w:fldCharType="begin"/>
            </w:r>
            <w:r w:rsidRPr="00E646DC">
              <w:rPr>
                <w:rFonts w:ascii="Times New Roman" w:hAnsi="Times New Roman" w:cs="Times New Roman"/>
                <w:noProof/>
                <w:webHidden/>
                <w:rPrChange w:id="615" w:author="Administrator" w:date="2024-12-28T10:51:00Z">
                  <w:rPr>
                    <w:noProof/>
                    <w:webHidden/>
                  </w:rPr>
                </w:rPrChange>
              </w:rPr>
              <w:instrText xml:space="preserve"> PAGEREF _Toc186275523 \h </w:instrText>
            </w:r>
            <w:r w:rsidRPr="00E646DC">
              <w:rPr>
                <w:rFonts w:ascii="Times New Roman" w:hAnsi="Times New Roman" w:cs="Times New Roman"/>
                <w:noProof/>
                <w:webHidden/>
                <w:rPrChange w:id="616" w:author="Administrator" w:date="2024-12-28T10:51:00Z">
                  <w:rPr>
                    <w:noProof/>
                    <w:webHidden/>
                  </w:rPr>
                </w:rPrChange>
              </w:rPr>
            </w:r>
          </w:ins>
          <w:r w:rsidRPr="00E646DC">
            <w:rPr>
              <w:rFonts w:ascii="Times New Roman" w:hAnsi="Times New Roman" w:cs="Times New Roman"/>
              <w:noProof/>
              <w:webHidden/>
              <w:rPrChange w:id="617" w:author="Administrator" w:date="2024-12-28T10:51:00Z">
                <w:rPr>
                  <w:noProof/>
                  <w:webHidden/>
                </w:rPr>
              </w:rPrChange>
            </w:rPr>
            <w:fldChar w:fldCharType="separate"/>
          </w:r>
          <w:ins w:id="618" w:author="Administrator" w:date="2024-12-28T10:51:00Z">
            <w:r w:rsidRPr="00E646DC">
              <w:rPr>
                <w:rFonts w:ascii="Times New Roman" w:hAnsi="Times New Roman" w:cs="Times New Roman"/>
                <w:noProof/>
                <w:webHidden/>
                <w:rPrChange w:id="619" w:author="Administrator" w:date="2024-12-28T10:51:00Z">
                  <w:rPr>
                    <w:noProof/>
                    <w:webHidden/>
                  </w:rPr>
                </w:rPrChange>
              </w:rPr>
              <w:t>18</w:t>
            </w:r>
            <w:r w:rsidRPr="00E646DC">
              <w:rPr>
                <w:rFonts w:ascii="Times New Roman" w:hAnsi="Times New Roman" w:cs="Times New Roman"/>
                <w:noProof/>
                <w:webHidden/>
                <w:rPrChange w:id="620" w:author="Administrator" w:date="2024-12-28T10:51:00Z">
                  <w:rPr>
                    <w:noProof/>
                    <w:webHidden/>
                  </w:rPr>
                </w:rPrChange>
              </w:rPr>
              <w:fldChar w:fldCharType="end"/>
            </w:r>
            <w:r w:rsidRPr="00E646DC">
              <w:rPr>
                <w:rStyle w:val="Hyperlink"/>
                <w:rFonts w:ascii="Times New Roman" w:hAnsi="Times New Roman" w:cs="Times New Roman"/>
                <w:noProof/>
                <w:rPrChange w:id="621" w:author="Administrator" w:date="2024-12-28T10:51:00Z">
                  <w:rPr>
                    <w:rStyle w:val="Hyperlink"/>
                    <w:noProof/>
                  </w:rPr>
                </w:rPrChange>
              </w:rPr>
              <w:fldChar w:fldCharType="end"/>
            </w:r>
          </w:ins>
        </w:p>
        <w:p w14:paraId="7C141B09" w14:textId="3C5BF55D" w:rsidR="00E646DC" w:rsidRPr="00E646DC" w:rsidRDefault="00E646DC">
          <w:pPr>
            <w:pStyle w:val="TOC2"/>
            <w:tabs>
              <w:tab w:val="right" w:leader="dot" w:pos="9064"/>
            </w:tabs>
            <w:rPr>
              <w:ins w:id="622" w:author="Administrator" w:date="2024-12-28T10:51:00Z"/>
              <w:rFonts w:ascii="Times New Roman" w:eastAsiaTheme="minorEastAsia" w:hAnsi="Times New Roman" w:cs="Times New Roman"/>
              <w:noProof/>
              <w:lang w:val="en-US"/>
              <w:rPrChange w:id="623" w:author="Administrator" w:date="2024-12-28T10:51:00Z">
                <w:rPr>
                  <w:ins w:id="624" w:author="Administrator" w:date="2024-12-28T10:51:00Z"/>
                  <w:rFonts w:asciiTheme="minorHAnsi" w:eastAsiaTheme="minorEastAsia" w:hAnsiTheme="minorHAnsi" w:cstheme="minorBidi"/>
                  <w:noProof/>
                  <w:lang w:val="en-US"/>
                </w:rPr>
              </w:rPrChange>
            </w:rPr>
          </w:pPr>
          <w:ins w:id="625" w:author="Administrator" w:date="2024-12-28T10:51:00Z">
            <w:r w:rsidRPr="00E646DC">
              <w:rPr>
                <w:rStyle w:val="Hyperlink"/>
                <w:rFonts w:ascii="Times New Roman" w:hAnsi="Times New Roman" w:cs="Times New Roman"/>
                <w:noProof/>
                <w:rPrChange w:id="626" w:author="Administrator" w:date="2024-12-28T10:51:00Z">
                  <w:rPr>
                    <w:rStyle w:val="Hyperlink"/>
                    <w:noProof/>
                  </w:rPr>
                </w:rPrChange>
              </w:rPr>
              <w:fldChar w:fldCharType="begin"/>
            </w:r>
            <w:r w:rsidRPr="00E646DC">
              <w:rPr>
                <w:rStyle w:val="Hyperlink"/>
                <w:rFonts w:ascii="Times New Roman" w:hAnsi="Times New Roman" w:cs="Times New Roman"/>
                <w:noProof/>
                <w:rPrChange w:id="627" w:author="Administrator" w:date="2024-12-28T10:51:00Z">
                  <w:rPr>
                    <w:rStyle w:val="Hyperlink"/>
                    <w:noProof/>
                  </w:rPr>
                </w:rPrChange>
              </w:rPr>
              <w:instrText xml:space="preserve"> </w:instrText>
            </w:r>
            <w:r w:rsidRPr="00E646DC">
              <w:rPr>
                <w:rFonts w:ascii="Times New Roman" w:hAnsi="Times New Roman" w:cs="Times New Roman"/>
                <w:noProof/>
                <w:rPrChange w:id="628" w:author="Administrator" w:date="2024-12-28T10:51:00Z">
                  <w:rPr>
                    <w:noProof/>
                  </w:rPr>
                </w:rPrChange>
              </w:rPr>
              <w:instrText>HYPERLINK \l "_Toc186275524"</w:instrText>
            </w:r>
            <w:r w:rsidRPr="00E646DC">
              <w:rPr>
                <w:rStyle w:val="Hyperlink"/>
                <w:rFonts w:ascii="Times New Roman" w:hAnsi="Times New Roman" w:cs="Times New Roman"/>
                <w:noProof/>
                <w:rPrChange w:id="629"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630" w:author="Administrator" w:date="2024-12-28T10:51:00Z">
                  <w:rPr>
                    <w:rStyle w:val="Hyperlink"/>
                    <w:noProof/>
                  </w:rPr>
                </w:rPrChange>
              </w:rPr>
            </w:r>
            <w:r w:rsidRPr="00E646DC">
              <w:rPr>
                <w:rStyle w:val="Hyperlink"/>
                <w:rFonts w:ascii="Times New Roman" w:hAnsi="Times New Roman" w:cs="Times New Roman"/>
                <w:noProof/>
                <w:rPrChange w:id="631"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632" w:author="Administrator" w:date="2024-12-28T10:51:00Z">
                  <w:rPr>
                    <w:rStyle w:val="Hyperlink"/>
                    <w:noProof/>
                    <w:lang w:val="en-US"/>
                  </w:rPr>
                </w:rPrChange>
              </w:rPr>
              <w:t>2.4</w:t>
            </w:r>
            <w:r w:rsidRPr="00E646DC">
              <w:rPr>
                <w:rStyle w:val="Hyperlink"/>
                <w:rFonts w:ascii="Times New Roman" w:hAnsi="Times New Roman" w:cs="Times New Roman"/>
                <w:noProof/>
                <w:rPrChange w:id="633"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634" w:author="Administrator" w:date="2024-12-28T10:51:00Z">
                  <w:rPr>
                    <w:rStyle w:val="Hyperlink"/>
                    <w:noProof/>
                    <w:lang w:val="en-US"/>
                  </w:rPr>
                </w:rPrChange>
              </w:rPr>
              <w:t>Kết luận</w:t>
            </w:r>
            <w:r w:rsidRPr="00E646DC">
              <w:rPr>
                <w:rStyle w:val="Hyperlink"/>
                <w:rFonts w:ascii="Times New Roman" w:hAnsi="Times New Roman" w:cs="Times New Roman"/>
                <w:noProof/>
                <w:rPrChange w:id="635"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636" w:author="Administrator" w:date="2024-12-28T10:51:00Z">
                  <w:rPr>
                    <w:rStyle w:val="Hyperlink"/>
                    <w:noProof/>
                    <w:lang w:val="en-US"/>
                  </w:rPr>
                </w:rPrChange>
              </w:rPr>
              <w:t>C</w:t>
            </w:r>
            <w:r w:rsidRPr="00E646DC">
              <w:rPr>
                <w:rStyle w:val="Hyperlink"/>
                <w:rFonts w:ascii="Times New Roman" w:hAnsi="Times New Roman" w:cs="Times New Roman"/>
                <w:noProof/>
                <w:rPrChange w:id="637" w:author="Administrator" w:date="2024-12-28T10:51:00Z">
                  <w:rPr>
                    <w:rStyle w:val="Hyperlink"/>
                    <w:noProof/>
                  </w:rPr>
                </w:rPrChange>
              </w:rPr>
              <w:t xml:space="preserve">hương </w:t>
            </w:r>
            <w:r w:rsidRPr="00E646DC">
              <w:rPr>
                <w:rStyle w:val="Hyperlink"/>
                <w:rFonts w:ascii="Times New Roman" w:hAnsi="Times New Roman" w:cs="Times New Roman"/>
                <w:noProof/>
                <w:lang w:val="en-US"/>
                <w:rPrChange w:id="638" w:author="Administrator" w:date="2024-12-28T10:51:00Z">
                  <w:rPr>
                    <w:rStyle w:val="Hyperlink"/>
                    <w:noProof/>
                    <w:lang w:val="en-US"/>
                  </w:rPr>
                </w:rPrChange>
              </w:rPr>
              <w:t>II</w:t>
            </w:r>
            <w:r w:rsidRPr="00E646DC">
              <w:rPr>
                <w:rFonts w:ascii="Times New Roman" w:hAnsi="Times New Roman" w:cs="Times New Roman"/>
                <w:noProof/>
                <w:webHidden/>
                <w:rPrChange w:id="639" w:author="Administrator" w:date="2024-12-28T10:51:00Z">
                  <w:rPr>
                    <w:noProof/>
                    <w:webHidden/>
                  </w:rPr>
                </w:rPrChange>
              </w:rPr>
              <w:tab/>
            </w:r>
            <w:r w:rsidRPr="00E646DC">
              <w:rPr>
                <w:rFonts w:ascii="Times New Roman" w:hAnsi="Times New Roman" w:cs="Times New Roman"/>
                <w:noProof/>
                <w:webHidden/>
                <w:rPrChange w:id="640" w:author="Administrator" w:date="2024-12-28T10:51:00Z">
                  <w:rPr>
                    <w:noProof/>
                    <w:webHidden/>
                  </w:rPr>
                </w:rPrChange>
              </w:rPr>
              <w:fldChar w:fldCharType="begin"/>
            </w:r>
            <w:r w:rsidRPr="00E646DC">
              <w:rPr>
                <w:rFonts w:ascii="Times New Roman" w:hAnsi="Times New Roman" w:cs="Times New Roman"/>
                <w:noProof/>
                <w:webHidden/>
                <w:rPrChange w:id="641" w:author="Administrator" w:date="2024-12-28T10:51:00Z">
                  <w:rPr>
                    <w:noProof/>
                    <w:webHidden/>
                  </w:rPr>
                </w:rPrChange>
              </w:rPr>
              <w:instrText xml:space="preserve"> PAGEREF _Toc186275524 \h </w:instrText>
            </w:r>
            <w:r w:rsidRPr="00E646DC">
              <w:rPr>
                <w:rFonts w:ascii="Times New Roman" w:hAnsi="Times New Roman" w:cs="Times New Roman"/>
                <w:noProof/>
                <w:webHidden/>
                <w:rPrChange w:id="642" w:author="Administrator" w:date="2024-12-28T10:51:00Z">
                  <w:rPr>
                    <w:noProof/>
                    <w:webHidden/>
                  </w:rPr>
                </w:rPrChange>
              </w:rPr>
            </w:r>
          </w:ins>
          <w:r w:rsidRPr="00E646DC">
            <w:rPr>
              <w:rFonts w:ascii="Times New Roman" w:hAnsi="Times New Roman" w:cs="Times New Roman"/>
              <w:noProof/>
              <w:webHidden/>
              <w:rPrChange w:id="643" w:author="Administrator" w:date="2024-12-28T10:51:00Z">
                <w:rPr>
                  <w:noProof/>
                  <w:webHidden/>
                </w:rPr>
              </w:rPrChange>
            </w:rPr>
            <w:fldChar w:fldCharType="separate"/>
          </w:r>
          <w:ins w:id="644" w:author="Administrator" w:date="2024-12-28T10:51:00Z">
            <w:r w:rsidRPr="00E646DC">
              <w:rPr>
                <w:rFonts w:ascii="Times New Roman" w:hAnsi="Times New Roman" w:cs="Times New Roman"/>
                <w:noProof/>
                <w:webHidden/>
                <w:rPrChange w:id="645" w:author="Administrator" w:date="2024-12-28T10:51:00Z">
                  <w:rPr>
                    <w:noProof/>
                    <w:webHidden/>
                  </w:rPr>
                </w:rPrChange>
              </w:rPr>
              <w:t>19</w:t>
            </w:r>
            <w:r w:rsidRPr="00E646DC">
              <w:rPr>
                <w:rFonts w:ascii="Times New Roman" w:hAnsi="Times New Roman" w:cs="Times New Roman"/>
                <w:noProof/>
                <w:webHidden/>
                <w:rPrChange w:id="646" w:author="Administrator" w:date="2024-12-28T10:51:00Z">
                  <w:rPr>
                    <w:noProof/>
                    <w:webHidden/>
                  </w:rPr>
                </w:rPrChange>
              </w:rPr>
              <w:fldChar w:fldCharType="end"/>
            </w:r>
            <w:r w:rsidRPr="00E646DC">
              <w:rPr>
                <w:rStyle w:val="Hyperlink"/>
                <w:rFonts w:ascii="Times New Roman" w:hAnsi="Times New Roman" w:cs="Times New Roman"/>
                <w:noProof/>
                <w:rPrChange w:id="647" w:author="Administrator" w:date="2024-12-28T10:51:00Z">
                  <w:rPr>
                    <w:rStyle w:val="Hyperlink"/>
                    <w:noProof/>
                  </w:rPr>
                </w:rPrChange>
              </w:rPr>
              <w:fldChar w:fldCharType="end"/>
            </w:r>
          </w:ins>
        </w:p>
        <w:p w14:paraId="2A5E1EE2" w14:textId="1FE6CD5E" w:rsidR="00E646DC" w:rsidRPr="00E646DC" w:rsidRDefault="00E646DC" w:rsidP="0045438E">
          <w:pPr>
            <w:pStyle w:val="TOC1"/>
            <w:rPr>
              <w:ins w:id="648" w:author="Administrator" w:date="2024-12-28T10:51:00Z"/>
              <w:rFonts w:eastAsiaTheme="minorEastAsia"/>
              <w:sz w:val="22"/>
              <w:szCs w:val="22"/>
              <w:lang w:val="en-US"/>
              <w:rPrChange w:id="649" w:author="Administrator" w:date="2024-12-28T10:51:00Z">
                <w:rPr>
                  <w:ins w:id="650" w:author="Administrator" w:date="2024-12-28T10:51:00Z"/>
                  <w:rFonts w:asciiTheme="minorHAnsi" w:eastAsiaTheme="minorEastAsia" w:hAnsiTheme="minorHAnsi" w:cstheme="minorBidi"/>
                  <w:sz w:val="22"/>
                  <w:szCs w:val="22"/>
                  <w:lang w:val="en-US"/>
                </w:rPr>
              </w:rPrChange>
            </w:rPr>
          </w:pPr>
          <w:ins w:id="651" w:author="Administrator" w:date="2024-12-28T10:51:00Z">
            <w:r w:rsidRPr="00E646DC">
              <w:rPr>
                <w:rStyle w:val="Hyperlink"/>
              </w:rPr>
              <w:fldChar w:fldCharType="begin"/>
            </w:r>
            <w:r w:rsidRPr="00E646DC">
              <w:rPr>
                <w:rStyle w:val="Hyperlink"/>
              </w:rPr>
              <w:instrText xml:space="preserve"> </w:instrText>
            </w:r>
            <w:r w:rsidRPr="00E646DC">
              <w:instrText>HYPERLINK \l "_Toc186275525"</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 xml:space="preserve">CHƯƠNG </w:t>
            </w:r>
            <w:r w:rsidRPr="00E646DC">
              <w:rPr>
                <w:rStyle w:val="Hyperlink"/>
                <w:lang w:val="en-US"/>
              </w:rPr>
              <w:t>III</w:t>
            </w:r>
            <w:r w:rsidRPr="00E646DC">
              <w:rPr>
                <w:rStyle w:val="Hyperlink"/>
              </w:rPr>
              <w:t xml:space="preserve">. </w:t>
            </w:r>
            <w:r w:rsidRPr="00E646DC">
              <w:rPr>
                <w:rStyle w:val="Hyperlink"/>
                <w:lang w:val="en-US"/>
              </w:rPr>
              <w:t>PHÂN TÍCH VÀ THIẾT KẾ HỆ THỐNG</w:t>
            </w:r>
            <w:r w:rsidRPr="00E646DC">
              <w:rPr>
                <w:webHidden/>
              </w:rPr>
              <w:tab/>
            </w:r>
            <w:r w:rsidRPr="00E646DC">
              <w:rPr>
                <w:webHidden/>
              </w:rPr>
              <w:fldChar w:fldCharType="begin"/>
            </w:r>
            <w:r w:rsidRPr="00E646DC">
              <w:rPr>
                <w:webHidden/>
              </w:rPr>
              <w:instrText xml:space="preserve"> PAGEREF _Toc186275525 \h </w:instrText>
            </w:r>
            <w:r w:rsidRPr="00E646DC">
              <w:rPr>
                <w:webHidden/>
              </w:rPr>
            </w:r>
          </w:ins>
          <w:r w:rsidRPr="00E646DC">
            <w:rPr>
              <w:webHidden/>
            </w:rPr>
            <w:fldChar w:fldCharType="separate"/>
          </w:r>
          <w:ins w:id="652" w:author="Administrator" w:date="2024-12-28T10:51:00Z">
            <w:r w:rsidRPr="00E646DC">
              <w:rPr>
                <w:webHidden/>
              </w:rPr>
              <w:t>20</w:t>
            </w:r>
            <w:r w:rsidRPr="00E646DC">
              <w:rPr>
                <w:webHidden/>
              </w:rPr>
              <w:fldChar w:fldCharType="end"/>
            </w:r>
            <w:r w:rsidRPr="00E646DC">
              <w:rPr>
                <w:rStyle w:val="Hyperlink"/>
              </w:rPr>
              <w:fldChar w:fldCharType="end"/>
            </w:r>
          </w:ins>
        </w:p>
        <w:p w14:paraId="77D38C41" w14:textId="7CE0CFA9" w:rsidR="00E646DC" w:rsidRPr="00E646DC" w:rsidRDefault="00E646DC">
          <w:pPr>
            <w:pStyle w:val="TOC2"/>
            <w:tabs>
              <w:tab w:val="right" w:leader="dot" w:pos="9064"/>
            </w:tabs>
            <w:rPr>
              <w:ins w:id="653" w:author="Administrator" w:date="2024-12-28T10:51:00Z"/>
              <w:rFonts w:ascii="Times New Roman" w:eastAsiaTheme="minorEastAsia" w:hAnsi="Times New Roman" w:cs="Times New Roman"/>
              <w:noProof/>
              <w:lang w:val="en-US"/>
              <w:rPrChange w:id="654" w:author="Administrator" w:date="2024-12-28T10:51:00Z">
                <w:rPr>
                  <w:ins w:id="655" w:author="Administrator" w:date="2024-12-28T10:51:00Z"/>
                  <w:rFonts w:asciiTheme="minorHAnsi" w:eastAsiaTheme="minorEastAsia" w:hAnsiTheme="minorHAnsi" w:cstheme="minorBidi"/>
                  <w:noProof/>
                  <w:lang w:val="en-US"/>
                </w:rPr>
              </w:rPrChange>
            </w:rPr>
          </w:pPr>
          <w:ins w:id="656" w:author="Administrator" w:date="2024-12-28T10:51:00Z">
            <w:r w:rsidRPr="00E646DC">
              <w:rPr>
                <w:rStyle w:val="Hyperlink"/>
                <w:rFonts w:ascii="Times New Roman" w:hAnsi="Times New Roman" w:cs="Times New Roman"/>
                <w:noProof/>
                <w:rPrChange w:id="657" w:author="Administrator" w:date="2024-12-28T10:51:00Z">
                  <w:rPr>
                    <w:rStyle w:val="Hyperlink"/>
                    <w:noProof/>
                  </w:rPr>
                </w:rPrChange>
              </w:rPr>
              <w:fldChar w:fldCharType="begin"/>
            </w:r>
            <w:r w:rsidRPr="00E646DC">
              <w:rPr>
                <w:rStyle w:val="Hyperlink"/>
                <w:rFonts w:ascii="Times New Roman" w:hAnsi="Times New Roman" w:cs="Times New Roman"/>
                <w:noProof/>
                <w:rPrChange w:id="658" w:author="Administrator" w:date="2024-12-28T10:51:00Z">
                  <w:rPr>
                    <w:rStyle w:val="Hyperlink"/>
                    <w:noProof/>
                  </w:rPr>
                </w:rPrChange>
              </w:rPr>
              <w:instrText xml:space="preserve"> </w:instrText>
            </w:r>
            <w:r w:rsidRPr="00E646DC">
              <w:rPr>
                <w:rFonts w:ascii="Times New Roman" w:hAnsi="Times New Roman" w:cs="Times New Roman"/>
                <w:noProof/>
                <w:rPrChange w:id="659" w:author="Administrator" w:date="2024-12-28T10:51:00Z">
                  <w:rPr>
                    <w:noProof/>
                  </w:rPr>
                </w:rPrChange>
              </w:rPr>
              <w:instrText>HYPERLINK \l "_Toc186275526"</w:instrText>
            </w:r>
            <w:r w:rsidRPr="00E646DC">
              <w:rPr>
                <w:rStyle w:val="Hyperlink"/>
                <w:rFonts w:ascii="Times New Roman" w:hAnsi="Times New Roman" w:cs="Times New Roman"/>
                <w:noProof/>
                <w:rPrChange w:id="660"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661" w:author="Administrator" w:date="2024-12-28T10:51:00Z">
                  <w:rPr>
                    <w:rStyle w:val="Hyperlink"/>
                    <w:noProof/>
                  </w:rPr>
                </w:rPrChange>
              </w:rPr>
            </w:r>
            <w:r w:rsidRPr="00E646DC">
              <w:rPr>
                <w:rStyle w:val="Hyperlink"/>
                <w:rFonts w:ascii="Times New Roman" w:hAnsi="Times New Roman" w:cs="Times New Roman"/>
                <w:noProof/>
                <w:rPrChange w:id="662"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663" w:author="Administrator" w:date="2024-12-28T10:51:00Z">
                  <w:rPr>
                    <w:rStyle w:val="Hyperlink"/>
                    <w:noProof/>
                    <w:lang w:val="en-US"/>
                  </w:rPr>
                </w:rPrChange>
              </w:rPr>
              <w:t>3.</w:t>
            </w:r>
            <w:r w:rsidRPr="00E646DC">
              <w:rPr>
                <w:rStyle w:val="Hyperlink"/>
                <w:rFonts w:ascii="Times New Roman" w:hAnsi="Times New Roman" w:cs="Times New Roman"/>
                <w:noProof/>
                <w:rPrChange w:id="664" w:author="Administrator" w:date="2024-12-28T10:51:00Z">
                  <w:rPr>
                    <w:rStyle w:val="Hyperlink"/>
                    <w:noProof/>
                  </w:rPr>
                </w:rPrChange>
              </w:rPr>
              <w:t xml:space="preserve">1 </w:t>
            </w:r>
            <w:r w:rsidRPr="00E646DC">
              <w:rPr>
                <w:rStyle w:val="Hyperlink"/>
                <w:rFonts w:ascii="Times New Roman" w:hAnsi="Times New Roman" w:cs="Times New Roman"/>
                <w:noProof/>
                <w:lang w:val="en-US"/>
                <w:rPrChange w:id="665" w:author="Administrator" w:date="2024-12-28T10:51:00Z">
                  <w:rPr>
                    <w:rStyle w:val="Hyperlink"/>
                    <w:noProof/>
                    <w:lang w:val="en-US"/>
                  </w:rPr>
                </w:rPrChange>
              </w:rPr>
              <w:t>Tổng quan hệ thống</w:t>
            </w:r>
            <w:r w:rsidRPr="00E646DC">
              <w:rPr>
                <w:rFonts w:ascii="Times New Roman" w:hAnsi="Times New Roman" w:cs="Times New Roman"/>
                <w:noProof/>
                <w:webHidden/>
                <w:rPrChange w:id="666" w:author="Administrator" w:date="2024-12-28T10:51:00Z">
                  <w:rPr>
                    <w:noProof/>
                    <w:webHidden/>
                  </w:rPr>
                </w:rPrChange>
              </w:rPr>
              <w:tab/>
            </w:r>
            <w:r w:rsidRPr="00E646DC">
              <w:rPr>
                <w:rFonts w:ascii="Times New Roman" w:hAnsi="Times New Roman" w:cs="Times New Roman"/>
                <w:noProof/>
                <w:webHidden/>
                <w:rPrChange w:id="667" w:author="Administrator" w:date="2024-12-28T10:51:00Z">
                  <w:rPr>
                    <w:noProof/>
                    <w:webHidden/>
                  </w:rPr>
                </w:rPrChange>
              </w:rPr>
              <w:fldChar w:fldCharType="begin"/>
            </w:r>
            <w:r w:rsidRPr="00E646DC">
              <w:rPr>
                <w:rFonts w:ascii="Times New Roman" w:hAnsi="Times New Roman" w:cs="Times New Roman"/>
                <w:noProof/>
                <w:webHidden/>
                <w:rPrChange w:id="668" w:author="Administrator" w:date="2024-12-28T10:51:00Z">
                  <w:rPr>
                    <w:noProof/>
                    <w:webHidden/>
                  </w:rPr>
                </w:rPrChange>
              </w:rPr>
              <w:instrText xml:space="preserve"> PAGEREF _Toc186275526 \h </w:instrText>
            </w:r>
            <w:r w:rsidRPr="00E646DC">
              <w:rPr>
                <w:rFonts w:ascii="Times New Roman" w:hAnsi="Times New Roman" w:cs="Times New Roman"/>
                <w:noProof/>
                <w:webHidden/>
                <w:rPrChange w:id="669" w:author="Administrator" w:date="2024-12-28T10:51:00Z">
                  <w:rPr>
                    <w:noProof/>
                    <w:webHidden/>
                  </w:rPr>
                </w:rPrChange>
              </w:rPr>
            </w:r>
          </w:ins>
          <w:r w:rsidRPr="00E646DC">
            <w:rPr>
              <w:rFonts w:ascii="Times New Roman" w:hAnsi="Times New Roman" w:cs="Times New Roman"/>
              <w:noProof/>
              <w:webHidden/>
              <w:rPrChange w:id="670" w:author="Administrator" w:date="2024-12-28T10:51:00Z">
                <w:rPr>
                  <w:noProof/>
                  <w:webHidden/>
                </w:rPr>
              </w:rPrChange>
            </w:rPr>
            <w:fldChar w:fldCharType="separate"/>
          </w:r>
          <w:ins w:id="671" w:author="Administrator" w:date="2024-12-28T10:51:00Z">
            <w:r w:rsidRPr="00E646DC">
              <w:rPr>
                <w:rFonts w:ascii="Times New Roman" w:hAnsi="Times New Roman" w:cs="Times New Roman"/>
                <w:noProof/>
                <w:webHidden/>
                <w:rPrChange w:id="672" w:author="Administrator" w:date="2024-12-28T10:51:00Z">
                  <w:rPr>
                    <w:noProof/>
                    <w:webHidden/>
                  </w:rPr>
                </w:rPrChange>
              </w:rPr>
              <w:t>20</w:t>
            </w:r>
            <w:r w:rsidRPr="00E646DC">
              <w:rPr>
                <w:rFonts w:ascii="Times New Roman" w:hAnsi="Times New Roman" w:cs="Times New Roman"/>
                <w:noProof/>
                <w:webHidden/>
                <w:rPrChange w:id="673" w:author="Administrator" w:date="2024-12-28T10:51:00Z">
                  <w:rPr>
                    <w:noProof/>
                    <w:webHidden/>
                  </w:rPr>
                </w:rPrChange>
              </w:rPr>
              <w:fldChar w:fldCharType="end"/>
            </w:r>
            <w:r w:rsidRPr="00E646DC">
              <w:rPr>
                <w:rStyle w:val="Hyperlink"/>
                <w:rFonts w:ascii="Times New Roman" w:hAnsi="Times New Roman" w:cs="Times New Roman"/>
                <w:noProof/>
                <w:rPrChange w:id="674" w:author="Administrator" w:date="2024-12-28T10:51:00Z">
                  <w:rPr>
                    <w:rStyle w:val="Hyperlink"/>
                    <w:noProof/>
                  </w:rPr>
                </w:rPrChange>
              </w:rPr>
              <w:fldChar w:fldCharType="end"/>
            </w:r>
          </w:ins>
        </w:p>
        <w:p w14:paraId="09B896BF" w14:textId="6A39E8BE" w:rsidR="00E646DC" w:rsidRPr="00E646DC" w:rsidRDefault="00E646DC">
          <w:pPr>
            <w:pStyle w:val="TOC3"/>
            <w:tabs>
              <w:tab w:val="right" w:leader="dot" w:pos="9064"/>
            </w:tabs>
            <w:rPr>
              <w:ins w:id="675" w:author="Administrator" w:date="2024-12-28T10:51:00Z"/>
              <w:rFonts w:ascii="Times New Roman" w:eastAsiaTheme="minorEastAsia" w:hAnsi="Times New Roman" w:cs="Times New Roman"/>
              <w:noProof/>
              <w:lang w:val="en-US"/>
              <w:rPrChange w:id="676" w:author="Administrator" w:date="2024-12-28T10:51:00Z">
                <w:rPr>
                  <w:ins w:id="677" w:author="Administrator" w:date="2024-12-28T10:51:00Z"/>
                  <w:rFonts w:asciiTheme="minorHAnsi" w:eastAsiaTheme="minorEastAsia" w:hAnsiTheme="minorHAnsi" w:cstheme="minorBidi"/>
                  <w:noProof/>
                  <w:lang w:val="en-US"/>
                </w:rPr>
              </w:rPrChange>
            </w:rPr>
          </w:pPr>
          <w:ins w:id="678" w:author="Administrator" w:date="2024-12-28T10:51:00Z">
            <w:r w:rsidRPr="00E646DC">
              <w:rPr>
                <w:rStyle w:val="Hyperlink"/>
                <w:rFonts w:ascii="Times New Roman" w:hAnsi="Times New Roman" w:cs="Times New Roman"/>
                <w:noProof/>
                <w:rPrChange w:id="679" w:author="Administrator" w:date="2024-12-28T10:51:00Z">
                  <w:rPr>
                    <w:rStyle w:val="Hyperlink"/>
                    <w:noProof/>
                  </w:rPr>
                </w:rPrChange>
              </w:rPr>
              <w:fldChar w:fldCharType="begin"/>
            </w:r>
            <w:r w:rsidRPr="00E646DC">
              <w:rPr>
                <w:rStyle w:val="Hyperlink"/>
                <w:rFonts w:ascii="Times New Roman" w:hAnsi="Times New Roman" w:cs="Times New Roman"/>
                <w:noProof/>
                <w:rPrChange w:id="680" w:author="Administrator" w:date="2024-12-28T10:51:00Z">
                  <w:rPr>
                    <w:rStyle w:val="Hyperlink"/>
                    <w:noProof/>
                  </w:rPr>
                </w:rPrChange>
              </w:rPr>
              <w:instrText xml:space="preserve"> </w:instrText>
            </w:r>
            <w:r w:rsidRPr="00E646DC">
              <w:rPr>
                <w:rFonts w:ascii="Times New Roman" w:hAnsi="Times New Roman" w:cs="Times New Roman"/>
                <w:noProof/>
                <w:rPrChange w:id="681" w:author="Administrator" w:date="2024-12-28T10:51:00Z">
                  <w:rPr>
                    <w:noProof/>
                  </w:rPr>
                </w:rPrChange>
              </w:rPr>
              <w:instrText>HYPERLINK \l "_Toc186275527"</w:instrText>
            </w:r>
            <w:r w:rsidRPr="00E646DC">
              <w:rPr>
                <w:rStyle w:val="Hyperlink"/>
                <w:rFonts w:ascii="Times New Roman" w:hAnsi="Times New Roman" w:cs="Times New Roman"/>
                <w:noProof/>
                <w:rPrChange w:id="682"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683" w:author="Administrator" w:date="2024-12-28T10:51:00Z">
                  <w:rPr>
                    <w:rStyle w:val="Hyperlink"/>
                    <w:noProof/>
                  </w:rPr>
                </w:rPrChange>
              </w:rPr>
            </w:r>
            <w:r w:rsidRPr="00E646DC">
              <w:rPr>
                <w:rStyle w:val="Hyperlink"/>
                <w:rFonts w:ascii="Times New Roman" w:hAnsi="Times New Roman" w:cs="Times New Roman"/>
                <w:noProof/>
                <w:rPrChange w:id="684" w:author="Administrator" w:date="2024-12-28T10:51:00Z">
                  <w:rPr>
                    <w:rStyle w:val="Hyperlink"/>
                    <w:noProof/>
                  </w:rPr>
                </w:rPrChange>
              </w:rPr>
              <w:fldChar w:fldCharType="separate"/>
            </w:r>
            <w:r w:rsidRPr="00E646DC">
              <w:rPr>
                <w:rStyle w:val="Hyperlink"/>
                <w:rFonts w:ascii="Times New Roman" w:hAnsi="Times New Roman" w:cs="Times New Roman"/>
                <w:noProof/>
                <w:lang w:val="en-AU"/>
                <w:rPrChange w:id="685" w:author="Administrator" w:date="2024-12-28T10:51:00Z">
                  <w:rPr>
                    <w:rStyle w:val="Hyperlink"/>
                    <w:noProof/>
                    <w:lang w:val="en-AU"/>
                  </w:rPr>
                </w:rPrChange>
              </w:rPr>
              <w:t>3.1.1 Môi trường hệ thống</w:t>
            </w:r>
            <w:r w:rsidRPr="00E646DC">
              <w:rPr>
                <w:rFonts w:ascii="Times New Roman" w:hAnsi="Times New Roman" w:cs="Times New Roman"/>
                <w:noProof/>
                <w:webHidden/>
                <w:rPrChange w:id="686" w:author="Administrator" w:date="2024-12-28T10:51:00Z">
                  <w:rPr>
                    <w:noProof/>
                    <w:webHidden/>
                  </w:rPr>
                </w:rPrChange>
              </w:rPr>
              <w:tab/>
            </w:r>
            <w:r w:rsidRPr="00E646DC">
              <w:rPr>
                <w:rFonts w:ascii="Times New Roman" w:hAnsi="Times New Roman" w:cs="Times New Roman"/>
                <w:noProof/>
                <w:webHidden/>
                <w:rPrChange w:id="687" w:author="Administrator" w:date="2024-12-28T10:51:00Z">
                  <w:rPr>
                    <w:noProof/>
                    <w:webHidden/>
                  </w:rPr>
                </w:rPrChange>
              </w:rPr>
              <w:fldChar w:fldCharType="begin"/>
            </w:r>
            <w:r w:rsidRPr="00E646DC">
              <w:rPr>
                <w:rFonts w:ascii="Times New Roman" w:hAnsi="Times New Roman" w:cs="Times New Roman"/>
                <w:noProof/>
                <w:webHidden/>
                <w:rPrChange w:id="688" w:author="Administrator" w:date="2024-12-28T10:51:00Z">
                  <w:rPr>
                    <w:noProof/>
                    <w:webHidden/>
                  </w:rPr>
                </w:rPrChange>
              </w:rPr>
              <w:instrText xml:space="preserve"> PAGEREF _Toc186275527 \h </w:instrText>
            </w:r>
            <w:r w:rsidRPr="00E646DC">
              <w:rPr>
                <w:rFonts w:ascii="Times New Roman" w:hAnsi="Times New Roman" w:cs="Times New Roman"/>
                <w:noProof/>
                <w:webHidden/>
                <w:rPrChange w:id="689" w:author="Administrator" w:date="2024-12-28T10:51:00Z">
                  <w:rPr>
                    <w:noProof/>
                    <w:webHidden/>
                  </w:rPr>
                </w:rPrChange>
              </w:rPr>
            </w:r>
          </w:ins>
          <w:r w:rsidRPr="00E646DC">
            <w:rPr>
              <w:rFonts w:ascii="Times New Roman" w:hAnsi="Times New Roman" w:cs="Times New Roman"/>
              <w:noProof/>
              <w:webHidden/>
              <w:rPrChange w:id="690" w:author="Administrator" w:date="2024-12-28T10:51:00Z">
                <w:rPr>
                  <w:noProof/>
                  <w:webHidden/>
                </w:rPr>
              </w:rPrChange>
            </w:rPr>
            <w:fldChar w:fldCharType="separate"/>
          </w:r>
          <w:ins w:id="691" w:author="Administrator" w:date="2024-12-28T10:51:00Z">
            <w:r w:rsidRPr="00E646DC">
              <w:rPr>
                <w:rFonts w:ascii="Times New Roman" w:hAnsi="Times New Roman" w:cs="Times New Roman"/>
                <w:noProof/>
                <w:webHidden/>
                <w:rPrChange w:id="692" w:author="Administrator" w:date="2024-12-28T10:51:00Z">
                  <w:rPr>
                    <w:noProof/>
                    <w:webHidden/>
                  </w:rPr>
                </w:rPrChange>
              </w:rPr>
              <w:t>20</w:t>
            </w:r>
            <w:r w:rsidRPr="00E646DC">
              <w:rPr>
                <w:rFonts w:ascii="Times New Roman" w:hAnsi="Times New Roman" w:cs="Times New Roman"/>
                <w:noProof/>
                <w:webHidden/>
                <w:rPrChange w:id="693" w:author="Administrator" w:date="2024-12-28T10:51:00Z">
                  <w:rPr>
                    <w:noProof/>
                    <w:webHidden/>
                  </w:rPr>
                </w:rPrChange>
              </w:rPr>
              <w:fldChar w:fldCharType="end"/>
            </w:r>
            <w:r w:rsidRPr="00E646DC">
              <w:rPr>
                <w:rStyle w:val="Hyperlink"/>
                <w:rFonts w:ascii="Times New Roman" w:hAnsi="Times New Roman" w:cs="Times New Roman"/>
                <w:noProof/>
                <w:rPrChange w:id="694" w:author="Administrator" w:date="2024-12-28T10:51:00Z">
                  <w:rPr>
                    <w:rStyle w:val="Hyperlink"/>
                    <w:noProof/>
                  </w:rPr>
                </w:rPrChange>
              </w:rPr>
              <w:fldChar w:fldCharType="end"/>
            </w:r>
          </w:ins>
        </w:p>
        <w:p w14:paraId="097BDE0E" w14:textId="47727501" w:rsidR="00E646DC" w:rsidRPr="00E646DC" w:rsidRDefault="00E646DC">
          <w:pPr>
            <w:pStyle w:val="TOC2"/>
            <w:tabs>
              <w:tab w:val="right" w:leader="dot" w:pos="9064"/>
            </w:tabs>
            <w:rPr>
              <w:ins w:id="695" w:author="Administrator" w:date="2024-12-28T10:51:00Z"/>
              <w:rFonts w:ascii="Times New Roman" w:eastAsiaTheme="minorEastAsia" w:hAnsi="Times New Roman" w:cs="Times New Roman"/>
              <w:noProof/>
              <w:lang w:val="en-US"/>
              <w:rPrChange w:id="696" w:author="Administrator" w:date="2024-12-28T10:51:00Z">
                <w:rPr>
                  <w:ins w:id="697" w:author="Administrator" w:date="2024-12-28T10:51:00Z"/>
                  <w:rFonts w:asciiTheme="minorHAnsi" w:eastAsiaTheme="minorEastAsia" w:hAnsiTheme="minorHAnsi" w:cstheme="minorBidi"/>
                  <w:noProof/>
                  <w:lang w:val="en-US"/>
                </w:rPr>
              </w:rPrChange>
            </w:rPr>
          </w:pPr>
          <w:ins w:id="698" w:author="Administrator" w:date="2024-12-28T10:51:00Z">
            <w:r w:rsidRPr="00E646DC">
              <w:rPr>
                <w:rStyle w:val="Hyperlink"/>
                <w:rFonts w:ascii="Times New Roman" w:hAnsi="Times New Roman" w:cs="Times New Roman"/>
                <w:noProof/>
                <w:rPrChange w:id="699" w:author="Administrator" w:date="2024-12-28T10:51:00Z">
                  <w:rPr>
                    <w:rStyle w:val="Hyperlink"/>
                    <w:noProof/>
                  </w:rPr>
                </w:rPrChange>
              </w:rPr>
              <w:fldChar w:fldCharType="begin"/>
            </w:r>
            <w:r w:rsidRPr="00E646DC">
              <w:rPr>
                <w:rStyle w:val="Hyperlink"/>
                <w:rFonts w:ascii="Times New Roman" w:hAnsi="Times New Roman" w:cs="Times New Roman"/>
                <w:noProof/>
                <w:rPrChange w:id="700" w:author="Administrator" w:date="2024-12-28T10:51:00Z">
                  <w:rPr>
                    <w:rStyle w:val="Hyperlink"/>
                    <w:noProof/>
                  </w:rPr>
                </w:rPrChange>
              </w:rPr>
              <w:instrText xml:space="preserve"> </w:instrText>
            </w:r>
            <w:r w:rsidRPr="00E646DC">
              <w:rPr>
                <w:rFonts w:ascii="Times New Roman" w:hAnsi="Times New Roman" w:cs="Times New Roman"/>
                <w:noProof/>
                <w:rPrChange w:id="701" w:author="Administrator" w:date="2024-12-28T10:51:00Z">
                  <w:rPr>
                    <w:noProof/>
                  </w:rPr>
                </w:rPrChange>
              </w:rPr>
              <w:instrText>HYPERLINK \l "_Toc186275528"</w:instrText>
            </w:r>
            <w:r w:rsidRPr="00E646DC">
              <w:rPr>
                <w:rStyle w:val="Hyperlink"/>
                <w:rFonts w:ascii="Times New Roman" w:hAnsi="Times New Roman" w:cs="Times New Roman"/>
                <w:noProof/>
                <w:rPrChange w:id="702"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703" w:author="Administrator" w:date="2024-12-28T10:51:00Z">
                  <w:rPr>
                    <w:rStyle w:val="Hyperlink"/>
                    <w:noProof/>
                  </w:rPr>
                </w:rPrChange>
              </w:rPr>
            </w:r>
            <w:r w:rsidRPr="00E646DC">
              <w:rPr>
                <w:rStyle w:val="Hyperlink"/>
                <w:rFonts w:ascii="Times New Roman" w:hAnsi="Times New Roman" w:cs="Times New Roman"/>
                <w:noProof/>
                <w:rPrChange w:id="704"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705" w:author="Administrator" w:date="2024-12-28T10:51:00Z">
                  <w:rPr>
                    <w:rStyle w:val="Hyperlink"/>
                    <w:noProof/>
                    <w:lang w:val="en-US"/>
                  </w:rPr>
                </w:rPrChange>
              </w:rPr>
              <w:t>3.2</w:t>
            </w:r>
            <w:r w:rsidRPr="00E646DC">
              <w:rPr>
                <w:rStyle w:val="Hyperlink"/>
                <w:rFonts w:ascii="Times New Roman" w:hAnsi="Times New Roman" w:cs="Times New Roman"/>
                <w:noProof/>
                <w:rPrChange w:id="706"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707" w:author="Administrator" w:date="2024-12-28T10:51:00Z">
                  <w:rPr>
                    <w:rStyle w:val="Hyperlink"/>
                    <w:noProof/>
                    <w:lang w:val="en-US"/>
                  </w:rPr>
                </w:rPrChange>
              </w:rPr>
              <w:t>Sơ đồ Usecase</w:t>
            </w:r>
            <w:r w:rsidRPr="00E646DC">
              <w:rPr>
                <w:rFonts w:ascii="Times New Roman" w:hAnsi="Times New Roman" w:cs="Times New Roman"/>
                <w:noProof/>
                <w:webHidden/>
                <w:rPrChange w:id="708" w:author="Administrator" w:date="2024-12-28T10:51:00Z">
                  <w:rPr>
                    <w:noProof/>
                    <w:webHidden/>
                  </w:rPr>
                </w:rPrChange>
              </w:rPr>
              <w:tab/>
            </w:r>
            <w:r w:rsidRPr="00E646DC">
              <w:rPr>
                <w:rFonts w:ascii="Times New Roman" w:hAnsi="Times New Roman" w:cs="Times New Roman"/>
                <w:noProof/>
                <w:webHidden/>
                <w:rPrChange w:id="709" w:author="Administrator" w:date="2024-12-28T10:51:00Z">
                  <w:rPr>
                    <w:noProof/>
                    <w:webHidden/>
                  </w:rPr>
                </w:rPrChange>
              </w:rPr>
              <w:fldChar w:fldCharType="begin"/>
            </w:r>
            <w:r w:rsidRPr="00E646DC">
              <w:rPr>
                <w:rFonts w:ascii="Times New Roman" w:hAnsi="Times New Roman" w:cs="Times New Roman"/>
                <w:noProof/>
                <w:webHidden/>
                <w:rPrChange w:id="710" w:author="Administrator" w:date="2024-12-28T10:51:00Z">
                  <w:rPr>
                    <w:noProof/>
                    <w:webHidden/>
                  </w:rPr>
                </w:rPrChange>
              </w:rPr>
              <w:instrText xml:space="preserve"> PAGEREF _Toc186275528 \h </w:instrText>
            </w:r>
            <w:r w:rsidRPr="00E646DC">
              <w:rPr>
                <w:rFonts w:ascii="Times New Roman" w:hAnsi="Times New Roman" w:cs="Times New Roman"/>
                <w:noProof/>
                <w:webHidden/>
                <w:rPrChange w:id="711" w:author="Administrator" w:date="2024-12-28T10:51:00Z">
                  <w:rPr>
                    <w:noProof/>
                    <w:webHidden/>
                  </w:rPr>
                </w:rPrChange>
              </w:rPr>
            </w:r>
          </w:ins>
          <w:r w:rsidRPr="00E646DC">
            <w:rPr>
              <w:rFonts w:ascii="Times New Roman" w:hAnsi="Times New Roman" w:cs="Times New Roman"/>
              <w:noProof/>
              <w:webHidden/>
              <w:rPrChange w:id="712" w:author="Administrator" w:date="2024-12-28T10:51:00Z">
                <w:rPr>
                  <w:noProof/>
                  <w:webHidden/>
                </w:rPr>
              </w:rPrChange>
            </w:rPr>
            <w:fldChar w:fldCharType="separate"/>
          </w:r>
          <w:ins w:id="713" w:author="Administrator" w:date="2024-12-28T10:51:00Z">
            <w:r w:rsidRPr="00E646DC">
              <w:rPr>
                <w:rFonts w:ascii="Times New Roman" w:hAnsi="Times New Roman" w:cs="Times New Roman"/>
                <w:noProof/>
                <w:webHidden/>
                <w:rPrChange w:id="714" w:author="Administrator" w:date="2024-12-28T10:51:00Z">
                  <w:rPr>
                    <w:noProof/>
                    <w:webHidden/>
                  </w:rPr>
                </w:rPrChange>
              </w:rPr>
              <w:t>21</w:t>
            </w:r>
            <w:r w:rsidRPr="00E646DC">
              <w:rPr>
                <w:rFonts w:ascii="Times New Roman" w:hAnsi="Times New Roman" w:cs="Times New Roman"/>
                <w:noProof/>
                <w:webHidden/>
                <w:rPrChange w:id="715" w:author="Administrator" w:date="2024-12-28T10:51:00Z">
                  <w:rPr>
                    <w:noProof/>
                    <w:webHidden/>
                  </w:rPr>
                </w:rPrChange>
              </w:rPr>
              <w:fldChar w:fldCharType="end"/>
            </w:r>
            <w:r w:rsidRPr="00E646DC">
              <w:rPr>
                <w:rStyle w:val="Hyperlink"/>
                <w:rFonts w:ascii="Times New Roman" w:hAnsi="Times New Roman" w:cs="Times New Roman"/>
                <w:noProof/>
                <w:rPrChange w:id="716" w:author="Administrator" w:date="2024-12-28T10:51:00Z">
                  <w:rPr>
                    <w:rStyle w:val="Hyperlink"/>
                    <w:noProof/>
                  </w:rPr>
                </w:rPrChange>
              </w:rPr>
              <w:fldChar w:fldCharType="end"/>
            </w:r>
          </w:ins>
        </w:p>
        <w:p w14:paraId="70026931" w14:textId="46AF413C" w:rsidR="00E646DC" w:rsidRPr="00E646DC" w:rsidRDefault="00E646DC">
          <w:pPr>
            <w:pStyle w:val="TOC3"/>
            <w:tabs>
              <w:tab w:val="right" w:leader="dot" w:pos="9064"/>
            </w:tabs>
            <w:rPr>
              <w:ins w:id="717" w:author="Administrator" w:date="2024-12-28T10:51:00Z"/>
              <w:rFonts w:ascii="Times New Roman" w:eastAsiaTheme="minorEastAsia" w:hAnsi="Times New Roman" w:cs="Times New Roman"/>
              <w:noProof/>
              <w:lang w:val="en-US"/>
              <w:rPrChange w:id="718" w:author="Administrator" w:date="2024-12-28T10:51:00Z">
                <w:rPr>
                  <w:ins w:id="719" w:author="Administrator" w:date="2024-12-28T10:51:00Z"/>
                  <w:rFonts w:asciiTheme="minorHAnsi" w:eastAsiaTheme="minorEastAsia" w:hAnsiTheme="minorHAnsi" w:cstheme="minorBidi"/>
                  <w:noProof/>
                  <w:lang w:val="en-US"/>
                </w:rPr>
              </w:rPrChange>
            </w:rPr>
          </w:pPr>
          <w:ins w:id="720" w:author="Administrator" w:date="2024-12-28T10:51:00Z">
            <w:r w:rsidRPr="00E646DC">
              <w:rPr>
                <w:rStyle w:val="Hyperlink"/>
                <w:rFonts w:ascii="Times New Roman" w:hAnsi="Times New Roman" w:cs="Times New Roman"/>
                <w:noProof/>
                <w:rPrChange w:id="721" w:author="Administrator" w:date="2024-12-28T10:51:00Z">
                  <w:rPr>
                    <w:rStyle w:val="Hyperlink"/>
                    <w:noProof/>
                  </w:rPr>
                </w:rPrChange>
              </w:rPr>
              <w:fldChar w:fldCharType="begin"/>
            </w:r>
            <w:r w:rsidRPr="00E646DC">
              <w:rPr>
                <w:rStyle w:val="Hyperlink"/>
                <w:rFonts w:ascii="Times New Roman" w:hAnsi="Times New Roman" w:cs="Times New Roman"/>
                <w:noProof/>
                <w:rPrChange w:id="722" w:author="Administrator" w:date="2024-12-28T10:51:00Z">
                  <w:rPr>
                    <w:rStyle w:val="Hyperlink"/>
                    <w:noProof/>
                  </w:rPr>
                </w:rPrChange>
              </w:rPr>
              <w:instrText xml:space="preserve"> </w:instrText>
            </w:r>
            <w:r w:rsidRPr="00E646DC">
              <w:rPr>
                <w:rFonts w:ascii="Times New Roman" w:hAnsi="Times New Roman" w:cs="Times New Roman"/>
                <w:noProof/>
                <w:rPrChange w:id="723" w:author="Administrator" w:date="2024-12-28T10:51:00Z">
                  <w:rPr>
                    <w:noProof/>
                  </w:rPr>
                </w:rPrChange>
              </w:rPr>
              <w:instrText>HYPERLINK \l "_Toc186275529"</w:instrText>
            </w:r>
            <w:r w:rsidRPr="00E646DC">
              <w:rPr>
                <w:rStyle w:val="Hyperlink"/>
                <w:rFonts w:ascii="Times New Roman" w:hAnsi="Times New Roman" w:cs="Times New Roman"/>
                <w:noProof/>
                <w:rPrChange w:id="72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725" w:author="Administrator" w:date="2024-12-28T10:51:00Z">
                  <w:rPr>
                    <w:rStyle w:val="Hyperlink"/>
                    <w:noProof/>
                  </w:rPr>
                </w:rPrChange>
              </w:rPr>
            </w:r>
            <w:r w:rsidRPr="00E646DC">
              <w:rPr>
                <w:rStyle w:val="Hyperlink"/>
                <w:rFonts w:ascii="Times New Roman" w:hAnsi="Times New Roman" w:cs="Times New Roman"/>
                <w:noProof/>
                <w:rPrChange w:id="726" w:author="Administrator" w:date="2024-12-28T10:51:00Z">
                  <w:rPr>
                    <w:rStyle w:val="Hyperlink"/>
                    <w:noProof/>
                  </w:rPr>
                </w:rPrChange>
              </w:rPr>
              <w:fldChar w:fldCharType="separate"/>
            </w:r>
            <w:r w:rsidRPr="00E646DC">
              <w:rPr>
                <w:rStyle w:val="Hyperlink"/>
                <w:rFonts w:ascii="Times New Roman" w:hAnsi="Times New Roman" w:cs="Times New Roman"/>
                <w:noProof/>
                <w:lang w:val="en-AU"/>
                <w:rPrChange w:id="727" w:author="Administrator" w:date="2024-12-28T10:51:00Z">
                  <w:rPr>
                    <w:rStyle w:val="Hyperlink"/>
                    <w:noProof/>
                    <w:lang w:val="en-AU"/>
                  </w:rPr>
                </w:rPrChange>
              </w:rPr>
              <w:t xml:space="preserve">3.2.1 </w:t>
            </w:r>
            <w:r w:rsidRPr="00E646DC">
              <w:rPr>
                <w:rStyle w:val="Hyperlink"/>
                <w:rFonts w:ascii="Times New Roman" w:hAnsi="Times New Roman" w:cs="Times New Roman"/>
                <w:noProof/>
                <w:lang w:val="en-US"/>
                <w:rPrChange w:id="728" w:author="Administrator" w:date="2024-12-28T10:51:00Z">
                  <w:rPr>
                    <w:rStyle w:val="Hyperlink"/>
                    <w:noProof/>
                    <w:lang w:val="en-US"/>
                  </w:rPr>
                </w:rPrChange>
              </w:rPr>
              <w:t>Usecase Tổng quát</w:t>
            </w:r>
            <w:r w:rsidRPr="00E646DC">
              <w:rPr>
                <w:rFonts w:ascii="Times New Roman" w:hAnsi="Times New Roman" w:cs="Times New Roman"/>
                <w:noProof/>
                <w:webHidden/>
                <w:rPrChange w:id="729" w:author="Administrator" w:date="2024-12-28T10:51:00Z">
                  <w:rPr>
                    <w:noProof/>
                    <w:webHidden/>
                  </w:rPr>
                </w:rPrChange>
              </w:rPr>
              <w:tab/>
            </w:r>
            <w:r w:rsidRPr="00E646DC">
              <w:rPr>
                <w:rFonts w:ascii="Times New Roman" w:hAnsi="Times New Roman" w:cs="Times New Roman"/>
                <w:noProof/>
                <w:webHidden/>
                <w:rPrChange w:id="730" w:author="Administrator" w:date="2024-12-28T10:51:00Z">
                  <w:rPr>
                    <w:noProof/>
                    <w:webHidden/>
                  </w:rPr>
                </w:rPrChange>
              </w:rPr>
              <w:fldChar w:fldCharType="begin"/>
            </w:r>
            <w:r w:rsidRPr="00E646DC">
              <w:rPr>
                <w:rFonts w:ascii="Times New Roman" w:hAnsi="Times New Roman" w:cs="Times New Roman"/>
                <w:noProof/>
                <w:webHidden/>
                <w:rPrChange w:id="731" w:author="Administrator" w:date="2024-12-28T10:51:00Z">
                  <w:rPr>
                    <w:noProof/>
                    <w:webHidden/>
                  </w:rPr>
                </w:rPrChange>
              </w:rPr>
              <w:instrText xml:space="preserve"> PAGEREF _Toc186275529 \h </w:instrText>
            </w:r>
            <w:r w:rsidRPr="00E646DC">
              <w:rPr>
                <w:rFonts w:ascii="Times New Roman" w:hAnsi="Times New Roman" w:cs="Times New Roman"/>
                <w:noProof/>
                <w:webHidden/>
                <w:rPrChange w:id="732" w:author="Administrator" w:date="2024-12-28T10:51:00Z">
                  <w:rPr>
                    <w:noProof/>
                    <w:webHidden/>
                  </w:rPr>
                </w:rPrChange>
              </w:rPr>
            </w:r>
          </w:ins>
          <w:r w:rsidRPr="00E646DC">
            <w:rPr>
              <w:rFonts w:ascii="Times New Roman" w:hAnsi="Times New Roman" w:cs="Times New Roman"/>
              <w:noProof/>
              <w:webHidden/>
              <w:rPrChange w:id="733" w:author="Administrator" w:date="2024-12-28T10:51:00Z">
                <w:rPr>
                  <w:noProof/>
                  <w:webHidden/>
                </w:rPr>
              </w:rPrChange>
            </w:rPr>
            <w:fldChar w:fldCharType="separate"/>
          </w:r>
          <w:ins w:id="734" w:author="Administrator" w:date="2024-12-28T10:51:00Z">
            <w:r w:rsidRPr="00E646DC">
              <w:rPr>
                <w:rFonts w:ascii="Times New Roman" w:hAnsi="Times New Roman" w:cs="Times New Roman"/>
                <w:noProof/>
                <w:webHidden/>
                <w:rPrChange w:id="735" w:author="Administrator" w:date="2024-12-28T10:51:00Z">
                  <w:rPr>
                    <w:noProof/>
                    <w:webHidden/>
                  </w:rPr>
                </w:rPrChange>
              </w:rPr>
              <w:t>21</w:t>
            </w:r>
            <w:r w:rsidRPr="00E646DC">
              <w:rPr>
                <w:rFonts w:ascii="Times New Roman" w:hAnsi="Times New Roman" w:cs="Times New Roman"/>
                <w:noProof/>
                <w:webHidden/>
                <w:rPrChange w:id="736" w:author="Administrator" w:date="2024-12-28T10:51:00Z">
                  <w:rPr>
                    <w:noProof/>
                    <w:webHidden/>
                  </w:rPr>
                </w:rPrChange>
              </w:rPr>
              <w:fldChar w:fldCharType="end"/>
            </w:r>
            <w:r w:rsidRPr="00E646DC">
              <w:rPr>
                <w:rStyle w:val="Hyperlink"/>
                <w:rFonts w:ascii="Times New Roman" w:hAnsi="Times New Roman" w:cs="Times New Roman"/>
                <w:noProof/>
                <w:rPrChange w:id="737" w:author="Administrator" w:date="2024-12-28T10:51:00Z">
                  <w:rPr>
                    <w:rStyle w:val="Hyperlink"/>
                    <w:noProof/>
                  </w:rPr>
                </w:rPrChange>
              </w:rPr>
              <w:fldChar w:fldCharType="end"/>
            </w:r>
          </w:ins>
        </w:p>
        <w:p w14:paraId="278A8027" w14:textId="5273CB43" w:rsidR="00E646DC" w:rsidRPr="00E646DC" w:rsidRDefault="00E646DC">
          <w:pPr>
            <w:pStyle w:val="TOC3"/>
            <w:tabs>
              <w:tab w:val="right" w:leader="dot" w:pos="9064"/>
            </w:tabs>
            <w:rPr>
              <w:ins w:id="738" w:author="Administrator" w:date="2024-12-28T10:51:00Z"/>
              <w:rFonts w:ascii="Times New Roman" w:eastAsiaTheme="minorEastAsia" w:hAnsi="Times New Roman" w:cs="Times New Roman"/>
              <w:noProof/>
              <w:lang w:val="en-US"/>
              <w:rPrChange w:id="739" w:author="Administrator" w:date="2024-12-28T10:51:00Z">
                <w:rPr>
                  <w:ins w:id="740" w:author="Administrator" w:date="2024-12-28T10:51:00Z"/>
                  <w:rFonts w:asciiTheme="minorHAnsi" w:eastAsiaTheme="minorEastAsia" w:hAnsiTheme="minorHAnsi" w:cstheme="minorBidi"/>
                  <w:noProof/>
                  <w:lang w:val="en-US"/>
                </w:rPr>
              </w:rPrChange>
            </w:rPr>
          </w:pPr>
          <w:ins w:id="741" w:author="Administrator" w:date="2024-12-28T10:51:00Z">
            <w:r w:rsidRPr="00E646DC">
              <w:rPr>
                <w:rStyle w:val="Hyperlink"/>
                <w:rFonts w:ascii="Times New Roman" w:hAnsi="Times New Roman" w:cs="Times New Roman"/>
                <w:noProof/>
                <w:rPrChange w:id="742" w:author="Administrator" w:date="2024-12-28T10:51:00Z">
                  <w:rPr>
                    <w:rStyle w:val="Hyperlink"/>
                    <w:noProof/>
                  </w:rPr>
                </w:rPrChange>
              </w:rPr>
              <w:fldChar w:fldCharType="begin"/>
            </w:r>
            <w:r w:rsidRPr="00E646DC">
              <w:rPr>
                <w:rStyle w:val="Hyperlink"/>
                <w:rFonts w:ascii="Times New Roman" w:hAnsi="Times New Roman" w:cs="Times New Roman"/>
                <w:noProof/>
                <w:rPrChange w:id="743" w:author="Administrator" w:date="2024-12-28T10:51:00Z">
                  <w:rPr>
                    <w:rStyle w:val="Hyperlink"/>
                    <w:noProof/>
                  </w:rPr>
                </w:rPrChange>
              </w:rPr>
              <w:instrText xml:space="preserve"> </w:instrText>
            </w:r>
            <w:r w:rsidRPr="00E646DC">
              <w:rPr>
                <w:rFonts w:ascii="Times New Roman" w:hAnsi="Times New Roman" w:cs="Times New Roman"/>
                <w:noProof/>
                <w:rPrChange w:id="744" w:author="Administrator" w:date="2024-12-28T10:51:00Z">
                  <w:rPr>
                    <w:noProof/>
                  </w:rPr>
                </w:rPrChange>
              </w:rPr>
              <w:instrText>HYPERLINK \l "_Toc186275530"</w:instrText>
            </w:r>
            <w:r w:rsidRPr="00E646DC">
              <w:rPr>
                <w:rStyle w:val="Hyperlink"/>
                <w:rFonts w:ascii="Times New Roman" w:hAnsi="Times New Roman" w:cs="Times New Roman"/>
                <w:noProof/>
                <w:rPrChange w:id="745"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746" w:author="Administrator" w:date="2024-12-28T10:51:00Z">
                  <w:rPr>
                    <w:rStyle w:val="Hyperlink"/>
                    <w:noProof/>
                  </w:rPr>
                </w:rPrChange>
              </w:rPr>
            </w:r>
            <w:r w:rsidRPr="00E646DC">
              <w:rPr>
                <w:rStyle w:val="Hyperlink"/>
                <w:rFonts w:ascii="Times New Roman" w:hAnsi="Times New Roman" w:cs="Times New Roman"/>
                <w:noProof/>
                <w:rPrChange w:id="747" w:author="Administrator" w:date="2024-12-28T10:51:00Z">
                  <w:rPr>
                    <w:rStyle w:val="Hyperlink"/>
                    <w:noProof/>
                  </w:rPr>
                </w:rPrChange>
              </w:rPr>
              <w:fldChar w:fldCharType="separate"/>
            </w:r>
            <w:r w:rsidRPr="00E646DC">
              <w:rPr>
                <w:rStyle w:val="Hyperlink"/>
                <w:rFonts w:ascii="Times New Roman" w:hAnsi="Times New Roman" w:cs="Times New Roman"/>
                <w:noProof/>
                <w:lang w:val="en-AU"/>
                <w:rPrChange w:id="748" w:author="Administrator" w:date="2024-12-28T10:51:00Z">
                  <w:rPr>
                    <w:rStyle w:val="Hyperlink"/>
                    <w:noProof/>
                    <w:lang w:val="en-AU"/>
                  </w:rPr>
                </w:rPrChange>
              </w:rPr>
              <w:t xml:space="preserve">3.2.2 </w:t>
            </w:r>
            <w:r w:rsidRPr="00E646DC">
              <w:rPr>
                <w:rStyle w:val="Hyperlink"/>
                <w:rFonts w:ascii="Times New Roman" w:hAnsi="Times New Roman" w:cs="Times New Roman"/>
                <w:noProof/>
                <w:lang w:val="en-US"/>
                <w:rPrChange w:id="749" w:author="Administrator" w:date="2024-12-28T10:51:00Z">
                  <w:rPr>
                    <w:rStyle w:val="Hyperlink"/>
                    <w:noProof/>
                    <w:lang w:val="en-US"/>
                  </w:rPr>
                </w:rPrChange>
              </w:rPr>
              <w:t>Usecase Đăng nhập</w:t>
            </w:r>
            <w:r w:rsidRPr="00E646DC">
              <w:rPr>
                <w:rFonts w:ascii="Times New Roman" w:hAnsi="Times New Roman" w:cs="Times New Roman"/>
                <w:noProof/>
                <w:webHidden/>
                <w:rPrChange w:id="750" w:author="Administrator" w:date="2024-12-28T10:51:00Z">
                  <w:rPr>
                    <w:noProof/>
                    <w:webHidden/>
                  </w:rPr>
                </w:rPrChange>
              </w:rPr>
              <w:tab/>
            </w:r>
            <w:r w:rsidRPr="00E646DC">
              <w:rPr>
                <w:rFonts w:ascii="Times New Roman" w:hAnsi="Times New Roman" w:cs="Times New Roman"/>
                <w:noProof/>
                <w:webHidden/>
                <w:rPrChange w:id="751" w:author="Administrator" w:date="2024-12-28T10:51:00Z">
                  <w:rPr>
                    <w:noProof/>
                    <w:webHidden/>
                  </w:rPr>
                </w:rPrChange>
              </w:rPr>
              <w:fldChar w:fldCharType="begin"/>
            </w:r>
            <w:r w:rsidRPr="00E646DC">
              <w:rPr>
                <w:rFonts w:ascii="Times New Roman" w:hAnsi="Times New Roman" w:cs="Times New Roman"/>
                <w:noProof/>
                <w:webHidden/>
                <w:rPrChange w:id="752" w:author="Administrator" w:date="2024-12-28T10:51:00Z">
                  <w:rPr>
                    <w:noProof/>
                    <w:webHidden/>
                  </w:rPr>
                </w:rPrChange>
              </w:rPr>
              <w:instrText xml:space="preserve"> PAGEREF _Toc186275530 \h </w:instrText>
            </w:r>
            <w:r w:rsidRPr="00E646DC">
              <w:rPr>
                <w:rFonts w:ascii="Times New Roman" w:hAnsi="Times New Roman" w:cs="Times New Roman"/>
                <w:noProof/>
                <w:webHidden/>
                <w:rPrChange w:id="753" w:author="Administrator" w:date="2024-12-28T10:51:00Z">
                  <w:rPr>
                    <w:noProof/>
                    <w:webHidden/>
                  </w:rPr>
                </w:rPrChange>
              </w:rPr>
            </w:r>
          </w:ins>
          <w:r w:rsidRPr="00E646DC">
            <w:rPr>
              <w:rFonts w:ascii="Times New Roman" w:hAnsi="Times New Roman" w:cs="Times New Roman"/>
              <w:noProof/>
              <w:webHidden/>
              <w:rPrChange w:id="754" w:author="Administrator" w:date="2024-12-28T10:51:00Z">
                <w:rPr>
                  <w:noProof/>
                  <w:webHidden/>
                </w:rPr>
              </w:rPrChange>
            </w:rPr>
            <w:fldChar w:fldCharType="separate"/>
          </w:r>
          <w:ins w:id="755" w:author="Administrator" w:date="2024-12-28T10:51:00Z">
            <w:r w:rsidRPr="00E646DC">
              <w:rPr>
                <w:rFonts w:ascii="Times New Roman" w:hAnsi="Times New Roman" w:cs="Times New Roman"/>
                <w:noProof/>
                <w:webHidden/>
                <w:rPrChange w:id="756" w:author="Administrator" w:date="2024-12-28T10:51:00Z">
                  <w:rPr>
                    <w:noProof/>
                    <w:webHidden/>
                  </w:rPr>
                </w:rPrChange>
              </w:rPr>
              <w:t>22</w:t>
            </w:r>
            <w:r w:rsidRPr="00E646DC">
              <w:rPr>
                <w:rFonts w:ascii="Times New Roman" w:hAnsi="Times New Roman" w:cs="Times New Roman"/>
                <w:noProof/>
                <w:webHidden/>
                <w:rPrChange w:id="757" w:author="Administrator" w:date="2024-12-28T10:51:00Z">
                  <w:rPr>
                    <w:noProof/>
                    <w:webHidden/>
                  </w:rPr>
                </w:rPrChange>
              </w:rPr>
              <w:fldChar w:fldCharType="end"/>
            </w:r>
            <w:r w:rsidRPr="00E646DC">
              <w:rPr>
                <w:rStyle w:val="Hyperlink"/>
                <w:rFonts w:ascii="Times New Roman" w:hAnsi="Times New Roman" w:cs="Times New Roman"/>
                <w:noProof/>
                <w:rPrChange w:id="758" w:author="Administrator" w:date="2024-12-28T10:51:00Z">
                  <w:rPr>
                    <w:rStyle w:val="Hyperlink"/>
                    <w:noProof/>
                  </w:rPr>
                </w:rPrChange>
              </w:rPr>
              <w:fldChar w:fldCharType="end"/>
            </w:r>
          </w:ins>
        </w:p>
        <w:p w14:paraId="07631BAF" w14:textId="0E475745" w:rsidR="00E646DC" w:rsidRPr="00E646DC" w:rsidRDefault="00E646DC">
          <w:pPr>
            <w:pStyle w:val="TOC3"/>
            <w:tabs>
              <w:tab w:val="right" w:leader="dot" w:pos="9064"/>
            </w:tabs>
            <w:rPr>
              <w:ins w:id="759" w:author="Administrator" w:date="2024-12-28T10:51:00Z"/>
              <w:rFonts w:ascii="Times New Roman" w:eastAsiaTheme="minorEastAsia" w:hAnsi="Times New Roman" w:cs="Times New Roman"/>
              <w:noProof/>
              <w:lang w:val="en-US"/>
              <w:rPrChange w:id="760" w:author="Administrator" w:date="2024-12-28T10:51:00Z">
                <w:rPr>
                  <w:ins w:id="761" w:author="Administrator" w:date="2024-12-28T10:51:00Z"/>
                  <w:rFonts w:asciiTheme="minorHAnsi" w:eastAsiaTheme="minorEastAsia" w:hAnsiTheme="minorHAnsi" w:cstheme="minorBidi"/>
                  <w:noProof/>
                  <w:lang w:val="en-US"/>
                </w:rPr>
              </w:rPrChange>
            </w:rPr>
          </w:pPr>
          <w:ins w:id="762" w:author="Administrator" w:date="2024-12-28T10:51:00Z">
            <w:r w:rsidRPr="00E646DC">
              <w:rPr>
                <w:rStyle w:val="Hyperlink"/>
                <w:rFonts w:ascii="Times New Roman" w:hAnsi="Times New Roman" w:cs="Times New Roman"/>
                <w:noProof/>
                <w:rPrChange w:id="763" w:author="Administrator" w:date="2024-12-28T10:51:00Z">
                  <w:rPr>
                    <w:rStyle w:val="Hyperlink"/>
                    <w:noProof/>
                  </w:rPr>
                </w:rPrChange>
              </w:rPr>
              <w:fldChar w:fldCharType="begin"/>
            </w:r>
            <w:r w:rsidRPr="00E646DC">
              <w:rPr>
                <w:rStyle w:val="Hyperlink"/>
                <w:rFonts w:ascii="Times New Roman" w:hAnsi="Times New Roman" w:cs="Times New Roman"/>
                <w:noProof/>
                <w:rPrChange w:id="764" w:author="Administrator" w:date="2024-12-28T10:51:00Z">
                  <w:rPr>
                    <w:rStyle w:val="Hyperlink"/>
                    <w:noProof/>
                  </w:rPr>
                </w:rPrChange>
              </w:rPr>
              <w:instrText xml:space="preserve"> </w:instrText>
            </w:r>
            <w:r w:rsidRPr="00E646DC">
              <w:rPr>
                <w:rFonts w:ascii="Times New Roman" w:hAnsi="Times New Roman" w:cs="Times New Roman"/>
                <w:noProof/>
                <w:rPrChange w:id="765" w:author="Administrator" w:date="2024-12-28T10:51:00Z">
                  <w:rPr>
                    <w:noProof/>
                  </w:rPr>
                </w:rPrChange>
              </w:rPr>
              <w:instrText>HYPERLINK \l "_Toc186275531"</w:instrText>
            </w:r>
            <w:r w:rsidRPr="00E646DC">
              <w:rPr>
                <w:rStyle w:val="Hyperlink"/>
                <w:rFonts w:ascii="Times New Roman" w:hAnsi="Times New Roman" w:cs="Times New Roman"/>
                <w:noProof/>
                <w:rPrChange w:id="76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767" w:author="Administrator" w:date="2024-12-28T10:51:00Z">
                  <w:rPr>
                    <w:rStyle w:val="Hyperlink"/>
                    <w:noProof/>
                  </w:rPr>
                </w:rPrChange>
              </w:rPr>
            </w:r>
            <w:r w:rsidRPr="00E646DC">
              <w:rPr>
                <w:rStyle w:val="Hyperlink"/>
                <w:rFonts w:ascii="Times New Roman" w:hAnsi="Times New Roman" w:cs="Times New Roman"/>
                <w:noProof/>
                <w:rPrChange w:id="76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769" w:author="Administrator" w:date="2024-12-28T10:51:00Z">
                  <w:rPr>
                    <w:rStyle w:val="Hyperlink"/>
                    <w:noProof/>
                    <w:lang w:val="en-US"/>
                  </w:rPr>
                </w:rPrChange>
              </w:rPr>
              <w:t>3.2.3 Usecase Quản lý thông tin cá nhân</w:t>
            </w:r>
            <w:r w:rsidRPr="00E646DC">
              <w:rPr>
                <w:rFonts w:ascii="Times New Roman" w:hAnsi="Times New Roman" w:cs="Times New Roman"/>
                <w:noProof/>
                <w:webHidden/>
                <w:rPrChange w:id="770" w:author="Administrator" w:date="2024-12-28T10:51:00Z">
                  <w:rPr>
                    <w:noProof/>
                    <w:webHidden/>
                  </w:rPr>
                </w:rPrChange>
              </w:rPr>
              <w:tab/>
            </w:r>
            <w:r w:rsidRPr="00E646DC">
              <w:rPr>
                <w:rFonts w:ascii="Times New Roman" w:hAnsi="Times New Roman" w:cs="Times New Roman"/>
                <w:noProof/>
                <w:webHidden/>
                <w:rPrChange w:id="771" w:author="Administrator" w:date="2024-12-28T10:51:00Z">
                  <w:rPr>
                    <w:noProof/>
                    <w:webHidden/>
                  </w:rPr>
                </w:rPrChange>
              </w:rPr>
              <w:fldChar w:fldCharType="begin"/>
            </w:r>
            <w:r w:rsidRPr="00E646DC">
              <w:rPr>
                <w:rFonts w:ascii="Times New Roman" w:hAnsi="Times New Roman" w:cs="Times New Roman"/>
                <w:noProof/>
                <w:webHidden/>
                <w:rPrChange w:id="772" w:author="Administrator" w:date="2024-12-28T10:51:00Z">
                  <w:rPr>
                    <w:noProof/>
                    <w:webHidden/>
                  </w:rPr>
                </w:rPrChange>
              </w:rPr>
              <w:instrText xml:space="preserve"> PAGEREF _Toc186275531 \h </w:instrText>
            </w:r>
            <w:r w:rsidRPr="00E646DC">
              <w:rPr>
                <w:rFonts w:ascii="Times New Roman" w:hAnsi="Times New Roman" w:cs="Times New Roman"/>
                <w:noProof/>
                <w:webHidden/>
                <w:rPrChange w:id="773" w:author="Administrator" w:date="2024-12-28T10:51:00Z">
                  <w:rPr>
                    <w:noProof/>
                    <w:webHidden/>
                  </w:rPr>
                </w:rPrChange>
              </w:rPr>
            </w:r>
          </w:ins>
          <w:r w:rsidRPr="00E646DC">
            <w:rPr>
              <w:rFonts w:ascii="Times New Roman" w:hAnsi="Times New Roman" w:cs="Times New Roman"/>
              <w:noProof/>
              <w:webHidden/>
              <w:rPrChange w:id="774" w:author="Administrator" w:date="2024-12-28T10:51:00Z">
                <w:rPr>
                  <w:noProof/>
                  <w:webHidden/>
                </w:rPr>
              </w:rPrChange>
            </w:rPr>
            <w:fldChar w:fldCharType="separate"/>
          </w:r>
          <w:ins w:id="775" w:author="Administrator" w:date="2024-12-28T10:51:00Z">
            <w:r w:rsidRPr="00E646DC">
              <w:rPr>
                <w:rFonts w:ascii="Times New Roman" w:hAnsi="Times New Roman" w:cs="Times New Roman"/>
                <w:noProof/>
                <w:webHidden/>
                <w:rPrChange w:id="776" w:author="Administrator" w:date="2024-12-28T10:51:00Z">
                  <w:rPr>
                    <w:noProof/>
                    <w:webHidden/>
                  </w:rPr>
                </w:rPrChange>
              </w:rPr>
              <w:t>22</w:t>
            </w:r>
            <w:r w:rsidRPr="00E646DC">
              <w:rPr>
                <w:rFonts w:ascii="Times New Roman" w:hAnsi="Times New Roman" w:cs="Times New Roman"/>
                <w:noProof/>
                <w:webHidden/>
                <w:rPrChange w:id="777" w:author="Administrator" w:date="2024-12-28T10:51:00Z">
                  <w:rPr>
                    <w:noProof/>
                    <w:webHidden/>
                  </w:rPr>
                </w:rPrChange>
              </w:rPr>
              <w:fldChar w:fldCharType="end"/>
            </w:r>
            <w:r w:rsidRPr="00E646DC">
              <w:rPr>
                <w:rStyle w:val="Hyperlink"/>
                <w:rFonts w:ascii="Times New Roman" w:hAnsi="Times New Roman" w:cs="Times New Roman"/>
                <w:noProof/>
                <w:rPrChange w:id="778" w:author="Administrator" w:date="2024-12-28T10:51:00Z">
                  <w:rPr>
                    <w:rStyle w:val="Hyperlink"/>
                    <w:noProof/>
                  </w:rPr>
                </w:rPrChange>
              </w:rPr>
              <w:fldChar w:fldCharType="end"/>
            </w:r>
          </w:ins>
        </w:p>
        <w:p w14:paraId="0029AEF1" w14:textId="4C4EDC12" w:rsidR="00E646DC" w:rsidRPr="00E646DC" w:rsidRDefault="00E646DC">
          <w:pPr>
            <w:pStyle w:val="TOC3"/>
            <w:tabs>
              <w:tab w:val="right" w:leader="dot" w:pos="9064"/>
            </w:tabs>
            <w:rPr>
              <w:ins w:id="779" w:author="Administrator" w:date="2024-12-28T10:51:00Z"/>
              <w:rFonts w:ascii="Times New Roman" w:eastAsiaTheme="minorEastAsia" w:hAnsi="Times New Roman" w:cs="Times New Roman"/>
              <w:noProof/>
              <w:lang w:val="en-US"/>
              <w:rPrChange w:id="780" w:author="Administrator" w:date="2024-12-28T10:51:00Z">
                <w:rPr>
                  <w:ins w:id="781" w:author="Administrator" w:date="2024-12-28T10:51:00Z"/>
                  <w:rFonts w:asciiTheme="minorHAnsi" w:eastAsiaTheme="minorEastAsia" w:hAnsiTheme="minorHAnsi" w:cstheme="minorBidi"/>
                  <w:noProof/>
                  <w:lang w:val="en-US"/>
                </w:rPr>
              </w:rPrChange>
            </w:rPr>
          </w:pPr>
          <w:ins w:id="782" w:author="Administrator" w:date="2024-12-28T10:51:00Z">
            <w:r w:rsidRPr="00E646DC">
              <w:rPr>
                <w:rStyle w:val="Hyperlink"/>
                <w:rFonts w:ascii="Times New Roman" w:hAnsi="Times New Roman" w:cs="Times New Roman"/>
                <w:noProof/>
                <w:rPrChange w:id="783" w:author="Administrator" w:date="2024-12-28T10:51:00Z">
                  <w:rPr>
                    <w:rStyle w:val="Hyperlink"/>
                    <w:noProof/>
                  </w:rPr>
                </w:rPrChange>
              </w:rPr>
              <w:fldChar w:fldCharType="begin"/>
            </w:r>
            <w:r w:rsidRPr="00E646DC">
              <w:rPr>
                <w:rStyle w:val="Hyperlink"/>
                <w:rFonts w:ascii="Times New Roman" w:hAnsi="Times New Roman" w:cs="Times New Roman"/>
                <w:noProof/>
                <w:rPrChange w:id="784" w:author="Administrator" w:date="2024-12-28T10:51:00Z">
                  <w:rPr>
                    <w:rStyle w:val="Hyperlink"/>
                    <w:noProof/>
                  </w:rPr>
                </w:rPrChange>
              </w:rPr>
              <w:instrText xml:space="preserve"> </w:instrText>
            </w:r>
            <w:r w:rsidRPr="00E646DC">
              <w:rPr>
                <w:rFonts w:ascii="Times New Roman" w:hAnsi="Times New Roman" w:cs="Times New Roman"/>
                <w:noProof/>
                <w:rPrChange w:id="785" w:author="Administrator" w:date="2024-12-28T10:51:00Z">
                  <w:rPr>
                    <w:noProof/>
                  </w:rPr>
                </w:rPrChange>
              </w:rPr>
              <w:instrText>HYPERLINK \l "_Toc186275532"</w:instrText>
            </w:r>
            <w:r w:rsidRPr="00E646DC">
              <w:rPr>
                <w:rStyle w:val="Hyperlink"/>
                <w:rFonts w:ascii="Times New Roman" w:hAnsi="Times New Roman" w:cs="Times New Roman"/>
                <w:noProof/>
                <w:rPrChange w:id="78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787" w:author="Administrator" w:date="2024-12-28T10:51:00Z">
                  <w:rPr>
                    <w:rStyle w:val="Hyperlink"/>
                    <w:noProof/>
                  </w:rPr>
                </w:rPrChange>
              </w:rPr>
            </w:r>
            <w:r w:rsidRPr="00E646DC">
              <w:rPr>
                <w:rStyle w:val="Hyperlink"/>
                <w:rFonts w:ascii="Times New Roman" w:hAnsi="Times New Roman" w:cs="Times New Roman"/>
                <w:noProof/>
                <w:rPrChange w:id="78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789" w:author="Administrator" w:date="2024-12-28T10:51:00Z">
                  <w:rPr>
                    <w:rStyle w:val="Hyperlink"/>
                    <w:noProof/>
                    <w:lang w:val="en-US"/>
                  </w:rPr>
                </w:rPrChange>
              </w:rPr>
              <w:t>3.2.4 Usecase Xem lịch sử chuyến đi</w:t>
            </w:r>
            <w:r w:rsidRPr="00E646DC">
              <w:rPr>
                <w:rFonts w:ascii="Times New Roman" w:hAnsi="Times New Roman" w:cs="Times New Roman"/>
                <w:noProof/>
                <w:webHidden/>
                <w:rPrChange w:id="790" w:author="Administrator" w:date="2024-12-28T10:51:00Z">
                  <w:rPr>
                    <w:noProof/>
                    <w:webHidden/>
                  </w:rPr>
                </w:rPrChange>
              </w:rPr>
              <w:tab/>
            </w:r>
            <w:r w:rsidRPr="00E646DC">
              <w:rPr>
                <w:rFonts w:ascii="Times New Roman" w:hAnsi="Times New Roman" w:cs="Times New Roman"/>
                <w:noProof/>
                <w:webHidden/>
                <w:rPrChange w:id="791" w:author="Administrator" w:date="2024-12-28T10:51:00Z">
                  <w:rPr>
                    <w:noProof/>
                    <w:webHidden/>
                  </w:rPr>
                </w:rPrChange>
              </w:rPr>
              <w:fldChar w:fldCharType="begin"/>
            </w:r>
            <w:r w:rsidRPr="00E646DC">
              <w:rPr>
                <w:rFonts w:ascii="Times New Roman" w:hAnsi="Times New Roman" w:cs="Times New Roman"/>
                <w:noProof/>
                <w:webHidden/>
                <w:rPrChange w:id="792" w:author="Administrator" w:date="2024-12-28T10:51:00Z">
                  <w:rPr>
                    <w:noProof/>
                    <w:webHidden/>
                  </w:rPr>
                </w:rPrChange>
              </w:rPr>
              <w:instrText xml:space="preserve"> PAGEREF _Toc186275532 \h </w:instrText>
            </w:r>
            <w:r w:rsidRPr="00E646DC">
              <w:rPr>
                <w:rFonts w:ascii="Times New Roman" w:hAnsi="Times New Roman" w:cs="Times New Roman"/>
                <w:noProof/>
                <w:webHidden/>
                <w:rPrChange w:id="793" w:author="Administrator" w:date="2024-12-28T10:51:00Z">
                  <w:rPr>
                    <w:noProof/>
                    <w:webHidden/>
                  </w:rPr>
                </w:rPrChange>
              </w:rPr>
            </w:r>
          </w:ins>
          <w:r w:rsidRPr="00E646DC">
            <w:rPr>
              <w:rFonts w:ascii="Times New Roman" w:hAnsi="Times New Roman" w:cs="Times New Roman"/>
              <w:noProof/>
              <w:webHidden/>
              <w:rPrChange w:id="794" w:author="Administrator" w:date="2024-12-28T10:51:00Z">
                <w:rPr>
                  <w:noProof/>
                  <w:webHidden/>
                </w:rPr>
              </w:rPrChange>
            </w:rPr>
            <w:fldChar w:fldCharType="separate"/>
          </w:r>
          <w:ins w:id="795" w:author="Administrator" w:date="2024-12-28T10:51:00Z">
            <w:r w:rsidRPr="00E646DC">
              <w:rPr>
                <w:rFonts w:ascii="Times New Roman" w:hAnsi="Times New Roman" w:cs="Times New Roman"/>
                <w:noProof/>
                <w:webHidden/>
                <w:rPrChange w:id="796" w:author="Administrator" w:date="2024-12-28T10:51:00Z">
                  <w:rPr>
                    <w:noProof/>
                    <w:webHidden/>
                  </w:rPr>
                </w:rPrChange>
              </w:rPr>
              <w:t>23</w:t>
            </w:r>
            <w:r w:rsidRPr="00E646DC">
              <w:rPr>
                <w:rFonts w:ascii="Times New Roman" w:hAnsi="Times New Roman" w:cs="Times New Roman"/>
                <w:noProof/>
                <w:webHidden/>
                <w:rPrChange w:id="797" w:author="Administrator" w:date="2024-12-28T10:51:00Z">
                  <w:rPr>
                    <w:noProof/>
                    <w:webHidden/>
                  </w:rPr>
                </w:rPrChange>
              </w:rPr>
              <w:fldChar w:fldCharType="end"/>
            </w:r>
            <w:r w:rsidRPr="00E646DC">
              <w:rPr>
                <w:rStyle w:val="Hyperlink"/>
                <w:rFonts w:ascii="Times New Roman" w:hAnsi="Times New Roman" w:cs="Times New Roman"/>
                <w:noProof/>
                <w:rPrChange w:id="798" w:author="Administrator" w:date="2024-12-28T10:51:00Z">
                  <w:rPr>
                    <w:rStyle w:val="Hyperlink"/>
                    <w:noProof/>
                  </w:rPr>
                </w:rPrChange>
              </w:rPr>
              <w:fldChar w:fldCharType="end"/>
            </w:r>
          </w:ins>
        </w:p>
        <w:p w14:paraId="5A290706" w14:textId="351E4C1F" w:rsidR="00E646DC" w:rsidRPr="00E646DC" w:rsidRDefault="00E646DC">
          <w:pPr>
            <w:pStyle w:val="TOC3"/>
            <w:tabs>
              <w:tab w:val="right" w:leader="dot" w:pos="9064"/>
            </w:tabs>
            <w:rPr>
              <w:ins w:id="799" w:author="Administrator" w:date="2024-12-28T10:51:00Z"/>
              <w:rFonts w:ascii="Times New Roman" w:eastAsiaTheme="minorEastAsia" w:hAnsi="Times New Roman" w:cs="Times New Roman"/>
              <w:noProof/>
              <w:lang w:val="en-US"/>
              <w:rPrChange w:id="800" w:author="Administrator" w:date="2024-12-28T10:51:00Z">
                <w:rPr>
                  <w:ins w:id="801" w:author="Administrator" w:date="2024-12-28T10:51:00Z"/>
                  <w:rFonts w:asciiTheme="minorHAnsi" w:eastAsiaTheme="minorEastAsia" w:hAnsiTheme="minorHAnsi" w:cstheme="minorBidi"/>
                  <w:noProof/>
                  <w:lang w:val="en-US"/>
                </w:rPr>
              </w:rPrChange>
            </w:rPr>
          </w:pPr>
          <w:ins w:id="802" w:author="Administrator" w:date="2024-12-28T10:51:00Z">
            <w:r w:rsidRPr="00E646DC">
              <w:rPr>
                <w:rStyle w:val="Hyperlink"/>
                <w:rFonts w:ascii="Times New Roman" w:hAnsi="Times New Roman" w:cs="Times New Roman"/>
                <w:noProof/>
                <w:rPrChange w:id="803" w:author="Administrator" w:date="2024-12-28T10:51:00Z">
                  <w:rPr>
                    <w:rStyle w:val="Hyperlink"/>
                    <w:noProof/>
                  </w:rPr>
                </w:rPrChange>
              </w:rPr>
              <w:fldChar w:fldCharType="begin"/>
            </w:r>
            <w:r w:rsidRPr="00E646DC">
              <w:rPr>
                <w:rStyle w:val="Hyperlink"/>
                <w:rFonts w:ascii="Times New Roman" w:hAnsi="Times New Roman" w:cs="Times New Roman"/>
                <w:noProof/>
                <w:rPrChange w:id="804" w:author="Administrator" w:date="2024-12-28T10:51:00Z">
                  <w:rPr>
                    <w:rStyle w:val="Hyperlink"/>
                    <w:noProof/>
                  </w:rPr>
                </w:rPrChange>
              </w:rPr>
              <w:instrText xml:space="preserve"> </w:instrText>
            </w:r>
            <w:r w:rsidRPr="00E646DC">
              <w:rPr>
                <w:rFonts w:ascii="Times New Roman" w:hAnsi="Times New Roman" w:cs="Times New Roman"/>
                <w:noProof/>
                <w:rPrChange w:id="805" w:author="Administrator" w:date="2024-12-28T10:51:00Z">
                  <w:rPr>
                    <w:noProof/>
                  </w:rPr>
                </w:rPrChange>
              </w:rPr>
              <w:instrText>HYPERLINK \l "_Toc186275533"</w:instrText>
            </w:r>
            <w:r w:rsidRPr="00E646DC">
              <w:rPr>
                <w:rStyle w:val="Hyperlink"/>
                <w:rFonts w:ascii="Times New Roman" w:hAnsi="Times New Roman" w:cs="Times New Roman"/>
                <w:noProof/>
                <w:rPrChange w:id="80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807" w:author="Administrator" w:date="2024-12-28T10:51:00Z">
                  <w:rPr>
                    <w:rStyle w:val="Hyperlink"/>
                    <w:noProof/>
                  </w:rPr>
                </w:rPrChange>
              </w:rPr>
            </w:r>
            <w:r w:rsidRPr="00E646DC">
              <w:rPr>
                <w:rStyle w:val="Hyperlink"/>
                <w:rFonts w:ascii="Times New Roman" w:hAnsi="Times New Roman" w:cs="Times New Roman"/>
                <w:noProof/>
                <w:rPrChange w:id="80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809" w:author="Administrator" w:date="2024-12-28T10:51:00Z">
                  <w:rPr>
                    <w:rStyle w:val="Hyperlink"/>
                    <w:noProof/>
                    <w:lang w:val="en-US"/>
                  </w:rPr>
                </w:rPrChange>
              </w:rPr>
              <w:t>3.2.5 Usecase Nạp tiền vào</w:t>
            </w:r>
            <w:r w:rsidRPr="00E646DC">
              <w:rPr>
                <w:rFonts w:ascii="Times New Roman" w:hAnsi="Times New Roman" w:cs="Times New Roman"/>
                <w:noProof/>
                <w:webHidden/>
                <w:rPrChange w:id="810" w:author="Administrator" w:date="2024-12-28T10:51:00Z">
                  <w:rPr>
                    <w:noProof/>
                    <w:webHidden/>
                  </w:rPr>
                </w:rPrChange>
              </w:rPr>
              <w:tab/>
            </w:r>
            <w:r w:rsidRPr="00E646DC">
              <w:rPr>
                <w:rFonts w:ascii="Times New Roman" w:hAnsi="Times New Roman" w:cs="Times New Roman"/>
                <w:noProof/>
                <w:webHidden/>
                <w:rPrChange w:id="811" w:author="Administrator" w:date="2024-12-28T10:51:00Z">
                  <w:rPr>
                    <w:noProof/>
                    <w:webHidden/>
                  </w:rPr>
                </w:rPrChange>
              </w:rPr>
              <w:fldChar w:fldCharType="begin"/>
            </w:r>
            <w:r w:rsidRPr="00E646DC">
              <w:rPr>
                <w:rFonts w:ascii="Times New Roman" w:hAnsi="Times New Roman" w:cs="Times New Roman"/>
                <w:noProof/>
                <w:webHidden/>
                <w:rPrChange w:id="812" w:author="Administrator" w:date="2024-12-28T10:51:00Z">
                  <w:rPr>
                    <w:noProof/>
                    <w:webHidden/>
                  </w:rPr>
                </w:rPrChange>
              </w:rPr>
              <w:instrText xml:space="preserve"> PAGEREF _Toc186275533 \h </w:instrText>
            </w:r>
            <w:r w:rsidRPr="00E646DC">
              <w:rPr>
                <w:rFonts w:ascii="Times New Roman" w:hAnsi="Times New Roman" w:cs="Times New Roman"/>
                <w:noProof/>
                <w:webHidden/>
                <w:rPrChange w:id="813" w:author="Administrator" w:date="2024-12-28T10:51:00Z">
                  <w:rPr>
                    <w:noProof/>
                    <w:webHidden/>
                  </w:rPr>
                </w:rPrChange>
              </w:rPr>
            </w:r>
          </w:ins>
          <w:r w:rsidRPr="00E646DC">
            <w:rPr>
              <w:rFonts w:ascii="Times New Roman" w:hAnsi="Times New Roman" w:cs="Times New Roman"/>
              <w:noProof/>
              <w:webHidden/>
              <w:rPrChange w:id="814" w:author="Administrator" w:date="2024-12-28T10:51:00Z">
                <w:rPr>
                  <w:noProof/>
                  <w:webHidden/>
                </w:rPr>
              </w:rPrChange>
            </w:rPr>
            <w:fldChar w:fldCharType="separate"/>
          </w:r>
          <w:ins w:id="815" w:author="Administrator" w:date="2024-12-28T10:51:00Z">
            <w:r w:rsidRPr="00E646DC">
              <w:rPr>
                <w:rFonts w:ascii="Times New Roman" w:hAnsi="Times New Roman" w:cs="Times New Roman"/>
                <w:noProof/>
                <w:webHidden/>
                <w:rPrChange w:id="816" w:author="Administrator" w:date="2024-12-28T10:51:00Z">
                  <w:rPr>
                    <w:noProof/>
                    <w:webHidden/>
                  </w:rPr>
                </w:rPrChange>
              </w:rPr>
              <w:t>23</w:t>
            </w:r>
            <w:r w:rsidRPr="00E646DC">
              <w:rPr>
                <w:rFonts w:ascii="Times New Roman" w:hAnsi="Times New Roman" w:cs="Times New Roman"/>
                <w:noProof/>
                <w:webHidden/>
                <w:rPrChange w:id="817" w:author="Administrator" w:date="2024-12-28T10:51:00Z">
                  <w:rPr>
                    <w:noProof/>
                    <w:webHidden/>
                  </w:rPr>
                </w:rPrChange>
              </w:rPr>
              <w:fldChar w:fldCharType="end"/>
            </w:r>
            <w:r w:rsidRPr="00E646DC">
              <w:rPr>
                <w:rStyle w:val="Hyperlink"/>
                <w:rFonts w:ascii="Times New Roman" w:hAnsi="Times New Roman" w:cs="Times New Roman"/>
                <w:noProof/>
                <w:rPrChange w:id="818" w:author="Administrator" w:date="2024-12-28T10:51:00Z">
                  <w:rPr>
                    <w:rStyle w:val="Hyperlink"/>
                    <w:noProof/>
                  </w:rPr>
                </w:rPrChange>
              </w:rPr>
              <w:fldChar w:fldCharType="end"/>
            </w:r>
          </w:ins>
        </w:p>
        <w:p w14:paraId="72FF6937" w14:textId="45ADC843" w:rsidR="00E646DC" w:rsidRPr="00E646DC" w:rsidRDefault="00E646DC">
          <w:pPr>
            <w:pStyle w:val="TOC3"/>
            <w:tabs>
              <w:tab w:val="right" w:leader="dot" w:pos="9064"/>
            </w:tabs>
            <w:rPr>
              <w:ins w:id="819" w:author="Administrator" w:date="2024-12-28T10:51:00Z"/>
              <w:rFonts w:ascii="Times New Roman" w:eastAsiaTheme="minorEastAsia" w:hAnsi="Times New Roman" w:cs="Times New Roman"/>
              <w:noProof/>
              <w:lang w:val="en-US"/>
              <w:rPrChange w:id="820" w:author="Administrator" w:date="2024-12-28T10:51:00Z">
                <w:rPr>
                  <w:ins w:id="821" w:author="Administrator" w:date="2024-12-28T10:51:00Z"/>
                  <w:rFonts w:asciiTheme="minorHAnsi" w:eastAsiaTheme="minorEastAsia" w:hAnsiTheme="minorHAnsi" w:cstheme="minorBidi"/>
                  <w:noProof/>
                  <w:lang w:val="en-US"/>
                </w:rPr>
              </w:rPrChange>
            </w:rPr>
          </w:pPr>
          <w:ins w:id="822" w:author="Administrator" w:date="2024-12-28T10:51:00Z">
            <w:r w:rsidRPr="00E646DC">
              <w:rPr>
                <w:rStyle w:val="Hyperlink"/>
                <w:rFonts w:ascii="Times New Roman" w:hAnsi="Times New Roman" w:cs="Times New Roman"/>
                <w:noProof/>
                <w:rPrChange w:id="823" w:author="Administrator" w:date="2024-12-28T10:51:00Z">
                  <w:rPr>
                    <w:rStyle w:val="Hyperlink"/>
                    <w:noProof/>
                  </w:rPr>
                </w:rPrChange>
              </w:rPr>
              <w:fldChar w:fldCharType="begin"/>
            </w:r>
            <w:r w:rsidRPr="00E646DC">
              <w:rPr>
                <w:rStyle w:val="Hyperlink"/>
                <w:rFonts w:ascii="Times New Roman" w:hAnsi="Times New Roman" w:cs="Times New Roman"/>
                <w:noProof/>
                <w:rPrChange w:id="824" w:author="Administrator" w:date="2024-12-28T10:51:00Z">
                  <w:rPr>
                    <w:rStyle w:val="Hyperlink"/>
                    <w:noProof/>
                  </w:rPr>
                </w:rPrChange>
              </w:rPr>
              <w:instrText xml:space="preserve"> </w:instrText>
            </w:r>
            <w:r w:rsidRPr="00E646DC">
              <w:rPr>
                <w:rFonts w:ascii="Times New Roman" w:hAnsi="Times New Roman" w:cs="Times New Roman"/>
                <w:noProof/>
                <w:rPrChange w:id="825" w:author="Administrator" w:date="2024-12-28T10:51:00Z">
                  <w:rPr>
                    <w:noProof/>
                  </w:rPr>
                </w:rPrChange>
              </w:rPr>
              <w:instrText>HYPERLINK \l "_Toc186275534"</w:instrText>
            </w:r>
            <w:r w:rsidRPr="00E646DC">
              <w:rPr>
                <w:rStyle w:val="Hyperlink"/>
                <w:rFonts w:ascii="Times New Roman" w:hAnsi="Times New Roman" w:cs="Times New Roman"/>
                <w:noProof/>
                <w:rPrChange w:id="82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827" w:author="Administrator" w:date="2024-12-28T10:51:00Z">
                  <w:rPr>
                    <w:rStyle w:val="Hyperlink"/>
                    <w:noProof/>
                  </w:rPr>
                </w:rPrChange>
              </w:rPr>
            </w:r>
            <w:r w:rsidRPr="00E646DC">
              <w:rPr>
                <w:rStyle w:val="Hyperlink"/>
                <w:rFonts w:ascii="Times New Roman" w:hAnsi="Times New Roman" w:cs="Times New Roman"/>
                <w:noProof/>
                <w:rPrChange w:id="82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829" w:author="Administrator" w:date="2024-12-28T10:51:00Z">
                  <w:rPr>
                    <w:rStyle w:val="Hyperlink"/>
                    <w:noProof/>
                    <w:lang w:val="en-US"/>
                  </w:rPr>
                </w:rPrChange>
              </w:rPr>
              <w:t>3.2.6 Usecase Đăng ký</w:t>
            </w:r>
            <w:r w:rsidRPr="00E646DC">
              <w:rPr>
                <w:rFonts w:ascii="Times New Roman" w:hAnsi="Times New Roman" w:cs="Times New Roman"/>
                <w:noProof/>
                <w:webHidden/>
                <w:rPrChange w:id="830" w:author="Administrator" w:date="2024-12-28T10:51:00Z">
                  <w:rPr>
                    <w:noProof/>
                    <w:webHidden/>
                  </w:rPr>
                </w:rPrChange>
              </w:rPr>
              <w:tab/>
            </w:r>
            <w:r w:rsidRPr="00E646DC">
              <w:rPr>
                <w:rFonts w:ascii="Times New Roman" w:hAnsi="Times New Roman" w:cs="Times New Roman"/>
                <w:noProof/>
                <w:webHidden/>
                <w:rPrChange w:id="831" w:author="Administrator" w:date="2024-12-28T10:51:00Z">
                  <w:rPr>
                    <w:noProof/>
                    <w:webHidden/>
                  </w:rPr>
                </w:rPrChange>
              </w:rPr>
              <w:fldChar w:fldCharType="begin"/>
            </w:r>
            <w:r w:rsidRPr="00E646DC">
              <w:rPr>
                <w:rFonts w:ascii="Times New Roman" w:hAnsi="Times New Roman" w:cs="Times New Roman"/>
                <w:noProof/>
                <w:webHidden/>
                <w:rPrChange w:id="832" w:author="Administrator" w:date="2024-12-28T10:51:00Z">
                  <w:rPr>
                    <w:noProof/>
                    <w:webHidden/>
                  </w:rPr>
                </w:rPrChange>
              </w:rPr>
              <w:instrText xml:space="preserve"> PAGEREF _Toc186275534 \h </w:instrText>
            </w:r>
            <w:r w:rsidRPr="00E646DC">
              <w:rPr>
                <w:rFonts w:ascii="Times New Roman" w:hAnsi="Times New Roman" w:cs="Times New Roman"/>
                <w:noProof/>
                <w:webHidden/>
                <w:rPrChange w:id="833" w:author="Administrator" w:date="2024-12-28T10:51:00Z">
                  <w:rPr>
                    <w:noProof/>
                    <w:webHidden/>
                  </w:rPr>
                </w:rPrChange>
              </w:rPr>
            </w:r>
          </w:ins>
          <w:r w:rsidRPr="00E646DC">
            <w:rPr>
              <w:rFonts w:ascii="Times New Roman" w:hAnsi="Times New Roman" w:cs="Times New Roman"/>
              <w:noProof/>
              <w:webHidden/>
              <w:rPrChange w:id="834" w:author="Administrator" w:date="2024-12-28T10:51:00Z">
                <w:rPr>
                  <w:noProof/>
                  <w:webHidden/>
                </w:rPr>
              </w:rPrChange>
            </w:rPr>
            <w:fldChar w:fldCharType="separate"/>
          </w:r>
          <w:ins w:id="835" w:author="Administrator" w:date="2024-12-28T10:51:00Z">
            <w:r w:rsidRPr="00E646DC">
              <w:rPr>
                <w:rFonts w:ascii="Times New Roman" w:hAnsi="Times New Roman" w:cs="Times New Roman"/>
                <w:noProof/>
                <w:webHidden/>
                <w:rPrChange w:id="836" w:author="Administrator" w:date="2024-12-28T10:51:00Z">
                  <w:rPr>
                    <w:noProof/>
                    <w:webHidden/>
                  </w:rPr>
                </w:rPrChange>
              </w:rPr>
              <w:t>24</w:t>
            </w:r>
            <w:r w:rsidRPr="00E646DC">
              <w:rPr>
                <w:rFonts w:ascii="Times New Roman" w:hAnsi="Times New Roman" w:cs="Times New Roman"/>
                <w:noProof/>
                <w:webHidden/>
                <w:rPrChange w:id="837" w:author="Administrator" w:date="2024-12-28T10:51:00Z">
                  <w:rPr>
                    <w:noProof/>
                    <w:webHidden/>
                  </w:rPr>
                </w:rPrChange>
              </w:rPr>
              <w:fldChar w:fldCharType="end"/>
            </w:r>
            <w:r w:rsidRPr="00E646DC">
              <w:rPr>
                <w:rStyle w:val="Hyperlink"/>
                <w:rFonts w:ascii="Times New Roman" w:hAnsi="Times New Roman" w:cs="Times New Roman"/>
                <w:noProof/>
                <w:rPrChange w:id="838" w:author="Administrator" w:date="2024-12-28T10:51:00Z">
                  <w:rPr>
                    <w:rStyle w:val="Hyperlink"/>
                    <w:noProof/>
                  </w:rPr>
                </w:rPrChange>
              </w:rPr>
              <w:fldChar w:fldCharType="end"/>
            </w:r>
          </w:ins>
        </w:p>
        <w:p w14:paraId="4B744AC1" w14:textId="303B45C0" w:rsidR="00E646DC" w:rsidRPr="00E646DC" w:rsidRDefault="00E646DC">
          <w:pPr>
            <w:pStyle w:val="TOC3"/>
            <w:tabs>
              <w:tab w:val="right" w:leader="dot" w:pos="9064"/>
            </w:tabs>
            <w:rPr>
              <w:ins w:id="839" w:author="Administrator" w:date="2024-12-28T10:51:00Z"/>
              <w:rFonts w:ascii="Times New Roman" w:eastAsiaTheme="minorEastAsia" w:hAnsi="Times New Roman" w:cs="Times New Roman"/>
              <w:noProof/>
              <w:lang w:val="en-US"/>
              <w:rPrChange w:id="840" w:author="Administrator" w:date="2024-12-28T10:51:00Z">
                <w:rPr>
                  <w:ins w:id="841" w:author="Administrator" w:date="2024-12-28T10:51:00Z"/>
                  <w:rFonts w:asciiTheme="minorHAnsi" w:eastAsiaTheme="minorEastAsia" w:hAnsiTheme="minorHAnsi" w:cstheme="minorBidi"/>
                  <w:noProof/>
                  <w:lang w:val="en-US"/>
                </w:rPr>
              </w:rPrChange>
            </w:rPr>
          </w:pPr>
          <w:ins w:id="842" w:author="Administrator" w:date="2024-12-28T10:51:00Z">
            <w:r w:rsidRPr="00E646DC">
              <w:rPr>
                <w:rStyle w:val="Hyperlink"/>
                <w:rFonts w:ascii="Times New Roman" w:hAnsi="Times New Roman" w:cs="Times New Roman"/>
                <w:noProof/>
                <w:rPrChange w:id="843" w:author="Administrator" w:date="2024-12-28T10:51:00Z">
                  <w:rPr>
                    <w:rStyle w:val="Hyperlink"/>
                    <w:noProof/>
                  </w:rPr>
                </w:rPrChange>
              </w:rPr>
              <w:fldChar w:fldCharType="begin"/>
            </w:r>
            <w:r w:rsidRPr="00E646DC">
              <w:rPr>
                <w:rStyle w:val="Hyperlink"/>
                <w:rFonts w:ascii="Times New Roman" w:hAnsi="Times New Roman" w:cs="Times New Roman"/>
                <w:noProof/>
                <w:rPrChange w:id="844" w:author="Administrator" w:date="2024-12-28T10:51:00Z">
                  <w:rPr>
                    <w:rStyle w:val="Hyperlink"/>
                    <w:noProof/>
                  </w:rPr>
                </w:rPrChange>
              </w:rPr>
              <w:instrText xml:space="preserve"> </w:instrText>
            </w:r>
            <w:r w:rsidRPr="00E646DC">
              <w:rPr>
                <w:rFonts w:ascii="Times New Roman" w:hAnsi="Times New Roman" w:cs="Times New Roman"/>
                <w:noProof/>
                <w:rPrChange w:id="845" w:author="Administrator" w:date="2024-12-28T10:51:00Z">
                  <w:rPr>
                    <w:noProof/>
                  </w:rPr>
                </w:rPrChange>
              </w:rPr>
              <w:instrText>HYPERLINK \l "_Toc186275535"</w:instrText>
            </w:r>
            <w:r w:rsidRPr="00E646DC">
              <w:rPr>
                <w:rStyle w:val="Hyperlink"/>
                <w:rFonts w:ascii="Times New Roman" w:hAnsi="Times New Roman" w:cs="Times New Roman"/>
                <w:noProof/>
                <w:rPrChange w:id="84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847" w:author="Administrator" w:date="2024-12-28T10:51:00Z">
                  <w:rPr>
                    <w:rStyle w:val="Hyperlink"/>
                    <w:noProof/>
                  </w:rPr>
                </w:rPrChange>
              </w:rPr>
            </w:r>
            <w:r w:rsidRPr="00E646DC">
              <w:rPr>
                <w:rStyle w:val="Hyperlink"/>
                <w:rFonts w:ascii="Times New Roman" w:hAnsi="Times New Roman" w:cs="Times New Roman"/>
                <w:noProof/>
                <w:rPrChange w:id="84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849" w:author="Administrator" w:date="2024-12-28T10:51:00Z">
                  <w:rPr>
                    <w:rStyle w:val="Hyperlink"/>
                    <w:noProof/>
                    <w:lang w:val="en-US"/>
                  </w:rPr>
                </w:rPrChange>
              </w:rPr>
              <w:t>3.2.7 Usecase Đặt xe</w:t>
            </w:r>
            <w:r w:rsidRPr="00E646DC">
              <w:rPr>
                <w:rFonts w:ascii="Times New Roman" w:hAnsi="Times New Roman" w:cs="Times New Roman"/>
                <w:noProof/>
                <w:webHidden/>
                <w:rPrChange w:id="850" w:author="Administrator" w:date="2024-12-28T10:51:00Z">
                  <w:rPr>
                    <w:noProof/>
                    <w:webHidden/>
                  </w:rPr>
                </w:rPrChange>
              </w:rPr>
              <w:tab/>
            </w:r>
            <w:r w:rsidRPr="00E646DC">
              <w:rPr>
                <w:rFonts w:ascii="Times New Roman" w:hAnsi="Times New Roman" w:cs="Times New Roman"/>
                <w:noProof/>
                <w:webHidden/>
                <w:rPrChange w:id="851" w:author="Administrator" w:date="2024-12-28T10:51:00Z">
                  <w:rPr>
                    <w:noProof/>
                    <w:webHidden/>
                  </w:rPr>
                </w:rPrChange>
              </w:rPr>
              <w:fldChar w:fldCharType="begin"/>
            </w:r>
            <w:r w:rsidRPr="00E646DC">
              <w:rPr>
                <w:rFonts w:ascii="Times New Roman" w:hAnsi="Times New Roman" w:cs="Times New Roman"/>
                <w:noProof/>
                <w:webHidden/>
                <w:rPrChange w:id="852" w:author="Administrator" w:date="2024-12-28T10:51:00Z">
                  <w:rPr>
                    <w:noProof/>
                    <w:webHidden/>
                  </w:rPr>
                </w:rPrChange>
              </w:rPr>
              <w:instrText xml:space="preserve"> PAGEREF _Toc186275535 \h </w:instrText>
            </w:r>
            <w:r w:rsidRPr="00E646DC">
              <w:rPr>
                <w:rFonts w:ascii="Times New Roman" w:hAnsi="Times New Roman" w:cs="Times New Roman"/>
                <w:noProof/>
                <w:webHidden/>
                <w:rPrChange w:id="853" w:author="Administrator" w:date="2024-12-28T10:51:00Z">
                  <w:rPr>
                    <w:noProof/>
                    <w:webHidden/>
                  </w:rPr>
                </w:rPrChange>
              </w:rPr>
            </w:r>
          </w:ins>
          <w:r w:rsidRPr="00E646DC">
            <w:rPr>
              <w:rFonts w:ascii="Times New Roman" w:hAnsi="Times New Roman" w:cs="Times New Roman"/>
              <w:noProof/>
              <w:webHidden/>
              <w:rPrChange w:id="854" w:author="Administrator" w:date="2024-12-28T10:51:00Z">
                <w:rPr>
                  <w:noProof/>
                  <w:webHidden/>
                </w:rPr>
              </w:rPrChange>
            </w:rPr>
            <w:fldChar w:fldCharType="separate"/>
          </w:r>
          <w:ins w:id="855" w:author="Administrator" w:date="2024-12-28T10:51:00Z">
            <w:r w:rsidRPr="00E646DC">
              <w:rPr>
                <w:rFonts w:ascii="Times New Roman" w:hAnsi="Times New Roman" w:cs="Times New Roman"/>
                <w:noProof/>
                <w:webHidden/>
                <w:rPrChange w:id="856" w:author="Administrator" w:date="2024-12-28T10:51:00Z">
                  <w:rPr>
                    <w:noProof/>
                    <w:webHidden/>
                  </w:rPr>
                </w:rPrChange>
              </w:rPr>
              <w:t>24</w:t>
            </w:r>
            <w:r w:rsidRPr="00E646DC">
              <w:rPr>
                <w:rFonts w:ascii="Times New Roman" w:hAnsi="Times New Roman" w:cs="Times New Roman"/>
                <w:noProof/>
                <w:webHidden/>
                <w:rPrChange w:id="857" w:author="Administrator" w:date="2024-12-28T10:51:00Z">
                  <w:rPr>
                    <w:noProof/>
                    <w:webHidden/>
                  </w:rPr>
                </w:rPrChange>
              </w:rPr>
              <w:fldChar w:fldCharType="end"/>
            </w:r>
            <w:r w:rsidRPr="00E646DC">
              <w:rPr>
                <w:rStyle w:val="Hyperlink"/>
                <w:rFonts w:ascii="Times New Roman" w:hAnsi="Times New Roman" w:cs="Times New Roman"/>
                <w:noProof/>
                <w:rPrChange w:id="858" w:author="Administrator" w:date="2024-12-28T10:51:00Z">
                  <w:rPr>
                    <w:rStyle w:val="Hyperlink"/>
                    <w:noProof/>
                  </w:rPr>
                </w:rPrChange>
              </w:rPr>
              <w:fldChar w:fldCharType="end"/>
            </w:r>
          </w:ins>
        </w:p>
        <w:p w14:paraId="4764BDFB" w14:textId="27E14634" w:rsidR="00E646DC" w:rsidRPr="00E646DC" w:rsidRDefault="00E646DC">
          <w:pPr>
            <w:pStyle w:val="TOC3"/>
            <w:tabs>
              <w:tab w:val="right" w:leader="dot" w:pos="9064"/>
            </w:tabs>
            <w:rPr>
              <w:ins w:id="859" w:author="Administrator" w:date="2024-12-28T10:51:00Z"/>
              <w:rFonts w:ascii="Times New Roman" w:eastAsiaTheme="minorEastAsia" w:hAnsi="Times New Roman" w:cs="Times New Roman"/>
              <w:noProof/>
              <w:lang w:val="en-US"/>
              <w:rPrChange w:id="860" w:author="Administrator" w:date="2024-12-28T10:51:00Z">
                <w:rPr>
                  <w:ins w:id="861" w:author="Administrator" w:date="2024-12-28T10:51:00Z"/>
                  <w:rFonts w:asciiTheme="minorHAnsi" w:eastAsiaTheme="minorEastAsia" w:hAnsiTheme="minorHAnsi" w:cstheme="minorBidi"/>
                  <w:noProof/>
                  <w:lang w:val="en-US"/>
                </w:rPr>
              </w:rPrChange>
            </w:rPr>
          </w:pPr>
          <w:ins w:id="862" w:author="Administrator" w:date="2024-12-28T10:51:00Z">
            <w:r w:rsidRPr="00E646DC">
              <w:rPr>
                <w:rStyle w:val="Hyperlink"/>
                <w:rFonts w:ascii="Times New Roman" w:hAnsi="Times New Roman" w:cs="Times New Roman"/>
                <w:noProof/>
                <w:rPrChange w:id="863" w:author="Administrator" w:date="2024-12-28T10:51:00Z">
                  <w:rPr>
                    <w:rStyle w:val="Hyperlink"/>
                    <w:noProof/>
                  </w:rPr>
                </w:rPrChange>
              </w:rPr>
              <w:fldChar w:fldCharType="begin"/>
            </w:r>
            <w:r w:rsidRPr="00E646DC">
              <w:rPr>
                <w:rStyle w:val="Hyperlink"/>
                <w:rFonts w:ascii="Times New Roman" w:hAnsi="Times New Roman" w:cs="Times New Roman"/>
                <w:noProof/>
                <w:rPrChange w:id="864" w:author="Administrator" w:date="2024-12-28T10:51:00Z">
                  <w:rPr>
                    <w:rStyle w:val="Hyperlink"/>
                    <w:noProof/>
                  </w:rPr>
                </w:rPrChange>
              </w:rPr>
              <w:instrText xml:space="preserve"> </w:instrText>
            </w:r>
            <w:r w:rsidRPr="00E646DC">
              <w:rPr>
                <w:rFonts w:ascii="Times New Roman" w:hAnsi="Times New Roman" w:cs="Times New Roman"/>
                <w:noProof/>
                <w:rPrChange w:id="865" w:author="Administrator" w:date="2024-12-28T10:51:00Z">
                  <w:rPr>
                    <w:noProof/>
                  </w:rPr>
                </w:rPrChange>
              </w:rPr>
              <w:instrText>HYPERLINK \l "_Toc186275536"</w:instrText>
            </w:r>
            <w:r w:rsidRPr="00E646DC">
              <w:rPr>
                <w:rStyle w:val="Hyperlink"/>
                <w:rFonts w:ascii="Times New Roman" w:hAnsi="Times New Roman" w:cs="Times New Roman"/>
                <w:noProof/>
                <w:rPrChange w:id="86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867" w:author="Administrator" w:date="2024-12-28T10:51:00Z">
                  <w:rPr>
                    <w:rStyle w:val="Hyperlink"/>
                    <w:noProof/>
                  </w:rPr>
                </w:rPrChange>
              </w:rPr>
            </w:r>
            <w:r w:rsidRPr="00E646DC">
              <w:rPr>
                <w:rStyle w:val="Hyperlink"/>
                <w:rFonts w:ascii="Times New Roman" w:hAnsi="Times New Roman" w:cs="Times New Roman"/>
                <w:noProof/>
                <w:rPrChange w:id="86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869" w:author="Administrator" w:date="2024-12-28T10:51:00Z">
                  <w:rPr>
                    <w:rStyle w:val="Hyperlink"/>
                    <w:noProof/>
                    <w:lang w:val="en-US"/>
                  </w:rPr>
                </w:rPrChange>
              </w:rPr>
              <w:t>3.2.8 Usecase Thực hiện chuyến xe</w:t>
            </w:r>
            <w:r w:rsidRPr="00E646DC">
              <w:rPr>
                <w:rFonts w:ascii="Times New Roman" w:hAnsi="Times New Roman" w:cs="Times New Roman"/>
                <w:noProof/>
                <w:webHidden/>
                <w:rPrChange w:id="870" w:author="Administrator" w:date="2024-12-28T10:51:00Z">
                  <w:rPr>
                    <w:noProof/>
                    <w:webHidden/>
                  </w:rPr>
                </w:rPrChange>
              </w:rPr>
              <w:tab/>
            </w:r>
            <w:r w:rsidRPr="00E646DC">
              <w:rPr>
                <w:rFonts w:ascii="Times New Roman" w:hAnsi="Times New Roman" w:cs="Times New Roman"/>
                <w:noProof/>
                <w:webHidden/>
                <w:rPrChange w:id="871" w:author="Administrator" w:date="2024-12-28T10:51:00Z">
                  <w:rPr>
                    <w:noProof/>
                    <w:webHidden/>
                  </w:rPr>
                </w:rPrChange>
              </w:rPr>
              <w:fldChar w:fldCharType="begin"/>
            </w:r>
            <w:r w:rsidRPr="00E646DC">
              <w:rPr>
                <w:rFonts w:ascii="Times New Roman" w:hAnsi="Times New Roman" w:cs="Times New Roman"/>
                <w:noProof/>
                <w:webHidden/>
                <w:rPrChange w:id="872" w:author="Administrator" w:date="2024-12-28T10:51:00Z">
                  <w:rPr>
                    <w:noProof/>
                    <w:webHidden/>
                  </w:rPr>
                </w:rPrChange>
              </w:rPr>
              <w:instrText xml:space="preserve"> PAGEREF _Toc186275536 \h </w:instrText>
            </w:r>
            <w:r w:rsidRPr="00E646DC">
              <w:rPr>
                <w:rFonts w:ascii="Times New Roman" w:hAnsi="Times New Roman" w:cs="Times New Roman"/>
                <w:noProof/>
                <w:webHidden/>
                <w:rPrChange w:id="873" w:author="Administrator" w:date="2024-12-28T10:51:00Z">
                  <w:rPr>
                    <w:noProof/>
                    <w:webHidden/>
                  </w:rPr>
                </w:rPrChange>
              </w:rPr>
            </w:r>
          </w:ins>
          <w:r w:rsidRPr="00E646DC">
            <w:rPr>
              <w:rFonts w:ascii="Times New Roman" w:hAnsi="Times New Roman" w:cs="Times New Roman"/>
              <w:noProof/>
              <w:webHidden/>
              <w:rPrChange w:id="874" w:author="Administrator" w:date="2024-12-28T10:51:00Z">
                <w:rPr>
                  <w:noProof/>
                  <w:webHidden/>
                </w:rPr>
              </w:rPrChange>
            </w:rPr>
            <w:fldChar w:fldCharType="separate"/>
          </w:r>
          <w:ins w:id="875" w:author="Administrator" w:date="2024-12-28T10:51:00Z">
            <w:r w:rsidRPr="00E646DC">
              <w:rPr>
                <w:rFonts w:ascii="Times New Roman" w:hAnsi="Times New Roman" w:cs="Times New Roman"/>
                <w:noProof/>
                <w:webHidden/>
                <w:rPrChange w:id="876" w:author="Administrator" w:date="2024-12-28T10:51:00Z">
                  <w:rPr>
                    <w:noProof/>
                    <w:webHidden/>
                  </w:rPr>
                </w:rPrChange>
              </w:rPr>
              <w:t>25</w:t>
            </w:r>
            <w:r w:rsidRPr="00E646DC">
              <w:rPr>
                <w:rFonts w:ascii="Times New Roman" w:hAnsi="Times New Roman" w:cs="Times New Roman"/>
                <w:noProof/>
                <w:webHidden/>
                <w:rPrChange w:id="877" w:author="Administrator" w:date="2024-12-28T10:51:00Z">
                  <w:rPr>
                    <w:noProof/>
                    <w:webHidden/>
                  </w:rPr>
                </w:rPrChange>
              </w:rPr>
              <w:fldChar w:fldCharType="end"/>
            </w:r>
            <w:r w:rsidRPr="00E646DC">
              <w:rPr>
                <w:rStyle w:val="Hyperlink"/>
                <w:rFonts w:ascii="Times New Roman" w:hAnsi="Times New Roman" w:cs="Times New Roman"/>
                <w:noProof/>
                <w:rPrChange w:id="878" w:author="Administrator" w:date="2024-12-28T10:51:00Z">
                  <w:rPr>
                    <w:rStyle w:val="Hyperlink"/>
                    <w:noProof/>
                  </w:rPr>
                </w:rPrChange>
              </w:rPr>
              <w:fldChar w:fldCharType="end"/>
            </w:r>
          </w:ins>
        </w:p>
        <w:p w14:paraId="7ED9274A" w14:textId="6187B974" w:rsidR="00E646DC" w:rsidRPr="00E646DC" w:rsidRDefault="00E646DC">
          <w:pPr>
            <w:pStyle w:val="TOC3"/>
            <w:tabs>
              <w:tab w:val="right" w:leader="dot" w:pos="9064"/>
            </w:tabs>
            <w:rPr>
              <w:ins w:id="879" w:author="Administrator" w:date="2024-12-28T10:51:00Z"/>
              <w:rFonts w:ascii="Times New Roman" w:eastAsiaTheme="minorEastAsia" w:hAnsi="Times New Roman" w:cs="Times New Roman"/>
              <w:noProof/>
              <w:lang w:val="en-US"/>
              <w:rPrChange w:id="880" w:author="Administrator" w:date="2024-12-28T10:51:00Z">
                <w:rPr>
                  <w:ins w:id="881" w:author="Administrator" w:date="2024-12-28T10:51:00Z"/>
                  <w:rFonts w:asciiTheme="minorHAnsi" w:eastAsiaTheme="minorEastAsia" w:hAnsiTheme="minorHAnsi" w:cstheme="minorBidi"/>
                  <w:noProof/>
                  <w:lang w:val="en-US"/>
                </w:rPr>
              </w:rPrChange>
            </w:rPr>
          </w:pPr>
          <w:ins w:id="882" w:author="Administrator" w:date="2024-12-28T10:51:00Z">
            <w:r w:rsidRPr="00E646DC">
              <w:rPr>
                <w:rStyle w:val="Hyperlink"/>
                <w:rFonts w:ascii="Times New Roman" w:hAnsi="Times New Roman" w:cs="Times New Roman"/>
                <w:noProof/>
                <w:rPrChange w:id="883" w:author="Administrator" w:date="2024-12-28T10:51:00Z">
                  <w:rPr>
                    <w:rStyle w:val="Hyperlink"/>
                    <w:noProof/>
                  </w:rPr>
                </w:rPrChange>
              </w:rPr>
              <w:fldChar w:fldCharType="begin"/>
            </w:r>
            <w:r w:rsidRPr="00E646DC">
              <w:rPr>
                <w:rStyle w:val="Hyperlink"/>
                <w:rFonts w:ascii="Times New Roman" w:hAnsi="Times New Roman" w:cs="Times New Roman"/>
                <w:noProof/>
                <w:rPrChange w:id="884" w:author="Administrator" w:date="2024-12-28T10:51:00Z">
                  <w:rPr>
                    <w:rStyle w:val="Hyperlink"/>
                    <w:noProof/>
                  </w:rPr>
                </w:rPrChange>
              </w:rPr>
              <w:instrText xml:space="preserve"> </w:instrText>
            </w:r>
            <w:r w:rsidRPr="00E646DC">
              <w:rPr>
                <w:rFonts w:ascii="Times New Roman" w:hAnsi="Times New Roman" w:cs="Times New Roman"/>
                <w:noProof/>
                <w:rPrChange w:id="885" w:author="Administrator" w:date="2024-12-28T10:51:00Z">
                  <w:rPr>
                    <w:noProof/>
                  </w:rPr>
                </w:rPrChange>
              </w:rPr>
              <w:instrText>HYPERLINK \l "_Toc186275537"</w:instrText>
            </w:r>
            <w:r w:rsidRPr="00E646DC">
              <w:rPr>
                <w:rStyle w:val="Hyperlink"/>
                <w:rFonts w:ascii="Times New Roman" w:hAnsi="Times New Roman" w:cs="Times New Roman"/>
                <w:noProof/>
                <w:rPrChange w:id="88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887" w:author="Administrator" w:date="2024-12-28T10:51:00Z">
                  <w:rPr>
                    <w:rStyle w:val="Hyperlink"/>
                    <w:noProof/>
                  </w:rPr>
                </w:rPrChange>
              </w:rPr>
            </w:r>
            <w:r w:rsidRPr="00E646DC">
              <w:rPr>
                <w:rStyle w:val="Hyperlink"/>
                <w:rFonts w:ascii="Times New Roman" w:hAnsi="Times New Roman" w:cs="Times New Roman"/>
                <w:noProof/>
                <w:rPrChange w:id="88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889" w:author="Administrator" w:date="2024-12-28T10:51:00Z">
                  <w:rPr>
                    <w:rStyle w:val="Hyperlink"/>
                    <w:noProof/>
                    <w:lang w:val="en-US"/>
                  </w:rPr>
                </w:rPrChange>
              </w:rPr>
              <w:t>3.2.9 Usecase Tìm kiếm chuyến xe</w:t>
            </w:r>
            <w:r w:rsidRPr="00E646DC">
              <w:rPr>
                <w:rFonts w:ascii="Times New Roman" w:hAnsi="Times New Roman" w:cs="Times New Roman"/>
                <w:noProof/>
                <w:webHidden/>
                <w:rPrChange w:id="890" w:author="Administrator" w:date="2024-12-28T10:51:00Z">
                  <w:rPr>
                    <w:noProof/>
                    <w:webHidden/>
                  </w:rPr>
                </w:rPrChange>
              </w:rPr>
              <w:tab/>
            </w:r>
            <w:r w:rsidRPr="00E646DC">
              <w:rPr>
                <w:rFonts w:ascii="Times New Roman" w:hAnsi="Times New Roman" w:cs="Times New Roman"/>
                <w:noProof/>
                <w:webHidden/>
                <w:rPrChange w:id="891" w:author="Administrator" w:date="2024-12-28T10:51:00Z">
                  <w:rPr>
                    <w:noProof/>
                    <w:webHidden/>
                  </w:rPr>
                </w:rPrChange>
              </w:rPr>
              <w:fldChar w:fldCharType="begin"/>
            </w:r>
            <w:r w:rsidRPr="00E646DC">
              <w:rPr>
                <w:rFonts w:ascii="Times New Roman" w:hAnsi="Times New Roman" w:cs="Times New Roman"/>
                <w:noProof/>
                <w:webHidden/>
                <w:rPrChange w:id="892" w:author="Administrator" w:date="2024-12-28T10:51:00Z">
                  <w:rPr>
                    <w:noProof/>
                    <w:webHidden/>
                  </w:rPr>
                </w:rPrChange>
              </w:rPr>
              <w:instrText xml:space="preserve"> PAGEREF _Toc186275537 \h </w:instrText>
            </w:r>
            <w:r w:rsidRPr="00E646DC">
              <w:rPr>
                <w:rFonts w:ascii="Times New Roman" w:hAnsi="Times New Roman" w:cs="Times New Roman"/>
                <w:noProof/>
                <w:webHidden/>
                <w:rPrChange w:id="893" w:author="Administrator" w:date="2024-12-28T10:51:00Z">
                  <w:rPr>
                    <w:noProof/>
                    <w:webHidden/>
                  </w:rPr>
                </w:rPrChange>
              </w:rPr>
            </w:r>
          </w:ins>
          <w:r w:rsidRPr="00E646DC">
            <w:rPr>
              <w:rFonts w:ascii="Times New Roman" w:hAnsi="Times New Roman" w:cs="Times New Roman"/>
              <w:noProof/>
              <w:webHidden/>
              <w:rPrChange w:id="894" w:author="Administrator" w:date="2024-12-28T10:51:00Z">
                <w:rPr>
                  <w:noProof/>
                  <w:webHidden/>
                </w:rPr>
              </w:rPrChange>
            </w:rPr>
            <w:fldChar w:fldCharType="separate"/>
          </w:r>
          <w:ins w:id="895" w:author="Administrator" w:date="2024-12-28T10:51:00Z">
            <w:r w:rsidRPr="00E646DC">
              <w:rPr>
                <w:rFonts w:ascii="Times New Roman" w:hAnsi="Times New Roman" w:cs="Times New Roman"/>
                <w:noProof/>
                <w:webHidden/>
                <w:rPrChange w:id="896" w:author="Administrator" w:date="2024-12-28T10:51:00Z">
                  <w:rPr>
                    <w:noProof/>
                    <w:webHidden/>
                  </w:rPr>
                </w:rPrChange>
              </w:rPr>
              <w:t>25</w:t>
            </w:r>
            <w:r w:rsidRPr="00E646DC">
              <w:rPr>
                <w:rFonts w:ascii="Times New Roman" w:hAnsi="Times New Roman" w:cs="Times New Roman"/>
                <w:noProof/>
                <w:webHidden/>
                <w:rPrChange w:id="897" w:author="Administrator" w:date="2024-12-28T10:51:00Z">
                  <w:rPr>
                    <w:noProof/>
                    <w:webHidden/>
                  </w:rPr>
                </w:rPrChange>
              </w:rPr>
              <w:fldChar w:fldCharType="end"/>
            </w:r>
            <w:r w:rsidRPr="00E646DC">
              <w:rPr>
                <w:rStyle w:val="Hyperlink"/>
                <w:rFonts w:ascii="Times New Roman" w:hAnsi="Times New Roman" w:cs="Times New Roman"/>
                <w:noProof/>
                <w:rPrChange w:id="898" w:author="Administrator" w:date="2024-12-28T10:51:00Z">
                  <w:rPr>
                    <w:rStyle w:val="Hyperlink"/>
                    <w:noProof/>
                  </w:rPr>
                </w:rPrChange>
              </w:rPr>
              <w:fldChar w:fldCharType="end"/>
            </w:r>
          </w:ins>
        </w:p>
        <w:p w14:paraId="6BC52B4E" w14:textId="01F6756A" w:rsidR="00E646DC" w:rsidRPr="00E646DC" w:rsidRDefault="00E646DC">
          <w:pPr>
            <w:pStyle w:val="TOC3"/>
            <w:tabs>
              <w:tab w:val="right" w:leader="dot" w:pos="9064"/>
            </w:tabs>
            <w:rPr>
              <w:ins w:id="899" w:author="Administrator" w:date="2024-12-28T10:51:00Z"/>
              <w:rFonts w:ascii="Times New Roman" w:eastAsiaTheme="minorEastAsia" w:hAnsi="Times New Roman" w:cs="Times New Roman"/>
              <w:noProof/>
              <w:lang w:val="en-US"/>
              <w:rPrChange w:id="900" w:author="Administrator" w:date="2024-12-28T10:51:00Z">
                <w:rPr>
                  <w:ins w:id="901" w:author="Administrator" w:date="2024-12-28T10:51:00Z"/>
                  <w:rFonts w:asciiTheme="minorHAnsi" w:eastAsiaTheme="minorEastAsia" w:hAnsiTheme="minorHAnsi" w:cstheme="minorBidi"/>
                  <w:noProof/>
                  <w:lang w:val="en-US"/>
                </w:rPr>
              </w:rPrChange>
            </w:rPr>
          </w:pPr>
          <w:ins w:id="902" w:author="Administrator" w:date="2024-12-28T10:51:00Z">
            <w:r w:rsidRPr="00E646DC">
              <w:rPr>
                <w:rStyle w:val="Hyperlink"/>
                <w:rFonts w:ascii="Times New Roman" w:hAnsi="Times New Roman" w:cs="Times New Roman"/>
                <w:noProof/>
                <w:rPrChange w:id="903" w:author="Administrator" w:date="2024-12-28T10:51:00Z">
                  <w:rPr>
                    <w:rStyle w:val="Hyperlink"/>
                    <w:noProof/>
                  </w:rPr>
                </w:rPrChange>
              </w:rPr>
              <w:fldChar w:fldCharType="begin"/>
            </w:r>
            <w:r w:rsidRPr="00E646DC">
              <w:rPr>
                <w:rStyle w:val="Hyperlink"/>
                <w:rFonts w:ascii="Times New Roman" w:hAnsi="Times New Roman" w:cs="Times New Roman"/>
                <w:noProof/>
                <w:rPrChange w:id="904" w:author="Administrator" w:date="2024-12-28T10:51:00Z">
                  <w:rPr>
                    <w:rStyle w:val="Hyperlink"/>
                    <w:noProof/>
                  </w:rPr>
                </w:rPrChange>
              </w:rPr>
              <w:instrText xml:space="preserve"> </w:instrText>
            </w:r>
            <w:r w:rsidRPr="00E646DC">
              <w:rPr>
                <w:rFonts w:ascii="Times New Roman" w:hAnsi="Times New Roman" w:cs="Times New Roman"/>
                <w:noProof/>
                <w:rPrChange w:id="905" w:author="Administrator" w:date="2024-12-28T10:51:00Z">
                  <w:rPr>
                    <w:noProof/>
                  </w:rPr>
                </w:rPrChange>
              </w:rPr>
              <w:instrText>HYPERLINK \l "_Toc186275538"</w:instrText>
            </w:r>
            <w:r w:rsidRPr="00E646DC">
              <w:rPr>
                <w:rStyle w:val="Hyperlink"/>
                <w:rFonts w:ascii="Times New Roman" w:hAnsi="Times New Roman" w:cs="Times New Roman"/>
                <w:noProof/>
                <w:rPrChange w:id="90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907" w:author="Administrator" w:date="2024-12-28T10:51:00Z">
                  <w:rPr>
                    <w:rStyle w:val="Hyperlink"/>
                    <w:noProof/>
                  </w:rPr>
                </w:rPrChange>
              </w:rPr>
            </w:r>
            <w:r w:rsidRPr="00E646DC">
              <w:rPr>
                <w:rStyle w:val="Hyperlink"/>
                <w:rFonts w:ascii="Times New Roman" w:hAnsi="Times New Roman" w:cs="Times New Roman"/>
                <w:noProof/>
                <w:rPrChange w:id="90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909" w:author="Administrator" w:date="2024-12-28T10:51:00Z">
                  <w:rPr>
                    <w:rStyle w:val="Hyperlink"/>
                    <w:noProof/>
                    <w:lang w:val="en-US"/>
                  </w:rPr>
                </w:rPrChange>
              </w:rPr>
              <w:t>3.2.10 Usecase Chọn chuyến xe</w:t>
            </w:r>
            <w:r w:rsidRPr="00E646DC">
              <w:rPr>
                <w:rFonts w:ascii="Times New Roman" w:hAnsi="Times New Roman" w:cs="Times New Roman"/>
                <w:noProof/>
                <w:webHidden/>
                <w:rPrChange w:id="910" w:author="Administrator" w:date="2024-12-28T10:51:00Z">
                  <w:rPr>
                    <w:noProof/>
                    <w:webHidden/>
                  </w:rPr>
                </w:rPrChange>
              </w:rPr>
              <w:tab/>
            </w:r>
            <w:r w:rsidRPr="00E646DC">
              <w:rPr>
                <w:rFonts w:ascii="Times New Roman" w:hAnsi="Times New Roman" w:cs="Times New Roman"/>
                <w:noProof/>
                <w:webHidden/>
                <w:rPrChange w:id="911" w:author="Administrator" w:date="2024-12-28T10:51:00Z">
                  <w:rPr>
                    <w:noProof/>
                    <w:webHidden/>
                  </w:rPr>
                </w:rPrChange>
              </w:rPr>
              <w:fldChar w:fldCharType="begin"/>
            </w:r>
            <w:r w:rsidRPr="00E646DC">
              <w:rPr>
                <w:rFonts w:ascii="Times New Roman" w:hAnsi="Times New Roman" w:cs="Times New Roman"/>
                <w:noProof/>
                <w:webHidden/>
                <w:rPrChange w:id="912" w:author="Administrator" w:date="2024-12-28T10:51:00Z">
                  <w:rPr>
                    <w:noProof/>
                    <w:webHidden/>
                  </w:rPr>
                </w:rPrChange>
              </w:rPr>
              <w:instrText xml:space="preserve"> PAGEREF _Toc186275538 \h </w:instrText>
            </w:r>
            <w:r w:rsidRPr="00E646DC">
              <w:rPr>
                <w:rFonts w:ascii="Times New Roman" w:hAnsi="Times New Roman" w:cs="Times New Roman"/>
                <w:noProof/>
                <w:webHidden/>
                <w:rPrChange w:id="913" w:author="Administrator" w:date="2024-12-28T10:51:00Z">
                  <w:rPr>
                    <w:noProof/>
                    <w:webHidden/>
                  </w:rPr>
                </w:rPrChange>
              </w:rPr>
            </w:r>
          </w:ins>
          <w:r w:rsidRPr="00E646DC">
            <w:rPr>
              <w:rFonts w:ascii="Times New Roman" w:hAnsi="Times New Roman" w:cs="Times New Roman"/>
              <w:noProof/>
              <w:webHidden/>
              <w:rPrChange w:id="914" w:author="Administrator" w:date="2024-12-28T10:51:00Z">
                <w:rPr>
                  <w:noProof/>
                  <w:webHidden/>
                </w:rPr>
              </w:rPrChange>
            </w:rPr>
            <w:fldChar w:fldCharType="separate"/>
          </w:r>
          <w:ins w:id="915" w:author="Administrator" w:date="2024-12-28T10:51:00Z">
            <w:r w:rsidRPr="00E646DC">
              <w:rPr>
                <w:rFonts w:ascii="Times New Roman" w:hAnsi="Times New Roman" w:cs="Times New Roman"/>
                <w:noProof/>
                <w:webHidden/>
                <w:rPrChange w:id="916" w:author="Administrator" w:date="2024-12-28T10:51:00Z">
                  <w:rPr>
                    <w:noProof/>
                    <w:webHidden/>
                  </w:rPr>
                </w:rPrChange>
              </w:rPr>
              <w:t>26</w:t>
            </w:r>
            <w:r w:rsidRPr="00E646DC">
              <w:rPr>
                <w:rFonts w:ascii="Times New Roman" w:hAnsi="Times New Roman" w:cs="Times New Roman"/>
                <w:noProof/>
                <w:webHidden/>
                <w:rPrChange w:id="917" w:author="Administrator" w:date="2024-12-28T10:51:00Z">
                  <w:rPr>
                    <w:noProof/>
                    <w:webHidden/>
                  </w:rPr>
                </w:rPrChange>
              </w:rPr>
              <w:fldChar w:fldCharType="end"/>
            </w:r>
            <w:r w:rsidRPr="00E646DC">
              <w:rPr>
                <w:rStyle w:val="Hyperlink"/>
                <w:rFonts w:ascii="Times New Roman" w:hAnsi="Times New Roman" w:cs="Times New Roman"/>
                <w:noProof/>
                <w:rPrChange w:id="918" w:author="Administrator" w:date="2024-12-28T10:51:00Z">
                  <w:rPr>
                    <w:rStyle w:val="Hyperlink"/>
                    <w:noProof/>
                  </w:rPr>
                </w:rPrChange>
              </w:rPr>
              <w:fldChar w:fldCharType="end"/>
            </w:r>
          </w:ins>
        </w:p>
        <w:p w14:paraId="061B3F0F" w14:textId="06183A8F" w:rsidR="00E646DC" w:rsidRPr="00E646DC" w:rsidRDefault="00E646DC">
          <w:pPr>
            <w:pStyle w:val="TOC3"/>
            <w:tabs>
              <w:tab w:val="right" w:leader="dot" w:pos="9064"/>
            </w:tabs>
            <w:rPr>
              <w:ins w:id="919" w:author="Administrator" w:date="2024-12-28T10:51:00Z"/>
              <w:rFonts w:ascii="Times New Roman" w:eastAsiaTheme="minorEastAsia" w:hAnsi="Times New Roman" w:cs="Times New Roman"/>
              <w:noProof/>
              <w:lang w:val="en-US"/>
              <w:rPrChange w:id="920" w:author="Administrator" w:date="2024-12-28T10:51:00Z">
                <w:rPr>
                  <w:ins w:id="921" w:author="Administrator" w:date="2024-12-28T10:51:00Z"/>
                  <w:rFonts w:asciiTheme="minorHAnsi" w:eastAsiaTheme="minorEastAsia" w:hAnsiTheme="minorHAnsi" w:cstheme="minorBidi"/>
                  <w:noProof/>
                  <w:lang w:val="en-US"/>
                </w:rPr>
              </w:rPrChange>
            </w:rPr>
          </w:pPr>
          <w:ins w:id="922" w:author="Administrator" w:date="2024-12-28T10:51:00Z">
            <w:r w:rsidRPr="00E646DC">
              <w:rPr>
                <w:rStyle w:val="Hyperlink"/>
                <w:rFonts w:ascii="Times New Roman" w:hAnsi="Times New Roman" w:cs="Times New Roman"/>
                <w:noProof/>
                <w:rPrChange w:id="923" w:author="Administrator" w:date="2024-12-28T10:51:00Z">
                  <w:rPr>
                    <w:rStyle w:val="Hyperlink"/>
                    <w:noProof/>
                  </w:rPr>
                </w:rPrChange>
              </w:rPr>
              <w:fldChar w:fldCharType="begin"/>
            </w:r>
            <w:r w:rsidRPr="00E646DC">
              <w:rPr>
                <w:rStyle w:val="Hyperlink"/>
                <w:rFonts w:ascii="Times New Roman" w:hAnsi="Times New Roman" w:cs="Times New Roman"/>
                <w:noProof/>
                <w:rPrChange w:id="924" w:author="Administrator" w:date="2024-12-28T10:51:00Z">
                  <w:rPr>
                    <w:rStyle w:val="Hyperlink"/>
                    <w:noProof/>
                  </w:rPr>
                </w:rPrChange>
              </w:rPr>
              <w:instrText xml:space="preserve"> </w:instrText>
            </w:r>
            <w:r w:rsidRPr="00E646DC">
              <w:rPr>
                <w:rFonts w:ascii="Times New Roman" w:hAnsi="Times New Roman" w:cs="Times New Roman"/>
                <w:noProof/>
                <w:rPrChange w:id="925" w:author="Administrator" w:date="2024-12-28T10:51:00Z">
                  <w:rPr>
                    <w:noProof/>
                  </w:rPr>
                </w:rPrChange>
              </w:rPr>
              <w:instrText>HYPERLINK \l "_Toc186275539"</w:instrText>
            </w:r>
            <w:r w:rsidRPr="00E646DC">
              <w:rPr>
                <w:rStyle w:val="Hyperlink"/>
                <w:rFonts w:ascii="Times New Roman" w:hAnsi="Times New Roman" w:cs="Times New Roman"/>
                <w:noProof/>
                <w:rPrChange w:id="92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927" w:author="Administrator" w:date="2024-12-28T10:51:00Z">
                  <w:rPr>
                    <w:rStyle w:val="Hyperlink"/>
                    <w:noProof/>
                  </w:rPr>
                </w:rPrChange>
              </w:rPr>
            </w:r>
            <w:r w:rsidRPr="00E646DC">
              <w:rPr>
                <w:rStyle w:val="Hyperlink"/>
                <w:rFonts w:ascii="Times New Roman" w:hAnsi="Times New Roman" w:cs="Times New Roman"/>
                <w:noProof/>
                <w:rPrChange w:id="92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929" w:author="Administrator" w:date="2024-12-28T10:51:00Z">
                  <w:rPr>
                    <w:rStyle w:val="Hyperlink"/>
                    <w:noProof/>
                    <w:lang w:val="en-US"/>
                  </w:rPr>
                </w:rPrChange>
              </w:rPr>
              <w:t>3.2.11 Usecase Đánh giá chuyến xe</w:t>
            </w:r>
            <w:r w:rsidRPr="00E646DC">
              <w:rPr>
                <w:rFonts w:ascii="Times New Roman" w:hAnsi="Times New Roman" w:cs="Times New Roman"/>
                <w:noProof/>
                <w:webHidden/>
                <w:rPrChange w:id="930" w:author="Administrator" w:date="2024-12-28T10:51:00Z">
                  <w:rPr>
                    <w:noProof/>
                    <w:webHidden/>
                  </w:rPr>
                </w:rPrChange>
              </w:rPr>
              <w:tab/>
            </w:r>
            <w:r w:rsidRPr="00E646DC">
              <w:rPr>
                <w:rFonts w:ascii="Times New Roman" w:hAnsi="Times New Roman" w:cs="Times New Roman"/>
                <w:noProof/>
                <w:webHidden/>
                <w:rPrChange w:id="931" w:author="Administrator" w:date="2024-12-28T10:51:00Z">
                  <w:rPr>
                    <w:noProof/>
                    <w:webHidden/>
                  </w:rPr>
                </w:rPrChange>
              </w:rPr>
              <w:fldChar w:fldCharType="begin"/>
            </w:r>
            <w:r w:rsidRPr="00E646DC">
              <w:rPr>
                <w:rFonts w:ascii="Times New Roman" w:hAnsi="Times New Roman" w:cs="Times New Roman"/>
                <w:noProof/>
                <w:webHidden/>
                <w:rPrChange w:id="932" w:author="Administrator" w:date="2024-12-28T10:51:00Z">
                  <w:rPr>
                    <w:noProof/>
                    <w:webHidden/>
                  </w:rPr>
                </w:rPrChange>
              </w:rPr>
              <w:instrText xml:space="preserve"> PAGEREF _Toc186275539 \h </w:instrText>
            </w:r>
            <w:r w:rsidRPr="00E646DC">
              <w:rPr>
                <w:rFonts w:ascii="Times New Roman" w:hAnsi="Times New Roman" w:cs="Times New Roman"/>
                <w:noProof/>
                <w:webHidden/>
                <w:rPrChange w:id="933" w:author="Administrator" w:date="2024-12-28T10:51:00Z">
                  <w:rPr>
                    <w:noProof/>
                    <w:webHidden/>
                  </w:rPr>
                </w:rPrChange>
              </w:rPr>
            </w:r>
          </w:ins>
          <w:r w:rsidRPr="00E646DC">
            <w:rPr>
              <w:rFonts w:ascii="Times New Roman" w:hAnsi="Times New Roman" w:cs="Times New Roman"/>
              <w:noProof/>
              <w:webHidden/>
              <w:rPrChange w:id="934" w:author="Administrator" w:date="2024-12-28T10:51:00Z">
                <w:rPr>
                  <w:noProof/>
                  <w:webHidden/>
                </w:rPr>
              </w:rPrChange>
            </w:rPr>
            <w:fldChar w:fldCharType="separate"/>
          </w:r>
          <w:ins w:id="935" w:author="Administrator" w:date="2024-12-28T10:51:00Z">
            <w:r w:rsidRPr="00E646DC">
              <w:rPr>
                <w:rFonts w:ascii="Times New Roman" w:hAnsi="Times New Roman" w:cs="Times New Roman"/>
                <w:noProof/>
                <w:webHidden/>
                <w:rPrChange w:id="936" w:author="Administrator" w:date="2024-12-28T10:51:00Z">
                  <w:rPr>
                    <w:noProof/>
                    <w:webHidden/>
                  </w:rPr>
                </w:rPrChange>
              </w:rPr>
              <w:t>26</w:t>
            </w:r>
            <w:r w:rsidRPr="00E646DC">
              <w:rPr>
                <w:rFonts w:ascii="Times New Roman" w:hAnsi="Times New Roman" w:cs="Times New Roman"/>
                <w:noProof/>
                <w:webHidden/>
                <w:rPrChange w:id="937" w:author="Administrator" w:date="2024-12-28T10:51:00Z">
                  <w:rPr>
                    <w:noProof/>
                    <w:webHidden/>
                  </w:rPr>
                </w:rPrChange>
              </w:rPr>
              <w:fldChar w:fldCharType="end"/>
            </w:r>
            <w:r w:rsidRPr="00E646DC">
              <w:rPr>
                <w:rStyle w:val="Hyperlink"/>
                <w:rFonts w:ascii="Times New Roman" w:hAnsi="Times New Roman" w:cs="Times New Roman"/>
                <w:noProof/>
                <w:rPrChange w:id="938" w:author="Administrator" w:date="2024-12-28T10:51:00Z">
                  <w:rPr>
                    <w:rStyle w:val="Hyperlink"/>
                    <w:noProof/>
                  </w:rPr>
                </w:rPrChange>
              </w:rPr>
              <w:fldChar w:fldCharType="end"/>
            </w:r>
          </w:ins>
        </w:p>
        <w:p w14:paraId="5E4ECF54" w14:textId="49C7E963" w:rsidR="00E646DC" w:rsidRPr="00E646DC" w:rsidRDefault="00E646DC">
          <w:pPr>
            <w:pStyle w:val="TOC3"/>
            <w:tabs>
              <w:tab w:val="right" w:leader="dot" w:pos="9064"/>
            </w:tabs>
            <w:rPr>
              <w:ins w:id="939" w:author="Administrator" w:date="2024-12-28T10:51:00Z"/>
              <w:rFonts w:ascii="Times New Roman" w:eastAsiaTheme="minorEastAsia" w:hAnsi="Times New Roman" w:cs="Times New Roman"/>
              <w:noProof/>
              <w:lang w:val="en-US"/>
              <w:rPrChange w:id="940" w:author="Administrator" w:date="2024-12-28T10:51:00Z">
                <w:rPr>
                  <w:ins w:id="941" w:author="Administrator" w:date="2024-12-28T10:51:00Z"/>
                  <w:rFonts w:asciiTheme="minorHAnsi" w:eastAsiaTheme="minorEastAsia" w:hAnsiTheme="minorHAnsi" w:cstheme="minorBidi"/>
                  <w:noProof/>
                  <w:lang w:val="en-US"/>
                </w:rPr>
              </w:rPrChange>
            </w:rPr>
          </w:pPr>
          <w:ins w:id="942" w:author="Administrator" w:date="2024-12-28T10:51:00Z">
            <w:r w:rsidRPr="00E646DC">
              <w:rPr>
                <w:rStyle w:val="Hyperlink"/>
                <w:rFonts w:ascii="Times New Roman" w:hAnsi="Times New Roman" w:cs="Times New Roman"/>
                <w:noProof/>
                <w:rPrChange w:id="943" w:author="Administrator" w:date="2024-12-28T10:51:00Z">
                  <w:rPr>
                    <w:rStyle w:val="Hyperlink"/>
                    <w:noProof/>
                  </w:rPr>
                </w:rPrChange>
              </w:rPr>
              <w:fldChar w:fldCharType="begin"/>
            </w:r>
            <w:r w:rsidRPr="00E646DC">
              <w:rPr>
                <w:rStyle w:val="Hyperlink"/>
                <w:rFonts w:ascii="Times New Roman" w:hAnsi="Times New Roman" w:cs="Times New Roman"/>
                <w:noProof/>
                <w:rPrChange w:id="944" w:author="Administrator" w:date="2024-12-28T10:51:00Z">
                  <w:rPr>
                    <w:rStyle w:val="Hyperlink"/>
                    <w:noProof/>
                  </w:rPr>
                </w:rPrChange>
              </w:rPr>
              <w:instrText xml:space="preserve"> </w:instrText>
            </w:r>
            <w:r w:rsidRPr="00E646DC">
              <w:rPr>
                <w:rFonts w:ascii="Times New Roman" w:hAnsi="Times New Roman" w:cs="Times New Roman"/>
                <w:noProof/>
                <w:rPrChange w:id="945" w:author="Administrator" w:date="2024-12-28T10:51:00Z">
                  <w:rPr>
                    <w:noProof/>
                  </w:rPr>
                </w:rPrChange>
              </w:rPr>
              <w:instrText>HYPERLINK \l "_Toc186275540"</w:instrText>
            </w:r>
            <w:r w:rsidRPr="00E646DC">
              <w:rPr>
                <w:rStyle w:val="Hyperlink"/>
                <w:rFonts w:ascii="Times New Roman" w:hAnsi="Times New Roman" w:cs="Times New Roman"/>
                <w:noProof/>
                <w:rPrChange w:id="94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947" w:author="Administrator" w:date="2024-12-28T10:51:00Z">
                  <w:rPr>
                    <w:rStyle w:val="Hyperlink"/>
                    <w:noProof/>
                  </w:rPr>
                </w:rPrChange>
              </w:rPr>
            </w:r>
            <w:r w:rsidRPr="00E646DC">
              <w:rPr>
                <w:rStyle w:val="Hyperlink"/>
                <w:rFonts w:ascii="Times New Roman" w:hAnsi="Times New Roman" w:cs="Times New Roman"/>
                <w:noProof/>
                <w:rPrChange w:id="94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949" w:author="Administrator" w:date="2024-12-28T10:51:00Z">
                  <w:rPr>
                    <w:rStyle w:val="Hyperlink"/>
                    <w:noProof/>
                    <w:lang w:val="en-US"/>
                  </w:rPr>
                </w:rPrChange>
              </w:rPr>
              <w:t>3.2.12 Usecase Thanh toán</w:t>
            </w:r>
            <w:r w:rsidRPr="00E646DC">
              <w:rPr>
                <w:rFonts w:ascii="Times New Roman" w:hAnsi="Times New Roman" w:cs="Times New Roman"/>
                <w:noProof/>
                <w:webHidden/>
                <w:rPrChange w:id="950" w:author="Administrator" w:date="2024-12-28T10:51:00Z">
                  <w:rPr>
                    <w:noProof/>
                    <w:webHidden/>
                  </w:rPr>
                </w:rPrChange>
              </w:rPr>
              <w:tab/>
            </w:r>
            <w:r w:rsidRPr="00E646DC">
              <w:rPr>
                <w:rFonts w:ascii="Times New Roman" w:hAnsi="Times New Roman" w:cs="Times New Roman"/>
                <w:noProof/>
                <w:webHidden/>
                <w:rPrChange w:id="951" w:author="Administrator" w:date="2024-12-28T10:51:00Z">
                  <w:rPr>
                    <w:noProof/>
                    <w:webHidden/>
                  </w:rPr>
                </w:rPrChange>
              </w:rPr>
              <w:fldChar w:fldCharType="begin"/>
            </w:r>
            <w:r w:rsidRPr="00E646DC">
              <w:rPr>
                <w:rFonts w:ascii="Times New Roman" w:hAnsi="Times New Roman" w:cs="Times New Roman"/>
                <w:noProof/>
                <w:webHidden/>
                <w:rPrChange w:id="952" w:author="Administrator" w:date="2024-12-28T10:51:00Z">
                  <w:rPr>
                    <w:noProof/>
                    <w:webHidden/>
                  </w:rPr>
                </w:rPrChange>
              </w:rPr>
              <w:instrText xml:space="preserve"> PAGEREF _Toc186275540 \h </w:instrText>
            </w:r>
            <w:r w:rsidRPr="00E646DC">
              <w:rPr>
                <w:rFonts w:ascii="Times New Roman" w:hAnsi="Times New Roman" w:cs="Times New Roman"/>
                <w:noProof/>
                <w:webHidden/>
                <w:rPrChange w:id="953" w:author="Administrator" w:date="2024-12-28T10:51:00Z">
                  <w:rPr>
                    <w:noProof/>
                    <w:webHidden/>
                  </w:rPr>
                </w:rPrChange>
              </w:rPr>
            </w:r>
          </w:ins>
          <w:r w:rsidRPr="00E646DC">
            <w:rPr>
              <w:rFonts w:ascii="Times New Roman" w:hAnsi="Times New Roman" w:cs="Times New Roman"/>
              <w:noProof/>
              <w:webHidden/>
              <w:rPrChange w:id="954" w:author="Administrator" w:date="2024-12-28T10:51:00Z">
                <w:rPr>
                  <w:noProof/>
                  <w:webHidden/>
                </w:rPr>
              </w:rPrChange>
            </w:rPr>
            <w:fldChar w:fldCharType="separate"/>
          </w:r>
          <w:ins w:id="955" w:author="Administrator" w:date="2024-12-28T10:51:00Z">
            <w:r w:rsidRPr="00E646DC">
              <w:rPr>
                <w:rFonts w:ascii="Times New Roman" w:hAnsi="Times New Roman" w:cs="Times New Roman"/>
                <w:noProof/>
                <w:webHidden/>
                <w:rPrChange w:id="956" w:author="Administrator" w:date="2024-12-28T10:51:00Z">
                  <w:rPr>
                    <w:noProof/>
                    <w:webHidden/>
                  </w:rPr>
                </w:rPrChange>
              </w:rPr>
              <w:t>27</w:t>
            </w:r>
            <w:r w:rsidRPr="00E646DC">
              <w:rPr>
                <w:rFonts w:ascii="Times New Roman" w:hAnsi="Times New Roman" w:cs="Times New Roman"/>
                <w:noProof/>
                <w:webHidden/>
                <w:rPrChange w:id="957" w:author="Administrator" w:date="2024-12-28T10:51:00Z">
                  <w:rPr>
                    <w:noProof/>
                    <w:webHidden/>
                  </w:rPr>
                </w:rPrChange>
              </w:rPr>
              <w:fldChar w:fldCharType="end"/>
            </w:r>
            <w:r w:rsidRPr="00E646DC">
              <w:rPr>
                <w:rStyle w:val="Hyperlink"/>
                <w:rFonts w:ascii="Times New Roman" w:hAnsi="Times New Roman" w:cs="Times New Roman"/>
                <w:noProof/>
                <w:rPrChange w:id="958" w:author="Administrator" w:date="2024-12-28T10:51:00Z">
                  <w:rPr>
                    <w:rStyle w:val="Hyperlink"/>
                    <w:noProof/>
                  </w:rPr>
                </w:rPrChange>
              </w:rPr>
              <w:fldChar w:fldCharType="end"/>
            </w:r>
          </w:ins>
        </w:p>
        <w:p w14:paraId="1074C227" w14:textId="303FB234" w:rsidR="00E646DC" w:rsidRPr="00E646DC" w:rsidRDefault="00E646DC">
          <w:pPr>
            <w:pStyle w:val="TOC3"/>
            <w:tabs>
              <w:tab w:val="right" w:leader="dot" w:pos="9064"/>
            </w:tabs>
            <w:rPr>
              <w:ins w:id="959" w:author="Administrator" w:date="2024-12-28T10:51:00Z"/>
              <w:rFonts w:ascii="Times New Roman" w:eastAsiaTheme="minorEastAsia" w:hAnsi="Times New Roman" w:cs="Times New Roman"/>
              <w:noProof/>
              <w:lang w:val="en-US"/>
              <w:rPrChange w:id="960" w:author="Administrator" w:date="2024-12-28T10:51:00Z">
                <w:rPr>
                  <w:ins w:id="961" w:author="Administrator" w:date="2024-12-28T10:51:00Z"/>
                  <w:rFonts w:asciiTheme="minorHAnsi" w:eastAsiaTheme="minorEastAsia" w:hAnsiTheme="minorHAnsi" w:cstheme="minorBidi"/>
                  <w:noProof/>
                  <w:lang w:val="en-US"/>
                </w:rPr>
              </w:rPrChange>
            </w:rPr>
          </w:pPr>
          <w:ins w:id="962" w:author="Administrator" w:date="2024-12-28T10:51:00Z">
            <w:r w:rsidRPr="00E646DC">
              <w:rPr>
                <w:rStyle w:val="Hyperlink"/>
                <w:rFonts w:ascii="Times New Roman" w:hAnsi="Times New Roman" w:cs="Times New Roman"/>
                <w:noProof/>
                <w:rPrChange w:id="963" w:author="Administrator" w:date="2024-12-28T10:51:00Z">
                  <w:rPr>
                    <w:rStyle w:val="Hyperlink"/>
                    <w:noProof/>
                  </w:rPr>
                </w:rPrChange>
              </w:rPr>
              <w:fldChar w:fldCharType="begin"/>
            </w:r>
            <w:r w:rsidRPr="00E646DC">
              <w:rPr>
                <w:rStyle w:val="Hyperlink"/>
                <w:rFonts w:ascii="Times New Roman" w:hAnsi="Times New Roman" w:cs="Times New Roman"/>
                <w:noProof/>
                <w:rPrChange w:id="964" w:author="Administrator" w:date="2024-12-28T10:51:00Z">
                  <w:rPr>
                    <w:rStyle w:val="Hyperlink"/>
                    <w:noProof/>
                  </w:rPr>
                </w:rPrChange>
              </w:rPr>
              <w:instrText xml:space="preserve"> </w:instrText>
            </w:r>
            <w:r w:rsidRPr="00E646DC">
              <w:rPr>
                <w:rFonts w:ascii="Times New Roman" w:hAnsi="Times New Roman" w:cs="Times New Roman"/>
                <w:noProof/>
                <w:rPrChange w:id="965" w:author="Administrator" w:date="2024-12-28T10:51:00Z">
                  <w:rPr>
                    <w:noProof/>
                  </w:rPr>
                </w:rPrChange>
              </w:rPr>
              <w:instrText>HYPERLINK \l "_Toc186275541"</w:instrText>
            </w:r>
            <w:r w:rsidRPr="00E646DC">
              <w:rPr>
                <w:rStyle w:val="Hyperlink"/>
                <w:rFonts w:ascii="Times New Roman" w:hAnsi="Times New Roman" w:cs="Times New Roman"/>
                <w:noProof/>
                <w:rPrChange w:id="96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967" w:author="Administrator" w:date="2024-12-28T10:51:00Z">
                  <w:rPr>
                    <w:rStyle w:val="Hyperlink"/>
                    <w:noProof/>
                  </w:rPr>
                </w:rPrChange>
              </w:rPr>
            </w:r>
            <w:r w:rsidRPr="00E646DC">
              <w:rPr>
                <w:rStyle w:val="Hyperlink"/>
                <w:rFonts w:ascii="Times New Roman" w:hAnsi="Times New Roman" w:cs="Times New Roman"/>
                <w:noProof/>
                <w:rPrChange w:id="96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969" w:author="Administrator" w:date="2024-12-28T10:51:00Z">
                  <w:rPr>
                    <w:rStyle w:val="Hyperlink"/>
                    <w:noProof/>
                    <w:lang w:val="en-US"/>
                  </w:rPr>
                </w:rPrChange>
              </w:rPr>
              <w:t>3.2.13 Usecase Tạo yêu cầu rút tiền</w:t>
            </w:r>
            <w:r w:rsidRPr="00E646DC">
              <w:rPr>
                <w:rFonts w:ascii="Times New Roman" w:hAnsi="Times New Roman" w:cs="Times New Roman"/>
                <w:noProof/>
                <w:webHidden/>
                <w:rPrChange w:id="970" w:author="Administrator" w:date="2024-12-28T10:51:00Z">
                  <w:rPr>
                    <w:noProof/>
                    <w:webHidden/>
                  </w:rPr>
                </w:rPrChange>
              </w:rPr>
              <w:tab/>
            </w:r>
            <w:r w:rsidRPr="00E646DC">
              <w:rPr>
                <w:rFonts w:ascii="Times New Roman" w:hAnsi="Times New Roman" w:cs="Times New Roman"/>
                <w:noProof/>
                <w:webHidden/>
                <w:rPrChange w:id="971" w:author="Administrator" w:date="2024-12-28T10:51:00Z">
                  <w:rPr>
                    <w:noProof/>
                    <w:webHidden/>
                  </w:rPr>
                </w:rPrChange>
              </w:rPr>
              <w:fldChar w:fldCharType="begin"/>
            </w:r>
            <w:r w:rsidRPr="00E646DC">
              <w:rPr>
                <w:rFonts w:ascii="Times New Roman" w:hAnsi="Times New Roman" w:cs="Times New Roman"/>
                <w:noProof/>
                <w:webHidden/>
                <w:rPrChange w:id="972" w:author="Administrator" w:date="2024-12-28T10:51:00Z">
                  <w:rPr>
                    <w:noProof/>
                    <w:webHidden/>
                  </w:rPr>
                </w:rPrChange>
              </w:rPr>
              <w:instrText xml:space="preserve"> PAGEREF _Toc186275541 \h </w:instrText>
            </w:r>
            <w:r w:rsidRPr="00E646DC">
              <w:rPr>
                <w:rFonts w:ascii="Times New Roman" w:hAnsi="Times New Roman" w:cs="Times New Roman"/>
                <w:noProof/>
                <w:webHidden/>
                <w:rPrChange w:id="973" w:author="Administrator" w:date="2024-12-28T10:51:00Z">
                  <w:rPr>
                    <w:noProof/>
                    <w:webHidden/>
                  </w:rPr>
                </w:rPrChange>
              </w:rPr>
            </w:r>
          </w:ins>
          <w:r w:rsidRPr="00E646DC">
            <w:rPr>
              <w:rFonts w:ascii="Times New Roman" w:hAnsi="Times New Roman" w:cs="Times New Roman"/>
              <w:noProof/>
              <w:webHidden/>
              <w:rPrChange w:id="974" w:author="Administrator" w:date="2024-12-28T10:51:00Z">
                <w:rPr>
                  <w:noProof/>
                  <w:webHidden/>
                </w:rPr>
              </w:rPrChange>
            </w:rPr>
            <w:fldChar w:fldCharType="separate"/>
          </w:r>
          <w:ins w:id="975" w:author="Administrator" w:date="2024-12-28T10:51:00Z">
            <w:r w:rsidRPr="00E646DC">
              <w:rPr>
                <w:rFonts w:ascii="Times New Roman" w:hAnsi="Times New Roman" w:cs="Times New Roman"/>
                <w:noProof/>
                <w:webHidden/>
                <w:rPrChange w:id="976" w:author="Administrator" w:date="2024-12-28T10:51:00Z">
                  <w:rPr>
                    <w:noProof/>
                    <w:webHidden/>
                  </w:rPr>
                </w:rPrChange>
              </w:rPr>
              <w:t>27</w:t>
            </w:r>
            <w:r w:rsidRPr="00E646DC">
              <w:rPr>
                <w:rFonts w:ascii="Times New Roman" w:hAnsi="Times New Roman" w:cs="Times New Roman"/>
                <w:noProof/>
                <w:webHidden/>
                <w:rPrChange w:id="977" w:author="Administrator" w:date="2024-12-28T10:51:00Z">
                  <w:rPr>
                    <w:noProof/>
                    <w:webHidden/>
                  </w:rPr>
                </w:rPrChange>
              </w:rPr>
              <w:fldChar w:fldCharType="end"/>
            </w:r>
            <w:r w:rsidRPr="00E646DC">
              <w:rPr>
                <w:rStyle w:val="Hyperlink"/>
                <w:rFonts w:ascii="Times New Roman" w:hAnsi="Times New Roman" w:cs="Times New Roman"/>
                <w:noProof/>
                <w:rPrChange w:id="978" w:author="Administrator" w:date="2024-12-28T10:51:00Z">
                  <w:rPr>
                    <w:rStyle w:val="Hyperlink"/>
                    <w:noProof/>
                  </w:rPr>
                </w:rPrChange>
              </w:rPr>
              <w:fldChar w:fldCharType="end"/>
            </w:r>
          </w:ins>
        </w:p>
        <w:p w14:paraId="6A491693" w14:textId="366CA541" w:rsidR="00E646DC" w:rsidRPr="00E646DC" w:rsidRDefault="00E646DC">
          <w:pPr>
            <w:pStyle w:val="TOC3"/>
            <w:tabs>
              <w:tab w:val="right" w:leader="dot" w:pos="9064"/>
            </w:tabs>
            <w:rPr>
              <w:ins w:id="979" w:author="Administrator" w:date="2024-12-28T10:51:00Z"/>
              <w:rFonts w:ascii="Times New Roman" w:eastAsiaTheme="minorEastAsia" w:hAnsi="Times New Roman" w:cs="Times New Roman"/>
              <w:noProof/>
              <w:lang w:val="en-US"/>
              <w:rPrChange w:id="980" w:author="Administrator" w:date="2024-12-28T10:51:00Z">
                <w:rPr>
                  <w:ins w:id="981" w:author="Administrator" w:date="2024-12-28T10:51:00Z"/>
                  <w:rFonts w:asciiTheme="minorHAnsi" w:eastAsiaTheme="minorEastAsia" w:hAnsiTheme="minorHAnsi" w:cstheme="minorBidi"/>
                  <w:noProof/>
                  <w:lang w:val="en-US"/>
                </w:rPr>
              </w:rPrChange>
            </w:rPr>
          </w:pPr>
          <w:ins w:id="982" w:author="Administrator" w:date="2024-12-28T10:51:00Z">
            <w:r w:rsidRPr="00E646DC">
              <w:rPr>
                <w:rStyle w:val="Hyperlink"/>
                <w:rFonts w:ascii="Times New Roman" w:hAnsi="Times New Roman" w:cs="Times New Roman"/>
                <w:noProof/>
                <w:rPrChange w:id="983" w:author="Administrator" w:date="2024-12-28T10:51:00Z">
                  <w:rPr>
                    <w:rStyle w:val="Hyperlink"/>
                    <w:noProof/>
                  </w:rPr>
                </w:rPrChange>
              </w:rPr>
              <w:fldChar w:fldCharType="begin"/>
            </w:r>
            <w:r w:rsidRPr="00E646DC">
              <w:rPr>
                <w:rStyle w:val="Hyperlink"/>
                <w:rFonts w:ascii="Times New Roman" w:hAnsi="Times New Roman" w:cs="Times New Roman"/>
                <w:noProof/>
                <w:rPrChange w:id="984" w:author="Administrator" w:date="2024-12-28T10:51:00Z">
                  <w:rPr>
                    <w:rStyle w:val="Hyperlink"/>
                    <w:noProof/>
                  </w:rPr>
                </w:rPrChange>
              </w:rPr>
              <w:instrText xml:space="preserve"> </w:instrText>
            </w:r>
            <w:r w:rsidRPr="00E646DC">
              <w:rPr>
                <w:rFonts w:ascii="Times New Roman" w:hAnsi="Times New Roman" w:cs="Times New Roman"/>
                <w:noProof/>
                <w:rPrChange w:id="985" w:author="Administrator" w:date="2024-12-28T10:51:00Z">
                  <w:rPr>
                    <w:noProof/>
                  </w:rPr>
                </w:rPrChange>
              </w:rPr>
              <w:instrText>HYPERLINK \l "_Toc186275542"</w:instrText>
            </w:r>
            <w:r w:rsidRPr="00E646DC">
              <w:rPr>
                <w:rStyle w:val="Hyperlink"/>
                <w:rFonts w:ascii="Times New Roman" w:hAnsi="Times New Roman" w:cs="Times New Roman"/>
                <w:noProof/>
                <w:rPrChange w:id="98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987" w:author="Administrator" w:date="2024-12-28T10:51:00Z">
                  <w:rPr>
                    <w:rStyle w:val="Hyperlink"/>
                    <w:noProof/>
                  </w:rPr>
                </w:rPrChange>
              </w:rPr>
            </w:r>
            <w:r w:rsidRPr="00E646DC">
              <w:rPr>
                <w:rStyle w:val="Hyperlink"/>
                <w:rFonts w:ascii="Times New Roman" w:hAnsi="Times New Roman" w:cs="Times New Roman"/>
                <w:noProof/>
                <w:rPrChange w:id="98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989" w:author="Administrator" w:date="2024-12-28T10:51:00Z">
                  <w:rPr>
                    <w:rStyle w:val="Hyperlink"/>
                    <w:noProof/>
                    <w:lang w:val="en-US"/>
                  </w:rPr>
                </w:rPrChange>
              </w:rPr>
              <w:t>3.2.14 Usecase Quản lý khách hàng</w:t>
            </w:r>
            <w:r w:rsidRPr="00E646DC">
              <w:rPr>
                <w:rFonts w:ascii="Times New Roman" w:hAnsi="Times New Roman" w:cs="Times New Roman"/>
                <w:noProof/>
                <w:webHidden/>
                <w:rPrChange w:id="990" w:author="Administrator" w:date="2024-12-28T10:51:00Z">
                  <w:rPr>
                    <w:noProof/>
                    <w:webHidden/>
                  </w:rPr>
                </w:rPrChange>
              </w:rPr>
              <w:tab/>
            </w:r>
            <w:r w:rsidRPr="00E646DC">
              <w:rPr>
                <w:rFonts w:ascii="Times New Roman" w:hAnsi="Times New Roman" w:cs="Times New Roman"/>
                <w:noProof/>
                <w:webHidden/>
                <w:rPrChange w:id="991" w:author="Administrator" w:date="2024-12-28T10:51:00Z">
                  <w:rPr>
                    <w:noProof/>
                    <w:webHidden/>
                  </w:rPr>
                </w:rPrChange>
              </w:rPr>
              <w:fldChar w:fldCharType="begin"/>
            </w:r>
            <w:r w:rsidRPr="00E646DC">
              <w:rPr>
                <w:rFonts w:ascii="Times New Roman" w:hAnsi="Times New Roman" w:cs="Times New Roman"/>
                <w:noProof/>
                <w:webHidden/>
                <w:rPrChange w:id="992" w:author="Administrator" w:date="2024-12-28T10:51:00Z">
                  <w:rPr>
                    <w:noProof/>
                    <w:webHidden/>
                  </w:rPr>
                </w:rPrChange>
              </w:rPr>
              <w:instrText xml:space="preserve"> PAGEREF _Toc186275542 \h </w:instrText>
            </w:r>
            <w:r w:rsidRPr="00E646DC">
              <w:rPr>
                <w:rFonts w:ascii="Times New Roman" w:hAnsi="Times New Roman" w:cs="Times New Roman"/>
                <w:noProof/>
                <w:webHidden/>
                <w:rPrChange w:id="993" w:author="Administrator" w:date="2024-12-28T10:51:00Z">
                  <w:rPr>
                    <w:noProof/>
                    <w:webHidden/>
                  </w:rPr>
                </w:rPrChange>
              </w:rPr>
            </w:r>
          </w:ins>
          <w:r w:rsidRPr="00E646DC">
            <w:rPr>
              <w:rFonts w:ascii="Times New Roman" w:hAnsi="Times New Roman" w:cs="Times New Roman"/>
              <w:noProof/>
              <w:webHidden/>
              <w:rPrChange w:id="994" w:author="Administrator" w:date="2024-12-28T10:51:00Z">
                <w:rPr>
                  <w:noProof/>
                  <w:webHidden/>
                </w:rPr>
              </w:rPrChange>
            </w:rPr>
            <w:fldChar w:fldCharType="separate"/>
          </w:r>
          <w:ins w:id="995" w:author="Administrator" w:date="2024-12-28T10:51:00Z">
            <w:r w:rsidRPr="00E646DC">
              <w:rPr>
                <w:rFonts w:ascii="Times New Roman" w:hAnsi="Times New Roman" w:cs="Times New Roman"/>
                <w:noProof/>
                <w:webHidden/>
                <w:rPrChange w:id="996" w:author="Administrator" w:date="2024-12-28T10:51:00Z">
                  <w:rPr>
                    <w:noProof/>
                    <w:webHidden/>
                  </w:rPr>
                </w:rPrChange>
              </w:rPr>
              <w:t>27</w:t>
            </w:r>
            <w:r w:rsidRPr="00E646DC">
              <w:rPr>
                <w:rFonts w:ascii="Times New Roman" w:hAnsi="Times New Roman" w:cs="Times New Roman"/>
                <w:noProof/>
                <w:webHidden/>
                <w:rPrChange w:id="997" w:author="Administrator" w:date="2024-12-28T10:51:00Z">
                  <w:rPr>
                    <w:noProof/>
                    <w:webHidden/>
                  </w:rPr>
                </w:rPrChange>
              </w:rPr>
              <w:fldChar w:fldCharType="end"/>
            </w:r>
            <w:r w:rsidRPr="00E646DC">
              <w:rPr>
                <w:rStyle w:val="Hyperlink"/>
                <w:rFonts w:ascii="Times New Roman" w:hAnsi="Times New Roman" w:cs="Times New Roman"/>
                <w:noProof/>
                <w:rPrChange w:id="998" w:author="Administrator" w:date="2024-12-28T10:51:00Z">
                  <w:rPr>
                    <w:rStyle w:val="Hyperlink"/>
                    <w:noProof/>
                  </w:rPr>
                </w:rPrChange>
              </w:rPr>
              <w:fldChar w:fldCharType="end"/>
            </w:r>
          </w:ins>
        </w:p>
        <w:p w14:paraId="10F3FF64" w14:textId="0BB6C72D" w:rsidR="00E646DC" w:rsidRPr="00E646DC" w:rsidRDefault="00E646DC">
          <w:pPr>
            <w:pStyle w:val="TOC3"/>
            <w:tabs>
              <w:tab w:val="right" w:leader="dot" w:pos="9064"/>
            </w:tabs>
            <w:rPr>
              <w:ins w:id="999" w:author="Administrator" w:date="2024-12-28T10:51:00Z"/>
              <w:rFonts w:ascii="Times New Roman" w:eastAsiaTheme="minorEastAsia" w:hAnsi="Times New Roman" w:cs="Times New Roman"/>
              <w:noProof/>
              <w:lang w:val="en-US"/>
              <w:rPrChange w:id="1000" w:author="Administrator" w:date="2024-12-28T10:51:00Z">
                <w:rPr>
                  <w:ins w:id="1001" w:author="Administrator" w:date="2024-12-28T10:51:00Z"/>
                  <w:rFonts w:asciiTheme="minorHAnsi" w:eastAsiaTheme="minorEastAsia" w:hAnsiTheme="minorHAnsi" w:cstheme="minorBidi"/>
                  <w:noProof/>
                  <w:lang w:val="en-US"/>
                </w:rPr>
              </w:rPrChange>
            </w:rPr>
          </w:pPr>
          <w:ins w:id="1002" w:author="Administrator" w:date="2024-12-28T10:51:00Z">
            <w:r w:rsidRPr="00E646DC">
              <w:rPr>
                <w:rStyle w:val="Hyperlink"/>
                <w:rFonts w:ascii="Times New Roman" w:hAnsi="Times New Roman" w:cs="Times New Roman"/>
                <w:noProof/>
                <w:rPrChange w:id="1003" w:author="Administrator" w:date="2024-12-28T10:51:00Z">
                  <w:rPr>
                    <w:rStyle w:val="Hyperlink"/>
                    <w:noProof/>
                  </w:rPr>
                </w:rPrChange>
              </w:rPr>
              <w:fldChar w:fldCharType="begin"/>
            </w:r>
            <w:r w:rsidRPr="00E646DC">
              <w:rPr>
                <w:rStyle w:val="Hyperlink"/>
                <w:rFonts w:ascii="Times New Roman" w:hAnsi="Times New Roman" w:cs="Times New Roman"/>
                <w:noProof/>
                <w:rPrChange w:id="1004" w:author="Administrator" w:date="2024-12-28T10:51:00Z">
                  <w:rPr>
                    <w:rStyle w:val="Hyperlink"/>
                    <w:noProof/>
                  </w:rPr>
                </w:rPrChange>
              </w:rPr>
              <w:instrText xml:space="preserve"> </w:instrText>
            </w:r>
            <w:r w:rsidRPr="00E646DC">
              <w:rPr>
                <w:rFonts w:ascii="Times New Roman" w:hAnsi="Times New Roman" w:cs="Times New Roman"/>
                <w:noProof/>
                <w:rPrChange w:id="1005" w:author="Administrator" w:date="2024-12-28T10:51:00Z">
                  <w:rPr>
                    <w:noProof/>
                  </w:rPr>
                </w:rPrChange>
              </w:rPr>
              <w:instrText>HYPERLINK \l "_Toc186275543"</w:instrText>
            </w:r>
            <w:r w:rsidRPr="00E646DC">
              <w:rPr>
                <w:rStyle w:val="Hyperlink"/>
                <w:rFonts w:ascii="Times New Roman" w:hAnsi="Times New Roman" w:cs="Times New Roman"/>
                <w:noProof/>
                <w:rPrChange w:id="100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007" w:author="Administrator" w:date="2024-12-28T10:51:00Z">
                  <w:rPr>
                    <w:rStyle w:val="Hyperlink"/>
                    <w:noProof/>
                  </w:rPr>
                </w:rPrChange>
              </w:rPr>
            </w:r>
            <w:r w:rsidRPr="00E646DC">
              <w:rPr>
                <w:rStyle w:val="Hyperlink"/>
                <w:rFonts w:ascii="Times New Roman" w:hAnsi="Times New Roman" w:cs="Times New Roman"/>
                <w:noProof/>
                <w:rPrChange w:id="100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009" w:author="Administrator" w:date="2024-12-28T10:51:00Z">
                  <w:rPr>
                    <w:rStyle w:val="Hyperlink"/>
                    <w:noProof/>
                    <w:lang w:val="en-US"/>
                  </w:rPr>
                </w:rPrChange>
              </w:rPr>
              <w:t>3.2.15 Usecase Quản lý tài xế</w:t>
            </w:r>
            <w:r w:rsidRPr="00E646DC">
              <w:rPr>
                <w:rFonts w:ascii="Times New Roman" w:hAnsi="Times New Roman" w:cs="Times New Roman"/>
                <w:noProof/>
                <w:webHidden/>
                <w:rPrChange w:id="1010" w:author="Administrator" w:date="2024-12-28T10:51:00Z">
                  <w:rPr>
                    <w:noProof/>
                    <w:webHidden/>
                  </w:rPr>
                </w:rPrChange>
              </w:rPr>
              <w:tab/>
            </w:r>
            <w:r w:rsidRPr="00E646DC">
              <w:rPr>
                <w:rFonts w:ascii="Times New Roman" w:hAnsi="Times New Roman" w:cs="Times New Roman"/>
                <w:noProof/>
                <w:webHidden/>
                <w:rPrChange w:id="1011" w:author="Administrator" w:date="2024-12-28T10:51:00Z">
                  <w:rPr>
                    <w:noProof/>
                    <w:webHidden/>
                  </w:rPr>
                </w:rPrChange>
              </w:rPr>
              <w:fldChar w:fldCharType="begin"/>
            </w:r>
            <w:r w:rsidRPr="00E646DC">
              <w:rPr>
                <w:rFonts w:ascii="Times New Roman" w:hAnsi="Times New Roman" w:cs="Times New Roman"/>
                <w:noProof/>
                <w:webHidden/>
                <w:rPrChange w:id="1012" w:author="Administrator" w:date="2024-12-28T10:51:00Z">
                  <w:rPr>
                    <w:noProof/>
                    <w:webHidden/>
                  </w:rPr>
                </w:rPrChange>
              </w:rPr>
              <w:instrText xml:space="preserve"> PAGEREF _Toc186275543 \h </w:instrText>
            </w:r>
            <w:r w:rsidRPr="00E646DC">
              <w:rPr>
                <w:rFonts w:ascii="Times New Roman" w:hAnsi="Times New Roman" w:cs="Times New Roman"/>
                <w:noProof/>
                <w:webHidden/>
                <w:rPrChange w:id="1013" w:author="Administrator" w:date="2024-12-28T10:51:00Z">
                  <w:rPr>
                    <w:noProof/>
                    <w:webHidden/>
                  </w:rPr>
                </w:rPrChange>
              </w:rPr>
            </w:r>
          </w:ins>
          <w:r w:rsidRPr="00E646DC">
            <w:rPr>
              <w:rFonts w:ascii="Times New Roman" w:hAnsi="Times New Roman" w:cs="Times New Roman"/>
              <w:noProof/>
              <w:webHidden/>
              <w:rPrChange w:id="1014" w:author="Administrator" w:date="2024-12-28T10:51:00Z">
                <w:rPr>
                  <w:noProof/>
                  <w:webHidden/>
                </w:rPr>
              </w:rPrChange>
            </w:rPr>
            <w:fldChar w:fldCharType="separate"/>
          </w:r>
          <w:ins w:id="1015" w:author="Administrator" w:date="2024-12-28T10:51:00Z">
            <w:r w:rsidRPr="00E646DC">
              <w:rPr>
                <w:rFonts w:ascii="Times New Roman" w:hAnsi="Times New Roman" w:cs="Times New Roman"/>
                <w:noProof/>
                <w:webHidden/>
                <w:rPrChange w:id="1016" w:author="Administrator" w:date="2024-12-28T10:51:00Z">
                  <w:rPr>
                    <w:noProof/>
                    <w:webHidden/>
                  </w:rPr>
                </w:rPrChange>
              </w:rPr>
              <w:t>28</w:t>
            </w:r>
            <w:r w:rsidRPr="00E646DC">
              <w:rPr>
                <w:rFonts w:ascii="Times New Roman" w:hAnsi="Times New Roman" w:cs="Times New Roman"/>
                <w:noProof/>
                <w:webHidden/>
                <w:rPrChange w:id="1017" w:author="Administrator" w:date="2024-12-28T10:51:00Z">
                  <w:rPr>
                    <w:noProof/>
                    <w:webHidden/>
                  </w:rPr>
                </w:rPrChange>
              </w:rPr>
              <w:fldChar w:fldCharType="end"/>
            </w:r>
            <w:r w:rsidRPr="00E646DC">
              <w:rPr>
                <w:rStyle w:val="Hyperlink"/>
                <w:rFonts w:ascii="Times New Roman" w:hAnsi="Times New Roman" w:cs="Times New Roman"/>
                <w:noProof/>
                <w:rPrChange w:id="1018" w:author="Administrator" w:date="2024-12-28T10:51:00Z">
                  <w:rPr>
                    <w:rStyle w:val="Hyperlink"/>
                    <w:noProof/>
                  </w:rPr>
                </w:rPrChange>
              </w:rPr>
              <w:fldChar w:fldCharType="end"/>
            </w:r>
          </w:ins>
        </w:p>
        <w:p w14:paraId="7B9947B6" w14:textId="307B6D2E" w:rsidR="00E646DC" w:rsidRPr="00E646DC" w:rsidRDefault="00E646DC">
          <w:pPr>
            <w:pStyle w:val="TOC3"/>
            <w:tabs>
              <w:tab w:val="right" w:leader="dot" w:pos="9064"/>
            </w:tabs>
            <w:rPr>
              <w:ins w:id="1019" w:author="Administrator" w:date="2024-12-28T10:51:00Z"/>
              <w:rFonts w:ascii="Times New Roman" w:eastAsiaTheme="minorEastAsia" w:hAnsi="Times New Roman" w:cs="Times New Roman"/>
              <w:noProof/>
              <w:lang w:val="en-US"/>
              <w:rPrChange w:id="1020" w:author="Administrator" w:date="2024-12-28T10:51:00Z">
                <w:rPr>
                  <w:ins w:id="1021" w:author="Administrator" w:date="2024-12-28T10:51:00Z"/>
                  <w:rFonts w:asciiTheme="minorHAnsi" w:eastAsiaTheme="minorEastAsia" w:hAnsiTheme="minorHAnsi" w:cstheme="minorBidi"/>
                  <w:noProof/>
                  <w:lang w:val="en-US"/>
                </w:rPr>
              </w:rPrChange>
            </w:rPr>
          </w:pPr>
          <w:ins w:id="1022" w:author="Administrator" w:date="2024-12-28T10:51:00Z">
            <w:r w:rsidRPr="00E646DC">
              <w:rPr>
                <w:rStyle w:val="Hyperlink"/>
                <w:rFonts w:ascii="Times New Roman" w:hAnsi="Times New Roman" w:cs="Times New Roman"/>
                <w:noProof/>
                <w:rPrChange w:id="1023" w:author="Administrator" w:date="2024-12-28T10:51:00Z">
                  <w:rPr>
                    <w:rStyle w:val="Hyperlink"/>
                    <w:noProof/>
                  </w:rPr>
                </w:rPrChange>
              </w:rPr>
              <w:fldChar w:fldCharType="begin"/>
            </w:r>
            <w:r w:rsidRPr="00E646DC">
              <w:rPr>
                <w:rStyle w:val="Hyperlink"/>
                <w:rFonts w:ascii="Times New Roman" w:hAnsi="Times New Roman" w:cs="Times New Roman"/>
                <w:noProof/>
                <w:rPrChange w:id="1024" w:author="Administrator" w:date="2024-12-28T10:51:00Z">
                  <w:rPr>
                    <w:rStyle w:val="Hyperlink"/>
                    <w:noProof/>
                  </w:rPr>
                </w:rPrChange>
              </w:rPr>
              <w:instrText xml:space="preserve"> </w:instrText>
            </w:r>
            <w:r w:rsidRPr="00E646DC">
              <w:rPr>
                <w:rFonts w:ascii="Times New Roman" w:hAnsi="Times New Roman" w:cs="Times New Roman"/>
                <w:noProof/>
                <w:rPrChange w:id="1025" w:author="Administrator" w:date="2024-12-28T10:51:00Z">
                  <w:rPr>
                    <w:noProof/>
                  </w:rPr>
                </w:rPrChange>
              </w:rPr>
              <w:instrText>HYPERLINK \l "_Toc186275544"</w:instrText>
            </w:r>
            <w:r w:rsidRPr="00E646DC">
              <w:rPr>
                <w:rStyle w:val="Hyperlink"/>
                <w:rFonts w:ascii="Times New Roman" w:hAnsi="Times New Roman" w:cs="Times New Roman"/>
                <w:noProof/>
                <w:rPrChange w:id="102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027" w:author="Administrator" w:date="2024-12-28T10:51:00Z">
                  <w:rPr>
                    <w:rStyle w:val="Hyperlink"/>
                    <w:noProof/>
                  </w:rPr>
                </w:rPrChange>
              </w:rPr>
            </w:r>
            <w:r w:rsidRPr="00E646DC">
              <w:rPr>
                <w:rStyle w:val="Hyperlink"/>
                <w:rFonts w:ascii="Times New Roman" w:hAnsi="Times New Roman" w:cs="Times New Roman"/>
                <w:noProof/>
                <w:rPrChange w:id="102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029" w:author="Administrator" w:date="2024-12-28T10:51:00Z">
                  <w:rPr>
                    <w:rStyle w:val="Hyperlink"/>
                    <w:noProof/>
                    <w:lang w:val="en-US"/>
                  </w:rPr>
                </w:rPrChange>
              </w:rPr>
              <w:t>3.2.16 Usecase Thống kê</w:t>
            </w:r>
            <w:r w:rsidRPr="00E646DC">
              <w:rPr>
                <w:rFonts w:ascii="Times New Roman" w:hAnsi="Times New Roman" w:cs="Times New Roman"/>
                <w:noProof/>
                <w:webHidden/>
                <w:rPrChange w:id="1030" w:author="Administrator" w:date="2024-12-28T10:51:00Z">
                  <w:rPr>
                    <w:noProof/>
                    <w:webHidden/>
                  </w:rPr>
                </w:rPrChange>
              </w:rPr>
              <w:tab/>
            </w:r>
            <w:r w:rsidRPr="00E646DC">
              <w:rPr>
                <w:rFonts w:ascii="Times New Roman" w:hAnsi="Times New Roman" w:cs="Times New Roman"/>
                <w:noProof/>
                <w:webHidden/>
                <w:rPrChange w:id="1031" w:author="Administrator" w:date="2024-12-28T10:51:00Z">
                  <w:rPr>
                    <w:noProof/>
                    <w:webHidden/>
                  </w:rPr>
                </w:rPrChange>
              </w:rPr>
              <w:fldChar w:fldCharType="begin"/>
            </w:r>
            <w:r w:rsidRPr="00E646DC">
              <w:rPr>
                <w:rFonts w:ascii="Times New Roman" w:hAnsi="Times New Roman" w:cs="Times New Roman"/>
                <w:noProof/>
                <w:webHidden/>
                <w:rPrChange w:id="1032" w:author="Administrator" w:date="2024-12-28T10:51:00Z">
                  <w:rPr>
                    <w:noProof/>
                    <w:webHidden/>
                  </w:rPr>
                </w:rPrChange>
              </w:rPr>
              <w:instrText xml:space="preserve"> PAGEREF _Toc186275544 \h </w:instrText>
            </w:r>
            <w:r w:rsidRPr="00E646DC">
              <w:rPr>
                <w:rFonts w:ascii="Times New Roman" w:hAnsi="Times New Roman" w:cs="Times New Roman"/>
                <w:noProof/>
                <w:webHidden/>
                <w:rPrChange w:id="1033" w:author="Administrator" w:date="2024-12-28T10:51:00Z">
                  <w:rPr>
                    <w:noProof/>
                    <w:webHidden/>
                  </w:rPr>
                </w:rPrChange>
              </w:rPr>
            </w:r>
          </w:ins>
          <w:r w:rsidRPr="00E646DC">
            <w:rPr>
              <w:rFonts w:ascii="Times New Roman" w:hAnsi="Times New Roman" w:cs="Times New Roman"/>
              <w:noProof/>
              <w:webHidden/>
              <w:rPrChange w:id="1034" w:author="Administrator" w:date="2024-12-28T10:51:00Z">
                <w:rPr>
                  <w:noProof/>
                  <w:webHidden/>
                </w:rPr>
              </w:rPrChange>
            </w:rPr>
            <w:fldChar w:fldCharType="separate"/>
          </w:r>
          <w:ins w:id="1035" w:author="Administrator" w:date="2024-12-28T10:51:00Z">
            <w:r w:rsidRPr="00E646DC">
              <w:rPr>
                <w:rFonts w:ascii="Times New Roman" w:hAnsi="Times New Roman" w:cs="Times New Roman"/>
                <w:noProof/>
                <w:webHidden/>
                <w:rPrChange w:id="1036" w:author="Administrator" w:date="2024-12-28T10:51:00Z">
                  <w:rPr>
                    <w:noProof/>
                    <w:webHidden/>
                  </w:rPr>
                </w:rPrChange>
              </w:rPr>
              <w:t>28</w:t>
            </w:r>
            <w:r w:rsidRPr="00E646DC">
              <w:rPr>
                <w:rFonts w:ascii="Times New Roman" w:hAnsi="Times New Roman" w:cs="Times New Roman"/>
                <w:noProof/>
                <w:webHidden/>
                <w:rPrChange w:id="1037" w:author="Administrator" w:date="2024-12-28T10:51:00Z">
                  <w:rPr>
                    <w:noProof/>
                    <w:webHidden/>
                  </w:rPr>
                </w:rPrChange>
              </w:rPr>
              <w:fldChar w:fldCharType="end"/>
            </w:r>
            <w:r w:rsidRPr="00E646DC">
              <w:rPr>
                <w:rStyle w:val="Hyperlink"/>
                <w:rFonts w:ascii="Times New Roman" w:hAnsi="Times New Roman" w:cs="Times New Roman"/>
                <w:noProof/>
                <w:rPrChange w:id="1038" w:author="Administrator" w:date="2024-12-28T10:51:00Z">
                  <w:rPr>
                    <w:rStyle w:val="Hyperlink"/>
                    <w:noProof/>
                  </w:rPr>
                </w:rPrChange>
              </w:rPr>
              <w:fldChar w:fldCharType="end"/>
            </w:r>
          </w:ins>
        </w:p>
        <w:p w14:paraId="42610DA6" w14:textId="223E5F2C" w:rsidR="00E646DC" w:rsidRPr="00E646DC" w:rsidRDefault="00E646DC">
          <w:pPr>
            <w:pStyle w:val="TOC2"/>
            <w:tabs>
              <w:tab w:val="right" w:leader="dot" w:pos="9064"/>
            </w:tabs>
            <w:rPr>
              <w:ins w:id="1039" w:author="Administrator" w:date="2024-12-28T10:51:00Z"/>
              <w:rFonts w:ascii="Times New Roman" w:eastAsiaTheme="minorEastAsia" w:hAnsi="Times New Roman" w:cs="Times New Roman"/>
              <w:noProof/>
              <w:lang w:val="en-US"/>
              <w:rPrChange w:id="1040" w:author="Administrator" w:date="2024-12-28T10:51:00Z">
                <w:rPr>
                  <w:ins w:id="1041" w:author="Administrator" w:date="2024-12-28T10:51:00Z"/>
                  <w:rFonts w:asciiTheme="minorHAnsi" w:eastAsiaTheme="minorEastAsia" w:hAnsiTheme="minorHAnsi" w:cstheme="minorBidi"/>
                  <w:noProof/>
                  <w:lang w:val="en-US"/>
                </w:rPr>
              </w:rPrChange>
            </w:rPr>
          </w:pPr>
          <w:ins w:id="1042" w:author="Administrator" w:date="2024-12-28T10:51:00Z">
            <w:r w:rsidRPr="00E646DC">
              <w:rPr>
                <w:rStyle w:val="Hyperlink"/>
                <w:rFonts w:ascii="Times New Roman" w:hAnsi="Times New Roman" w:cs="Times New Roman"/>
                <w:noProof/>
                <w:rPrChange w:id="1043" w:author="Administrator" w:date="2024-12-28T10:51:00Z">
                  <w:rPr>
                    <w:rStyle w:val="Hyperlink"/>
                    <w:noProof/>
                  </w:rPr>
                </w:rPrChange>
              </w:rPr>
              <w:fldChar w:fldCharType="begin"/>
            </w:r>
            <w:r w:rsidRPr="00E646DC">
              <w:rPr>
                <w:rStyle w:val="Hyperlink"/>
                <w:rFonts w:ascii="Times New Roman" w:hAnsi="Times New Roman" w:cs="Times New Roman"/>
                <w:noProof/>
                <w:rPrChange w:id="1044" w:author="Administrator" w:date="2024-12-28T10:51:00Z">
                  <w:rPr>
                    <w:rStyle w:val="Hyperlink"/>
                    <w:noProof/>
                  </w:rPr>
                </w:rPrChange>
              </w:rPr>
              <w:instrText xml:space="preserve"> </w:instrText>
            </w:r>
            <w:r w:rsidRPr="00E646DC">
              <w:rPr>
                <w:rFonts w:ascii="Times New Roman" w:hAnsi="Times New Roman" w:cs="Times New Roman"/>
                <w:noProof/>
                <w:rPrChange w:id="1045" w:author="Administrator" w:date="2024-12-28T10:51:00Z">
                  <w:rPr>
                    <w:noProof/>
                  </w:rPr>
                </w:rPrChange>
              </w:rPr>
              <w:instrText>HYPERLINK \l "_Toc186275545"</w:instrText>
            </w:r>
            <w:r w:rsidRPr="00E646DC">
              <w:rPr>
                <w:rStyle w:val="Hyperlink"/>
                <w:rFonts w:ascii="Times New Roman" w:hAnsi="Times New Roman" w:cs="Times New Roman"/>
                <w:noProof/>
                <w:rPrChange w:id="104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047" w:author="Administrator" w:date="2024-12-28T10:51:00Z">
                  <w:rPr>
                    <w:rStyle w:val="Hyperlink"/>
                    <w:noProof/>
                  </w:rPr>
                </w:rPrChange>
              </w:rPr>
            </w:r>
            <w:r w:rsidRPr="00E646DC">
              <w:rPr>
                <w:rStyle w:val="Hyperlink"/>
                <w:rFonts w:ascii="Times New Roman" w:hAnsi="Times New Roman" w:cs="Times New Roman"/>
                <w:noProof/>
                <w:rPrChange w:id="104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049" w:author="Administrator" w:date="2024-12-28T10:51:00Z">
                  <w:rPr>
                    <w:rStyle w:val="Hyperlink"/>
                    <w:noProof/>
                    <w:lang w:val="en-US"/>
                  </w:rPr>
                </w:rPrChange>
              </w:rPr>
              <w:t>3.3 Biểu đồ hoạt động (Activity Diagram)</w:t>
            </w:r>
            <w:r w:rsidRPr="00E646DC">
              <w:rPr>
                <w:rFonts w:ascii="Times New Roman" w:hAnsi="Times New Roman" w:cs="Times New Roman"/>
                <w:noProof/>
                <w:webHidden/>
                <w:rPrChange w:id="1050" w:author="Administrator" w:date="2024-12-28T10:51:00Z">
                  <w:rPr>
                    <w:noProof/>
                    <w:webHidden/>
                  </w:rPr>
                </w:rPrChange>
              </w:rPr>
              <w:tab/>
            </w:r>
            <w:r w:rsidRPr="00E646DC">
              <w:rPr>
                <w:rFonts w:ascii="Times New Roman" w:hAnsi="Times New Roman" w:cs="Times New Roman"/>
                <w:noProof/>
                <w:webHidden/>
                <w:rPrChange w:id="1051" w:author="Administrator" w:date="2024-12-28T10:51:00Z">
                  <w:rPr>
                    <w:noProof/>
                    <w:webHidden/>
                  </w:rPr>
                </w:rPrChange>
              </w:rPr>
              <w:fldChar w:fldCharType="begin"/>
            </w:r>
            <w:r w:rsidRPr="00E646DC">
              <w:rPr>
                <w:rFonts w:ascii="Times New Roman" w:hAnsi="Times New Roman" w:cs="Times New Roman"/>
                <w:noProof/>
                <w:webHidden/>
                <w:rPrChange w:id="1052" w:author="Administrator" w:date="2024-12-28T10:51:00Z">
                  <w:rPr>
                    <w:noProof/>
                    <w:webHidden/>
                  </w:rPr>
                </w:rPrChange>
              </w:rPr>
              <w:instrText xml:space="preserve"> PAGEREF _Toc186275545 \h </w:instrText>
            </w:r>
            <w:r w:rsidRPr="00E646DC">
              <w:rPr>
                <w:rFonts w:ascii="Times New Roman" w:hAnsi="Times New Roman" w:cs="Times New Roman"/>
                <w:noProof/>
                <w:webHidden/>
                <w:rPrChange w:id="1053" w:author="Administrator" w:date="2024-12-28T10:51:00Z">
                  <w:rPr>
                    <w:noProof/>
                    <w:webHidden/>
                  </w:rPr>
                </w:rPrChange>
              </w:rPr>
            </w:r>
          </w:ins>
          <w:r w:rsidRPr="00E646DC">
            <w:rPr>
              <w:rFonts w:ascii="Times New Roman" w:hAnsi="Times New Roman" w:cs="Times New Roman"/>
              <w:noProof/>
              <w:webHidden/>
              <w:rPrChange w:id="1054" w:author="Administrator" w:date="2024-12-28T10:51:00Z">
                <w:rPr>
                  <w:noProof/>
                  <w:webHidden/>
                </w:rPr>
              </w:rPrChange>
            </w:rPr>
            <w:fldChar w:fldCharType="separate"/>
          </w:r>
          <w:ins w:id="1055" w:author="Administrator" w:date="2024-12-28T10:51:00Z">
            <w:r w:rsidRPr="00E646DC">
              <w:rPr>
                <w:rFonts w:ascii="Times New Roman" w:hAnsi="Times New Roman" w:cs="Times New Roman"/>
                <w:noProof/>
                <w:webHidden/>
                <w:rPrChange w:id="1056" w:author="Administrator" w:date="2024-12-28T10:51:00Z">
                  <w:rPr>
                    <w:noProof/>
                    <w:webHidden/>
                  </w:rPr>
                </w:rPrChange>
              </w:rPr>
              <w:t>29</w:t>
            </w:r>
            <w:r w:rsidRPr="00E646DC">
              <w:rPr>
                <w:rFonts w:ascii="Times New Roman" w:hAnsi="Times New Roman" w:cs="Times New Roman"/>
                <w:noProof/>
                <w:webHidden/>
                <w:rPrChange w:id="1057" w:author="Administrator" w:date="2024-12-28T10:51:00Z">
                  <w:rPr>
                    <w:noProof/>
                    <w:webHidden/>
                  </w:rPr>
                </w:rPrChange>
              </w:rPr>
              <w:fldChar w:fldCharType="end"/>
            </w:r>
            <w:r w:rsidRPr="00E646DC">
              <w:rPr>
                <w:rStyle w:val="Hyperlink"/>
                <w:rFonts w:ascii="Times New Roman" w:hAnsi="Times New Roman" w:cs="Times New Roman"/>
                <w:noProof/>
                <w:rPrChange w:id="1058" w:author="Administrator" w:date="2024-12-28T10:51:00Z">
                  <w:rPr>
                    <w:rStyle w:val="Hyperlink"/>
                    <w:noProof/>
                  </w:rPr>
                </w:rPrChange>
              </w:rPr>
              <w:fldChar w:fldCharType="end"/>
            </w:r>
          </w:ins>
        </w:p>
        <w:p w14:paraId="20556EF3" w14:textId="5C576BF7" w:rsidR="00E646DC" w:rsidRPr="00E646DC" w:rsidRDefault="00E646DC">
          <w:pPr>
            <w:pStyle w:val="TOC3"/>
            <w:tabs>
              <w:tab w:val="right" w:leader="dot" w:pos="9064"/>
            </w:tabs>
            <w:rPr>
              <w:ins w:id="1059" w:author="Administrator" w:date="2024-12-28T10:51:00Z"/>
              <w:rFonts w:ascii="Times New Roman" w:eastAsiaTheme="minorEastAsia" w:hAnsi="Times New Roman" w:cs="Times New Roman"/>
              <w:noProof/>
              <w:lang w:val="en-US"/>
              <w:rPrChange w:id="1060" w:author="Administrator" w:date="2024-12-28T10:51:00Z">
                <w:rPr>
                  <w:ins w:id="1061" w:author="Administrator" w:date="2024-12-28T10:51:00Z"/>
                  <w:rFonts w:asciiTheme="minorHAnsi" w:eastAsiaTheme="minorEastAsia" w:hAnsiTheme="minorHAnsi" w:cstheme="minorBidi"/>
                  <w:noProof/>
                  <w:lang w:val="en-US"/>
                </w:rPr>
              </w:rPrChange>
            </w:rPr>
          </w:pPr>
          <w:ins w:id="1062" w:author="Administrator" w:date="2024-12-28T10:51:00Z">
            <w:r w:rsidRPr="00E646DC">
              <w:rPr>
                <w:rStyle w:val="Hyperlink"/>
                <w:rFonts w:ascii="Times New Roman" w:hAnsi="Times New Roman" w:cs="Times New Roman"/>
                <w:noProof/>
                <w:rPrChange w:id="1063" w:author="Administrator" w:date="2024-12-28T10:51:00Z">
                  <w:rPr>
                    <w:rStyle w:val="Hyperlink"/>
                    <w:noProof/>
                  </w:rPr>
                </w:rPrChange>
              </w:rPr>
              <w:fldChar w:fldCharType="begin"/>
            </w:r>
            <w:r w:rsidRPr="00E646DC">
              <w:rPr>
                <w:rStyle w:val="Hyperlink"/>
                <w:rFonts w:ascii="Times New Roman" w:hAnsi="Times New Roman" w:cs="Times New Roman"/>
                <w:noProof/>
                <w:rPrChange w:id="1064" w:author="Administrator" w:date="2024-12-28T10:51:00Z">
                  <w:rPr>
                    <w:rStyle w:val="Hyperlink"/>
                    <w:noProof/>
                  </w:rPr>
                </w:rPrChange>
              </w:rPr>
              <w:instrText xml:space="preserve"> </w:instrText>
            </w:r>
            <w:r w:rsidRPr="00E646DC">
              <w:rPr>
                <w:rFonts w:ascii="Times New Roman" w:hAnsi="Times New Roman" w:cs="Times New Roman"/>
                <w:noProof/>
                <w:rPrChange w:id="1065" w:author="Administrator" w:date="2024-12-28T10:51:00Z">
                  <w:rPr>
                    <w:noProof/>
                  </w:rPr>
                </w:rPrChange>
              </w:rPr>
              <w:instrText>HYPERLINK \l "_Toc186275546"</w:instrText>
            </w:r>
            <w:r w:rsidRPr="00E646DC">
              <w:rPr>
                <w:rStyle w:val="Hyperlink"/>
                <w:rFonts w:ascii="Times New Roman" w:hAnsi="Times New Roman" w:cs="Times New Roman"/>
                <w:noProof/>
                <w:rPrChange w:id="106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067" w:author="Administrator" w:date="2024-12-28T10:51:00Z">
                  <w:rPr>
                    <w:rStyle w:val="Hyperlink"/>
                    <w:noProof/>
                  </w:rPr>
                </w:rPrChange>
              </w:rPr>
            </w:r>
            <w:r w:rsidRPr="00E646DC">
              <w:rPr>
                <w:rStyle w:val="Hyperlink"/>
                <w:rFonts w:ascii="Times New Roman" w:hAnsi="Times New Roman" w:cs="Times New Roman"/>
                <w:noProof/>
                <w:rPrChange w:id="106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069" w:author="Administrator" w:date="2024-12-28T10:51:00Z">
                  <w:rPr>
                    <w:rStyle w:val="Hyperlink"/>
                    <w:noProof/>
                    <w:lang w:val="en-US"/>
                  </w:rPr>
                </w:rPrChange>
              </w:rPr>
              <w:t>3.3.1 Đăng nhập</w:t>
            </w:r>
            <w:r w:rsidRPr="00E646DC">
              <w:rPr>
                <w:rFonts w:ascii="Times New Roman" w:hAnsi="Times New Roman" w:cs="Times New Roman"/>
                <w:noProof/>
                <w:webHidden/>
                <w:rPrChange w:id="1070" w:author="Administrator" w:date="2024-12-28T10:51:00Z">
                  <w:rPr>
                    <w:noProof/>
                    <w:webHidden/>
                  </w:rPr>
                </w:rPrChange>
              </w:rPr>
              <w:tab/>
            </w:r>
            <w:r w:rsidRPr="00E646DC">
              <w:rPr>
                <w:rFonts w:ascii="Times New Roman" w:hAnsi="Times New Roman" w:cs="Times New Roman"/>
                <w:noProof/>
                <w:webHidden/>
                <w:rPrChange w:id="1071" w:author="Administrator" w:date="2024-12-28T10:51:00Z">
                  <w:rPr>
                    <w:noProof/>
                    <w:webHidden/>
                  </w:rPr>
                </w:rPrChange>
              </w:rPr>
              <w:fldChar w:fldCharType="begin"/>
            </w:r>
            <w:r w:rsidRPr="00E646DC">
              <w:rPr>
                <w:rFonts w:ascii="Times New Roman" w:hAnsi="Times New Roman" w:cs="Times New Roman"/>
                <w:noProof/>
                <w:webHidden/>
                <w:rPrChange w:id="1072" w:author="Administrator" w:date="2024-12-28T10:51:00Z">
                  <w:rPr>
                    <w:noProof/>
                    <w:webHidden/>
                  </w:rPr>
                </w:rPrChange>
              </w:rPr>
              <w:instrText xml:space="preserve"> PAGEREF _Toc186275546 \h </w:instrText>
            </w:r>
            <w:r w:rsidRPr="00E646DC">
              <w:rPr>
                <w:rFonts w:ascii="Times New Roman" w:hAnsi="Times New Roman" w:cs="Times New Roman"/>
                <w:noProof/>
                <w:webHidden/>
                <w:rPrChange w:id="1073" w:author="Administrator" w:date="2024-12-28T10:51:00Z">
                  <w:rPr>
                    <w:noProof/>
                    <w:webHidden/>
                  </w:rPr>
                </w:rPrChange>
              </w:rPr>
            </w:r>
          </w:ins>
          <w:r w:rsidRPr="00E646DC">
            <w:rPr>
              <w:rFonts w:ascii="Times New Roman" w:hAnsi="Times New Roman" w:cs="Times New Roman"/>
              <w:noProof/>
              <w:webHidden/>
              <w:rPrChange w:id="1074" w:author="Administrator" w:date="2024-12-28T10:51:00Z">
                <w:rPr>
                  <w:noProof/>
                  <w:webHidden/>
                </w:rPr>
              </w:rPrChange>
            </w:rPr>
            <w:fldChar w:fldCharType="separate"/>
          </w:r>
          <w:ins w:id="1075" w:author="Administrator" w:date="2024-12-28T10:51:00Z">
            <w:r w:rsidRPr="00E646DC">
              <w:rPr>
                <w:rFonts w:ascii="Times New Roman" w:hAnsi="Times New Roman" w:cs="Times New Roman"/>
                <w:noProof/>
                <w:webHidden/>
                <w:rPrChange w:id="1076" w:author="Administrator" w:date="2024-12-28T10:51:00Z">
                  <w:rPr>
                    <w:noProof/>
                    <w:webHidden/>
                  </w:rPr>
                </w:rPrChange>
              </w:rPr>
              <w:t>29</w:t>
            </w:r>
            <w:r w:rsidRPr="00E646DC">
              <w:rPr>
                <w:rFonts w:ascii="Times New Roman" w:hAnsi="Times New Roman" w:cs="Times New Roman"/>
                <w:noProof/>
                <w:webHidden/>
                <w:rPrChange w:id="1077" w:author="Administrator" w:date="2024-12-28T10:51:00Z">
                  <w:rPr>
                    <w:noProof/>
                    <w:webHidden/>
                  </w:rPr>
                </w:rPrChange>
              </w:rPr>
              <w:fldChar w:fldCharType="end"/>
            </w:r>
            <w:r w:rsidRPr="00E646DC">
              <w:rPr>
                <w:rStyle w:val="Hyperlink"/>
                <w:rFonts w:ascii="Times New Roman" w:hAnsi="Times New Roman" w:cs="Times New Roman"/>
                <w:noProof/>
                <w:rPrChange w:id="1078" w:author="Administrator" w:date="2024-12-28T10:51:00Z">
                  <w:rPr>
                    <w:rStyle w:val="Hyperlink"/>
                    <w:noProof/>
                  </w:rPr>
                </w:rPrChange>
              </w:rPr>
              <w:fldChar w:fldCharType="end"/>
            </w:r>
          </w:ins>
        </w:p>
        <w:p w14:paraId="088E2B5C" w14:textId="1D789AEF" w:rsidR="00E646DC" w:rsidRPr="00E646DC" w:rsidRDefault="00E646DC">
          <w:pPr>
            <w:pStyle w:val="TOC3"/>
            <w:tabs>
              <w:tab w:val="right" w:leader="dot" w:pos="9064"/>
            </w:tabs>
            <w:rPr>
              <w:ins w:id="1079" w:author="Administrator" w:date="2024-12-28T10:51:00Z"/>
              <w:rFonts w:ascii="Times New Roman" w:eastAsiaTheme="minorEastAsia" w:hAnsi="Times New Roman" w:cs="Times New Roman"/>
              <w:noProof/>
              <w:lang w:val="en-US"/>
              <w:rPrChange w:id="1080" w:author="Administrator" w:date="2024-12-28T10:51:00Z">
                <w:rPr>
                  <w:ins w:id="1081" w:author="Administrator" w:date="2024-12-28T10:51:00Z"/>
                  <w:rFonts w:asciiTheme="minorHAnsi" w:eastAsiaTheme="minorEastAsia" w:hAnsiTheme="minorHAnsi" w:cstheme="minorBidi"/>
                  <w:noProof/>
                  <w:lang w:val="en-US"/>
                </w:rPr>
              </w:rPrChange>
            </w:rPr>
          </w:pPr>
          <w:ins w:id="1082" w:author="Administrator" w:date="2024-12-28T10:51:00Z">
            <w:r w:rsidRPr="00E646DC">
              <w:rPr>
                <w:rStyle w:val="Hyperlink"/>
                <w:rFonts w:ascii="Times New Roman" w:hAnsi="Times New Roman" w:cs="Times New Roman"/>
                <w:noProof/>
                <w:rPrChange w:id="1083" w:author="Administrator" w:date="2024-12-28T10:51:00Z">
                  <w:rPr>
                    <w:rStyle w:val="Hyperlink"/>
                    <w:noProof/>
                  </w:rPr>
                </w:rPrChange>
              </w:rPr>
              <w:fldChar w:fldCharType="begin"/>
            </w:r>
            <w:r w:rsidRPr="00E646DC">
              <w:rPr>
                <w:rStyle w:val="Hyperlink"/>
                <w:rFonts w:ascii="Times New Roman" w:hAnsi="Times New Roman" w:cs="Times New Roman"/>
                <w:noProof/>
                <w:rPrChange w:id="1084" w:author="Administrator" w:date="2024-12-28T10:51:00Z">
                  <w:rPr>
                    <w:rStyle w:val="Hyperlink"/>
                    <w:noProof/>
                  </w:rPr>
                </w:rPrChange>
              </w:rPr>
              <w:instrText xml:space="preserve"> </w:instrText>
            </w:r>
            <w:r w:rsidRPr="00E646DC">
              <w:rPr>
                <w:rFonts w:ascii="Times New Roman" w:hAnsi="Times New Roman" w:cs="Times New Roman"/>
                <w:noProof/>
                <w:rPrChange w:id="1085" w:author="Administrator" w:date="2024-12-28T10:51:00Z">
                  <w:rPr>
                    <w:noProof/>
                  </w:rPr>
                </w:rPrChange>
              </w:rPr>
              <w:instrText>HYPERLINK \l "_Toc186275547"</w:instrText>
            </w:r>
            <w:r w:rsidRPr="00E646DC">
              <w:rPr>
                <w:rStyle w:val="Hyperlink"/>
                <w:rFonts w:ascii="Times New Roman" w:hAnsi="Times New Roman" w:cs="Times New Roman"/>
                <w:noProof/>
                <w:rPrChange w:id="108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087" w:author="Administrator" w:date="2024-12-28T10:51:00Z">
                  <w:rPr>
                    <w:rStyle w:val="Hyperlink"/>
                    <w:noProof/>
                  </w:rPr>
                </w:rPrChange>
              </w:rPr>
            </w:r>
            <w:r w:rsidRPr="00E646DC">
              <w:rPr>
                <w:rStyle w:val="Hyperlink"/>
                <w:rFonts w:ascii="Times New Roman" w:hAnsi="Times New Roman" w:cs="Times New Roman"/>
                <w:noProof/>
                <w:rPrChange w:id="108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089" w:author="Administrator" w:date="2024-12-28T10:51:00Z">
                  <w:rPr>
                    <w:rStyle w:val="Hyperlink"/>
                    <w:noProof/>
                    <w:lang w:val="en-US"/>
                  </w:rPr>
                </w:rPrChange>
              </w:rPr>
              <w:t>3.3.2 Đăng ký</w:t>
            </w:r>
            <w:r w:rsidRPr="00E646DC">
              <w:rPr>
                <w:rFonts w:ascii="Times New Roman" w:hAnsi="Times New Roman" w:cs="Times New Roman"/>
                <w:noProof/>
                <w:webHidden/>
                <w:rPrChange w:id="1090" w:author="Administrator" w:date="2024-12-28T10:51:00Z">
                  <w:rPr>
                    <w:noProof/>
                    <w:webHidden/>
                  </w:rPr>
                </w:rPrChange>
              </w:rPr>
              <w:tab/>
            </w:r>
            <w:r w:rsidRPr="00E646DC">
              <w:rPr>
                <w:rFonts w:ascii="Times New Roman" w:hAnsi="Times New Roman" w:cs="Times New Roman"/>
                <w:noProof/>
                <w:webHidden/>
                <w:rPrChange w:id="1091" w:author="Administrator" w:date="2024-12-28T10:51:00Z">
                  <w:rPr>
                    <w:noProof/>
                    <w:webHidden/>
                  </w:rPr>
                </w:rPrChange>
              </w:rPr>
              <w:fldChar w:fldCharType="begin"/>
            </w:r>
            <w:r w:rsidRPr="00E646DC">
              <w:rPr>
                <w:rFonts w:ascii="Times New Roman" w:hAnsi="Times New Roman" w:cs="Times New Roman"/>
                <w:noProof/>
                <w:webHidden/>
                <w:rPrChange w:id="1092" w:author="Administrator" w:date="2024-12-28T10:51:00Z">
                  <w:rPr>
                    <w:noProof/>
                    <w:webHidden/>
                  </w:rPr>
                </w:rPrChange>
              </w:rPr>
              <w:instrText xml:space="preserve"> PAGEREF _Toc186275547 \h </w:instrText>
            </w:r>
            <w:r w:rsidRPr="00E646DC">
              <w:rPr>
                <w:rFonts w:ascii="Times New Roman" w:hAnsi="Times New Roman" w:cs="Times New Roman"/>
                <w:noProof/>
                <w:webHidden/>
                <w:rPrChange w:id="1093" w:author="Administrator" w:date="2024-12-28T10:51:00Z">
                  <w:rPr>
                    <w:noProof/>
                    <w:webHidden/>
                  </w:rPr>
                </w:rPrChange>
              </w:rPr>
            </w:r>
          </w:ins>
          <w:r w:rsidRPr="00E646DC">
            <w:rPr>
              <w:rFonts w:ascii="Times New Roman" w:hAnsi="Times New Roman" w:cs="Times New Roman"/>
              <w:noProof/>
              <w:webHidden/>
              <w:rPrChange w:id="1094" w:author="Administrator" w:date="2024-12-28T10:51:00Z">
                <w:rPr>
                  <w:noProof/>
                  <w:webHidden/>
                </w:rPr>
              </w:rPrChange>
            </w:rPr>
            <w:fldChar w:fldCharType="separate"/>
          </w:r>
          <w:ins w:id="1095" w:author="Administrator" w:date="2024-12-28T10:51:00Z">
            <w:r w:rsidRPr="00E646DC">
              <w:rPr>
                <w:rFonts w:ascii="Times New Roman" w:hAnsi="Times New Roman" w:cs="Times New Roman"/>
                <w:noProof/>
                <w:webHidden/>
                <w:rPrChange w:id="1096" w:author="Administrator" w:date="2024-12-28T10:51:00Z">
                  <w:rPr>
                    <w:noProof/>
                    <w:webHidden/>
                  </w:rPr>
                </w:rPrChange>
              </w:rPr>
              <w:t>29</w:t>
            </w:r>
            <w:r w:rsidRPr="00E646DC">
              <w:rPr>
                <w:rFonts w:ascii="Times New Roman" w:hAnsi="Times New Roman" w:cs="Times New Roman"/>
                <w:noProof/>
                <w:webHidden/>
                <w:rPrChange w:id="1097" w:author="Administrator" w:date="2024-12-28T10:51:00Z">
                  <w:rPr>
                    <w:noProof/>
                    <w:webHidden/>
                  </w:rPr>
                </w:rPrChange>
              </w:rPr>
              <w:fldChar w:fldCharType="end"/>
            </w:r>
            <w:r w:rsidRPr="00E646DC">
              <w:rPr>
                <w:rStyle w:val="Hyperlink"/>
                <w:rFonts w:ascii="Times New Roman" w:hAnsi="Times New Roman" w:cs="Times New Roman"/>
                <w:noProof/>
                <w:rPrChange w:id="1098" w:author="Administrator" w:date="2024-12-28T10:51:00Z">
                  <w:rPr>
                    <w:rStyle w:val="Hyperlink"/>
                    <w:noProof/>
                  </w:rPr>
                </w:rPrChange>
              </w:rPr>
              <w:fldChar w:fldCharType="end"/>
            </w:r>
          </w:ins>
        </w:p>
        <w:p w14:paraId="51221C0C" w14:textId="1197E409" w:rsidR="00E646DC" w:rsidRPr="00E646DC" w:rsidRDefault="00E646DC">
          <w:pPr>
            <w:pStyle w:val="TOC3"/>
            <w:tabs>
              <w:tab w:val="right" w:leader="dot" w:pos="9064"/>
            </w:tabs>
            <w:rPr>
              <w:ins w:id="1099" w:author="Administrator" w:date="2024-12-28T10:51:00Z"/>
              <w:rFonts w:ascii="Times New Roman" w:eastAsiaTheme="minorEastAsia" w:hAnsi="Times New Roman" w:cs="Times New Roman"/>
              <w:noProof/>
              <w:lang w:val="en-US"/>
              <w:rPrChange w:id="1100" w:author="Administrator" w:date="2024-12-28T10:51:00Z">
                <w:rPr>
                  <w:ins w:id="1101" w:author="Administrator" w:date="2024-12-28T10:51:00Z"/>
                  <w:rFonts w:asciiTheme="minorHAnsi" w:eastAsiaTheme="minorEastAsia" w:hAnsiTheme="minorHAnsi" w:cstheme="minorBidi"/>
                  <w:noProof/>
                  <w:lang w:val="en-US"/>
                </w:rPr>
              </w:rPrChange>
            </w:rPr>
          </w:pPr>
          <w:ins w:id="1102" w:author="Administrator" w:date="2024-12-28T10:51:00Z">
            <w:r w:rsidRPr="00E646DC">
              <w:rPr>
                <w:rStyle w:val="Hyperlink"/>
                <w:rFonts w:ascii="Times New Roman" w:hAnsi="Times New Roman" w:cs="Times New Roman"/>
                <w:noProof/>
                <w:rPrChange w:id="1103" w:author="Administrator" w:date="2024-12-28T10:51:00Z">
                  <w:rPr>
                    <w:rStyle w:val="Hyperlink"/>
                    <w:noProof/>
                  </w:rPr>
                </w:rPrChange>
              </w:rPr>
              <w:fldChar w:fldCharType="begin"/>
            </w:r>
            <w:r w:rsidRPr="00E646DC">
              <w:rPr>
                <w:rStyle w:val="Hyperlink"/>
                <w:rFonts w:ascii="Times New Roman" w:hAnsi="Times New Roman" w:cs="Times New Roman"/>
                <w:noProof/>
                <w:rPrChange w:id="1104" w:author="Administrator" w:date="2024-12-28T10:51:00Z">
                  <w:rPr>
                    <w:rStyle w:val="Hyperlink"/>
                    <w:noProof/>
                  </w:rPr>
                </w:rPrChange>
              </w:rPr>
              <w:instrText xml:space="preserve"> </w:instrText>
            </w:r>
            <w:r w:rsidRPr="00E646DC">
              <w:rPr>
                <w:rFonts w:ascii="Times New Roman" w:hAnsi="Times New Roman" w:cs="Times New Roman"/>
                <w:noProof/>
                <w:rPrChange w:id="1105" w:author="Administrator" w:date="2024-12-28T10:51:00Z">
                  <w:rPr>
                    <w:noProof/>
                  </w:rPr>
                </w:rPrChange>
              </w:rPr>
              <w:instrText>HYPERLINK \l "_Toc186275548"</w:instrText>
            </w:r>
            <w:r w:rsidRPr="00E646DC">
              <w:rPr>
                <w:rStyle w:val="Hyperlink"/>
                <w:rFonts w:ascii="Times New Roman" w:hAnsi="Times New Roman" w:cs="Times New Roman"/>
                <w:noProof/>
                <w:rPrChange w:id="110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107" w:author="Administrator" w:date="2024-12-28T10:51:00Z">
                  <w:rPr>
                    <w:rStyle w:val="Hyperlink"/>
                    <w:noProof/>
                  </w:rPr>
                </w:rPrChange>
              </w:rPr>
            </w:r>
            <w:r w:rsidRPr="00E646DC">
              <w:rPr>
                <w:rStyle w:val="Hyperlink"/>
                <w:rFonts w:ascii="Times New Roman" w:hAnsi="Times New Roman" w:cs="Times New Roman"/>
                <w:noProof/>
                <w:rPrChange w:id="110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109" w:author="Administrator" w:date="2024-12-28T10:51:00Z">
                  <w:rPr>
                    <w:rStyle w:val="Hyperlink"/>
                    <w:noProof/>
                    <w:lang w:val="en-US"/>
                  </w:rPr>
                </w:rPrChange>
              </w:rPr>
              <w:t>3.3.3 Khách hàng đặt xe</w:t>
            </w:r>
            <w:r w:rsidRPr="00E646DC">
              <w:rPr>
                <w:rFonts w:ascii="Times New Roman" w:hAnsi="Times New Roman" w:cs="Times New Roman"/>
                <w:noProof/>
                <w:webHidden/>
                <w:rPrChange w:id="1110" w:author="Administrator" w:date="2024-12-28T10:51:00Z">
                  <w:rPr>
                    <w:noProof/>
                    <w:webHidden/>
                  </w:rPr>
                </w:rPrChange>
              </w:rPr>
              <w:tab/>
            </w:r>
            <w:r w:rsidRPr="00E646DC">
              <w:rPr>
                <w:rFonts w:ascii="Times New Roman" w:hAnsi="Times New Roman" w:cs="Times New Roman"/>
                <w:noProof/>
                <w:webHidden/>
                <w:rPrChange w:id="1111" w:author="Administrator" w:date="2024-12-28T10:51:00Z">
                  <w:rPr>
                    <w:noProof/>
                    <w:webHidden/>
                  </w:rPr>
                </w:rPrChange>
              </w:rPr>
              <w:fldChar w:fldCharType="begin"/>
            </w:r>
            <w:r w:rsidRPr="00E646DC">
              <w:rPr>
                <w:rFonts w:ascii="Times New Roman" w:hAnsi="Times New Roman" w:cs="Times New Roman"/>
                <w:noProof/>
                <w:webHidden/>
                <w:rPrChange w:id="1112" w:author="Administrator" w:date="2024-12-28T10:51:00Z">
                  <w:rPr>
                    <w:noProof/>
                    <w:webHidden/>
                  </w:rPr>
                </w:rPrChange>
              </w:rPr>
              <w:instrText xml:space="preserve"> PAGEREF _Toc186275548 \h </w:instrText>
            </w:r>
            <w:r w:rsidRPr="00E646DC">
              <w:rPr>
                <w:rFonts w:ascii="Times New Roman" w:hAnsi="Times New Roman" w:cs="Times New Roman"/>
                <w:noProof/>
                <w:webHidden/>
                <w:rPrChange w:id="1113" w:author="Administrator" w:date="2024-12-28T10:51:00Z">
                  <w:rPr>
                    <w:noProof/>
                    <w:webHidden/>
                  </w:rPr>
                </w:rPrChange>
              </w:rPr>
            </w:r>
          </w:ins>
          <w:r w:rsidRPr="00E646DC">
            <w:rPr>
              <w:rFonts w:ascii="Times New Roman" w:hAnsi="Times New Roman" w:cs="Times New Roman"/>
              <w:noProof/>
              <w:webHidden/>
              <w:rPrChange w:id="1114" w:author="Administrator" w:date="2024-12-28T10:51:00Z">
                <w:rPr>
                  <w:noProof/>
                  <w:webHidden/>
                </w:rPr>
              </w:rPrChange>
            </w:rPr>
            <w:fldChar w:fldCharType="separate"/>
          </w:r>
          <w:ins w:id="1115" w:author="Administrator" w:date="2024-12-28T10:51:00Z">
            <w:r w:rsidRPr="00E646DC">
              <w:rPr>
                <w:rFonts w:ascii="Times New Roman" w:hAnsi="Times New Roman" w:cs="Times New Roman"/>
                <w:noProof/>
                <w:webHidden/>
                <w:rPrChange w:id="1116" w:author="Administrator" w:date="2024-12-28T10:51:00Z">
                  <w:rPr>
                    <w:noProof/>
                    <w:webHidden/>
                  </w:rPr>
                </w:rPrChange>
              </w:rPr>
              <w:t>30</w:t>
            </w:r>
            <w:r w:rsidRPr="00E646DC">
              <w:rPr>
                <w:rFonts w:ascii="Times New Roman" w:hAnsi="Times New Roman" w:cs="Times New Roman"/>
                <w:noProof/>
                <w:webHidden/>
                <w:rPrChange w:id="1117" w:author="Administrator" w:date="2024-12-28T10:51:00Z">
                  <w:rPr>
                    <w:noProof/>
                    <w:webHidden/>
                  </w:rPr>
                </w:rPrChange>
              </w:rPr>
              <w:fldChar w:fldCharType="end"/>
            </w:r>
            <w:r w:rsidRPr="00E646DC">
              <w:rPr>
                <w:rStyle w:val="Hyperlink"/>
                <w:rFonts w:ascii="Times New Roman" w:hAnsi="Times New Roman" w:cs="Times New Roman"/>
                <w:noProof/>
                <w:rPrChange w:id="1118" w:author="Administrator" w:date="2024-12-28T10:51:00Z">
                  <w:rPr>
                    <w:rStyle w:val="Hyperlink"/>
                    <w:noProof/>
                  </w:rPr>
                </w:rPrChange>
              </w:rPr>
              <w:fldChar w:fldCharType="end"/>
            </w:r>
          </w:ins>
        </w:p>
        <w:p w14:paraId="249AD7F8" w14:textId="1B4C8EF3" w:rsidR="00E646DC" w:rsidRPr="00E646DC" w:rsidRDefault="00E646DC">
          <w:pPr>
            <w:pStyle w:val="TOC3"/>
            <w:tabs>
              <w:tab w:val="right" w:leader="dot" w:pos="9064"/>
            </w:tabs>
            <w:rPr>
              <w:ins w:id="1119" w:author="Administrator" w:date="2024-12-28T10:51:00Z"/>
              <w:rFonts w:ascii="Times New Roman" w:eastAsiaTheme="minorEastAsia" w:hAnsi="Times New Roman" w:cs="Times New Roman"/>
              <w:noProof/>
              <w:lang w:val="en-US"/>
              <w:rPrChange w:id="1120" w:author="Administrator" w:date="2024-12-28T10:51:00Z">
                <w:rPr>
                  <w:ins w:id="1121" w:author="Administrator" w:date="2024-12-28T10:51:00Z"/>
                  <w:rFonts w:asciiTheme="minorHAnsi" w:eastAsiaTheme="minorEastAsia" w:hAnsiTheme="minorHAnsi" w:cstheme="minorBidi"/>
                  <w:noProof/>
                  <w:lang w:val="en-US"/>
                </w:rPr>
              </w:rPrChange>
            </w:rPr>
          </w:pPr>
          <w:ins w:id="1122" w:author="Administrator" w:date="2024-12-28T10:51:00Z">
            <w:r w:rsidRPr="00E646DC">
              <w:rPr>
                <w:rStyle w:val="Hyperlink"/>
                <w:rFonts w:ascii="Times New Roman" w:hAnsi="Times New Roman" w:cs="Times New Roman"/>
                <w:noProof/>
                <w:rPrChange w:id="1123" w:author="Administrator" w:date="2024-12-28T10:51:00Z">
                  <w:rPr>
                    <w:rStyle w:val="Hyperlink"/>
                    <w:noProof/>
                  </w:rPr>
                </w:rPrChange>
              </w:rPr>
              <w:fldChar w:fldCharType="begin"/>
            </w:r>
            <w:r w:rsidRPr="00E646DC">
              <w:rPr>
                <w:rStyle w:val="Hyperlink"/>
                <w:rFonts w:ascii="Times New Roman" w:hAnsi="Times New Roman" w:cs="Times New Roman"/>
                <w:noProof/>
                <w:rPrChange w:id="1124" w:author="Administrator" w:date="2024-12-28T10:51:00Z">
                  <w:rPr>
                    <w:rStyle w:val="Hyperlink"/>
                    <w:noProof/>
                  </w:rPr>
                </w:rPrChange>
              </w:rPr>
              <w:instrText xml:space="preserve"> </w:instrText>
            </w:r>
            <w:r w:rsidRPr="00E646DC">
              <w:rPr>
                <w:rFonts w:ascii="Times New Roman" w:hAnsi="Times New Roman" w:cs="Times New Roman"/>
                <w:noProof/>
                <w:rPrChange w:id="1125" w:author="Administrator" w:date="2024-12-28T10:51:00Z">
                  <w:rPr>
                    <w:noProof/>
                  </w:rPr>
                </w:rPrChange>
              </w:rPr>
              <w:instrText>HYPERLINK \l "_Toc186275549"</w:instrText>
            </w:r>
            <w:r w:rsidRPr="00E646DC">
              <w:rPr>
                <w:rStyle w:val="Hyperlink"/>
                <w:rFonts w:ascii="Times New Roman" w:hAnsi="Times New Roman" w:cs="Times New Roman"/>
                <w:noProof/>
                <w:rPrChange w:id="112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127" w:author="Administrator" w:date="2024-12-28T10:51:00Z">
                  <w:rPr>
                    <w:rStyle w:val="Hyperlink"/>
                    <w:noProof/>
                  </w:rPr>
                </w:rPrChange>
              </w:rPr>
            </w:r>
            <w:r w:rsidRPr="00E646DC">
              <w:rPr>
                <w:rStyle w:val="Hyperlink"/>
                <w:rFonts w:ascii="Times New Roman" w:hAnsi="Times New Roman" w:cs="Times New Roman"/>
                <w:noProof/>
                <w:rPrChange w:id="112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129" w:author="Administrator" w:date="2024-12-28T10:51:00Z">
                  <w:rPr>
                    <w:rStyle w:val="Hyperlink"/>
                    <w:noProof/>
                    <w:lang w:val="en-US"/>
                  </w:rPr>
                </w:rPrChange>
              </w:rPr>
              <w:t>3.3.4 Tài xế nhận chuyến xe</w:t>
            </w:r>
            <w:r w:rsidRPr="00E646DC">
              <w:rPr>
                <w:rFonts w:ascii="Times New Roman" w:hAnsi="Times New Roman" w:cs="Times New Roman"/>
                <w:noProof/>
                <w:webHidden/>
                <w:rPrChange w:id="1130" w:author="Administrator" w:date="2024-12-28T10:51:00Z">
                  <w:rPr>
                    <w:noProof/>
                    <w:webHidden/>
                  </w:rPr>
                </w:rPrChange>
              </w:rPr>
              <w:tab/>
            </w:r>
            <w:r w:rsidRPr="00E646DC">
              <w:rPr>
                <w:rFonts w:ascii="Times New Roman" w:hAnsi="Times New Roman" w:cs="Times New Roman"/>
                <w:noProof/>
                <w:webHidden/>
                <w:rPrChange w:id="1131" w:author="Administrator" w:date="2024-12-28T10:51:00Z">
                  <w:rPr>
                    <w:noProof/>
                    <w:webHidden/>
                  </w:rPr>
                </w:rPrChange>
              </w:rPr>
              <w:fldChar w:fldCharType="begin"/>
            </w:r>
            <w:r w:rsidRPr="00E646DC">
              <w:rPr>
                <w:rFonts w:ascii="Times New Roman" w:hAnsi="Times New Roman" w:cs="Times New Roman"/>
                <w:noProof/>
                <w:webHidden/>
                <w:rPrChange w:id="1132" w:author="Administrator" w:date="2024-12-28T10:51:00Z">
                  <w:rPr>
                    <w:noProof/>
                    <w:webHidden/>
                  </w:rPr>
                </w:rPrChange>
              </w:rPr>
              <w:instrText xml:space="preserve"> PAGEREF _Toc186275549 \h </w:instrText>
            </w:r>
            <w:r w:rsidRPr="00E646DC">
              <w:rPr>
                <w:rFonts w:ascii="Times New Roman" w:hAnsi="Times New Roman" w:cs="Times New Roman"/>
                <w:noProof/>
                <w:webHidden/>
                <w:rPrChange w:id="1133" w:author="Administrator" w:date="2024-12-28T10:51:00Z">
                  <w:rPr>
                    <w:noProof/>
                    <w:webHidden/>
                  </w:rPr>
                </w:rPrChange>
              </w:rPr>
            </w:r>
          </w:ins>
          <w:r w:rsidRPr="00E646DC">
            <w:rPr>
              <w:rFonts w:ascii="Times New Roman" w:hAnsi="Times New Roman" w:cs="Times New Roman"/>
              <w:noProof/>
              <w:webHidden/>
              <w:rPrChange w:id="1134" w:author="Administrator" w:date="2024-12-28T10:51:00Z">
                <w:rPr>
                  <w:noProof/>
                  <w:webHidden/>
                </w:rPr>
              </w:rPrChange>
            </w:rPr>
            <w:fldChar w:fldCharType="separate"/>
          </w:r>
          <w:ins w:id="1135" w:author="Administrator" w:date="2024-12-28T10:51:00Z">
            <w:r w:rsidRPr="00E646DC">
              <w:rPr>
                <w:rFonts w:ascii="Times New Roman" w:hAnsi="Times New Roman" w:cs="Times New Roman"/>
                <w:noProof/>
                <w:webHidden/>
                <w:rPrChange w:id="1136" w:author="Administrator" w:date="2024-12-28T10:51:00Z">
                  <w:rPr>
                    <w:noProof/>
                    <w:webHidden/>
                  </w:rPr>
                </w:rPrChange>
              </w:rPr>
              <w:t>30</w:t>
            </w:r>
            <w:r w:rsidRPr="00E646DC">
              <w:rPr>
                <w:rFonts w:ascii="Times New Roman" w:hAnsi="Times New Roman" w:cs="Times New Roman"/>
                <w:noProof/>
                <w:webHidden/>
                <w:rPrChange w:id="1137" w:author="Administrator" w:date="2024-12-28T10:51:00Z">
                  <w:rPr>
                    <w:noProof/>
                    <w:webHidden/>
                  </w:rPr>
                </w:rPrChange>
              </w:rPr>
              <w:fldChar w:fldCharType="end"/>
            </w:r>
            <w:r w:rsidRPr="00E646DC">
              <w:rPr>
                <w:rStyle w:val="Hyperlink"/>
                <w:rFonts w:ascii="Times New Roman" w:hAnsi="Times New Roman" w:cs="Times New Roman"/>
                <w:noProof/>
                <w:rPrChange w:id="1138" w:author="Administrator" w:date="2024-12-28T10:51:00Z">
                  <w:rPr>
                    <w:rStyle w:val="Hyperlink"/>
                    <w:noProof/>
                  </w:rPr>
                </w:rPrChange>
              </w:rPr>
              <w:fldChar w:fldCharType="end"/>
            </w:r>
          </w:ins>
        </w:p>
        <w:p w14:paraId="635C163D" w14:textId="7804653F" w:rsidR="00E646DC" w:rsidRPr="00E646DC" w:rsidRDefault="00E646DC">
          <w:pPr>
            <w:pStyle w:val="TOC3"/>
            <w:tabs>
              <w:tab w:val="right" w:leader="dot" w:pos="9064"/>
            </w:tabs>
            <w:rPr>
              <w:ins w:id="1139" w:author="Administrator" w:date="2024-12-28T10:51:00Z"/>
              <w:rFonts w:ascii="Times New Roman" w:eastAsiaTheme="minorEastAsia" w:hAnsi="Times New Roman" w:cs="Times New Roman"/>
              <w:noProof/>
              <w:lang w:val="en-US"/>
              <w:rPrChange w:id="1140" w:author="Administrator" w:date="2024-12-28T10:51:00Z">
                <w:rPr>
                  <w:ins w:id="1141" w:author="Administrator" w:date="2024-12-28T10:51:00Z"/>
                  <w:rFonts w:asciiTheme="minorHAnsi" w:eastAsiaTheme="minorEastAsia" w:hAnsiTheme="minorHAnsi" w:cstheme="minorBidi"/>
                  <w:noProof/>
                  <w:lang w:val="en-US"/>
                </w:rPr>
              </w:rPrChange>
            </w:rPr>
          </w:pPr>
          <w:ins w:id="1142" w:author="Administrator" w:date="2024-12-28T10:51:00Z">
            <w:r w:rsidRPr="00E646DC">
              <w:rPr>
                <w:rStyle w:val="Hyperlink"/>
                <w:rFonts w:ascii="Times New Roman" w:hAnsi="Times New Roman" w:cs="Times New Roman"/>
                <w:noProof/>
                <w:rPrChange w:id="1143" w:author="Administrator" w:date="2024-12-28T10:51:00Z">
                  <w:rPr>
                    <w:rStyle w:val="Hyperlink"/>
                    <w:noProof/>
                  </w:rPr>
                </w:rPrChange>
              </w:rPr>
              <w:fldChar w:fldCharType="begin"/>
            </w:r>
            <w:r w:rsidRPr="00E646DC">
              <w:rPr>
                <w:rStyle w:val="Hyperlink"/>
                <w:rFonts w:ascii="Times New Roman" w:hAnsi="Times New Roman" w:cs="Times New Roman"/>
                <w:noProof/>
                <w:rPrChange w:id="1144" w:author="Administrator" w:date="2024-12-28T10:51:00Z">
                  <w:rPr>
                    <w:rStyle w:val="Hyperlink"/>
                    <w:noProof/>
                  </w:rPr>
                </w:rPrChange>
              </w:rPr>
              <w:instrText xml:space="preserve"> </w:instrText>
            </w:r>
            <w:r w:rsidRPr="00E646DC">
              <w:rPr>
                <w:rFonts w:ascii="Times New Roman" w:hAnsi="Times New Roman" w:cs="Times New Roman"/>
                <w:noProof/>
                <w:rPrChange w:id="1145" w:author="Administrator" w:date="2024-12-28T10:51:00Z">
                  <w:rPr>
                    <w:noProof/>
                  </w:rPr>
                </w:rPrChange>
              </w:rPr>
              <w:instrText>HYPERLINK \l "_Toc186275550"</w:instrText>
            </w:r>
            <w:r w:rsidRPr="00E646DC">
              <w:rPr>
                <w:rStyle w:val="Hyperlink"/>
                <w:rFonts w:ascii="Times New Roman" w:hAnsi="Times New Roman" w:cs="Times New Roman"/>
                <w:noProof/>
                <w:rPrChange w:id="114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147" w:author="Administrator" w:date="2024-12-28T10:51:00Z">
                  <w:rPr>
                    <w:rStyle w:val="Hyperlink"/>
                    <w:noProof/>
                  </w:rPr>
                </w:rPrChange>
              </w:rPr>
            </w:r>
            <w:r w:rsidRPr="00E646DC">
              <w:rPr>
                <w:rStyle w:val="Hyperlink"/>
                <w:rFonts w:ascii="Times New Roman" w:hAnsi="Times New Roman" w:cs="Times New Roman"/>
                <w:noProof/>
                <w:rPrChange w:id="114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149" w:author="Administrator" w:date="2024-12-28T10:51:00Z">
                  <w:rPr>
                    <w:rStyle w:val="Hyperlink"/>
                    <w:noProof/>
                    <w:lang w:val="en-US"/>
                  </w:rPr>
                </w:rPrChange>
              </w:rPr>
              <w:t>3.3.5 Thực hiện chuyến xe</w:t>
            </w:r>
            <w:r w:rsidRPr="00E646DC">
              <w:rPr>
                <w:rFonts w:ascii="Times New Roman" w:hAnsi="Times New Roman" w:cs="Times New Roman"/>
                <w:noProof/>
                <w:webHidden/>
                <w:rPrChange w:id="1150" w:author="Administrator" w:date="2024-12-28T10:51:00Z">
                  <w:rPr>
                    <w:noProof/>
                    <w:webHidden/>
                  </w:rPr>
                </w:rPrChange>
              </w:rPr>
              <w:tab/>
            </w:r>
            <w:r w:rsidRPr="00E646DC">
              <w:rPr>
                <w:rFonts w:ascii="Times New Roman" w:hAnsi="Times New Roman" w:cs="Times New Roman"/>
                <w:noProof/>
                <w:webHidden/>
                <w:rPrChange w:id="1151" w:author="Administrator" w:date="2024-12-28T10:51:00Z">
                  <w:rPr>
                    <w:noProof/>
                    <w:webHidden/>
                  </w:rPr>
                </w:rPrChange>
              </w:rPr>
              <w:fldChar w:fldCharType="begin"/>
            </w:r>
            <w:r w:rsidRPr="00E646DC">
              <w:rPr>
                <w:rFonts w:ascii="Times New Roman" w:hAnsi="Times New Roman" w:cs="Times New Roman"/>
                <w:noProof/>
                <w:webHidden/>
                <w:rPrChange w:id="1152" w:author="Administrator" w:date="2024-12-28T10:51:00Z">
                  <w:rPr>
                    <w:noProof/>
                    <w:webHidden/>
                  </w:rPr>
                </w:rPrChange>
              </w:rPr>
              <w:instrText xml:space="preserve"> PAGEREF _Toc186275550 \h </w:instrText>
            </w:r>
            <w:r w:rsidRPr="00E646DC">
              <w:rPr>
                <w:rFonts w:ascii="Times New Roman" w:hAnsi="Times New Roman" w:cs="Times New Roman"/>
                <w:noProof/>
                <w:webHidden/>
                <w:rPrChange w:id="1153" w:author="Administrator" w:date="2024-12-28T10:51:00Z">
                  <w:rPr>
                    <w:noProof/>
                    <w:webHidden/>
                  </w:rPr>
                </w:rPrChange>
              </w:rPr>
            </w:r>
          </w:ins>
          <w:r w:rsidRPr="00E646DC">
            <w:rPr>
              <w:rFonts w:ascii="Times New Roman" w:hAnsi="Times New Roman" w:cs="Times New Roman"/>
              <w:noProof/>
              <w:webHidden/>
              <w:rPrChange w:id="1154" w:author="Administrator" w:date="2024-12-28T10:51:00Z">
                <w:rPr>
                  <w:noProof/>
                  <w:webHidden/>
                </w:rPr>
              </w:rPrChange>
            </w:rPr>
            <w:fldChar w:fldCharType="separate"/>
          </w:r>
          <w:ins w:id="1155" w:author="Administrator" w:date="2024-12-28T10:51:00Z">
            <w:r w:rsidRPr="00E646DC">
              <w:rPr>
                <w:rFonts w:ascii="Times New Roman" w:hAnsi="Times New Roman" w:cs="Times New Roman"/>
                <w:noProof/>
                <w:webHidden/>
                <w:rPrChange w:id="1156" w:author="Administrator" w:date="2024-12-28T10:51:00Z">
                  <w:rPr>
                    <w:noProof/>
                    <w:webHidden/>
                  </w:rPr>
                </w:rPrChange>
              </w:rPr>
              <w:t>31</w:t>
            </w:r>
            <w:r w:rsidRPr="00E646DC">
              <w:rPr>
                <w:rFonts w:ascii="Times New Roman" w:hAnsi="Times New Roman" w:cs="Times New Roman"/>
                <w:noProof/>
                <w:webHidden/>
                <w:rPrChange w:id="1157" w:author="Administrator" w:date="2024-12-28T10:51:00Z">
                  <w:rPr>
                    <w:noProof/>
                    <w:webHidden/>
                  </w:rPr>
                </w:rPrChange>
              </w:rPr>
              <w:fldChar w:fldCharType="end"/>
            </w:r>
            <w:r w:rsidRPr="00E646DC">
              <w:rPr>
                <w:rStyle w:val="Hyperlink"/>
                <w:rFonts w:ascii="Times New Roman" w:hAnsi="Times New Roman" w:cs="Times New Roman"/>
                <w:noProof/>
                <w:rPrChange w:id="1158" w:author="Administrator" w:date="2024-12-28T10:51:00Z">
                  <w:rPr>
                    <w:rStyle w:val="Hyperlink"/>
                    <w:noProof/>
                  </w:rPr>
                </w:rPrChange>
              </w:rPr>
              <w:fldChar w:fldCharType="end"/>
            </w:r>
          </w:ins>
        </w:p>
        <w:p w14:paraId="5ECE177F" w14:textId="7B1AED04" w:rsidR="00E646DC" w:rsidRPr="00E646DC" w:rsidRDefault="00E646DC">
          <w:pPr>
            <w:pStyle w:val="TOC3"/>
            <w:tabs>
              <w:tab w:val="right" w:leader="dot" w:pos="9064"/>
            </w:tabs>
            <w:rPr>
              <w:ins w:id="1159" w:author="Administrator" w:date="2024-12-28T10:51:00Z"/>
              <w:rFonts w:ascii="Times New Roman" w:eastAsiaTheme="minorEastAsia" w:hAnsi="Times New Roman" w:cs="Times New Roman"/>
              <w:noProof/>
              <w:lang w:val="en-US"/>
              <w:rPrChange w:id="1160" w:author="Administrator" w:date="2024-12-28T10:51:00Z">
                <w:rPr>
                  <w:ins w:id="1161" w:author="Administrator" w:date="2024-12-28T10:51:00Z"/>
                  <w:rFonts w:asciiTheme="minorHAnsi" w:eastAsiaTheme="minorEastAsia" w:hAnsiTheme="minorHAnsi" w:cstheme="minorBidi"/>
                  <w:noProof/>
                  <w:lang w:val="en-US"/>
                </w:rPr>
              </w:rPrChange>
            </w:rPr>
          </w:pPr>
          <w:ins w:id="1162" w:author="Administrator" w:date="2024-12-28T10:51:00Z">
            <w:r w:rsidRPr="00E646DC">
              <w:rPr>
                <w:rStyle w:val="Hyperlink"/>
                <w:rFonts w:ascii="Times New Roman" w:hAnsi="Times New Roman" w:cs="Times New Roman"/>
                <w:noProof/>
                <w:rPrChange w:id="1163" w:author="Administrator" w:date="2024-12-28T10:51:00Z">
                  <w:rPr>
                    <w:rStyle w:val="Hyperlink"/>
                    <w:noProof/>
                  </w:rPr>
                </w:rPrChange>
              </w:rPr>
              <w:fldChar w:fldCharType="begin"/>
            </w:r>
            <w:r w:rsidRPr="00E646DC">
              <w:rPr>
                <w:rStyle w:val="Hyperlink"/>
                <w:rFonts w:ascii="Times New Roman" w:hAnsi="Times New Roman" w:cs="Times New Roman"/>
                <w:noProof/>
                <w:rPrChange w:id="1164" w:author="Administrator" w:date="2024-12-28T10:51:00Z">
                  <w:rPr>
                    <w:rStyle w:val="Hyperlink"/>
                    <w:noProof/>
                  </w:rPr>
                </w:rPrChange>
              </w:rPr>
              <w:instrText xml:space="preserve"> </w:instrText>
            </w:r>
            <w:r w:rsidRPr="00E646DC">
              <w:rPr>
                <w:rFonts w:ascii="Times New Roman" w:hAnsi="Times New Roman" w:cs="Times New Roman"/>
                <w:noProof/>
                <w:rPrChange w:id="1165" w:author="Administrator" w:date="2024-12-28T10:51:00Z">
                  <w:rPr>
                    <w:noProof/>
                  </w:rPr>
                </w:rPrChange>
              </w:rPr>
              <w:instrText>HYPERLINK \l "_Toc186275551"</w:instrText>
            </w:r>
            <w:r w:rsidRPr="00E646DC">
              <w:rPr>
                <w:rStyle w:val="Hyperlink"/>
                <w:rFonts w:ascii="Times New Roman" w:hAnsi="Times New Roman" w:cs="Times New Roman"/>
                <w:noProof/>
                <w:rPrChange w:id="116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167" w:author="Administrator" w:date="2024-12-28T10:51:00Z">
                  <w:rPr>
                    <w:rStyle w:val="Hyperlink"/>
                    <w:noProof/>
                  </w:rPr>
                </w:rPrChange>
              </w:rPr>
            </w:r>
            <w:r w:rsidRPr="00E646DC">
              <w:rPr>
                <w:rStyle w:val="Hyperlink"/>
                <w:rFonts w:ascii="Times New Roman" w:hAnsi="Times New Roman" w:cs="Times New Roman"/>
                <w:noProof/>
                <w:rPrChange w:id="116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169" w:author="Administrator" w:date="2024-12-28T10:51:00Z">
                  <w:rPr>
                    <w:rStyle w:val="Hyperlink"/>
                    <w:noProof/>
                    <w:lang w:val="en-US"/>
                  </w:rPr>
                </w:rPrChange>
              </w:rPr>
              <w:t>3.3.6 Nạp tiền vào tài khoản ví</w:t>
            </w:r>
            <w:r w:rsidRPr="00E646DC">
              <w:rPr>
                <w:rFonts w:ascii="Times New Roman" w:hAnsi="Times New Roman" w:cs="Times New Roman"/>
                <w:noProof/>
                <w:webHidden/>
                <w:rPrChange w:id="1170" w:author="Administrator" w:date="2024-12-28T10:51:00Z">
                  <w:rPr>
                    <w:noProof/>
                    <w:webHidden/>
                  </w:rPr>
                </w:rPrChange>
              </w:rPr>
              <w:tab/>
            </w:r>
            <w:r w:rsidRPr="00E646DC">
              <w:rPr>
                <w:rFonts w:ascii="Times New Roman" w:hAnsi="Times New Roman" w:cs="Times New Roman"/>
                <w:noProof/>
                <w:webHidden/>
                <w:rPrChange w:id="1171" w:author="Administrator" w:date="2024-12-28T10:51:00Z">
                  <w:rPr>
                    <w:noProof/>
                    <w:webHidden/>
                  </w:rPr>
                </w:rPrChange>
              </w:rPr>
              <w:fldChar w:fldCharType="begin"/>
            </w:r>
            <w:r w:rsidRPr="00E646DC">
              <w:rPr>
                <w:rFonts w:ascii="Times New Roman" w:hAnsi="Times New Roman" w:cs="Times New Roman"/>
                <w:noProof/>
                <w:webHidden/>
                <w:rPrChange w:id="1172" w:author="Administrator" w:date="2024-12-28T10:51:00Z">
                  <w:rPr>
                    <w:noProof/>
                    <w:webHidden/>
                  </w:rPr>
                </w:rPrChange>
              </w:rPr>
              <w:instrText xml:space="preserve"> PAGEREF _Toc186275551 \h </w:instrText>
            </w:r>
            <w:r w:rsidRPr="00E646DC">
              <w:rPr>
                <w:rFonts w:ascii="Times New Roman" w:hAnsi="Times New Roman" w:cs="Times New Roman"/>
                <w:noProof/>
                <w:webHidden/>
                <w:rPrChange w:id="1173" w:author="Administrator" w:date="2024-12-28T10:51:00Z">
                  <w:rPr>
                    <w:noProof/>
                    <w:webHidden/>
                  </w:rPr>
                </w:rPrChange>
              </w:rPr>
            </w:r>
          </w:ins>
          <w:r w:rsidRPr="00E646DC">
            <w:rPr>
              <w:rFonts w:ascii="Times New Roman" w:hAnsi="Times New Roman" w:cs="Times New Roman"/>
              <w:noProof/>
              <w:webHidden/>
              <w:rPrChange w:id="1174" w:author="Administrator" w:date="2024-12-28T10:51:00Z">
                <w:rPr>
                  <w:noProof/>
                  <w:webHidden/>
                </w:rPr>
              </w:rPrChange>
            </w:rPr>
            <w:fldChar w:fldCharType="separate"/>
          </w:r>
          <w:ins w:id="1175" w:author="Administrator" w:date="2024-12-28T10:51:00Z">
            <w:r w:rsidRPr="00E646DC">
              <w:rPr>
                <w:rFonts w:ascii="Times New Roman" w:hAnsi="Times New Roman" w:cs="Times New Roman"/>
                <w:noProof/>
                <w:webHidden/>
                <w:rPrChange w:id="1176" w:author="Administrator" w:date="2024-12-28T10:51:00Z">
                  <w:rPr>
                    <w:noProof/>
                    <w:webHidden/>
                  </w:rPr>
                </w:rPrChange>
              </w:rPr>
              <w:t>31</w:t>
            </w:r>
            <w:r w:rsidRPr="00E646DC">
              <w:rPr>
                <w:rFonts w:ascii="Times New Roman" w:hAnsi="Times New Roman" w:cs="Times New Roman"/>
                <w:noProof/>
                <w:webHidden/>
                <w:rPrChange w:id="1177" w:author="Administrator" w:date="2024-12-28T10:51:00Z">
                  <w:rPr>
                    <w:noProof/>
                    <w:webHidden/>
                  </w:rPr>
                </w:rPrChange>
              </w:rPr>
              <w:fldChar w:fldCharType="end"/>
            </w:r>
            <w:r w:rsidRPr="00E646DC">
              <w:rPr>
                <w:rStyle w:val="Hyperlink"/>
                <w:rFonts w:ascii="Times New Roman" w:hAnsi="Times New Roman" w:cs="Times New Roman"/>
                <w:noProof/>
                <w:rPrChange w:id="1178" w:author="Administrator" w:date="2024-12-28T10:51:00Z">
                  <w:rPr>
                    <w:rStyle w:val="Hyperlink"/>
                    <w:noProof/>
                  </w:rPr>
                </w:rPrChange>
              </w:rPr>
              <w:fldChar w:fldCharType="end"/>
            </w:r>
          </w:ins>
        </w:p>
        <w:p w14:paraId="23684E36" w14:textId="6498056C" w:rsidR="00E646DC" w:rsidRPr="00E646DC" w:rsidRDefault="00E646DC">
          <w:pPr>
            <w:pStyle w:val="TOC3"/>
            <w:tabs>
              <w:tab w:val="right" w:leader="dot" w:pos="9064"/>
            </w:tabs>
            <w:rPr>
              <w:ins w:id="1179" w:author="Administrator" w:date="2024-12-28T10:51:00Z"/>
              <w:rFonts w:ascii="Times New Roman" w:eastAsiaTheme="minorEastAsia" w:hAnsi="Times New Roman" w:cs="Times New Roman"/>
              <w:noProof/>
              <w:lang w:val="en-US"/>
              <w:rPrChange w:id="1180" w:author="Administrator" w:date="2024-12-28T10:51:00Z">
                <w:rPr>
                  <w:ins w:id="1181" w:author="Administrator" w:date="2024-12-28T10:51:00Z"/>
                  <w:rFonts w:asciiTheme="minorHAnsi" w:eastAsiaTheme="minorEastAsia" w:hAnsiTheme="minorHAnsi" w:cstheme="minorBidi"/>
                  <w:noProof/>
                  <w:lang w:val="en-US"/>
                </w:rPr>
              </w:rPrChange>
            </w:rPr>
          </w:pPr>
          <w:ins w:id="1182" w:author="Administrator" w:date="2024-12-28T10:51:00Z">
            <w:r w:rsidRPr="00E646DC">
              <w:rPr>
                <w:rStyle w:val="Hyperlink"/>
                <w:rFonts w:ascii="Times New Roman" w:hAnsi="Times New Roman" w:cs="Times New Roman"/>
                <w:noProof/>
                <w:rPrChange w:id="1183" w:author="Administrator" w:date="2024-12-28T10:51:00Z">
                  <w:rPr>
                    <w:rStyle w:val="Hyperlink"/>
                    <w:noProof/>
                  </w:rPr>
                </w:rPrChange>
              </w:rPr>
              <w:fldChar w:fldCharType="begin"/>
            </w:r>
            <w:r w:rsidRPr="00E646DC">
              <w:rPr>
                <w:rStyle w:val="Hyperlink"/>
                <w:rFonts w:ascii="Times New Roman" w:hAnsi="Times New Roman" w:cs="Times New Roman"/>
                <w:noProof/>
                <w:rPrChange w:id="1184" w:author="Administrator" w:date="2024-12-28T10:51:00Z">
                  <w:rPr>
                    <w:rStyle w:val="Hyperlink"/>
                    <w:noProof/>
                  </w:rPr>
                </w:rPrChange>
              </w:rPr>
              <w:instrText xml:space="preserve"> </w:instrText>
            </w:r>
            <w:r w:rsidRPr="00E646DC">
              <w:rPr>
                <w:rFonts w:ascii="Times New Roman" w:hAnsi="Times New Roman" w:cs="Times New Roman"/>
                <w:noProof/>
                <w:rPrChange w:id="1185" w:author="Administrator" w:date="2024-12-28T10:51:00Z">
                  <w:rPr>
                    <w:noProof/>
                  </w:rPr>
                </w:rPrChange>
              </w:rPr>
              <w:instrText>HYPERLINK \l "_Toc186275552"</w:instrText>
            </w:r>
            <w:r w:rsidRPr="00E646DC">
              <w:rPr>
                <w:rStyle w:val="Hyperlink"/>
                <w:rFonts w:ascii="Times New Roman" w:hAnsi="Times New Roman" w:cs="Times New Roman"/>
                <w:noProof/>
                <w:rPrChange w:id="118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187" w:author="Administrator" w:date="2024-12-28T10:51:00Z">
                  <w:rPr>
                    <w:rStyle w:val="Hyperlink"/>
                    <w:noProof/>
                  </w:rPr>
                </w:rPrChange>
              </w:rPr>
            </w:r>
            <w:r w:rsidRPr="00E646DC">
              <w:rPr>
                <w:rStyle w:val="Hyperlink"/>
                <w:rFonts w:ascii="Times New Roman" w:hAnsi="Times New Roman" w:cs="Times New Roman"/>
                <w:noProof/>
                <w:rPrChange w:id="118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189" w:author="Administrator" w:date="2024-12-28T10:51:00Z">
                  <w:rPr>
                    <w:rStyle w:val="Hyperlink"/>
                    <w:noProof/>
                    <w:lang w:val="en-US"/>
                  </w:rPr>
                </w:rPrChange>
              </w:rPr>
              <w:t>3.3.7 Rút tiền khỏi tài khoản ví</w:t>
            </w:r>
            <w:r w:rsidRPr="00E646DC">
              <w:rPr>
                <w:rFonts w:ascii="Times New Roman" w:hAnsi="Times New Roman" w:cs="Times New Roman"/>
                <w:noProof/>
                <w:webHidden/>
                <w:rPrChange w:id="1190" w:author="Administrator" w:date="2024-12-28T10:51:00Z">
                  <w:rPr>
                    <w:noProof/>
                    <w:webHidden/>
                  </w:rPr>
                </w:rPrChange>
              </w:rPr>
              <w:tab/>
            </w:r>
            <w:r w:rsidRPr="00E646DC">
              <w:rPr>
                <w:rFonts w:ascii="Times New Roman" w:hAnsi="Times New Roman" w:cs="Times New Roman"/>
                <w:noProof/>
                <w:webHidden/>
                <w:rPrChange w:id="1191" w:author="Administrator" w:date="2024-12-28T10:51:00Z">
                  <w:rPr>
                    <w:noProof/>
                    <w:webHidden/>
                  </w:rPr>
                </w:rPrChange>
              </w:rPr>
              <w:fldChar w:fldCharType="begin"/>
            </w:r>
            <w:r w:rsidRPr="00E646DC">
              <w:rPr>
                <w:rFonts w:ascii="Times New Roman" w:hAnsi="Times New Roman" w:cs="Times New Roman"/>
                <w:noProof/>
                <w:webHidden/>
                <w:rPrChange w:id="1192" w:author="Administrator" w:date="2024-12-28T10:51:00Z">
                  <w:rPr>
                    <w:noProof/>
                    <w:webHidden/>
                  </w:rPr>
                </w:rPrChange>
              </w:rPr>
              <w:instrText xml:space="preserve"> PAGEREF _Toc186275552 \h </w:instrText>
            </w:r>
            <w:r w:rsidRPr="00E646DC">
              <w:rPr>
                <w:rFonts w:ascii="Times New Roman" w:hAnsi="Times New Roman" w:cs="Times New Roman"/>
                <w:noProof/>
                <w:webHidden/>
                <w:rPrChange w:id="1193" w:author="Administrator" w:date="2024-12-28T10:51:00Z">
                  <w:rPr>
                    <w:noProof/>
                    <w:webHidden/>
                  </w:rPr>
                </w:rPrChange>
              </w:rPr>
            </w:r>
          </w:ins>
          <w:r w:rsidRPr="00E646DC">
            <w:rPr>
              <w:rFonts w:ascii="Times New Roman" w:hAnsi="Times New Roman" w:cs="Times New Roman"/>
              <w:noProof/>
              <w:webHidden/>
              <w:rPrChange w:id="1194" w:author="Administrator" w:date="2024-12-28T10:51:00Z">
                <w:rPr>
                  <w:noProof/>
                  <w:webHidden/>
                </w:rPr>
              </w:rPrChange>
            </w:rPr>
            <w:fldChar w:fldCharType="separate"/>
          </w:r>
          <w:ins w:id="1195" w:author="Administrator" w:date="2024-12-28T10:51:00Z">
            <w:r w:rsidRPr="00E646DC">
              <w:rPr>
                <w:rFonts w:ascii="Times New Roman" w:hAnsi="Times New Roman" w:cs="Times New Roman"/>
                <w:noProof/>
                <w:webHidden/>
                <w:rPrChange w:id="1196" w:author="Administrator" w:date="2024-12-28T10:51:00Z">
                  <w:rPr>
                    <w:noProof/>
                    <w:webHidden/>
                  </w:rPr>
                </w:rPrChange>
              </w:rPr>
              <w:t>32</w:t>
            </w:r>
            <w:r w:rsidRPr="00E646DC">
              <w:rPr>
                <w:rFonts w:ascii="Times New Roman" w:hAnsi="Times New Roman" w:cs="Times New Roman"/>
                <w:noProof/>
                <w:webHidden/>
                <w:rPrChange w:id="1197" w:author="Administrator" w:date="2024-12-28T10:51:00Z">
                  <w:rPr>
                    <w:noProof/>
                    <w:webHidden/>
                  </w:rPr>
                </w:rPrChange>
              </w:rPr>
              <w:fldChar w:fldCharType="end"/>
            </w:r>
            <w:r w:rsidRPr="00E646DC">
              <w:rPr>
                <w:rStyle w:val="Hyperlink"/>
                <w:rFonts w:ascii="Times New Roman" w:hAnsi="Times New Roman" w:cs="Times New Roman"/>
                <w:noProof/>
                <w:rPrChange w:id="1198" w:author="Administrator" w:date="2024-12-28T10:51:00Z">
                  <w:rPr>
                    <w:rStyle w:val="Hyperlink"/>
                    <w:noProof/>
                  </w:rPr>
                </w:rPrChange>
              </w:rPr>
              <w:fldChar w:fldCharType="end"/>
            </w:r>
          </w:ins>
        </w:p>
        <w:p w14:paraId="738D36BF" w14:textId="5FA60AA8" w:rsidR="00E646DC" w:rsidRPr="00E646DC" w:rsidRDefault="00E646DC">
          <w:pPr>
            <w:pStyle w:val="TOC3"/>
            <w:tabs>
              <w:tab w:val="right" w:leader="dot" w:pos="9064"/>
            </w:tabs>
            <w:rPr>
              <w:ins w:id="1199" w:author="Administrator" w:date="2024-12-28T10:51:00Z"/>
              <w:rFonts w:ascii="Times New Roman" w:eastAsiaTheme="minorEastAsia" w:hAnsi="Times New Roman" w:cs="Times New Roman"/>
              <w:noProof/>
              <w:lang w:val="en-US"/>
              <w:rPrChange w:id="1200" w:author="Administrator" w:date="2024-12-28T10:51:00Z">
                <w:rPr>
                  <w:ins w:id="1201" w:author="Administrator" w:date="2024-12-28T10:51:00Z"/>
                  <w:rFonts w:asciiTheme="minorHAnsi" w:eastAsiaTheme="minorEastAsia" w:hAnsiTheme="minorHAnsi" w:cstheme="minorBidi"/>
                  <w:noProof/>
                  <w:lang w:val="en-US"/>
                </w:rPr>
              </w:rPrChange>
            </w:rPr>
          </w:pPr>
          <w:ins w:id="1202" w:author="Administrator" w:date="2024-12-28T10:51:00Z">
            <w:r w:rsidRPr="00E646DC">
              <w:rPr>
                <w:rStyle w:val="Hyperlink"/>
                <w:rFonts w:ascii="Times New Roman" w:hAnsi="Times New Roman" w:cs="Times New Roman"/>
                <w:noProof/>
                <w:rPrChange w:id="1203" w:author="Administrator" w:date="2024-12-28T10:51:00Z">
                  <w:rPr>
                    <w:rStyle w:val="Hyperlink"/>
                    <w:noProof/>
                  </w:rPr>
                </w:rPrChange>
              </w:rPr>
              <w:fldChar w:fldCharType="begin"/>
            </w:r>
            <w:r w:rsidRPr="00E646DC">
              <w:rPr>
                <w:rStyle w:val="Hyperlink"/>
                <w:rFonts w:ascii="Times New Roman" w:hAnsi="Times New Roman" w:cs="Times New Roman"/>
                <w:noProof/>
                <w:rPrChange w:id="1204" w:author="Administrator" w:date="2024-12-28T10:51:00Z">
                  <w:rPr>
                    <w:rStyle w:val="Hyperlink"/>
                    <w:noProof/>
                  </w:rPr>
                </w:rPrChange>
              </w:rPr>
              <w:instrText xml:space="preserve"> </w:instrText>
            </w:r>
            <w:r w:rsidRPr="00E646DC">
              <w:rPr>
                <w:rFonts w:ascii="Times New Roman" w:hAnsi="Times New Roman" w:cs="Times New Roman"/>
                <w:noProof/>
                <w:rPrChange w:id="1205" w:author="Administrator" w:date="2024-12-28T10:51:00Z">
                  <w:rPr>
                    <w:noProof/>
                  </w:rPr>
                </w:rPrChange>
              </w:rPr>
              <w:instrText>HYPERLINK \l "_Toc186275553"</w:instrText>
            </w:r>
            <w:r w:rsidRPr="00E646DC">
              <w:rPr>
                <w:rStyle w:val="Hyperlink"/>
                <w:rFonts w:ascii="Times New Roman" w:hAnsi="Times New Roman" w:cs="Times New Roman"/>
                <w:noProof/>
                <w:rPrChange w:id="120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207" w:author="Administrator" w:date="2024-12-28T10:51:00Z">
                  <w:rPr>
                    <w:rStyle w:val="Hyperlink"/>
                    <w:noProof/>
                  </w:rPr>
                </w:rPrChange>
              </w:rPr>
            </w:r>
            <w:r w:rsidRPr="00E646DC">
              <w:rPr>
                <w:rStyle w:val="Hyperlink"/>
                <w:rFonts w:ascii="Times New Roman" w:hAnsi="Times New Roman" w:cs="Times New Roman"/>
                <w:noProof/>
                <w:rPrChange w:id="120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209" w:author="Administrator" w:date="2024-12-28T10:51:00Z">
                  <w:rPr>
                    <w:rStyle w:val="Hyperlink"/>
                    <w:noProof/>
                    <w:lang w:val="en-US"/>
                  </w:rPr>
                </w:rPrChange>
              </w:rPr>
              <w:t>3.3.8 Xem lịch sử chuyến xe</w:t>
            </w:r>
            <w:r w:rsidRPr="00E646DC">
              <w:rPr>
                <w:rFonts w:ascii="Times New Roman" w:hAnsi="Times New Roman" w:cs="Times New Roman"/>
                <w:noProof/>
                <w:webHidden/>
                <w:rPrChange w:id="1210" w:author="Administrator" w:date="2024-12-28T10:51:00Z">
                  <w:rPr>
                    <w:noProof/>
                    <w:webHidden/>
                  </w:rPr>
                </w:rPrChange>
              </w:rPr>
              <w:tab/>
            </w:r>
            <w:r w:rsidRPr="00E646DC">
              <w:rPr>
                <w:rFonts w:ascii="Times New Roman" w:hAnsi="Times New Roman" w:cs="Times New Roman"/>
                <w:noProof/>
                <w:webHidden/>
                <w:rPrChange w:id="1211" w:author="Administrator" w:date="2024-12-28T10:51:00Z">
                  <w:rPr>
                    <w:noProof/>
                    <w:webHidden/>
                  </w:rPr>
                </w:rPrChange>
              </w:rPr>
              <w:fldChar w:fldCharType="begin"/>
            </w:r>
            <w:r w:rsidRPr="00E646DC">
              <w:rPr>
                <w:rFonts w:ascii="Times New Roman" w:hAnsi="Times New Roman" w:cs="Times New Roman"/>
                <w:noProof/>
                <w:webHidden/>
                <w:rPrChange w:id="1212" w:author="Administrator" w:date="2024-12-28T10:51:00Z">
                  <w:rPr>
                    <w:noProof/>
                    <w:webHidden/>
                  </w:rPr>
                </w:rPrChange>
              </w:rPr>
              <w:instrText xml:space="preserve"> PAGEREF _Toc186275553 \h </w:instrText>
            </w:r>
            <w:r w:rsidRPr="00E646DC">
              <w:rPr>
                <w:rFonts w:ascii="Times New Roman" w:hAnsi="Times New Roman" w:cs="Times New Roman"/>
                <w:noProof/>
                <w:webHidden/>
                <w:rPrChange w:id="1213" w:author="Administrator" w:date="2024-12-28T10:51:00Z">
                  <w:rPr>
                    <w:noProof/>
                    <w:webHidden/>
                  </w:rPr>
                </w:rPrChange>
              </w:rPr>
            </w:r>
          </w:ins>
          <w:r w:rsidRPr="00E646DC">
            <w:rPr>
              <w:rFonts w:ascii="Times New Roman" w:hAnsi="Times New Roman" w:cs="Times New Roman"/>
              <w:noProof/>
              <w:webHidden/>
              <w:rPrChange w:id="1214" w:author="Administrator" w:date="2024-12-28T10:51:00Z">
                <w:rPr>
                  <w:noProof/>
                  <w:webHidden/>
                </w:rPr>
              </w:rPrChange>
            </w:rPr>
            <w:fldChar w:fldCharType="separate"/>
          </w:r>
          <w:ins w:id="1215" w:author="Administrator" w:date="2024-12-28T10:51:00Z">
            <w:r w:rsidRPr="00E646DC">
              <w:rPr>
                <w:rFonts w:ascii="Times New Roman" w:hAnsi="Times New Roman" w:cs="Times New Roman"/>
                <w:noProof/>
                <w:webHidden/>
                <w:rPrChange w:id="1216" w:author="Administrator" w:date="2024-12-28T10:51:00Z">
                  <w:rPr>
                    <w:noProof/>
                    <w:webHidden/>
                  </w:rPr>
                </w:rPrChange>
              </w:rPr>
              <w:t>32</w:t>
            </w:r>
            <w:r w:rsidRPr="00E646DC">
              <w:rPr>
                <w:rFonts w:ascii="Times New Roman" w:hAnsi="Times New Roman" w:cs="Times New Roman"/>
                <w:noProof/>
                <w:webHidden/>
                <w:rPrChange w:id="1217" w:author="Administrator" w:date="2024-12-28T10:51:00Z">
                  <w:rPr>
                    <w:noProof/>
                    <w:webHidden/>
                  </w:rPr>
                </w:rPrChange>
              </w:rPr>
              <w:fldChar w:fldCharType="end"/>
            </w:r>
            <w:r w:rsidRPr="00E646DC">
              <w:rPr>
                <w:rStyle w:val="Hyperlink"/>
                <w:rFonts w:ascii="Times New Roman" w:hAnsi="Times New Roman" w:cs="Times New Roman"/>
                <w:noProof/>
                <w:rPrChange w:id="1218" w:author="Administrator" w:date="2024-12-28T10:51:00Z">
                  <w:rPr>
                    <w:rStyle w:val="Hyperlink"/>
                    <w:noProof/>
                  </w:rPr>
                </w:rPrChange>
              </w:rPr>
              <w:fldChar w:fldCharType="end"/>
            </w:r>
          </w:ins>
        </w:p>
        <w:p w14:paraId="0B7A2205" w14:textId="70015057" w:rsidR="00E646DC" w:rsidRPr="00E646DC" w:rsidRDefault="00E646DC">
          <w:pPr>
            <w:pStyle w:val="TOC3"/>
            <w:tabs>
              <w:tab w:val="right" w:leader="dot" w:pos="9064"/>
            </w:tabs>
            <w:rPr>
              <w:ins w:id="1219" w:author="Administrator" w:date="2024-12-28T10:51:00Z"/>
              <w:rFonts w:ascii="Times New Roman" w:eastAsiaTheme="minorEastAsia" w:hAnsi="Times New Roman" w:cs="Times New Roman"/>
              <w:noProof/>
              <w:lang w:val="en-US"/>
              <w:rPrChange w:id="1220" w:author="Administrator" w:date="2024-12-28T10:51:00Z">
                <w:rPr>
                  <w:ins w:id="1221" w:author="Administrator" w:date="2024-12-28T10:51:00Z"/>
                  <w:rFonts w:asciiTheme="minorHAnsi" w:eastAsiaTheme="minorEastAsia" w:hAnsiTheme="minorHAnsi" w:cstheme="minorBidi"/>
                  <w:noProof/>
                  <w:lang w:val="en-US"/>
                </w:rPr>
              </w:rPrChange>
            </w:rPr>
          </w:pPr>
          <w:ins w:id="1222" w:author="Administrator" w:date="2024-12-28T10:51:00Z">
            <w:r w:rsidRPr="00E646DC">
              <w:rPr>
                <w:rStyle w:val="Hyperlink"/>
                <w:rFonts w:ascii="Times New Roman" w:hAnsi="Times New Roman" w:cs="Times New Roman"/>
                <w:noProof/>
                <w:rPrChange w:id="1223" w:author="Administrator" w:date="2024-12-28T10:51:00Z">
                  <w:rPr>
                    <w:rStyle w:val="Hyperlink"/>
                    <w:noProof/>
                  </w:rPr>
                </w:rPrChange>
              </w:rPr>
              <w:fldChar w:fldCharType="begin"/>
            </w:r>
            <w:r w:rsidRPr="00E646DC">
              <w:rPr>
                <w:rStyle w:val="Hyperlink"/>
                <w:rFonts w:ascii="Times New Roman" w:hAnsi="Times New Roman" w:cs="Times New Roman"/>
                <w:noProof/>
                <w:rPrChange w:id="1224" w:author="Administrator" w:date="2024-12-28T10:51:00Z">
                  <w:rPr>
                    <w:rStyle w:val="Hyperlink"/>
                    <w:noProof/>
                  </w:rPr>
                </w:rPrChange>
              </w:rPr>
              <w:instrText xml:space="preserve"> </w:instrText>
            </w:r>
            <w:r w:rsidRPr="00E646DC">
              <w:rPr>
                <w:rFonts w:ascii="Times New Roman" w:hAnsi="Times New Roman" w:cs="Times New Roman"/>
                <w:noProof/>
                <w:rPrChange w:id="1225" w:author="Administrator" w:date="2024-12-28T10:51:00Z">
                  <w:rPr>
                    <w:noProof/>
                  </w:rPr>
                </w:rPrChange>
              </w:rPr>
              <w:instrText>HYPERLINK \l "_Toc186275554"</w:instrText>
            </w:r>
            <w:r w:rsidRPr="00E646DC">
              <w:rPr>
                <w:rStyle w:val="Hyperlink"/>
                <w:rFonts w:ascii="Times New Roman" w:hAnsi="Times New Roman" w:cs="Times New Roman"/>
                <w:noProof/>
                <w:rPrChange w:id="122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227" w:author="Administrator" w:date="2024-12-28T10:51:00Z">
                  <w:rPr>
                    <w:rStyle w:val="Hyperlink"/>
                    <w:noProof/>
                  </w:rPr>
                </w:rPrChange>
              </w:rPr>
            </w:r>
            <w:r w:rsidRPr="00E646DC">
              <w:rPr>
                <w:rStyle w:val="Hyperlink"/>
                <w:rFonts w:ascii="Times New Roman" w:hAnsi="Times New Roman" w:cs="Times New Roman"/>
                <w:noProof/>
                <w:rPrChange w:id="122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229" w:author="Administrator" w:date="2024-12-28T10:51:00Z">
                  <w:rPr>
                    <w:rStyle w:val="Hyperlink"/>
                    <w:noProof/>
                    <w:lang w:val="en-US"/>
                  </w:rPr>
                </w:rPrChange>
              </w:rPr>
              <w:t>3.3.9 Quản lý khách hàng</w:t>
            </w:r>
            <w:r w:rsidRPr="00E646DC">
              <w:rPr>
                <w:rFonts w:ascii="Times New Roman" w:hAnsi="Times New Roman" w:cs="Times New Roman"/>
                <w:noProof/>
                <w:webHidden/>
                <w:rPrChange w:id="1230" w:author="Administrator" w:date="2024-12-28T10:51:00Z">
                  <w:rPr>
                    <w:noProof/>
                    <w:webHidden/>
                  </w:rPr>
                </w:rPrChange>
              </w:rPr>
              <w:tab/>
            </w:r>
            <w:r w:rsidRPr="00E646DC">
              <w:rPr>
                <w:rFonts w:ascii="Times New Roman" w:hAnsi="Times New Roman" w:cs="Times New Roman"/>
                <w:noProof/>
                <w:webHidden/>
                <w:rPrChange w:id="1231" w:author="Administrator" w:date="2024-12-28T10:51:00Z">
                  <w:rPr>
                    <w:noProof/>
                    <w:webHidden/>
                  </w:rPr>
                </w:rPrChange>
              </w:rPr>
              <w:fldChar w:fldCharType="begin"/>
            </w:r>
            <w:r w:rsidRPr="00E646DC">
              <w:rPr>
                <w:rFonts w:ascii="Times New Roman" w:hAnsi="Times New Roman" w:cs="Times New Roman"/>
                <w:noProof/>
                <w:webHidden/>
                <w:rPrChange w:id="1232" w:author="Administrator" w:date="2024-12-28T10:51:00Z">
                  <w:rPr>
                    <w:noProof/>
                    <w:webHidden/>
                  </w:rPr>
                </w:rPrChange>
              </w:rPr>
              <w:instrText xml:space="preserve"> PAGEREF _Toc186275554 \h </w:instrText>
            </w:r>
            <w:r w:rsidRPr="00E646DC">
              <w:rPr>
                <w:rFonts w:ascii="Times New Roman" w:hAnsi="Times New Roman" w:cs="Times New Roman"/>
                <w:noProof/>
                <w:webHidden/>
                <w:rPrChange w:id="1233" w:author="Administrator" w:date="2024-12-28T10:51:00Z">
                  <w:rPr>
                    <w:noProof/>
                    <w:webHidden/>
                  </w:rPr>
                </w:rPrChange>
              </w:rPr>
            </w:r>
          </w:ins>
          <w:r w:rsidRPr="00E646DC">
            <w:rPr>
              <w:rFonts w:ascii="Times New Roman" w:hAnsi="Times New Roman" w:cs="Times New Roman"/>
              <w:noProof/>
              <w:webHidden/>
              <w:rPrChange w:id="1234" w:author="Administrator" w:date="2024-12-28T10:51:00Z">
                <w:rPr>
                  <w:noProof/>
                  <w:webHidden/>
                </w:rPr>
              </w:rPrChange>
            </w:rPr>
            <w:fldChar w:fldCharType="separate"/>
          </w:r>
          <w:ins w:id="1235" w:author="Administrator" w:date="2024-12-28T10:51:00Z">
            <w:r w:rsidRPr="00E646DC">
              <w:rPr>
                <w:rFonts w:ascii="Times New Roman" w:hAnsi="Times New Roman" w:cs="Times New Roman"/>
                <w:noProof/>
                <w:webHidden/>
                <w:rPrChange w:id="1236" w:author="Administrator" w:date="2024-12-28T10:51:00Z">
                  <w:rPr>
                    <w:noProof/>
                    <w:webHidden/>
                  </w:rPr>
                </w:rPrChange>
              </w:rPr>
              <w:t>33</w:t>
            </w:r>
            <w:r w:rsidRPr="00E646DC">
              <w:rPr>
                <w:rFonts w:ascii="Times New Roman" w:hAnsi="Times New Roman" w:cs="Times New Roman"/>
                <w:noProof/>
                <w:webHidden/>
                <w:rPrChange w:id="1237" w:author="Administrator" w:date="2024-12-28T10:51:00Z">
                  <w:rPr>
                    <w:noProof/>
                    <w:webHidden/>
                  </w:rPr>
                </w:rPrChange>
              </w:rPr>
              <w:fldChar w:fldCharType="end"/>
            </w:r>
            <w:r w:rsidRPr="00E646DC">
              <w:rPr>
                <w:rStyle w:val="Hyperlink"/>
                <w:rFonts w:ascii="Times New Roman" w:hAnsi="Times New Roman" w:cs="Times New Roman"/>
                <w:noProof/>
                <w:rPrChange w:id="1238" w:author="Administrator" w:date="2024-12-28T10:51:00Z">
                  <w:rPr>
                    <w:rStyle w:val="Hyperlink"/>
                    <w:noProof/>
                  </w:rPr>
                </w:rPrChange>
              </w:rPr>
              <w:fldChar w:fldCharType="end"/>
            </w:r>
          </w:ins>
        </w:p>
        <w:p w14:paraId="6777CB31" w14:textId="219CA41C" w:rsidR="00E646DC" w:rsidRPr="00E646DC" w:rsidRDefault="00E646DC">
          <w:pPr>
            <w:pStyle w:val="TOC3"/>
            <w:tabs>
              <w:tab w:val="right" w:leader="dot" w:pos="9064"/>
            </w:tabs>
            <w:rPr>
              <w:ins w:id="1239" w:author="Administrator" w:date="2024-12-28T10:51:00Z"/>
              <w:rFonts w:ascii="Times New Roman" w:eastAsiaTheme="minorEastAsia" w:hAnsi="Times New Roman" w:cs="Times New Roman"/>
              <w:noProof/>
              <w:lang w:val="en-US"/>
              <w:rPrChange w:id="1240" w:author="Administrator" w:date="2024-12-28T10:51:00Z">
                <w:rPr>
                  <w:ins w:id="1241" w:author="Administrator" w:date="2024-12-28T10:51:00Z"/>
                  <w:rFonts w:asciiTheme="minorHAnsi" w:eastAsiaTheme="minorEastAsia" w:hAnsiTheme="minorHAnsi" w:cstheme="minorBidi"/>
                  <w:noProof/>
                  <w:lang w:val="en-US"/>
                </w:rPr>
              </w:rPrChange>
            </w:rPr>
          </w:pPr>
          <w:ins w:id="1242" w:author="Administrator" w:date="2024-12-28T10:51:00Z">
            <w:r w:rsidRPr="00E646DC">
              <w:rPr>
                <w:rStyle w:val="Hyperlink"/>
                <w:rFonts w:ascii="Times New Roman" w:hAnsi="Times New Roman" w:cs="Times New Roman"/>
                <w:noProof/>
                <w:rPrChange w:id="1243" w:author="Administrator" w:date="2024-12-28T10:51:00Z">
                  <w:rPr>
                    <w:rStyle w:val="Hyperlink"/>
                    <w:noProof/>
                  </w:rPr>
                </w:rPrChange>
              </w:rPr>
              <w:fldChar w:fldCharType="begin"/>
            </w:r>
            <w:r w:rsidRPr="00E646DC">
              <w:rPr>
                <w:rStyle w:val="Hyperlink"/>
                <w:rFonts w:ascii="Times New Roman" w:hAnsi="Times New Roman" w:cs="Times New Roman"/>
                <w:noProof/>
                <w:rPrChange w:id="1244" w:author="Administrator" w:date="2024-12-28T10:51:00Z">
                  <w:rPr>
                    <w:rStyle w:val="Hyperlink"/>
                    <w:noProof/>
                  </w:rPr>
                </w:rPrChange>
              </w:rPr>
              <w:instrText xml:space="preserve"> </w:instrText>
            </w:r>
            <w:r w:rsidRPr="00E646DC">
              <w:rPr>
                <w:rFonts w:ascii="Times New Roman" w:hAnsi="Times New Roman" w:cs="Times New Roman"/>
                <w:noProof/>
                <w:rPrChange w:id="1245" w:author="Administrator" w:date="2024-12-28T10:51:00Z">
                  <w:rPr>
                    <w:noProof/>
                  </w:rPr>
                </w:rPrChange>
              </w:rPr>
              <w:instrText>HYPERLINK \l "_Toc186275555"</w:instrText>
            </w:r>
            <w:r w:rsidRPr="00E646DC">
              <w:rPr>
                <w:rStyle w:val="Hyperlink"/>
                <w:rFonts w:ascii="Times New Roman" w:hAnsi="Times New Roman" w:cs="Times New Roman"/>
                <w:noProof/>
                <w:rPrChange w:id="124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247" w:author="Administrator" w:date="2024-12-28T10:51:00Z">
                  <w:rPr>
                    <w:rStyle w:val="Hyperlink"/>
                    <w:noProof/>
                  </w:rPr>
                </w:rPrChange>
              </w:rPr>
            </w:r>
            <w:r w:rsidRPr="00E646DC">
              <w:rPr>
                <w:rStyle w:val="Hyperlink"/>
                <w:rFonts w:ascii="Times New Roman" w:hAnsi="Times New Roman" w:cs="Times New Roman"/>
                <w:noProof/>
                <w:rPrChange w:id="1248"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249" w:author="Administrator" w:date="2024-12-28T10:51:00Z">
                  <w:rPr>
                    <w:rStyle w:val="Hyperlink"/>
                    <w:noProof/>
                    <w:lang w:val="en-US"/>
                  </w:rPr>
                </w:rPrChange>
              </w:rPr>
              <w:t>3.3.10 Quản lý tài xế</w:t>
            </w:r>
            <w:r w:rsidRPr="00E646DC">
              <w:rPr>
                <w:rFonts w:ascii="Times New Roman" w:hAnsi="Times New Roman" w:cs="Times New Roman"/>
                <w:noProof/>
                <w:webHidden/>
                <w:rPrChange w:id="1250" w:author="Administrator" w:date="2024-12-28T10:51:00Z">
                  <w:rPr>
                    <w:noProof/>
                    <w:webHidden/>
                  </w:rPr>
                </w:rPrChange>
              </w:rPr>
              <w:tab/>
            </w:r>
            <w:r w:rsidRPr="00E646DC">
              <w:rPr>
                <w:rFonts w:ascii="Times New Roman" w:hAnsi="Times New Roman" w:cs="Times New Roman"/>
                <w:noProof/>
                <w:webHidden/>
                <w:rPrChange w:id="1251" w:author="Administrator" w:date="2024-12-28T10:51:00Z">
                  <w:rPr>
                    <w:noProof/>
                    <w:webHidden/>
                  </w:rPr>
                </w:rPrChange>
              </w:rPr>
              <w:fldChar w:fldCharType="begin"/>
            </w:r>
            <w:r w:rsidRPr="00E646DC">
              <w:rPr>
                <w:rFonts w:ascii="Times New Roman" w:hAnsi="Times New Roman" w:cs="Times New Roman"/>
                <w:noProof/>
                <w:webHidden/>
                <w:rPrChange w:id="1252" w:author="Administrator" w:date="2024-12-28T10:51:00Z">
                  <w:rPr>
                    <w:noProof/>
                    <w:webHidden/>
                  </w:rPr>
                </w:rPrChange>
              </w:rPr>
              <w:instrText xml:space="preserve"> PAGEREF _Toc186275555 \h </w:instrText>
            </w:r>
            <w:r w:rsidRPr="00E646DC">
              <w:rPr>
                <w:rFonts w:ascii="Times New Roman" w:hAnsi="Times New Roman" w:cs="Times New Roman"/>
                <w:noProof/>
                <w:webHidden/>
                <w:rPrChange w:id="1253" w:author="Administrator" w:date="2024-12-28T10:51:00Z">
                  <w:rPr>
                    <w:noProof/>
                    <w:webHidden/>
                  </w:rPr>
                </w:rPrChange>
              </w:rPr>
            </w:r>
          </w:ins>
          <w:r w:rsidRPr="00E646DC">
            <w:rPr>
              <w:rFonts w:ascii="Times New Roman" w:hAnsi="Times New Roman" w:cs="Times New Roman"/>
              <w:noProof/>
              <w:webHidden/>
              <w:rPrChange w:id="1254" w:author="Administrator" w:date="2024-12-28T10:51:00Z">
                <w:rPr>
                  <w:noProof/>
                  <w:webHidden/>
                </w:rPr>
              </w:rPrChange>
            </w:rPr>
            <w:fldChar w:fldCharType="separate"/>
          </w:r>
          <w:ins w:id="1255" w:author="Administrator" w:date="2024-12-28T10:51:00Z">
            <w:r w:rsidRPr="00E646DC">
              <w:rPr>
                <w:rFonts w:ascii="Times New Roman" w:hAnsi="Times New Roman" w:cs="Times New Roman"/>
                <w:noProof/>
                <w:webHidden/>
                <w:rPrChange w:id="1256" w:author="Administrator" w:date="2024-12-28T10:51:00Z">
                  <w:rPr>
                    <w:noProof/>
                    <w:webHidden/>
                  </w:rPr>
                </w:rPrChange>
              </w:rPr>
              <w:t>34</w:t>
            </w:r>
            <w:r w:rsidRPr="00E646DC">
              <w:rPr>
                <w:rFonts w:ascii="Times New Roman" w:hAnsi="Times New Roman" w:cs="Times New Roman"/>
                <w:noProof/>
                <w:webHidden/>
                <w:rPrChange w:id="1257" w:author="Administrator" w:date="2024-12-28T10:51:00Z">
                  <w:rPr>
                    <w:noProof/>
                    <w:webHidden/>
                  </w:rPr>
                </w:rPrChange>
              </w:rPr>
              <w:fldChar w:fldCharType="end"/>
            </w:r>
            <w:r w:rsidRPr="00E646DC">
              <w:rPr>
                <w:rStyle w:val="Hyperlink"/>
                <w:rFonts w:ascii="Times New Roman" w:hAnsi="Times New Roman" w:cs="Times New Roman"/>
                <w:noProof/>
                <w:rPrChange w:id="1258" w:author="Administrator" w:date="2024-12-28T10:51:00Z">
                  <w:rPr>
                    <w:rStyle w:val="Hyperlink"/>
                    <w:noProof/>
                  </w:rPr>
                </w:rPrChange>
              </w:rPr>
              <w:fldChar w:fldCharType="end"/>
            </w:r>
          </w:ins>
        </w:p>
        <w:p w14:paraId="79BB0B89" w14:textId="61DF3CD9" w:rsidR="00E646DC" w:rsidRPr="00E646DC" w:rsidRDefault="00E646DC">
          <w:pPr>
            <w:pStyle w:val="TOC2"/>
            <w:tabs>
              <w:tab w:val="right" w:leader="dot" w:pos="9064"/>
            </w:tabs>
            <w:rPr>
              <w:ins w:id="1259" w:author="Administrator" w:date="2024-12-28T10:51:00Z"/>
              <w:rFonts w:ascii="Times New Roman" w:eastAsiaTheme="minorEastAsia" w:hAnsi="Times New Roman" w:cs="Times New Roman"/>
              <w:noProof/>
              <w:lang w:val="en-US"/>
              <w:rPrChange w:id="1260" w:author="Administrator" w:date="2024-12-28T10:51:00Z">
                <w:rPr>
                  <w:ins w:id="1261" w:author="Administrator" w:date="2024-12-28T10:51:00Z"/>
                  <w:rFonts w:asciiTheme="minorHAnsi" w:eastAsiaTheme="minorEastAsia" w:hAnsiTheme="minorHAnsi" w:cstheme="minorBidi"/>
                  <w:noProof/>
                  <w:lang w:val="en-US"/>
                </w:rPr>
              </w:rPrChange>
            </w:rPr>
          </w:pPr>
          <w:ins w:id="1262" w:author="Administrator" w:date="2024-12-28T10:51:00Z">
            <w:r w:rsidRPr="00E646DC">
              <w:rPr>
                <w:rStyle w:val="Hyperlink"/>
                <w:rFonts w:ascii="Times New Roman" w:hAnsi="Times New Roman" w:cs="Times New Roman"/>
                <w:noProof/>
                <w:rPrChange w:id="1263" w:author="Administrator" w:date="2024-12-28T10:51:00Z">
                  <w:rPr>
                    <w:rStyle w:val="Hyperlink"/>
                    <w:noProof/>
                  </w:rPr>
                </w:rPrChange>
              </w:rPr>
              <w:fldChar w:fldCharType="begin"/>
            </w:r>
            <w:r w:rsidRPr="00E646DC">
              <w:rPr>
                <w:rStyle w:val="Hyperlink"/>
                <w:rFonts w:ascii="Times New Roman" w:hAnsi="Times New Roman" w:cs="Times New Roman"/>
                <w:noProof/>
                <w:rPrChange w:id="1264" w:author="Administrator" w:date="2024-12-28T10:51:00Z">
                  <w:rPr>
                    <w:rStyle w:val="Hyperlink"/>
                    <w:noProof/>
                  </w:rPr>
                </w:rPrChange>
              </w:rPr>
              <w:instrText xml:space="preserve"> </w:instrText>
            </w:r>
            <w:r w:rsidRPr="00E646DC">
              <w:rPr>
                <w:rFonts w:ascii="Times New Roman" w:hAnsi="Times New Roman" w:cs="Times New Roman"/>
                <w:noProof/>
                <w:rPrChange w:id="1265" w:author="Administrator" w:date="2024-12-28T10:51:00Z">
                  <w:rPr>
                    <w:noProof/>
                  </w:rPr>
                </w:rPrChange>
              </w:rPr>
              <w:instrText>HYPERLINK \l "_Toc186275556"</w:instrText>
            </w:r>
            <w:r w:rsidRPr="00E646DC">
              <w:rPr>
                <w:rStyle w:val="Hyperlink"/>
                <w:rFonts w:ascii="Times New Roman" w:hAnsi="Times New Roman" w:cs="Times New Roman"/>
                <w:noProof/>
                <w:rPrChange w:id="1266"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267" w:author="Administrator" w:date="2024-12-28T10:51:00Z">
                  <w:rPr>
                    <w:rStyle w:val="Hyperlink"/>
                    <w:noProof/>
                  </w:rPr>
                </w:rPrChange>
              </w:rPr>
            </w:r>
            <w:r w:rsidRPr="00E646DC">
              <w:rPr>
                <w:rStyle w:val="Hyperlink"/>
                <w:rFonts w:ascii="Times New Roman" w:hAnsi="Times New Roman" w:cs="Times New Roman"/>
                <w:noProof/>
                <w:rPrChange w:id="1268" w:author="Administrator" w:date="2024-12-28T10:51:00Z">
                  <w:rPr>
                    <w:rStyle w:val="Hyperlink"/>
                    <w:noProof/>
                  </w:rPr>
                </w:rPrChange>
              </w:rPr>
              <w:fldChar w:fldCharType="separate"/>
            </w:r>
            <w:r w:rsidRPr="00E646DC">
              <w:rPr>
                <w:rStyle w:val="Hyperlink"/>
                <w:rFonts w:ascii="Times New Roman" w:hAnsi="Times New Roman" w:cs="Times New Roman"/>
                <w:noProof/>
                <w:rPrChange w:id="1269" w:author="Administrator" w:date="2024-12-28T10:51:00Z">
                  <w:rPr>
                    <w:rStyle w:val="Hyperlink"/>
                    <w:noProof/>
                  </w:rPr>
                </w:rPrChange>
              </w:rPr>
              <w:t>3.</w:t>
            </w:r>
            <w:r w:rsidRPr="00E646DC">
              <w:rPr>
                <w:rStyle w:val="Hyperlink"/>
                <w:rFonts w:ascii="Times New Roman" w:hAnsi="Times New Roman" w:cs="Times New Roman"/>
                <w:noProof/>
                <w:lang w:val="en-US"/>
                <w:rPrChange w:id="1270" w:author="Administrator" w:date="2024-12-28T10:51:00Z">
                  <w:rPr>
                    <w:rStyle w:val="Hyperlink"/>
                    <w:noProof/>
                    <w:lang w:val="en-US"/>
                  </w:rPr>
                </w:rPrChange>
              </w:rPr>
              <w:t>4 Đặc tả yêu cầu</w:t>
            </w:r>
            <w:r w:rsidRPr="00E646DC">
              <w:rPr>
                <w:rFonts w:ascii="Times New Roman" w:hAnsi="Times New Roman" w:cs="Times New Roman"/>
                <w:noProof/>
                <w:webHidden/>
                <w:rPrChange w:id="1271" w:author="Administrator" w:date="2024-12-28T10:51:00Z">
                  <w:rPr>
                    <w:noProof/>
                    <w:webHidden/>
                  </w:rPr>
                </w:rPrChange>
              </w:rPr>
              <w:tab/>
            </w:r>
            <w:r w:rsidRPr="00E646DC">
              <w:rPr>
                <w:rFonts w:ascii="Times New Roman" w:hAnsi="Times New Roman" w:cs="Times New Roman"/>
                <w:noProof/>
                <w:webHidden/>
                <w:rPrChange w:id="1272" w:author="Administrator" w:date="2024-12-28T10:51:00Z">
                  <w:rPr>
                    <w:noProof/>
                    <w:webHidden/>
                  </w:rPr>
                </w:rPrChange>
              </w:rPr>
              <w:fldChar w:fldCharType="begin"/>
            </w:r>
            <w:r w:rsidRPr="00E646DC">
              <w:rPr>
                <w:rFonts w:ascii="Times New Roman" w:hAnsi="Times New Roman" w:cs="Times New Roman"/>
                <w:noProof/>
                <w:webHidden/>
                <w:rPrChange w:id="1273" w:author="Administrator" w:date="2024-12-28T10:51:00Z">
                  <w:rPr>
                    <w:noProof/>
                    <w:webHidden/>
                  </w:rPr>
                </w:rPrChange>
              </w:rPr>
              <w:instrText xml:space="preserve"> PAGEREF _Toc186275556 \h </w:instrText>
            </w:r>
            <w:r w:rsidRPr="00E646DC">
              <w:rPr>
                <w:rFonts w:ascii="Times New Roman" w:hAnsi="Times New Roman" w:cs="Times New Roman"/>
                <w:noProof/>
                <w:webHidden/>
                <w:rPrChange w:id="1274" w:author="Administrator" w:date="2024-12-28T10:51:00Z">
                  <w:rPr>
                    <w:noProof/>
                    <w:webHidden/>
                  </w:rPr>
                </w:rPrChange>
              </w:rPr>
            </w:r>
          </w:ins>
          <w:r w:rsidRPr="00E646DC">
            <w:rPr>
              <w:rFonts w:ascii="Times New Roman" w:hAnsi="Times New Roman" w:cs="Times New Roman"/>
              <w:noProof/>
              <w:webHidden/>
              <w:rPrChange w:id="1275" w:author="Administrator" w:date="2024-12-28T10:51:00Z">
                <w:rPr>
                  <w:noProof/>
                  <w:webHidden/>
                </w:rPr>
              </w:rPrChange>
            </w:rPr>
            <w:fldChar w:fldCharType="separate"/>
          </w:r>
          <w:ins w:id="1276" w:author="Administrator" w:date="2024-12-28T10:51:00Z">
            <w:r w:rsidRPr="00E646DC">
              <w:rPr>
                <w:rFonts w:ascii="Times New Roman" w:hAnsi="Times New Roman" w:cs="Times New Roman"/>
                <w:noProof/>
                <w:webHidden/>
                <w:rPrChange w:id="1277" w:author="Administrator" w:date="2024-12-28T10:51:00Z">
                  <w:rPr>
                    <w:noProof/>
                    <w:webHidden/>
                  </w:rPr>
                </w:rPrChange>
              </w:rPr>
              <w:t>35</w:t>
            </w:r>
            <w:r w:rsidRPr="00E646DC">
              <w:rPr>
                <w:rFonts w:ascii="Times New Roman" w:hAnsi="Times New Roman" w:cs="Times New Roman"/>
                <w:noProof/>
                <w:webHidden/>
                <w:rPrChange w:id="1278" w:author="Administrator" w:date="2024-12-28T10:51:00Z">
                  <w:rPr>
                    <w:noProof/>
                    <w:webHidden/>
                  </w:rPr>
                </w:rPrChange>
              </w:rPr>
              <w:fldChar w:fldCharType="end"/>
            </w:r>
            <w:r w:rsidRPr="00E646DC">
              <w:rPr>
                <w:rStyle w:val="Hyperlink"/>
                <w:rFonts w:ascii="Times New Roman" w:hAnsi="Times New Roman" w:cs="Times New Roman"/>
                <w:noProof/>
                <w:rPrChange w:id="1279" w:author="Administrator" w:date="2024-12-28T10:51:00Z">
                  <w:rPr>
                    <w:rStyle w:val="Hyperlink"/>
                    <w:noProof/>
                  </w:rPr>
                </w:rPrChange>
              </w:rPr>
              <w:fldChar w:fldCharType="end"/>
            </w:r>
          </w:ins>
        </w:p>
        <w:p w14:paraId="17B686D3" w14:textId="77899630" w:rsidR="00E646DC" w:rsidRPr="00E646DC" w:rsidRDefault="00E646DC">
          <w:pPr>
            <w:pStyle w:val="TOC3"/>
            <w:tabs>
              <w:tab w:val="right" w:leader="dot" w:pos="9064"/>
            </w:tabs>
            <w:rPr>
              <w:ins w:id="1280" w:author="Administrator" w:date="2024-12-28T10:51:00Z"/>
              <w:rFonts w:ascii="Times New Roman" w:eastAsiaTheme="minorEastAsia" w:hAnsi="Times New Roman" w:cs="Times New Roman"/>
              <w:noProof/>
              <w:lang w:val="en-US"/>
              <w:rPrChange w:id="1281" w:author="Administrator" w:date="2024-12-28T10:51:00Z">
                <w:rPr>
                  <w:ins w:id="1282" w:author="Administrator" w:date="2024-12-28T10:51:00Z"/>
                  <w:rFonts w:asciiTheme="minorHAnsi" w:eastAsiaTheme="minorEastAsia" w:hAnsiTheme="minorHAnsi" w:cstheme="minorBidi"/>
                  <w:noProof/>
                  <w:lang w:val="en-US"/>
                </w:rPr>
              </w:rPrChange>
            </w:rPr>
          </w:pPr>
          <w:ins w:id="1283" w:author="Administrator" w:date="2024-12-28T10:51:00Z">
            <w:r w:rsidRPr="00E646DC">
              <w:rPr>
                <w:rStyle w:val="Hyperlink"/>
                <w:rFonts w:ascii="Times New Roman" w:hAnsi="Times New Roman" w:cs="Times New Roman"/>
                <w:noProof/>
                <w:rPrChange w:id="1284" w:author="Administrator" w:date="2024-12-28T10:51:00Z">
                  <w:rPr>
                    <w:rStyle w:val="Hyperlink"/>
                    <w:noProof/>
                  </w:rPr>
                </w:rPrChange>
              </w:rPr>
              <w:fldChar w:fldCharType="begin"/>
            </w:r>
            <w:r w:rsidRPr="00E646DC">
              <w:rPr>
                <w:rStyle w:val="Hyperlink"/>
                <w:rFonts w:ascii="Times New Roman" w:hAnsi="Times New Roman" w:cs="Times New Roman"/>
                <w:noProof/>
                <w:rPrChange w:id="1285" w:author="Administrator" w:date="2024-12-28T10:51:00Z">
                  <w:rPr>
                    <w:rStyle w:val="Hyperlink"/>
                    <w:noProof/>
                  </w:rPr>
                </w:rPrChange>
              </w:rPr>
              <w:instrText xml:space="preserve"> </w:instrText>
            </w:r>
            <w:r w:rsidRPr="00E646DC">
              <w:rPr>
                <w:rFonts w:ascii="Times New Roman" w:hAnsi="Times New Roman" w:cs="Times New Roman"/>
                <w:noProof/>
                <w:rPrChange w:id="1286" w:author="Administrator" w:date="2024-12-28T10:51:00Z">
                  <w:rPr>
                    <w:noProof/>
                  </w:rPr>
                </w:rPrChange>
              </w:rPr>
              <w:instrText>HYPERLINK \l "_Toc186275557"</w:instrText>
            </w:r>
            <w:r w:rsidRPr="00E646DC">
              <w:rPr>
                <w:rStyle w:val="Hyperlink"/>
                <w:rFonts w:ascii="Times New Roman" w:hAnsi="Times New Roman" w:cs="Times New Roman"/>
                <w:noProof/>
                <w:rPrChange w:id="1287"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288" w:author="Administrator" w:date="2024-12-28T10:51:00Z">
                  <w:rPr>
                    <w:rStyle w:val="Hyperlink"/>
                    <w:noProof/>
                  </w:rPr>
                </w:rPrChange>
              </w:rPr>
            </w:r>
            <w:r w:rsidRPr="00E646DC">
              <w:rPr>
                <w:rStyle w:val="Hyperlink"/>
                <w:rFonts w:ascii="Times New Roman" w:hAnsi="Times New Roman" w:cs="Times New Roman"/>
                <w:noProof/>
                <w:rPrChange w:id="1289" w:author="Administrator" w:date="2024-12-28T10:51:00Z">
                  <w:rPr>
                    <w:rStyle w:val="Hyperlink"/>
                    <w:noProof/>
                  </w:rPr>
                </w:rPrChange>
              </w:rPr>
              <w:fldChar w:fldCharType="separate"/>
            </w:r>
            <w:r w:rsidRPr="00E646DC">
              <w:rPr>
                <w:rStyle w:val="Hyperlink"/>
                <w:rFonts w:ascii="Times New Roman" w:hAnsi="Times New Roman" w:cs="Times New Roman"/>
                <w:noProof/>
                <w:rPrChange w:id="1290" w:author="Administrator" w:date="2024-12-28T10:51:00Z">
                  <w:rPr>
                    <w:rStyle w:val="Hyperlink"/>
                    <w:noProof/>
                  </w:rPr>
                </w:rPrChange>
              </w:rPr>
              <w:t>3.</w:t>
            </w:r>
            <w:r w:rsidRPr="00E646DC">
              <w:rPr>
                <w:rStyle w:val="Hyperlink"/>
                <w:rFonts w:ascii="Times New Roman" w:hAnsi="Times New Roman" w:cs="Times New Roman"/>
                <w:noProof/>
                <w:lang w:val="en-US"/>
                <w:rPrChange w:id="1291" w:author="Administrator" w:date="2024-12-28T10:51:00Z">
                  <w:rPr>
                    <w:rStyle w:val="Hyperlink"/>
                    <w:noProof/>
                    <w:lang w:val="en-US"/>
                  </w:rPr>
                </w:rPrChange>
              </w:rPr>
              <w:t>4.1 Yêu cầu giao diện bên ngoài</w:t>
            </w:r>
            <w:r w:rsidRPr="00E646DC">
              <w:rPr>
                <w:rFonts w:ascii="Times New Roman" w:hAnsi="Times New Roman" w:cs="Times New Roman"/>
                <w:noProof/>
                <w:webHidden/>
                <w:rPrChange w:id="1292" w:author="Administrator" w:date="2024-12-28T10:51:00Z">
                  <w:rPr>
                    <w:noProof/>
                    <w:webHidden/>
                  </w:rPr>
                </w:rPrChange>
              </w:rPr>
              <w:tab/>
            </w:r>
            <w:r w:rsidRPr="00E646DC">
              <w:rPr>
                <w:rFonts w:ascii="Times New Roman" w:hAnsi="Times New Roman" w:cs="Times New Roman"/>
                <w:noProof/>
                <w:webHidden/>
                <w:rPrChange w:id="1293" w:author="Administrator" w:date="2024-12-28T10:51:00Z">
                  <w:rPr>
                    <w:noProof/>
                    <w:webHidden/>
                  </w:rPr>
                </w:rPrChange>
              </w:rPr>
              <w:fldChar w:fldCharType="begin"/>
            </w:r>
            <w:r w:rsidRPr="00E646DC">
              <w:rPr>
                <w:rFonts w:ascii="Times New Roman" w:hAnsi="Times New Roman" w:cs="Times New Roman"/>
                <w:noProof/>
                <w:webHidden/>
                <w:rPrChange w:id="1294" w:author="Administrator" w:date="2024-12-28T10:51:00Z">
                  <w:rPr>
                    <w:noProof/>
                    <w:webHidden/>
                  </w:rPr>
                </w:rPrChange>
              </w:rPr>
              <w:instrText xml:space="preserve"> PAGEREF _Toc186275557 \h </w:instrText>
            </w:r>
            <w:r w:rsidRPr="00E646DC">
              <w:rPr>
                <w:rFonts w:ascii="Times New Roman" w:hAnsi="Times New Roman" w:cs="Times New Roman"/>
                <w:noProof/>
                <w:webHidden/>
                <w:rPrChange w:id="1295" w:author="Administrator" w:date="2024-12-28T10:51:00Z">
                  <w:rPr>
                    <w:noProof/>
                    <w:webHidden/>
                  </w:rPr>
                </w:rPrChange>
              </w:rPr>
            </w:r>
          </w:ins>
          <w:r w:rsidRPr="00E646DC">
            <w:rPr>
              <w:rFonts w:ascii="Times New Roman" w:hAnsi="Times New Roman" w:cs="Times New Roman"/>
              <w:noProof/>
              <w:webHidden/>
              <w:rPrChange w:id="1296" w:author="Administrator" w:date="2024-12-28T10:51:00Z">
                <w:rPr>
                  <w:noProof/>
                  <w:webHidden/>
                </w:rPr>
              </w:rPrChange>
            </w:rPr>
            <w:fldChar w:fldCharType="separate"/>
          </w:r>
          <w:ins w:id="1297" w:author="Administrator" w:date="2024-12-28T10:51:00Z">
            <w:r w:rsidRPr="00E646DC">
              <w:rPr>
                <w:rFonts w:ascii="Times New Roman" w:hAnsi="Times New Roman" w:cs="Times New Roman"/>
                <w:noProof/>
                <w:webHidden/>
                <w:rPrChange w:id="1298" w:author="Administrator" w:date="2024-12-28T10:51:00Z">
                  <w:rPr>
                    <w:noProof/>
                    <w:webHidden/>
                  </w:rPr>
                </w:rPrChange>
              </w:rPr>
              <w:t>35</w:t>
            </w:r>
            <w:r w:rsidRPr="00E646DC">
              <w:rPr>
                <w:rFonts w:ascii="Times New Roman" w:hAnsi="Times New Roman" w:cs="Times New Roman"/>
                <w:noProof/>
                <w:webHidden/>
                <w:rPrChange w:id="1299" w:author="Administrator" w:date="2024-12-28T10:51:00Z">
                  <w:rPr>
                    <w:noProof/>
                    <w:webHidden/>
                  </w:rPr>
                </w:rPrChange>
              </w:rPr>
              <w:fldChar w:fldCharType="end"/>
            </w:r>
            <w:r w:rsidRPr="00E646DC">
              <w:rPr>
                <w:rStyle w:val="Hyperlink"/>
                <w:rFonts w:ascii="Times New Roman" w:hAnsi="Times New Roman" w:cs="Times New Roman"/>
                <w:noProof/>
                <w:rPrChange w:id="1300" w:author="Administrator" w:date="2024-12-28T10:51:00Z">
                  <w:rPr>
                    <w:rStyle w:val="Hyperlink"/>
                    <w:noProof/>
                  </w:rPr>
                </w:rPrChange>
              </w:rPr>
              <w:fldChar w:fldCharType="end"/>
            </w:r>
          </w:ins>
        </w:p>
        <w:p w14:paraId="505F1076" w14:textId="063C2945" w:rsidR="00E646DC" w:rsidRPr="00E646DC" w:rsidRDefault="00E646DC">
          <w:pPr>
            <w:pStyle w:val="TOC3"/>
            <w:tabs>
              <w:tab w:val="right" w:leader="dot" w:pos="9064"/>
            </w:tabs>
            <w:rPr>
              <w:ins w:id="1301" w:author="Administrator" w:date="2024-12-28T10:51:00Z"/>
              <w:rFonts w:ascii="Times New Roman" w:eastAsiaTheme="minorEastAsia" w:hAnsi="Times New Roman" w:cs="Times New Roman"/>
              <w:noProof/>
              <w:lang w:val="en-US"/>
              <w:rPrChange w:id="1302" w:author="Administrator" w:date="2024-12-28T10:51:00Z">
                <w:rPr>
                  <w:ins w:id="1303" w:author="Administrator" w:date="2024-12-28T10:51:00Z"/>
                  <w:rFonts w:asciiTheme="minorHAnsi" w:eastAsiaTheme="minorEastAsia" w:hAnsiTheme="minorHAnsi" w:cstheme="minorBidi"/>
                  <w:noProof/>
                  <w:lang w:val="en-US"/>
                </w:rPr>
              </w:rPrChange>
            </w:rPr>
          </w:pPr>
          <w:ins w:id="1304" w:author="Administrator" w:date="2024-12-28T10:51:00Z">
            <w:r w:rsidRPr="00E646DC">
              <w:rPr>
                <w:rStyle w:val="Hyperlink"/>
                <w:rFonts w:ascii="Times New Roman" w:hAnsi="Times New Roman" w:cs="Times New Roman"/>
                <w:noProof/>
                <w:rPrChange w:id="1305" w:author="Administrator" w:date="2024-12-28T10:51:00Z">
                  <w:rPr>
                    <w:rStyle w:val="Hyperlink"/>
                    <w:noProof/>
                  </w:rPr>
                </w:rPrChange>
              </w:rPr>
              <w:fldChar w:fldCharType="begin"/>
            </w:r>
            <w:r w:rsidRPr="00E646DC">
              <w:rPr>
                <w:rStyle w:val="Hyperlink"/>
                <w:rFonts w:ascii="Times New Roman" w:hAnsi="Times New Roman" w:cs="Times New Roman"/>
                <w:noProof/>
                <w:rPrChange w:id="1306" w:author="Administrator" w:date="2024-12-28T10:51:00Z">
                  <w:rPr>
                    <w:rStyle w:val="Hyperlink"/>
                    <w:noProof/>
                  </w:rPr>
                </w:rPrChange>
              </w:rPr>
              <w:instrText xml:space="preserve"> </w:instrText>
            </w:r>
            <w:r w:rsidRPr="00E646DC">
              <w:rPr>
                <w:rFonts w:ascii="Times New Roman" w:hAnsi="Times New Roman" w:cs="Times New Roman"/>
                <w:noProof/>
                <w:rPrChange w:id="1307" w:author="Administrator" w:date="2024-12-28T10:51:00Z">
                  <w:rPr>
                    <w:noProof/>
                  </w:rPr>
                </w:rPrChange>
              </w:rPr>
              <w:instrText>HYPERLINK \l "_Toc186275558"</w:instrText>
            </w:r>
            <w:r w:rsidRPr="00E646DC">
              <w:rPr>
                <w:rStyle w:val="Hyperlink"/>
                <w:rFonts w:ascii="Times New Roman" w:hAnsi="Times New Roman" w:cs="Times New Roman"/>
                <w:noProof/>
                <w:rPrChange w:id="1308"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309" w:author="Administrator" w:date="2024-12-28T10:51:00Z">
                  <w:rPr>
                    <w:rStyle w:val="Hyperlink"/>
                    <w:noProof/>
                  </w:rPr>
                </w:rPrChange>
              </w:rPr>
            </w:r>
            <w:r w:rsidRPr="00E646DC">
              <w:rPr>
                <w:rStyle w:val="Hyperlink"/>
                <w:rFonts w:ascii="Times New Roman" w:hAnsi="Times New Roman" w:cs="Times New Roman"/>
                <w:noProof/>
                <w:rPrChange w:id="1310" w:author="Administrator" w:date="2024-12-28T10:51:00Z">
                  <w:rPr>
                    <w:rStyle w:val="Hyperlink"/>
                    <w:noProof/>
                  </w:rPr>
                </w:rPrChange>
              </w:rPr>
              <w:fldChar w:fldCharType="separate"/>
            </w:r>
            <w:r w:rsidRPr="00E646DC">
              <w:rPr>
                <w:rStyle w:val="Hyperlink"/>
                <w:rFonts w:ascii="Times New Roman" w:hAnsi="Times New Roman" w:cs="Times New Roman"/>
                <w:noProof/>
                <w:rPrChange w:id="1311" w:author="Administrator" w:date="2024-12-28T10:51:00Z">
                  <w:rPr>
                    <w:rStyle w:val="Hyperlink"/>
                    <w:noProof/>
                  </w:rPr>
                </w:rPrChange>
              </w:rPr>
              <w:t>3.</w:t>
            </w:r>
            <w:r w:rsidRPr="00E646DC">
              <w:rPr>
                <w:rStyle w:val="Hyperlink"/>
                <w:rFonts w:ascii="Times New Roman" w:hAnsi="Times New Roman" w:cs="Times New Roman"/>
                <w:noProof/>
                <w:lang w:val="en-US"/>
                <w:rPrChange w:id="1312" w:author="Administrator" w:date="2024-12-28T10:51:00Z">
                  <w:rPr>
                    <w:rStyle w:val="Hyperlink"/>
                    <w:noProof/>
                    <w:lang w:val="en-US"/>
                  </w:rPr>
                </w:rPrChange>
              </w:rPr>
              <w:t>4.</w:t>
            </w:r>
            <w:r w:rsidRPr="00E646DC">
              <w:rPr>
                <w:rStyle w:val="Hyperlink"/>
                <w:rFonts w:ascii="Times New Roman" w:hAnsi="Times New Roman" w:cs="Times New Roman"/>
                <w:noProof/>
                <w:rPrChange w:id="1313" w:author="Administrator" w:date="2024-12-28T10:51:00Z">
                  <w:rPr>
                    <w:rStyle w:val="Hyperlink"/>
                    <w:noProof/>
                  </w:rPr>
                </w:rPrChange>
              </w:rPr>
              <w:t>2</w:t>
            </w:r>
            <w:r w:rsidRPr="00E646DC">
              <w:rPr>
                <w:rStyle w:val="Hyperlink"/>
                <w:rFonts w:ascii="Times New Roman" w:hAnsi="Times New Roman" w:cs="Times New Roman"/>
                <w:noProof/>
                <w:lang w:val="en-US"/>
                <w:rPrChange w:id="1314" w:author="Administrator" w:date="2024-12-28T10:51:00Z">
                  <w:rPr>
                    <w:rStyle w:val="Hyperlink"/>
                    <w:noProof/>
                    <w:lang w:val="en-US"/>
                  </w:rPr>
                </w:rPrChange>
              </w:rPr>
              <w:t xml:space="preserve"> Yêu cầu chức năng</w:t>
            </w:r>
            <w:r w:rsidRPr="00E646DC">
              <w:rPr>
                <w:rFonts w:ascii="Times New Roman" w:hAnsi="Times New Roman" w:cs="Times New Roman"/>
                <w:noProof/>
                <w:webHidden/>
                <w:rPrChange w:id="1315" w:author="Administrator" w:date="2024-12-28T10:51:00Z">
                  <w:rPr>
                    <w:noProof/>
                    <w:webHidden/>
                  </w:rPr>
                </w:rPrChange>
              </w:rPr>
              <w:tab/>
            </w:r>
            <w:r w:rsidRPr="00E646DC">
              <w:rPr>
                <w:rFonts w:ascii="Times New Roman" w:hAnsi="Times New Roman" w:cs="Times New Roman"/>
                <w:noProof/>
                <w:webHidden/>
                <w:rPrChange w:id="1316" w:author="Administrator" w:date="2024-12-28T10:51:00Z">
                  <w:rPr>
                    <w:noProof/>
                    <w:webHidden/>
                  </w:rPr>
                </w:rPrChange>
              </w:rPr>
              <w:fldChar w:fldCharType="begin"/>
            </w:r>
            <w:r w:rsidRPr="00E646DC">
              <w:rPr>
                <w:rFonts w:ascii="Times New Roman" w:hAnsi="Times New Roman" w:cs="Times New Roman"/>
                <w:noProof/>
                <w:webHidden/>
                <w:rPrChange w:id="1317" w:author="Administrator" w:date="2024-12-28T10:51:00Z">
                  <w:rPr>
                    <w:noProof/>
                    <w:webHidden/>
                  </w:rPr>
                </w:rPrChange>
              </w:rPr>
              <w:instrText xml:space="preserve"> PAGEREF _Toc186275558 \h </w:instrText>
            </w:r>
            <w:r w:rsidRPr="00E646DC">
              <w:rPr>
                <w:rFonts w:ascii="Times New Roman" w:hAnsi="Times New Roman" w:cs="Times New Roman"/>
                <w:noProof/>
                <w:webHidden/>
                <w:rPrChange w:id="1318" w:author="Administrator" w:date="2024-12-28T10:51:00Z">
                  <w:rPr>
                    <w:noProof/>
                    <w:webHidden/>
                  </w:rPr>
                </w:rPrChange>
              </w:rPr>
            </w:r>
          </w:ins>
          <w:r w:rsidRPr="00E646DC">
            <w:rPr>
              <w:rFonts w:ascii="Times New Roman" w:hAnsi="Times New Roman" w:cs="Times New Roman"/>
              <w:noProof/>
              <w:webHidden/>
              <w:rPrChange w:id="1319" w:author="Administrator" w:date="2024-12-28T10:51:00Z">
                <w:rPr>
                  <w:noProof/>
                  <w:webHidden/>
                </w:rPr>
              </w:rPrChange>
            </w:rPr>
            <w:fldChar w:fldCharType="separate"/>
          </w:r>
          <w:ins w:id="1320" w:author="Administrator" w:date="2024-12-28T10:51:00Z">
            <w:r w:rsidRPr="00E646DC">
              <w:rPr>
                <w:rFonts w:ascii="Times New Roman" w:hAnsi="Times New Roman" w:cs="Times New Roman"/>
                <w:noProof/>
                <w:webHidden/>
                <w:rPrChange w:id="1321" w:author="Administrator" w:date="2024-12-28T10:51:00Z">
                  <w:rPr>
                    <w:noProof/>
                    <w:webHidden/>
                  </w:rPr>
                </w:rPrChange>
              </w:rPr>
              <w:t>35</w:t>
            </w:r>
            <w:r w:rsidRPr="00E646DC">
              <w:rPr>
                <w:rFonts w:ascii="Times New Roman" w:hAnsi="Times New Roman" w:cs="Times New Roman"/>
                <w:noProof/>
                <w:webHidden/>
                <w:rPrChange w:id="1322" w:author="Administrator" w:date="2024-12-28T10:51:00Z">
                  <w:rPr>
                    <w:noProof/>
                    <w:webHidden/>
                  </w:rPr>
                </w:rPrChange>
              </w:rPr>
              <w:fldChar w:fldCharType="end"/>
            </w:r>
            <w:r w:rsidRPr="00E646DC">
              <w:rPr>
                <w:rStyle w:val="Hyperlink"/>
                <w:rFonts w:ascii="Times New Roman" w:hAnsi="Times New Roman" w:cs="Times New Roman"/>
                <w:noProof/>
                <w:rPrChange w:id="1323" w:author="Administrator" w:date="2024-12-28T10:51:00Z">
                  <w:rPr>
                    <w:rStyle w:val="Hyperlink"/>
                    <w:noProof/>
                  </w:rPr>
                </w:rPrChange>
              </w:rPr>
              <w:fldChar w:fldCharType="end"/>
            </w:r>
          </w:ins>
        </w:p>
        <w:p w14:paraId="6A076777" w14:textId="0E225E42" w:rsidR="00E646DC" w:rsidRPr="00E646DC" w:rsidRDefault="00E646DC">
          <w:pPr>
            <w:pStyle w:val="TOC2"/>
            <w:tabs>
              <w:tab w:val="right" w:leader="dot" w:pos="9064"/>
            </w:tabs>
            <w:rPr>
              <w:ins w:id="1324" w:author="Administrator" w:date="2024-12-28T10:51:00Z"/>
              <w:rFonts w:ascii="Times New Roman" w:eastAsiaTheme="minorEastAsia" w:hAnsi="Times New Roman" w:cs="Times New Roman"/>
              <w:noProof/>
              <w:lang w:val="en-US"/>
              <w:rPrChange w:id="1325" w:author="Administrator" w:date="2024-12-28T10:51:00Z">
                <w:rPr>
                  <w:ins w:id="1326" w:author="Administrator" w:date="2024-12-28T10:51:00Z"/>
                  <w:rFonts w:asciiTheme="minorHAnsi" w:eastAsiaTheme="minorEastAsia" w:hAnsiTheme="minorHAnsi" w:cstheme="minorBidi"/>
                  <w:noProof/>
                  <w:lang w:val="en-US"/>
                </w:rPr>
              </w:rPrChange>
            </w:rPr>
          </w:pPr>
          <w:ins w:id="1327" w:author="Administrator" w:date="2024-12-28T10:51:00Z">
            <w:r w:rsidRPr="00E646DC">
              <w:rPr>
                <w:rStyle w:val="Hyperlink"/>
                <w:rFonts w:ascii="Times New Roman" w:hAnsi="Times New Roman" w:cs="Times New Roman"/>
                <w:noProof/>
                <w:rPrChange w:id="1328" w:author="Administrator" w:date="2024-12-28T10:51:00Z">
                  <w:rPr>
                    <w:rStyle w:val="Hyperlink"/>
                    <w:noProof/>
                  </w:rPr>
                </w:rPrChange>
              </w:rPr>
              <w:lastRenderedPageBreak/>
              <w:fldChar w:fldCharType="begin"/>
            </w:r>
            <w:r w:rsidRPr="00E646DC">
              <w:rPr>
                <w:rStyle w:val="Hyperlink"/>
                <w:rFonts w:ascii="Times New Roman" w:hAnsi="Times New Roman" w:cs="Times New Roman"/>
                <w:noProof/>
                <w:rPrChange w:id="1329" w:author="Administrator" w:date="2024-12-28T10:51:00Z">
                  <w:rPr>
                    <w:rStyle w:val="Hyperlink"/>
                    <w:noProof/>
                  </w:rPr>
                </w:rPrChange>
              </w:rPr>
              <w:instrText xml:space="preserve"> </w:instrText>
            </w:r>
            <w:r w:rsidRPr="00E646DC">
              <w:rPr>
                <w:rFonts w:ascii="Times New Roman" w:hAnsi="Times New Roman" w:cs="Times New Roman"/>
                <w:noProof/>
                <w:rPrChange w:id="1330" w:author="Administrator" w:date="2024-12-28T10:51:00Z">
                  <w:rPr>
                    <w:noProof/>
                  </w:rPr>
                </w:rPrChange>
              </w:rPr>
              <w:instrText>HYPERLINK \l "_Toc186275559"</w:instrText>
            </w:r>
            <w:r w:rsidRPr="00E646DC">
              <w:rPr>
                <w:rStyle w:val="Hyperlink"/>
                <w:rFonts w:ascii="Times New Roman" w:hAnsi="Times New Roman" w:cs="Times New Roman"/>
                <w:noProof/>
                <w:rPrChange w:id="133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332" w:author="Administrator" w:date="2024-12-28T10:51:00Z">
                  <w:rPr>
                    <w:rStyle w:val="Hyperlink"/>
                    <w:noProof/>
                  </w:rPr>
                </w:rPrChange>
              </w:rPr>
            </w:r>
            <w:r w:rsidRPr="00E646DC">
              <w:rPr>
                <w:rStyle w:val="Hyperlink"/>
                <w:rFonts w:ascii="Times New Roman" w:hAnsi="Times New Roman" w:cs="Times New Roman"/>
                <w:noProof/>
                <w:rPrChange w:id="1333"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334" w:author="Administrator" w:date="2024-12-28T10:51:00Z">
                  <w:rPr>
                    <w:rStyle w:val="Hyperlink"/>
                    <w:noProof/>
                    <w:lang w:val="en-US"/>
                  </w:rPr>
                </w:rPrChange>
              </w:rPr>
              <w:t>3.5</w:t>
            </w:r>
            <w:r w:rsidRPr="00E646DC">
              <w:rPr>
                <w:rStyle w:val="Hyperlink"/>
                <w:rFonts w:ascii="Times New Roman" w:hAnsi="Times New Roman" w:cs="Times New Roman"/>
                <w:noProof/>
                <w:rPrChange w:id="1335"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1336" w:author="Administrator" w:date="2024-12-28T10:51:00Z">
                  <w:rPr>
                    <w:rStyle w:val="Hyperlink"/>
                    <w:noProof/>
                    <w:lang w:val="en-US"/>
                  </w:rPr>
                </w:rPrChange>
              </w:rPr>
              <w:t>Thiết kế cơ sở dữ liệu</w:t>
            </w:r>
            <w:r w:rsidRPr="00E646DC">
              <w:rPr>
                <w:rFonts w:ascii="Times New Roman" w:hAnsi="Times New Roman" w:cs="Times New Roman"/>
                <w:noProof/>
                <w:webHidden/>
                <w:rPrChange w:id="1337" w:author="Administrator" w:date="2024-12-28T10:51:00Z">
                  <w:rPr>
                    <w:noProof/>
                    <w:webHidden/>
                  </w:rPr>
                </w:rPrChange>
              </w:rPr>
              <w:tab/>
            </w:r>
            <w:r w:rsidRPr="00E646DC">
              <w:rPr>
                <w:rFonts w:ascii="Times New Roman" w:hAnsi="Times New Roman" w:cs="Times New Roman"/>
                <w:noProof/>
                <w:webHidden/>
                <w:rPrChange w:id="1338" w:author="Administrator" w:date="2024-12-28T10:51:00Z">
                  <w:rPr>
                    <w:noProof/>
                    <w:webHidden/>
                  </w:rPr>
                </w:rPrChange>
              </w:rPr>
              <w:fldChar w:fldCharType="begin"/>
            </w:r>
            <w:r w:rsidRPr="00E646DC">
              <w:rPr>
                <w:rFonts w:ascii="Times New Roman" w:hAnsi="Times New Roman" w:cs="Times New Roman"/>
                <w:noProof/>
                <w:webHidden/>
                <w:rPrChange w:id="1339" w:author="Administrator" w:date="2024-12-28T10:51:00Z">
                  <w:rPr>
                    <w:noProof/>
                    <w:webHidden/>
                  </w:rPr>
                </w:rPrChange>
              </w:rPr>
              <w:instrText xml:space="preserve"> PAGEREF _Toc186275559 \h </w:instrText>
            </w:r>
            <w:r w:rsidRPr="00E646DC">
              <w:rPr>
                <w:rFonts w:ascii="Times New Roman" w:hAnsi="Times New Roman" w:cs="Times New Roman"/>
                <w:noProof/>
                <w:webHidden/>
                <w:rPrChange w:id="1340" w:author="Administrator" w:date="2024-12-28T10:51:00Z">
                  <w:rPr>
                    <w:noProof/>
                    <w:webHidden/>
                  </w:rPr>
                </w:rPrChange>
              </w:rPr>
            </w:r>
          </w:ins>
          <w:r w:rsidRPr="00E646DC">
            <w:rPr>
              <w:rFonts w:ascii="Times New Roman" w:hAnsi="Times New Roman" w:cs="Times New Roman"/>
              <w:noProof/>
              <w:webHidden/>
              <w:rPrChange w:id="1341" w:author="Administrator" w:date="2024-12-28T10:51:00Z">
                <w:rPr>
                  <w:noProof/>
                  <w:webHidden/>
                </w:rPr>
              </w:rPrChange>
            </w:rPr>
            <w:fldChar w:fldCharType="separate"/>
          </w:r>
          <w:ins w:id="1342" w:author="Administrator" w:date="2024-12-28T10:51:00Z">
            <w:r w:rsidRPr="00E646DC">
              <w:rPr>
                <w:rFonts w:ascii="Times New Roman" w:hAnsi="Times New Roman" w:cs="Times New Roman"/>
                <w:noProof/>
                <w:webHidden/>
                <w:rPrChange w:id="1343" w:author="Administrator" w:date="2024-12-28T10:51:00Z">
                  <w:rPr>
                    <w:noProof/>
                    <w:webHidden/>
                  </w:rPr>
                </w:rPrChange>
              </w:rPr>
              <w:t>46</w:t>
            </w:r>
            <w:r w:rsidRPr="00E646DC">
              <w:rPr>
                <w:rFonts w:ascii="Times New Roman" w:hAnsi="Times New Roman" w:cs="Times New Roman"/>
                <w:noProof/>
                <w:webHidden/>
                <w:rPrChange w:id="1344" w:author="Administrator" w:date="2024-12-28T10:51:00Z">
                  <w:rPr>
                    <w:noProof/>
                    <w:webHidden/>
                  </w:rPr>
                </w:rPrChange>
              </w:rPr>
              <w:fldChar w:fldCharType="end"/>
            </w:r>
            <w:r w:rsidRPr="00E646DC">
              <w:rPr>
                <w:rStyle w:val="Hyperlink"/>
                <w:rFonts w:ascii="Times New Roman" w:hAnsi="Times New Roman" w:cs="Times New Roman"/>
                <w:noProof/>
                <w:rPrChange w:id="1345" w:author="Administrator" w:date="2024-12-28T10:51:00Z">
                  <w:rPr>
                    <w:rStyle w:val="Hyperlink"/>
                    <w:noProof/>
                  </w:rPr>
                </w:rPrChange>
              </w:rPr>
              <w:fldChar w:fldCharType="end"/>
            </w:r>
          </w:ins>
        </w:p>
        <w:p w14:paraId="39192FF3" w14:textId="5714B1E0" w:rsidR="00E646DC" w:rsidRPr="00E646DC" w:rsidRDefault="00E646DC">
          <w:pPr>
            <w:pStyle w:val="TOC3"/>
            <w:tabs>
              <w:tab w:val="right" w:leader="dot" w:pos="9064"/>
            </w:tabs>
            <w:rPr>
              <w:ins w:id="1346" w:author="Administrator" w:date="2024-12-28T10:51:00Z"/>
              <w:rFonts w:ascii="Times New Roman" w:eastAsiaTheme="minorEastAsia" w:hAnsi="Times New Roman" w:cs="Times New Roman"/>
              <w:noProof/>
              <w:lang w:val="en-US"/>
              <w:rPrChange w:id="1347" w:author="Administrator" w:date="2024-12-28T10:51:00Z">
                <w:rPr>
                  <w:ins w:id="1348" w:author="Administrator" w:date="2024-12-28T10:51:00Z"/>
                  <w:rFonts w:asciiTheme="minorHAnsi" w:eastAsiaTheme="minorEastAsia" w:hAnsiTheme="minorHAnsi" w:cstheme="minorBidi"/>
                  <w:noProof/>
                  <w:lang w:val="en-US"/>
                </w:rPr>
              </w:rPrChange>
            </w:rPr>
          </w:pPr>
          <w:ins w:id="1349" w:author="Administrator" w:date="2024-12-28T10:51:00Z">
            <w:r w:rsidRPr="00E646DC">
              <w:rPr>
                <w:rStyle w:val="Hyperlink"/>
                <w:rFonts w:ascii="Times New Roman" w:hAnsi="Times New Roman" w:cs="Times New Roman"/>
                <w:noProof/>
                <w:rPrChange w:id="1350" w:author="Administrator" w:date="2024-12-28T10:51:00Z">
                  <w:rPr>
                    <w:rStyle w:val="Hyperlink"/>
                    <w:noProof/>
                  </w:rPr>
                </w:rPrChange>
              </w:rPr>
              <w:fldChar w:fldCharType="begin"/>
            </w:r>
            <w:r w:rsidRPr="00E646DC">
              <w:rPr>
                <w:rStyle w:val="Hyperlink"/>
                <w:rFonts w:ascii="Times New Roman" w:hAnsi="Times New Roman" w:cs="Times New Roman"/>
                <w:noProof/>
                <w:rPrChange w:id="1351" w:author="Administrator" w:date="2024-12-28T10:51:00Z">
                  <w:rPr>
                    <w:rStyle w:val="Hyperlink"/>
                    <w:noProof/>
                  </w:rPr>
                </w:rPrChange>
              </w:rPr>
              <w:instrText xml:space="preserve"> </w:instrText>
            </w:r>
            <w:r w:rsidRPr="00E646DC">
              <w:rPr>
                <w:rFonts w:ascii="Times New Roman" w:hAnsi="Times New Roman" w:cs="Times New Roman"/>
                <w:noProof/>
                <w:rPrChange w:id="1352" w:author="Administrator" w:date="2024-12-28T10:51:00Z">
                  <w:rPr>
                    <w:noProof/>
                  </w:rPr>
                </w:rPrChange>
              </w:rPr>
              <w:instrText>HYPERLINK \l "_Toc186275560"</w:instrText>
            </w:r>
            <w:r w:rsidRPr="00E646DC">
              <w:rPr>
                <w:rStyle w:val="Hyperlink"/>
                <w:rFonts w:ascii="Times New Roman" w:hAnsi="Times New Roman" w:cs="Times New Roman"/>
                <w:noProof/>
                <w:rPrChange w:id="135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354" w:author="Administrator" w:date="2024-12-28T10:51:00Z">
                  <w:rPr>
                    <w:rStyle w:val="Hyperlink"/>
                    <w:noProof/>
                  </w:rPr>
                </w:rPrChange>
              </w:rPr>
            </w:r>
            <w:r w:rsidRPr="00E646DC">
              <w:rPr>
                <w:rStyle w:val="Hyperlink"/>
                <w:rFonts w:ascii="Times New Roman" w:hAnsi="Times New Roman" w:cs="Times New Roman"/>
                <w:noProof/>
                <w:rPrChange w:id="135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356" w:author="Administrator" w:date="2024-12-28T10:51:00Z">
                  <w:rPr>
                    <w:rStyle w:val="Hyperlink"/>
                    <w:noProof/>
                    <w:lang w:val="en-US"/>
                  </w:rPr>
                </w:rPrChange>
              </w:rPr>
              <w:t>3.5.1 Danh sách các bảng trong Cơ sở dữ liệu</w:t>
            </w:r>
            <w:r w:rsidRPr="00E646DC">
              <w:rPr>
                <w:rFonts w:ascii="Times New Roman" w:hAnsi="Times New Roman" w:cs="Times New Roman"/>
                <w:noProof/>
                <w:webHidden/>
                <w:rPrChange w:id="1357" w:author="Administrator" w:date="2024-12-28T10:51:00Z">
                  <w:rPr>
                    <w:noProof/>
                    <w:webHidden/>
                  </w:rPr>
                </w:rPrChange>
              </w:rPr>
              <w:tab/>
            </w:r>
            <w:r w:rsidRPr="00E646DC">
              <w:rPr>
                <w:rFonts w:ascii="Times New Roman" w:hAnsi="Times New Roman" w:cs="Times New Roman"/>
                <w:noProof/>
                <w:webHidden/>
                <w:rPrChange w:id="1358" w:author="Administrator" w:date="2024-12-28T10:51:00Z">
                  <w:rPr>
                    <w:noProof/>
                    <w:webHidden/>
                  </w:rPr>
                </w:rPrChange>
              </w:rPr>
              <w:fldChar w:fldCharType="begin"/>
            </w:r>
            <w:r w:rsidRPr="00E646DC">
              <w:rPr>
                <w:rFonts w:ascii="Times New Roman" w:hAnsi="Times New Roman" w:cs="Times New Roman"/>
                <w:noProof/>
                <w:webHidden/>
                <w:rPrChange w:id="1359" w:author="Administrator" w:date="2024-12-28T10:51:00Z">
                  <w:rPr>
                    <w:noProof/>
                    <w:webHidden/>
                  </w:rPr>
                </w:rPrChange>
              </w:rPr>
              <w:instrText xml:space="preserve"> PAGEREF _Toc186275560 \h </w:instrText>
            </w:r>
            <w:r w:rsidRPr="00E646DC">
              <w:rPr>
                <w:rFonts w:ascii="Times New Roman" w:hAnsi="Times New Roman" w:cs="Times New Roman"/>
                <w:noProof/>
                <w:webHidden/>
                <w:rPrChange w:id="1360" w:author="Administrator" w:date="2024-12-28T10:51:00Z">
                  <w:rPr>
                    <w:noProof/>
                    <w:webHidden/>
                  </w:rPr>
                </w:rPrChange>
              </w:rPr>
            </w:r>
          </w:ins>
          <w:r w:rsidRPr="00E646DC">
            <w:rPr>
              <w:rFonts w:ascii="Times New Roman" w:hAnsi="Times New Roman" w:cs="Times New Roman"/>
              <w:noProof/>
              <w:webHidden/>
              <w:rPrChange w:id="1361" w:author="Administrator" w:date="2024-12-28T10:51:00Z">
                <w:rPr>
                  <w:noProof/>
                  <w:webHidden/>
                </w:rPr>
              </w:rPrChange>
            </w:rPr>
            <w:fldChar w:fldCharType="separate"/>
          </w:r>
          <w:ins w:id="1362" w:author="Administrator" w:date="2024-12-28T10:51:00Z">
            <w:r w:rsidRPr="00E646DC">
              <w:rPr>
                <w:rFonts w:ascii="Times New Roman" w:hAnsi="Times New Roman" w:cs="Times New Roman"/>
                <w:noProof/>
                <w:webHidden/>
                <w:rPrChange w:id="1363" w:author="Administrator" w:date="2024-12-28T10:51:00Z">
                  <w:rPr>
                    <w:noProof/>
                    <w:webHidden/>
                  </w:rPr>
                </w:rPrChange>
              </w:rPr>
              <w:t>46</w:t>
            </w:r>
            <w:r w:rsidRPr="00E646DC">
              <w:rPr>
                <w:rFonts w:ascii="Times New Roman" w:hAnsi="Times New Roman" w:cs="Times New Roman"/>
                <w:noProof/>
                <w:webHidden/>
                <w:rPrChange w:id="1364" w:author="Administrator" w:date="2024-12-28T10:51:00Z">
                  <w:rPr>
                    <w:noProof/>
                    <w:webHidden/>
                  </w:rPr>
                </w:rPrChange>
              </w:rPr>
              <w:fldChar w:fldCharType="end"/>
            </w:r>
            <w:r w:rsidRPr="00E646DC">
              <w:rPr>
                <w:rStyle w:val="Hyperlink"/>
                <w:rFonts w:ascii="Times New Roman" w:hAnsi="Times New Roman" w:cs="Times New Roman"/>
                <w:noProof/>
                <w:rPrChange w:id="1365" w:author="Administrator" w:date="2024-12-28T10:51:00Z">
                  <w:rPr>
                    <w:rStyle w:val="Hyperlink"/>
                    <w:noProof/>
                  </w:rPr>
                </w:rPrChange>
              </w:rPr>
              <w:fldChar w:fldCharType="end"/>
            </w:r>
          </w:ins>
        </w:p>
        <w:p w14:paraId="16515073" w14:textId="58428B51" w:rsidR="00E646DC" w:rsidRPr="00E646DC" w:rsidRDefault="00E646DC">
          <w:pPr>
            <w:pStyle w:val="TOC3"/>
            <w:tabs>
              <w:tab w:val="right" w:leader="dot" w:pos="9064"/>
            </w:tabs>
            <w:rPr>
              <w:ins w:id="1366" w:author="Administrator" w:date="2024-12-28T10:51:00Z"/>
              <w:rFonts w:ascii="Times New Roman" w:eastAsiaTheme="minorEastAsia" w:hAnsi="Times New Roman" w:cs="Times New Roman"/>
              <w:noProof/>
              <w:lang w:val="en-US"/>
              <w:rPrChange w:id="1367" w:author="Administrator" w:date="2024-12-28T10:51:00Z">
                <w:rPr>
                  <w:ins w:id="1368" w:author="Administrator" w:date="2024-12-28T10:51:00Z"/>
                  <w:rFonts w:asciiTheme="minorHAnsi" w:eastAsiaTheme="minorEastAsia" w:hAnsiTheme="minorHAnsi" w:cstheme="minorBidi"/>
                  <w:noProof/>
                  <w:lang w:val="en-US"/>
                </w:rPr>
              </w:rPrChange>
            </w:rPr>
          </w:pPr>
          <w:ins w:id="1369" w:author="Administrator" w:date="2024-12-28T10:51:00Z">
            <w:r w:rsidRPr="00E646DC">
              <w:rPr>
                <w:rStyle w:val="Hyperlink"/>
                <w:rFonts w:ascii="Times New Roman" w:hAnsi="Times New Roman" w:cs="Times New Roman"/>
                <w:noProof/>
                <w:rPrChange w:id="1370" w:author="Administrator" w:date="2024-12-28T10:51:00Z">
                  <w:rPr>
                    <w:rStyle w:val="Hyperlink"/>
                    <w:noProof/>
                  </w:rPr>
                </w:rPrChange>
              </w:rPr>
              <w:fldChar w:fldCharType="begin"/>
            </w:r>
            <w:r w:rsidRPr="00E646DC">
              <w:rPr>
                <w:rStyle w:val="Hyperlink"/>
                <w:rFonts w:ascii="Times New Roman" w:hAnsi="Times New Roman" w:cs="Times New Roman"/>
                <w:noProof/>
                <w:rPrChange w:id="1371" w:author="Administrator" w:date="2024-12-28T10:51:00Z">
                  <w:rPr>
                    <w:rStyle w:val="Hyperlink"/>
                    <w:noProof/>
                  </w:rPr>
                </w:rPrChange>
              </w:rPr>
              <w:instrText xml:space="preserve"> </w:instrText>
            </w:r>
            <w:r w:rsidRPr="00E646DC">
              <w:rPr>
                <w:rFonts w:ascii="Times New Roman" w:hAnsi="Times New Roman" w:cs="Times New Roman"/>
                <w:noProof/>
                <w:rPrChange w:id="1372" w:author="Administrator" w:date="2024-12-28T10:51:00Z">
                  <w:rPr>
                    <w:noProof/>
                  </w:rPr>
                </w:rPrChange>
              </w:rPr>
              <w:instrText>HYPERLINK \l "_Toc186275561"</w:instrText>
            </w:r>
            <w:r w:rsidRPr="00E646DC">
              <w:rPr>
                <w:rStyle w:val="Hyperlink"/>
                <w:rFonts w:ascii="Times New Roman" w:hAnsi="Times New Roman" w:cs="Times New Roman"/>
                <w:noProof/>
                <w:rPrChange w:id="137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374" w:author="Administrator" w:date="2024-12-28T10:51:00Z">
                  <w:rPr>
                    <w:rStyle w:val="Hyperlink"/>
                    <w:noProof/>
                  </w:rPr>
                </w:rPrChange>
              </w:rPr>
            </w:r>
            <w:r w:rsidRPr="00E646DC">
              <w:rPr>
                <w:rStyle w:val="Hyperlink"/>
                <w:rFonts w:ascii="Times New Roman" w:hAnsi="Times New Roman" w:cs="Times New Roman"/>
                <w:noProof/>
                <w:rPrChange w:id="137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376" w:author="Administrator" w:date="2024-12-28T10:51:00Z">
                  <w:rPr>
                    <w:rStyle w:val="Hyperlink"/>
                    <w:noProof/>
                    <w:lang w:val="en-US"/>
                  </w:rPr>
                </w:rPrChange>
              </w:rPr>
              <w:t>3.5.2 Mô hình thực thể liên kết</w:t>
            </w:r>
            <w:r w:rsidRPr="00E646DC">
              <w:rPr>
                <w:rFonts w:ascii="Times New Roman" w:hAnsi="Times New Roman" w:cs="Times New Roman"/>
                <w:noProof/>
                <w:webHidden/>
                <w:rPrChange w:id="1377" w:author="Administrator" w:date="2024-12-28T10:51:00Z">
                  <w:rPr>
                    <w:noProof/>
                    <w:webHidden/>
                  </w:rPr>
                </w:rPrChange>
              </w:rPr>
              <w:tab/>
            </w:r>
            <w:r w:rsidRPr="00E646DC">
              <w:rPr>
                <w:rFonts w:ascii="Times New Roman" w:hAnsi="Times New Roman" w:cs="Times New Roman"/>
                <w:noProof/>
                <w:webHidden/>
                <w:rPrChange w:id="1378" w:author="Administrator" w:date="2024-12-28T10:51:00Z">
                  <w:rPr>
                    <w:noProof/>
                    <w:webHidden/>
                  </w:rPr>
                </w:rPrChange>
              </w:rPr>
              <w:fldChar w:fldCharType="begin"/>
            </w:r>
            <w:r w:rsidRPr="00E646DC">
              <w:rPr>
                <w:rFonts w:ascii="Times New Roman" w:hAnsi="Times New Roman" w:cs="Times New Roman"/>
                <w:noProof/>
                <w:webHidden/>
                <w:rPrChange w:id="1379" w:author="Administrator" w:date="2024-12-28T10:51:00Z">
                  <w:rPr>
                    <w:noProof/>
                    <w:webHidden/>
                  </w:rPr>
                </w:rPrChange>
              </w:rPr>
              <w:instrText xml:space="preserve"> PAGEREF _Toc186275561 \h </w:instrText>
            </w:r>
            <w:r w:rsidRPr="00E646DC">
              <w:rPr>
                <w:rFonts w:ascii="Times New Roman" w:hAnsi="Times New Roman" w:cs="Times New Roman"/>
                <w:noProof/>
                <w:webHidden/>
                <w:rPrChange w:id="1380" w:author="Administrator" w:date="2024-12-28T10:51:00Z">
                  <w:rPr>
                    <w:noProof/>
                    <w:webHidden/>
                  </w:rPr>
                </w:rPrChange>
              </w:rPr>
            </w:r>
          </w:ins>
          <w:r w:rsidRPr="00E646DC">
            <w:rPr>
              <w:rFonts w:ascii="Times New Roman" w:hAnsi="Times New Roman" w:cs="Times New Roman"/>
              <w:noProof/>
              <w:webHidden/>
              <w:rPrChange w:id="1381" w:author="Administrator" w:date="2024-12-28T10:51:00Z">
                <w:rPr>
                  <w:noProof/>
                  <w:webHidden/>
                </w:rPr>
              </w:rPrChange>
            </w:rPr>
            <w:fldChar w:fldCharType="separate"/>
          </w:r>
          <w:ins w:id="1382" w:author="Administrator" w:date="2024-12-28T10:51:00Z">
            <w:r w:rsidRPr="00E646DC">
              <w:rPr>
                <w:rFonts w:ascii="Times New Roman" w:hAnsi="Times New Roman" w:cs="Times New Roman"/>
                <w:noProof/>
                <w:webHidden/>
                <w:rPrChange w:id="1383" w:author="Administrator" w:date="2024-12-28T10:51:00Z">
                  <w:rPr>
                    <w:noProof/>
                    <w:webHidden/>
                  </w:rPr>
                </w:rPrChange>
              </w:rPr>
              <w:t>53</w:t>
            </w:r>
            <w:r w:rsidRPr="00E646DC">
              <w:rPr>
                <w:rFonts w:ascii="Times New Roman" w:hAnsi="Times New Roman" w:cs="Times New Roman"/>
                <w:noProof/>
                <w:webHidden/>
                <w:rPrChange w:id="1384" w:author="Administrator" w:date="2024-12-28T10:51:00Z">
                  <w:rPr>
                    <w:noProof/>
                    <w:webHidden/>
                  </w:rPr>
                </w:rPrChange>
              </w:rPr>
              <w:fldChar w:fldCharType="end"/>
            </w:r>
            <w:r w:rsidRPr="00E646DC">
              <w:rPr>
                <w:rStyle w:val="Hyperlink"/>
                <w:rFonts w:ascii="Times New Roman" w:hAnsi="Times New Roman" w:cs="Times New Roman"/>
                <w:noProof/>
                <w:rPrChange w:id="1385" w:author="Administrator" w:date="2024-12-28T10:51:00Z">
                  <w:rPr>
                    <w:rStyle w:val="Hyperlink"/>
                    <w:noProof/>
                  </w:rPr>
                </w:rPrChange>
              </w:rPr>
              <w:fldChar w:fldCharType="end"/>
            </w:r>
          </w:ins>
        </w:p>
        <w:p w14:paraId="48881715" w14:textId="2FA52E6B" w:rsidR="00E646DC" w:rsidRPr="00E646DC" w:rsidRDefault="00E646DC">
          <w:pPr>
            <w:pStyle w:val="TOC3"/>
            <w:tabs>
              <w:tab w:val="right" w:leader="dot" w:pos="9064"/>
            </w:tabs>
            <w:rPr>
              <w:ins w:id="1386" w:author="Administrator" w:date="2024-12-28T10:51:00Z"/>
              <w:rFonts w:ascii="Times New Roman" w:eastAsiaTheme="minorEastAsia" w:hAnsi="Times New Roman" w:cs="Times New Roman"/>
              <w:noProof/>
              <w:lang w:val="en-US"/>
              <w:rPrChange w:id="1387" w:author="Administrator" w:date="2024-12-28T10:51:00Z">
                <w:rPr>
                  <w:ins w:id="1388" w:author="Administrator" w:date="2024-12-28T10:51:00Z"/>
                  <w:rFonts w:asciiTheme="minorHAnsi" w:eastAsiaTheme="minorEastAsia" w:hAnsiTheme="minorHAnsi" w:cstheme="minorBidi"/>
                  <w:noProof/>
                  <w:lang w:val="en-US"/>
                </w:rPr>
              </w:rPrChange>
            </w:rPr>
          </w:pPr>
          <w:ins w:id="1389" w:author="Administrator" w:date="2024-12-28T10:51:00Z">
            <w:r w:rsidRPr="00E646DC">
              <w:rPr>
                <w:rStyle w:val="Hyperlink"/>
                <w:rFonts w:ascii="Times New Roman" w:hAnsi="Times New Roman" w:cs="Times New Roman"/>
                <w:noProof/>
                <w:rPrChange w:id="1390" w:author="Administrator" w:date="2024-12-28T10:51:00Z">
                  <w:rPr>
                    <w:rStyle w:val="Hyperlink"/>
                    <w:noProof/>
                  </w:rPr>
                </w:rPrChange>
              </w:rPr>
              <w:fldChar w:fldCharType="begin"/>
            </w:r>
            <w:r w:rsidRPr="00E646DC">
              <w:rPr>
                <w:rStyle w:val="Hyperlink"/>
                <w:rFonts w:ascii="Times New Roman" w:hAnsi="Times New Roman" w:cs="Times New Roman"/>
                <w:noProof/>
                <w:rPrChange w:id="1391" w:author="Administrator" w:date="2024-12-28T10:51:00Z">
                  <w:rPr>
                    <w:rStyle w:val="Hyperlink"/>
                    <w:noProof/>
                  </w:rPr>
                </w:rPrChange>
              </w:rPr>
              <w:instrText xml:space="preserve"> </w:instrText>
            </w:r>
            <w:r w:rsidRPr="00E646DC">
              <w:rPr>
                <w:rFonts w:ascii="Times New Roman" w:hAnsi="Times New Roman" w:cs="Times New Roman"/>
                <w:noProof/>
                <w:rPrChange w:id="1392" w:author="Administrator" w:date="2024-12-28T10:51:00Z">
                  <w:rPr>
                    <w:noProof/>
                  </w:rPr>
                </w:rPrChange>
              </w:rPr>
              <w:instrText>HYPERLINK \l "_Toc186275562"</w:instrText>
            </w:r>
            <w:r w:rsidRPr="00E646DC">
              <w:rPr>
                <w:rStyle w:val="Hyperlink"/>
                <w:rFonts w:ascii="Times New Roman" w:hAnsi="Times New Roman" w:cs="Times New Roman"/>
                <w:noProof/>
                <w:rPrChange w:id="139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394" w:author="Administrator" w:date="2024-12-28T10:51:00Z">
                  <w:rPr>
                    <w:rStyle w:val="Hyperlink"/>
                    <w:noProof/>
                  </w:rPr>
                </w:rPrChange>
              </w:rPr>
            </w:r>
            <w:r w:rsidRPr="00E646DC">
              <w:rPr>
                <w:rStyle w:val="Hyperlink"/>
                <w:rFonts w:ascii="Times New Roman" w:hAnsi="Times New Roman" w:cs="Times New Roman"/>
                <w:noProof/>
                <w:rPrChange w:id="1395" w:author="Administrator" w:date="2024-12-28T10:51:00Z">
                  <w:rPr>
                    <w:rStyle w:val="Hyperlink"/>
                    <w:noProof/>
                  </w:rPr>
                </w:rPrChange>
              </w:rPr>
              <w:fldChar w:fldCharType="separate"/>
            </w:r>
            <w:r w:rsidRPr="00E646DC">
              <w:rPr>
                <w:rStyle w:val="Hyperlink"/>
                <w:rFonts w:ascii="Times New Roman" w:hAnsi="Times New Roman" w:cs="Times New Roman"/>
                <w:noProof/>
                <w:lang w:val="en-AU"/>
                <w:rPrChange w:id="1396" w:author="Administrator" w:date="2024-12-28T10:51:00Z">
                  <w:rPr>
                    <w:rStyle w:val="Hyperlink"/>
                    <w:noProof/>
                    <w:lang w:val="en-AU"/>
                  </w:rPr>
                </w:rPrChange>
              </w:rPr>
              <w:t>3.5.3 Biểu đồ cơ sở dữ liệu</w:t>
            </w:r>
            <w:r w:rsidRPr="00E646DC">
              <w:rPr>
                <w:rFonts w:ascii="Times New Roman" w:hAnsi="Times New Roman" w:cs="Times New Roman"/>
                <w:noProof/>
                <w:webHidden/>
                <w:rPrChange w:id="1397" w:author="Administrator" w:date="2024-12-28T10:51:00Z">
                  <w:rPr>
                    <w:noProof/>
                    <w:webHidden/>
                  </w:rPr>
                </w:rPrChange>
              </w:rPr>
              <w:tab/>
            </w:r>
            <w:r w:rsidRPr="00E646DC">
              <w:rPr>
                <w:rFonts w:ascii="Times New Roman" w:hAnsi="Times New Roman" w:cs="Times New Roman"/>
                <w:noProof/>
                <w:webHidden/>
                <w:rPrChange w:id="1398" w:author="Administrator" w:date="2024-12-28T10:51:00Z">
                  <w:rPr>
                    <w:noProof/>
                    <w:webHidden/>
                  </w:rPr>
                </w:rPrChange>
              </w:rPr>
              <w:fldChar w:fldCharType="begin"/>
            </w:r>
            <w:r w:rsidRPr="00E646DC">
              <w:rPr>
                <w:rFonts w:ascii="Times New Roman" w:hAnsi="Times New Roman" w:cs="Times New Roman"/>
                <w:noProof/>
                <w:webHidden/>
                <w:rPrChange w:id="1399" w:author="Administrator" w:date="2024-12-28T10:51:00Z">
                  <w:rPr>
                    <w:noProof/>
                    <w:webHidden/>
                  </w:rPr>
                </w:rPrChange>
              </w:rPr>
              <w:instrText xml:space="preserve"> PAGEREF _Toc186275562 \h </w:instrText>
            </w:r>
            <w:r w:rsidRPr="00E646DC">
              <w:rPr>
                <w:rFonts w:ascii="Times New Roman" w:hAnsi="Times New Roman" w:cs="Times New Roman"/>
                <w:noProof/>
                <w:webHidden/>
                <w:rPrChange w:id="1400" w:author="Administrator" w:date="2024-12-28T10:51:00Z">
                  <w:rPr>
                    <w:noProof/>
                    <w:webHidden/>
                  </w:rPr>
                </w:rPrChange>
              </w:rPr>
            </w:r>
          </w:ins>
          <w:r w:rsidRPr="00E646DC">
            <w:rPr>
              <w:rFonts w:ascii="Times New Roman" w:hAnsi="Times New Roman" w:cs="Times New Roman"/>
              <w:noProof/>
              <w:webHidden/>
              <w:rPrChange w:id="1401" w:author="Administrator" w:date="2024-12-28T10:51:00Z">
                <w:rPr>
                  <w:noProof/>
                  <w:webHidden/>
                </w:rPr>
              </w:rPrChange>
            </w:rPr>
            <w:fldChar w:fldCharType="separate"/>
          </w:r>
          <w:ins w:id="1402" w:author="Administrator" w:date="2024-12-28T10:51:00Z">
            <w:r w:rsidRPr="00E646DC">
              <w:rPr>
                <w:rFonts w:ascii="Times New Roman" w:hAnsi="Times New Roman" w:cs="Times New Roman"/>
                <w:noProof/>
                <w:webHidden/>
                <w:rPrChange w:id="1403" w:author="Administrator" w:date="2024-12-28T10:51:00Z">
                  <w:rPr>
                    <w:noProof/>
                    <w:webHidden/>
                  </w:rPr>
                </w:rPrChange>
              </w:rPr>
              <w:t>53</w:t>
            </w:r>
            <w:r w:rsidRPr="00E646DC">
              <w:rPr>
                <w:rFonts w:ascii="Times New Roman" w:hAnsi="Times New Roman" w:cs="Times New Roman"/>
                <w:noProof/>
                <w:webHidden/>
                <w:rPrChange w:id="1404" w:author="Administrator" w:date="2024-12-28T10:51:00Z">
                  <w:rPr>
                    <w:noProof/>
                    <w:webHidden/>
                  </w:rPr>
                </w:rPrChange>
              </w:rPr>
              <w:fldChar w:fldCharType="end"/>
            </w:r>
            <w:r w:rsidRPr="00E646DC">
              <w:rPr>
                <w:rStyle w:val="Hyperlink"/>
                <w:rFonts w:ascii="Times New Roman" w:hAnsi="Times New Roman" w:cs="Times New Roman"/>
                <w:noProof/>
                <w:rPrChange w:id="1405" w:author="Administrator" w:date="2024-12-28T10:51:00Z">
                  <w:rPr>
                    <w:rStyle w:val="Hyperlink"/>
                    <w:noProof/>
                  </w:rPr>
                </w:rPrChange>
              </w:rPr>
              <w:fldChar w:fldCharType="end"/>
            </w:r>
          </w:ins>
        </w:p>
        <w:p w14:paraId="27EA4929" w14:textId="4BB0FFD9" w:rsidR="00E646DC" w:rsidRPr="00E646DC" w:rsidRDefault="00E646DC">
          <w:pPr>
            <w:pStyle w:val="TOC2"/>
            <w:tabs>
              <w:tab w:val="right" w:leader="dot" w:pos="9064"/>
            </w:tabs>
            <w:rPr>
              <w:ins w:id="1406" w:author="Administrator" w:date="2024-12-28T10:51:00Z"/>
              <w:rFonts w:ascii="Times New Roman" w:eastAsiaTheme="minorEastAsia" w:hAnsi="Times New Roman" w:cs="Times New Roman"/>
              <w:noProof/>
              <w:lang w:val="en-US"/>
              <w:rPrChange w:id="1407" w:author="Administrator" w:date="2024-12-28T10:51:00Z">
                <w:rPr>
                  <w:ins w:id="1408" w:author="Administrator" w:date="2024-12-28T10:51:00Z"/>
                  <w:rFonts w:asciiTheme="minorHAnsi" w:eastAsiaTheme="minorEastAsia" w:hAnsiTheme="minorHAnsi" w:cstheme="minorBidi"/>
                  <w:noProof/>
                  <w:lang w:val="en-US"/>
                </w:rPr>
              </w:rPrChange>
            </w:rPr>
          </w:pPr>
          <w:ins w:id="1409" w:author="Administrator" w:date="2024-12-28T10:51:00Z">
            <w:r w:rsidRPr="00E646DC">
              <w:rPr>
                <w:rStyle w:val="Hyperlink"/>
                <w:rFonts w:ascii="Times New Roman" w:hAnsi="Times New Roman" w:cs="Times New Roman"/>
                <w:noProof/>
                <w:rPrChange w:id="1410" w:author="Administrator" w:date="2024-12-28T10:51:00Z">
                  <w:rPr>
                    <w:rStyle w:val="Hyperlink"/>
                    <w:noProof/>
                  </w:rPr>
                </w:rPrChange>
              </w:rPr>
              <w:fldChar w:fldCharType="begin"/>
            </w:r>
            <w:r w:rsidRPr="00E646DC">
              <w:rPr>
                <w:rStyle w:val="Hyperlink"/>
                <w:rFonts w:ascii="Times New Roman" w:hAnsi="Times New Roman" w:cs="Times New Roman"/>
                <w:noProof/>
                <w:rPrChange w:id="1411" w:author="Administrator" w:date="2024-12-28T10:51:00Z">
                  <w:rPr>
                    <w:rStyle w:val="Hyperlink"/>
                    <w:noProof/>
                  </w:rPr>
                </w:rPrChange>
              </w:rPr>
              <w:instrText xml:space="preserve"> </w:instrText>
            </w:r>
            <w:r w:rsidRPr="00E646DC">
              <w:rPr>
                <w:rFonts w:ascii="Times New Roman" w:hAnsi="Times New Roman" w:cs="Times New Roman"/>
                <w:noProof/>
                <w:rPrChange w:id="1412" w:author="Administrator" w:date="2024-12-28T10:51:00Z">
                  <w:rPr>
                    <w:noProof/>
                  </w:rPr>
                </w:rPrChange>
              </w:rPr>
              <w:instrText>HYPERLINK \l "_Toc186275563"</w:instrText>
            </w:r>
            <w:r w:rsidRPr="00E646DC">
              <w:rPr>
                <w:rStyle w:val="Hyperlink"/>
                <w:rFonts w:ascii="Times New Roman" w:hAnsi="Times New Roman" w:cs="Times New Roman"/>
                <w:noProof/>
                <w:rPrChange w:id="1413"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414" w:author="Administrator" w:date="2024-12-28T10:51:00Z">
                  <w:rPr>
                    <w:rStyle w:val="Hyperlink"/>
                    <w:noProof/>
                  </w:rPr>
                </w:rPrChange>
              </w:rPr>
            </w:r>
            <w:r w:rsidRPr="00E646DC">
              <w:rPr>
                <w:rStyle w:val="Hyperlink"/>
                <w:rFonts w:ascii="Times New Roman" w:hAnsi="Times New Roman" w:cs="Times New Roman"/>
                <w:noProof/>
                <w:rPrChange w:id="1415"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416" w:author="Administrator" w:date="2024-12-28T10:51:00Z">
                  <w:rPr>
                    <w:rStyle w:val="Hyperlink"/>
                    <w:noProof/>
                    <w:lang w:val="en-US"/>
                  </w:rPr>
                </w:rPrChange>
              </w:rPr>
              <w:t>3.6</w:t>
            </w:r>
            <w:r w:rsidRPr="00E646DC">
              <w:rPr>
                <w:rStyle w:val="Hyperlink"/>
                <w:rFonts w:ascii="Times New Roman" w:hAnsi="Times New Roman" w:cs="Times New Roman"/>
                <w:noProof/>
                <w:rPrChange w:id="1417" w:author="Administrator" w:date="2024-12-28T10:51:00Z">
                  <w:rPr>
                    <w:rStyle w:val="Hyperlink"/>
                    <w:noProof/>
                  </w:rPr>
                </w:rPrChange>
              </w:rPr>
              <w:t xml:space="preserve"> Kết</w:t>
            </w:r>
            <w:r w:rsidRPr="00E646DC">
              <w:rPr>
                <w:rStyle w:val="Hyperlink"/>
                <w:rFonts w:ascii="Times New Roman" w:hAnsi="Times New Roman" w:cs="Times New Roman"/>
                <w:noProof/>
                <w:lang w:val="en-US"/>
                <w:rPrChange w:id="1418" w:author="Administrator" w:date="2024-12-28T10:51:00Z">
                  <w:rPr>
                    <w:rStyle w:val="Hyperlink"/>
                    <w:noProof/>
                    <w:lang w:val="en-US"/>
                  </w:rPr>
                </w:rPrChange>
              </w:rPr>
              <w:t xml:space="preserve"> luận</w:t>
            </w:r>
            <w:r w:rsidRPr="00E646DC">
              <w:rPr>
                <w:rStyle w:val="Hyperlink"/>
                <w:rFonts w:ascii="Times New Roman" w:hAnsi="Times New Roman" w:cs="Times New Roman"/>
                <w:noProof/>
                <w:rPrChange w:id="1419" w:author="Administrator" w:date="2024-12-28T10:51:00Z">
                  <w:rPr>
                    <w:rStyle w:val="Hyperlink"/>
                    <w:noProof/>
                  </w:rPr>
                </w:rPrChange>
              </w:rPr>
              <w:t xml:space="preserve"> </w:t>
            </w:r>
            <w:r w:rsidRPr="00E646DC">
              <w:rPr>
                <w:rStyle w:val="Hyperlink"/>
                <w:rFonts w:ascii="Times New Roman" w:hAnsi="Times New Roman" w:cs="Times New Roman"/>
                <w:noProof/>
                <w:lang w:val="en-US"/>
                <w:rPrChange w:id="1420" w:author="Administrator" w:date="2024-12-28T10:51:00Z">
                  <w:rPr>
                    <w:rStyle w:val="Hyperlink"/>
                    <w:noProof/>
                    <w:lang w:val="en-US"/>
                  </w:rPr>
                </w:rPrChange>
              </w:rPr>
              <w:t>C</w:t>
            </w:r>
            <w:r w:rsidRPr="00E646DC">
              <w:rPr>
                <w:rStyle w:val="Hyperlink"/>
                <w:rFonts w:ascii="Times New Roman" w:hAnsi="Times New Roman" w:cs="Times New Roman"/>
                <w:noProof/>
                <w:rPrChange w:id="1421" w:author="Administrator" w:date="2024-12-28T10:51:00Z">
                  <w:rPr>
                    <w:rStyle w:val="Hyperlink"/>
                    <w:noProof/>
                  </w:rPr>
                </w:rPrChange>
              </w:rPr>
              <w:t>hương</w:t>
            </w:r>
            <w:r w:rsidRPr="00E646DC">
              <w:rPr>
                <w:rStyle w:val="Hyperlink"/>
                <w:rFonts w:ascii="Times New Roman" w:hAnsi="Times New Roman" w:cs="Times New Roman"/>
                <w:noProof/>
                <w:lang w:val="en-US"/>
                <w:rPrChange w:id="1422" w:author="Administrator" w:date="2024-12-28T10:51:00Z">
                  <w:rPr>
                    <w:rStyle w:val="Hyperlink"/>
                    <w:noProof/>
                    <w:lang w:val="en-US"/>
                  </w:rPr>
                </w:rPrChange>
              </w:rPr>
              <w:t xml:space="preserve"> III</w:t>
            </w:r>
            <w:r w:rsidRPr="00E646DC">
              <w:rPr>
                <w:rFonts w:ascii="Times New Roman" w:hAnsi="Times New Roman" w:cs="Times New Roman"/>
                <w:noProof/>
                <w:webHidden/>
                <w:rPrChange w:id="1423" w:author="Administrator" w:date="2024-12-28T10:51:00Z">
                  <w:rPr>
                    <w:noProof/>
                    <w:webHidden/>
                  </w:rPr>
                </w:rPrChange>
              </w:rPr>
              <w:tab/>
            </w:r>
            <w:r w:rsidRPr="00E646DC">
              <w:rPr>
                <w:rFonts w:ascii="Times New Roman" w:hAnsi="Times New Roman" w:cs="Times New Roman"/>
                <w:noProof/>
                <w:webHidden/>
                <w:rPrChange w:id="1424" w:author="Administrator" w:date="2024-12-28T10:51:00Z">
                  <w:rPr>
                    <w:noProof/>
                    <w:webHidden/>
                  </w:rPr>
                </w:rPrChange>
              </w:rPr>
              <w:fldChar w:fldCharType="begin"/>
            </w:r>
            <w:r w:rsidRPr="00E646DC">
              <w:rPr>
                <w:rFonts w:ascii="Times New Roman" w:hAnsi="Times New Roman" w:cs="Times New Roman"/>
                <w:noProof/>
                <w:webHidden/>
                <w:rPrChange w:id="1425" w:author="Administrator" w:date="2024-12-28T10:51:00Z">
                  <w:rPr>
                    <w:noProof/>
                    <w:webHidden/>
                  </w:rPr>
                </w:rPrChange>
              </w:rPr>
              <w:instrText xml:space="preserve"> PAGEREF _Toc186275563 \h </w:instrText>
            </w:r>
            <w:r w:rsidRPr="00E646DC">
              <w:rPr>
                <w:rFonts w:ascii="Times New Roman" w:hAnsi="Times New Roman" w:cs="Times New Roman"/>
                <w:noProof/>
                <w:webHidden/>
                <w:rPrChange w:id="1426" w:author="Administrator" w:date="2024-12-28T10:51:00Z">
                  <w:rPr>
                    <w:noProof/>
                    <w:webHidden/>
                  </w:rPr>
                </w:rPrChange>
              </w:rPr>
            </w:r>
          </w:ins>
          <w:r w:rsidRPr="00E646DC">
            <w:rPr>
              <w:rFonts w:ascii="Times New Roman" w:hAnsi="Times New Roman" w:cs="Times New Roman"/>
              <w:noProof/>
              <w:webHidden/>
              <w:rPrChange w:id="1427" w:author="Administrator" w:date="2024-12-28T10:51:00Z">
                <w:rPr>
                  <w:noProof/>
                  <w:webHidden/>
                </w:rPr>
              </w:rPrChange>
            </w:rPr>
            <w:fldChar w:fldCharType="separate"/>
          </w:r>
          <w:ins w:id="1428" w:author="Administrator" w:date="2024-12-28T10:51:00Z">
            <w:r w:rsidRPr="00E646DC">
              <w:rPr>
                <w:rFonts w:ascii="Times New Roman" w:hAnsi="Times New Roman" w:cs="Times New Roman"/>
                <w:noProof/>
                <w:webHidden/>
                <w:rPrChange w:id="1429" w:author="Administrator" w:date="2024-12-28T10:51:00Z">
                  <w:rPr>
                    <w:noProof/>
                    <w:webHidden/>
                  </w:rPr>
                </w:rPrChange>
              </w:rPr>
              <w:t>54</w:t>
            </w:r>
            <w:r w:rsidRPr="00E646DC">
              <w:rPr>
                <w:rFonts w:ascii="Times New Roman" w:hAnsi="Times New Roman" w:cs="Times New Roman"/>
                <w:noProof/>
                <w:webHidden/>
                <w:rPrChange w:id="1430" w:author="Administrator" w:date="2024-12-28T10:51:00Z">
                  <w:rPr>
                    <w:noProof/>
                    <w:webHidden/>
                  </w:rPr>
                </w:rPrChange>
              </w:rPr>
              <w:fldChar w:fldCharType="end"/>
            </w:r>
            <w:r w:rsidRPr="00E646DC">
              <w:rPr>
                <w:rStyle w:val="Hyperlink"/>
                <w:rFonts w:ascii="Times New Roman" w:hAnsi="Times New Roman" w:cs="Times New Roman"/>
                <w:noProof/>
                <w:rPrChange w:id="1431" w:author="Administrator" w:date="2024-12-28T10:51:00Z">
                  <w:rPr>
                    <w:rStyle w:val="Hyperlink"/>
                    <w:noProof/>
                  </w:rPr>
                </w:rPrChange>
              </w:rPr>
              <w:fldChar w:fldCharType="end"/>
            </w:r>
          </w:ins>
        </w:p>
        <w:p w14:paraId="62057D23" w14:textId="6E6D5E7E" w:rsidR="00E646DC" w:rsidRPr="00E646DC" w:rsidRDefault="00E646DC" w:rsidP="0045438E">
          <w:pPr>
            <w:pStyle w:val="TOC1"/>
            <w:rPr>
              <w:ins w:id="1432" w:author="Administrator" w:date="2024-12-28T10:51:00Z"/>
              <w:rFonts w:eastAsiaTheme="minorEastAsia"/>
              <w:sz w:val="22"/>
              <w:szCs w:val="22"/>
              <w:lang w:val="en-US"/>
              <w:rPrChange w:id="1433" w:author="Administrator" w:date="2024-12-28T10:51:00Z">
                <w:rPr>
                  <w:ins w:id="1434" w:author="Administrator" w:date="2024-12-28T10:51:00Z"/>
                  <w:rFonts w:asciiTheme="minorHAnsi" w:eastAsiaTheme="minorEastAsia" w:hAnsiTheme="minorHAnsi" w:cstheme="minorBidi"/>
                  <w:sz w:val="22"/>
                  <w:szCs w:val="22"/>
                  <w:lang w:val="en-US"/>
                </w:rPr>
              </w:rPrChange>
            </w:rPr>
          </w:pPr>
          <w:ins w:id="1435" w:author="Administrator" w:date="2024-12-28T10:51:00Z">
            <w:r w:rsidRPr="00E646DC">
              <w:rPr>
                <w:rStyle w:val="Hyperlink"/>
              </w:rPr>
              <w:fldChar w:fldCharType="begin"/>
            </w:r>
            <w:r w:rsidRPr="00E646DC">
              <w:rPr>
                <w:rStyle w:val="Hyperlink"/>
              </w:rPr>
              <w:instrText xml:space="preserve"> </w:instrText>
            </w:r>
            <w:r w:rsidRPr="00E646DC">
              <w:instrText>HYPERLINK \l "_Toc186275564"</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lang w:val="en-US"/>
              </w:rPr>
              <w:t>CHƯƠNG IV. CÀI ĐẶT HỆ THỐNG</w:t>
            </w:r>
            <w:r w:rsidRPr="00E646DC">
              <w:rPr>
                <w:webHidden/>
              </w:rPr>
              <w:tab/>
            </w:r>
            <w:r w:rsidRPr="00E646DC">
              <w:rPr>
                <w:webHidden/>
              </w:rPr>
              <w:fldChar w:fldCharType="begin"/>
            </w:r>
            <w:r w:rsidRPr="00E646DC">
              <w:rPr>
                <w:webHidden/>
              </w:rPr>
              <w:instrText xml:space="preserve"> PAGEREF _Toc186275564 \h </w:instrText>
            </w:r>
            <w:r w:rsidRPr="00E646DC">
              <w:rPr>
                <w:webHidden/>
              </w:rPr>
            </w:r>
          </w:ins>
          <w:r w:rsidRPr="00E646DC">
            <w:rPr>
              <w:webHidden/>
            </w:rPr>
            <w:fldChar w:fldCharType="separate"/>
          </w:r>
          <w:ins w:id="1436" w:author="Administrator" w:date="2024-12-28T10:51:00Z">
            <w:r w:rsidRPr="00E646DC">
              <w:rPr>
                <w:webHidden/>
              </w:rPr>
              <w:t>55</w:t>
            </w:r>
            <w:r w:rsidRPr="00E646DC">
              <w:rPr>
                <w:webHidden/>
              </w:rPr>
              <w:fldChar w:fldCharType="end"/>
            </w:r>
            <w:r w:rsidRPr="00E646DC">
              <w:rPr>
                <w:rStyle w:val="Hyperlink"/>
              </w:rPr>
              <w:fldChar w:fldCharType="end"/>
            </w:r>
          </w:ins>
        </w:p>
        <w:p w14:paraId="079EA05A" w14:textId="3DAF6166" w:rsidR="00E646DC" w:rsidRPr="00E646DC" w:rsidRDefault="00E646DC" w:rsidP="0045438E">
          <w:pPr>
            <w:pStyle w:val="TOC1"/>
            <w:rPr>
              <w:ins w:id="1437" w:author="Administrator" w:date="2024-12-28T10:51:00Z"/>
              <w:rFonts w:eastAsiaTheme="minorEastAsia"/>
              <w:sz w:val="22"/>
              <w:szCs w:val="22"/>
              <w:lang w:val="en-US"/>
              <w:rPrChange w:id="1438" w:author="Administrator" w:date="2024-12-28T10:51:00Z">
                <w:rPr>
                  <w:ins w:id="1439" w:author="Administrator" w:date="2024-12-28T10:51:00Z"/>
                  <w:rFonts w:asciiTheme="minorHAnsi" w:eastAsiaTheme="minorEastAsia" w:hAnsiTheme="minorHAnsi" w:cstheme="minorBidi"/>
                  <w:sz w:val="22"/>
                  <w:szCs w:val="22"/>
                  <w:lang w:val="en-US"/>
                </w:rPr>
              </w:rPrChange>
            </w:rPr>
          </w:pPr>
          <w:ins w:id="1440" w:author="Administrator" w:date="2024-12-28T10:51:00Z">
            <w:r w:rsidRPr="00E646DC">
              <w:rPr>
                <w:rStyle w:val="Hyperlink"/>
              </w:rPr>
              <w:fldChar w:fldCharType="begin"/>
            </w:r>
            <w:r w:rsidRPr="00E646DC">
              <w:rPr>
                <w:rStyle w:val="Hyperlink"/>
              </w:rPr>
              <w:instrText xml:space="preserve"> </w:instrText>
            </w:r>
            <w:r w:rsidRPr="00E646DC">
              <w:instrText>HYPERLINK \l "_Toc186275565"</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lang w:val="en-US"/>
              </w:rPr>
              <w:t>4.1  Cài đặt môi trường làm việc</w:t>
            </w:r>
            <w:r w:rsidRPr="00E646DC">
              <w:rPr>
                <w:webHidden/>
              </w:rPr>
              <w:tab/>
            </w:r>
            <w:r w:rsidRPr="00E646DC">
              <w:rPr>
                <w:webHidden/>
              </w:rPr>
              <w:fldChar w:fldCharType="begin"/>
            </w:r>
            <w:r w:rsidRPr="00E646DC">
              <w:rPr>
                <w:webHidden/>
              </w:rPr>
              <w:instrText xml:space="preserve"> PAGEREF _Toc186275565 \h </w:instrText>
            </w:r>
            <w:r w:rsidRPr="00E646DC">
              <w:rPr>
                <w:webHidden/>
              </w:rPr>
            </w:r>
          </w:ins>
          <w:r w:rsidRPr="00E646DC">
            <w:rPr>
              <w:webHidden/>
            </w:rPr>
            <w:fldChar w:fldCharType="separate"/>
          </w:r>
          <w:ins w:id="1441" w:author="Administrator" w:date="2024-12-28T10:51:00Z">
            <w:r w:rsidRPr="00E646DC">
              <w:rPr>
                <w:webHidden/>
              </w:rPr>
              <w:t>55</w:t>
            </w:r>
            <w:r w:rsidRPr="00E646DC">
              <w:rPr>
                <w:webHidden/>
              </w:rPr>
              <w:fldChar w:fldCharType="end"/>
            </w:r>
            <w:r w:rsidRPr="00E646DC">
              <w:rPr>
                <w:rStyle w:val="Hyperlink"/>
              </w:rPr>
              <w:fldChar w:fldCharType="end"/>
            </w:r>
          </w:ins>
        </w:p>
        <w:p w14:paraId="6B7A611A" w14:textId="48F3E09E" w:rsidR="00E646DC" w:rsidRPr="00E646DC" w:rsidRDefault="00E646DC">
          <w:pPr>
            <w:pStyle w:val="TOC2"/>
            <w:tabs>
              <w:tab w:val="right" w:leader="dot" w:pos="9064"/>
            </w:tabs>
            <w:rPr>
              <w:ins w:id="1442" w:author="Administrator" w:date="2024-12-28T10:51:00Z"/>
              <w:rFonts w:ascii="Times New Roman" w:eastAsiaTheme="minorEastAsia" w:hAnsi="Times New Roman" w:cs="Times New Roman"/>
              <w:noProof/>
              <w:lang w:val="en-US"/>
              <w:rPrChange w:id="1443" w:author="Administrator" w:date="2024-12-28T10:51:00Z">
                <w:rPr>
                  <w:ins w:id="1444" w:author="Administrator" w:date="2024-12-28T10:51:00Z"/>
                  <w:rFonts w:asciiTheme="minorHAnsi" w:eastAsiaTheme="minorEastAsia" w:hAnsiTheme="minorHAnsi" w:cstheme="minorBidi"/>
                  <w:noProof/>
                  <w:lang w:val="en-US"/>
                </w:rPr>
              </w:rPrChange>
            </w:rPr>
          </w:pPr>
          <w:ins w:id="1445" w:author="Administrator" w:date="2024-12-28T10:51:00Z">
            <w:r w:rsidRPr="00E646DC">
              <w:rPr>
                <w:rStyle w:val="Hyperlink"/>
                <w:rFonts w:ascii="Times New Roman" w:hAnsi="Times New Roman" w:cs="Times New Roman"/>
                <w:noProof/>
                <w:rPrChange w:id="1446" w:author="Administrator" w:date="2024-12-28T10:51:00Z">
                  <w:rPr>
                    <w:rStyle w:val="Hyperlink"/>
                    <w:noProof/>
                  </w:rPr>
                </w:rPrChange>
              </w:rPr>
              <w:fldChar w:fldCharType="begin"/>
            </w:r>
            <w:r w:rsidRPr="00E646DC">
              <w:rPr>
                <w:rStyle w:val="Hyperlink"/>
                <w:rFonts w:ascii="Times New Roman" w:hAnsi="Times New Roman" w:cs="Times New Roman"/>
                <w:noProof/>
                <w:rPrChange w:id="1447" w:author="Administrator" w:date="2024-12-28T10:51:00Z">
                  <w:rPr>
                    <w:rStyle w:val="Hyperlink"/>
                    <w:noProof/>
                  </w:rPr>
                </w:rPrChange>
              </w:rPr>
              <w:instrText xml:space="preserve"> </w:instrText>
            </w:r>
            <w:r w:rsidRPr="00E646DC">
              <w:rPr>
                <w:rFonts w:ascii="Times New Roman" w:hAnsi="Times New Roman" w:cs="Times New Roman"/>
                <w:noProof/>
                <w:rPrChange w:id="1448" w:author="Administrator" w:date="2024-12-28T10:51:00Z">
                  <w:rPr>
                    <w:noProof/>
                  </w:rPr>
                </w:rPrChange>
              </w:rPr>
              <w:instrText>HYPERLINK \l "_Toc186275566"</w:instrText>
            </w:r>
            <w:r w:rsidRPr="00E646DC">
              <w:rPr>
                <w:rStyle w:val="Hyperlink"/>
                <w:rFonts w:ascii="Times New Roman" w:hAnsi="Times New Roman" w:cs="Times New Roman"/>
                <w:noProof/>
                <w:rPrChange w:id="1449"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450" w:author="Administrator" w:date="2024-12-28T10:51:00Z">
                  <w:rPr>
                    <w:rStyle w:val="Hyperlink"/>
                    <w:noProof/>
                  </w:rPr>
                </w:rPrChange>
              </w:rPr>
            </w:r>
            <w:r w:rsidRPr="00E646DC">
              <w:rPr>
                <w:rStyle w:val="Hyperlink"/>
                <w:rFonts w:ascii="Times New Roman" w:hAnsi="Times New Roman" w:cs="Times New Roman"/>
                <w:noProof/>
                <w:rPrChange w:id="1451"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452" w:author="Administrator" w:date="2024-12-28T10:51:00Z">
                  <w:rPr>
                    <w:rStyle w:val="Hyperlink"/>
                    <w:noProof/>
                    <w:lang w:val="en-US"/>
                  </w:rPr>
                </w:rPrChange>
              </w:rPr>
              <w:t>4.1.1 Cài đặt Visual Studio Code</w:t>
            </w:r>
            <w:r w:rsidRPr="00E646DC">
              <w:rPr>
                <w:rFonts w:ascii="Times New Roman" w:hAnsi="Times New Roman" w:cs="Times New Roman"/>
                <w:noProof/>
                <w:webHidden/>
                <w:rPrChange w:id="1453" w:author="Administrator" w:date="2024-12-28T10:51:00Z">
                  <w:rPr>
                    <w:noProof/>
                    <w:webHidden/>
                  </w:rPr>
                </w:rPrChange>
              </w:rPr>
              <w:tab/>
            </w:r>
            <w:r w:rsidRPr="00E646DC">
              <w:rPr>
                <w:rFonts w:ascii="Times New Roman" w:hAnsi="Times New Roman" w:cs="Times New Roman"/>
                <w:noProof/>
                <w:webHidden/>
                <w:rPrChange w:id="1454" w:author="Administrator" w:date="2024-12-28T10:51:00Z">
                  <w:rPr>
                    <w:noProof/>
                    <w:webHidden/>
                  </w:rPr>
                </w:rPrChange>
              </w:rPr>
              <w:fldChar w:fldCharType="begin"/>
            </w:r>
            <w:r w:rsidRPr="00E646DC">
              <w:rPr>
                <w:rFonts w:ascii="Times New Roman" w:hAnsi="Times New Roman" w:cs="Times New Roman"/>
                <w:noProof/>
                <w:webHidden/>
                <w:rPrChange w:id="1455" w:author="Administrator" w:date="2024-12-28T10:51:00Z">
                  <w:rPr>
                    <w:noProof/>
                    <w:webHidden/>
                  </w:rPr>
                </w:rPrChange>
              </w:rPr>
              <w:instrText xml:space="preserve"> PAGEREF _Toc186275566 \h </w:instrText>
            </w:r>
            <w:r w:rsidRPr="00E646DC">
              <w:rPr>
                <w:rFonts w:ascii="Times New Roman" w:hAnsi="Times New Roman" w:cs="Times New Roman"/>
                <w:noProof/>
                <w:webHidden/>
                <w:rPrChange w:id="1456" w:author="Administrator" w:date="2024-12-28T10:51:00Z">
                  <w:rPr>
                    <w:noProof/>
                    <w:webHidden/>
                  </w:rPr>
                </w:rPrChange>
              </w:rPr>
            </w:r>
          </w:ins>
          <w:r w:rsidRPr="00E646DC">
            <w:rPr>
              <w:rFonts w:ascii="Times New Roman" w:hAnsi="Times New Roman" w:cs="Times New Roman"/>
              <w:noProof/>
              <w:webHidden/>
              <w:rPrChange w:id="1457" w:author="Administrator" w:date="2024-12-28T10:51:00Z">
                <w:rPr>
                  <w:noProof/>
                  <w:webHidden/>
                </w:rPr>
              </w:rPrChange>
            </w:rPr>
            <w:fldChar w:fldCharType="separate"/>
          </w:r>
          <w:ins w:id="1458" w:author="Administrator" w:date="2024-12-28T10:51:00Z">
            <w:r w:rsidRPr="00E646DC">
              <w:rPr>
                <w:rFonts w:ascii="Times New Roman" w:hAnsi="Times New Roman" w:cs="Times New Roman"/>
                <w:noProof/>
                <w:webHidden/>
                <w:rPrChange w:id="1459" w:author="Administrator" w:date="2024-12-28T10:51:00Z">
                  <w:rPr>
                    <w:noProof/>
                    <w:webHidden/>
                  </w:rPr>
                </w:rPrChange>
              </w:rPr>
              <w:t>55</w:t>
            </w:r>
            <w:r w:rsidRPr="00E646DC">
              <w:rPr>
                <w:rFonts w:ascii="Times New Roman" w:hAnsi="Times New Roman" w:cs="Times New Roman"/>
                <w:noProof/>
                <w:webHidden/>
                <w:rPrChange w:id="1460" w:author="Administrator" w:date="2024-12-28T10:51:00Z">
                  <w:rPr>
                    <w:noProof/>
                    <w:webHidden/>
                  </w:rPr>
                </w:rPrChange>
              </w:rPr>
              <w:fldChar w:fldCharType="end"/>
            </w:r>
            <w:r w:rsidRPr="00E646DC">
              <w:rPr>
                <w:rStyle w:val="Hyperlink"/>
                <w:rFonts w:ascii="Times New Roman" w:hAnsi="Times New Roman" w:cs="Times New Roman"/>
                <w:noProof/>
                <w:rPrChange w:id="1461" w:author="Administrator" w:date="2024-12-28T10:51:00Z">
                  <w:rPr>
                    <w:rStyle w:val="Hyperlink"/>
                    <w:noProof/>
                  </w:rPr>
                </w:rPrChange>
              </w:rPr>
              <w:fldChar w:fldCharType="end"/>
            </w:r>
          </w:ins>
        </w:p>
        <w:p w14:paraId="50EC1C6E" w14:textId="4DBEEC47" w:rsidR="00E646DC" w:rsidRPr="00E646DC" w:rsidRDefault="00E646DC">
          <w:pPr>
            <w:pStyle w:val="TOC2"/>
            <w:tabs>
              <w:tab w:val="right" w:leader="dot" w:pos="9064"/>
            </w:tabs>
            <w:rPr>
              <w:ins w:id="1462" w:author="Administrator" w:date="2024-12-28T10:51:00Z"/>
              <w:rFonts w:ascii="Times New Roman" w:eastAsiaTheme="minorEastAsia" w:hAnsi="Times New Roman" w:cs="Times New Roman"/>
              <w:noProof/>
              <w:lang w:val="en-US"/>
              <w:rPrChange w:id="1463" w:author="Administrator" w:date="2024-12-28T10:51:00Z">
                <w:rPr>
                  <w:ins w:id="1464" w:author="Administrator" w:date="2024-12-28T10:51:00Z"/>
                  <w:rFonts w:asciiTheme="minorHAnsi" w:eastAsiaTheme="minorEastAsia" w:hAnsiTheme="minorHAnsi" w:cstheme="minorBidi"/>
                  <w:noProof/>
                  <w:lang w:val="en-US"/>
                </w:rPr>
              </w:rPrChange>
            </w:rPr>
          </w:pPr>
          <w:ins w:id="1465" w:author="Administrator" w:date="2024-12-28T10:51:00Z">
            <w:r w:rsidRPr="00E646DC">
              <w:rPr>
                <w:rStyle w:val="Hyperlink"/>
                <w:rFonts w:ascii="Times New Roman" w:hAnsi="Times New Roman" w:cs="Times New Roman"/>
                <w:noProof/>
                <w:rPrChange w:id="1466" w:author="Administrator" w:date="2024-12-28T10:51:00Z">
                  <w:rPr>
                    <w:rStyle w:val="Hyperlink"/>
                    <w:noProof/>
                  </w:rPr>
                </w:rPrChange>
              </w:rPr>
              <w:fldChar w:fldCharType="begin"/>
            </w:r>
            <w:r w:rsidRPr="00E646DC">
              <w:rPr>
                <w:rStyle w:val="Hyperlink"/>
                <w:rFonts w:ascii="Times New Roman" w:hAnsi="Times New Roman" w:cs="Times New Roman"/>
                <w:noProof/>
                <w:rPrChange w:id="1467" w:author="Administrator" w:date="2024-12-28T10:51:00Z">
                  <w:rPr>
                    <w:rStyle w:val="Hyperlink"/>
                    <w:noProof/>
                  </w:rPr>
                </w:rPrChange>
              </w:rPr>
              <w:instrText xml:space="preserve"> </w:instrText>
            </w:r>
            <w:r w:rsidRPr="00E646DC">
              <w:rPr>
                <w:rFonts w:ascii="Times New Roman" w:hAnsi="Times New Roman" w:cs="Times New Roman"/>
                <w:noProof/>
                <w:rPrChange w:id="1468" w:author="Administrator" w:date="2024-12-28T10:51:00Z">
                  <w:rPr>
                    <w:noProof/>
                  </w:rPr>
                </w:rPrChange>
              </w:rPr>
              <w:instrText>HYPERLINK \l "_Toc186275567"</w:instrText>
            </w:r>
            <w:r w:rsidRPr="00E646DC">
              <w:rPr>
                <w:rStyle w:val="Hyperlink"/>
                <w:rFonts w:ascii="Times New Roman" w:hAnsi="Times New Roman" w:cs="Times New Roman"/>
                <w:noProof/>
                <w:rPrChange w:id="1469"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470" w:author="Administrator" w:date="2024-12-28T10:51:00Z">
                  <w:rPr>
                    <w:rStyle w:val="Hyperlink"/>
                    <w:noProof/>
                  </w:rPr>
                </w:rPrChange>
              </w:rPr>
            </w:r>
            <w:r w:rsidRPr="00E646DC">
              <w:rPr>
                <w:rStyle w:val="Hyperlink"/>
                <w:rFonts w:ascii="Times New Roman" w:hAnsi="Times New Roman" w:cs="Times New Roman"/>
                <w:noProof/>
                <w:rPrChange w:id="1471"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472" w:author="Administrator" w:date="2024-12-28T10:51:00Z">
                  <w:rPr>
                    <w:rStyle w:val="Hyperlink"/>
                    <w:noProof/>
                    <w:lang w:val="en-US"/>
                  </w:rPr>
                </w:rPrChange>
              </w:rPr>
              <w:t>4.1.2 Cài đặt Androi Studio</w:t>
            </w:r>
            <w:r w:rsidRPr="00E646DC">
              <w:rPr>
                <w:rFonts w:ascii="Times New Roman" w:hAnsi="Times New Roman" w:cs="Times New Roman"/>
                <w:noProof/>
                <w:webHidden/>
                <w:rPrChange w:id="1473" w:author="Administrator" w:date="2024-12-28T10:51:00Z">
                  <w:rPr>
                    <w:noProof/>
                    <w:webHidden/>
                  </w:rPr>
                </w:rPrChange>
              </w:rPr>
              <w:tab/>
            </w:r>
            <w:r w:rsidRPr="00E646DC">
              <w:rPr>
                <w:rFonts w:ascii="Times New Roman" w:hAnsi="Times New Roman" w:cs="Times New Roman"/>
                <w:noProof/>
                <w:webHidden/>
                <w:rPrChange w:id="1474" w:author="Administrator" w:date="2024-12-28T10:51:00Z">
                  <w:rPr>
                    <w:noProof/>
                    <w:webHidden/>
                  </w:rPr>
                </w:rPrChange>
              </w:rPr>
              <w:fldChar w:fldCharType="begin"/>
            </w:r>
            <w:r w:rsidRPr="00E646DC">
              <w:rPr>
                <w:rFonts w:ascii="Times New Roman" w:hAnsi="Times New Roman" w:cs="Times New Roman"/>
                <w:noProof/>
                <w:webHidden/>
                <w:rPrChange w:id="1475" w:author="Administrator" w:date="2024-12-28T10:51:00Z">
                  <w:rPr>
                    <w:noProof/>
                    <w:webHidden/>
                  </w:rPr>
                </w:rPrChange>
              </w:rPr>
              <w:instrText xml:space="preserve"> PAGEREF _Toc186275567 \h </w:instrText>
            </w:r>
            <w:r w:rsidRPr="00E646DC">
              <w:rPr>
                <w:rFonts w:ascii="Times New Roman" w:hAnsi="Times New Roman" w:cs="Times New Roman"/>
                <w:noProof/>
                <w:webHidden/>
                <w:rPrChange w:id="1476" w:author="Administrator" w:date="2024-12-28T10:51:00Z">
                  <w:rPr>
                    <w:noProof/>
                    <w:webHidden/>
                  </w:rPr>
                </w:rPrChange>
              </w:rPr>
            </w:r>
          </w:ins>
          <w:r w:rsidRPr="00E646DC">
            <w:rPr>
              <w:rFonts w:ascii="Times New Roman" w:hAnsi="Times New Roman" w:cs="Times New Roman"/>
              <w:noProof/>
              <w:webHidden/>
              <w:rPrChange w:id="1477" w:author="Administrator" w:date="2024-12-28T10:51:00Z">
                <w:rPr>
                  <w:noProof/>
                  <w:webHidden/>
                </w:rPr>
              </w:rPrChange>
            </w:rPr>
            <w:fldChar w:fldCharType="separate"/>
          </w:r>
          <w:ins w:id="1478" w:author="Administrator" w:date="2024-12-28T10:51:00Z">
            <w:r w:rsidRPr="00E646DC">
              <w:rPr>
                <w:rFonts w:ascii="Times New Roman" w:hAnsi="Times New Roman" w:cs="Times New Roman"/>
                <w:noProof/>
                <w:webHidden/>
                <w:rPrChange w:id="1479" w:author="Administrator" w:date="2024-12-28T10:51:00Z">
                  <w:rPr>
                    <w:noProof/>
                    <w:webHidden/>
                  </w:rPr>
                </w:rPrChange>
              </w:rPr>
              <w:t>55</w:t>
            </w:r>
            <w:r w:rsidRPr="00E646DC">
              <w:rPr>
                <w:rFonts w:ascii="Times New Roman" w:hAnsi="Times New Roman" w:cs="Times New Roman"/>
                <w:noProof/>
                <w:webHidden/>
                <w:rPrChange w:id="1480" w:author="Administrator" w:date="2024-12-28T10:51:00Z">
                  <w:rPr>
                    <w:noProof/>
                    <w:webHidden/>
                  </w:rPr>
                </w:rPrChange>
              </w:rPr>
              <w:fldChar w:fldCharType="end"/>
            </w:r>
            <w:r w:rsidRPr="00E646DC">
              <w:rPr>
                <w:rStyle w:val="Hyperlink"/>
                <w:rFonts w:ascii="Times New Roman" w:hAnsi="Times New Roman" w:cs="Times New Roman"/>
                <w:noProof/>
                <w:rPrChange w:id="1481" w:author="Administrator" w:date="2024-12-28T10:51:00Z">
                  <w:rPr>
                    <w:rStyle w:val="Hyperlink"/>
                    <w:noProof/>
                  </w:rPr>
                </w:rPrChange>
              </w:rPr>
              <w:fldChar w:fldCharType="end"/>
            </w:r>
          </w:ins>
        </w:p>
        <w:p w14:paraId="0D0B76B7" w14:textId="12FEC03C" w:rsidR="00E646DC" w:rsidRPr="00E646DC" w:rsidRDefault="00E646DC">
          <w:pPr>
            <w:pStyle w:val="TOC2"/>
            <w:tabs>
              <w:tab w:val="right" w:leader="dot" w:pos="9064"/>
            </w:tabs>
            <w:rPr>
              <w:ins w:id="1482" w:author="Administrator" w:date="2024-12-28T10:51:00Z"/>
              <w:rFonts w:ascii="Times New Roman" w:eastAsiaTheme="minorEastAsia" w:hAnsi="Times New Roman" w:cs="Times New Roman"/>
              <w:noProof/>
              <w:lang w:val="en-US"/>
              <w:rPrChange w:id="1483" w:author="Administrator" w:date="2024-12-28T10:51:00Z">
                <w:rPr>
                  <w:ins w:id="1484" w:author="Administrator" w:date="2024-12-28T10:51:00Z"/>
                  <w:rFonts w:asciiTheme="minorHAnsi" w:eastAsiaTheme="minorEastAsia" w:hAnsiTheme="minorHAnsi" w:cstheme="minorBidi"/>
                  <w:noProof/>
                  <w:lang w:val="en-US"/>
                </w:rPr>
              </w:rPrChange>
            </w:rPr>
          </w:pPr>
          <w:ins w:id="1485" w:author="Administrator" w:date="2024-12-28T10:51:00Z">
            <w:r w:rsidRPr="00E646DC">
              <w:rPr>
                <w:rStyle w:val="Hyperlink"/>
                <w:rFonts w:ascii="Times New Roman" w:hAnsi="Times New Roman" w:cs="Times New Roman"/>
                <w:noProof/>
                <w:rPrChange w:id="1486" w:author="Administrator" w:date="2024-12-28T10:51:00Z">
                  <w:rPr>
                    <w:rStyle w:val="Hyperlink"/>
                    <w:noProof/>
                  </w:rPr>
                </w:rPrChange>
              </w:rPr>
              <w:fldChar w:fldCharType="begin"/>
            </w:r>
            <w:r w:rsidRPr="00E646DC">
              <w:rPr>
                <w:rStyle w:val="Hyperlink"/>
                <w:rFonts w:ascii="Times New Roman" w:hAnsi="Times New Roman" w:cs="Times New Roman"/>
                <w:noProof/>
                <w:rPrChange w:id="1487" w:author="Administrator" w:date="2024-12-28T10:51:00Z">
                  <w:rPr>
                    <w:rStyle w:val="Hyperlink"/>
                    <w:noProof/>
                  </w:rPr>
                </w:rPrChange>
              </w:rPr>
              <w:instrText xml:space="preserve"> </w:instrText>
            </w:r>
            <w:r w:rsidRPr="00E646DC">
              <w:rPr>
                <w:rFonts w:ascii="Times New Roman" w:hAnsi="Times New Roman" w:cs="Times New Roman"/>
                <w:noProof/>
                <w:rPrChange w:id="1488" w:author="Administrator" w:date="2024-12-28T10:51:00Z">
                  <w:rPr>
                    <w:noProof/>
                  </w:rPr>
                </w:rPrChange>
              </w:rPr>
              <w:instrText>HYPERLINK \l "_Toc186275568"</w:instrText>
            </w:r>
            <w:r w:rsidRPr="00E646DC">
              <w:rPr>
                <w:rStyle w:val="Hyperlink"/>
                <w:rFonts w:ascii="Times New Roman" w:hAnsi="Times New Roman" w:cs="Times New Roman"/>
                <w:noProof/>
                <w:rPrChange w:id="1489"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490" w:author="Administrator" w:date="2024-12-28T10:51:00Z">
                  <w:rPr>
                    <w:rStyle w:val="Hyperlink"/>
                    <w:noProof/>
                  </w:rPr>
                </w:rPrChange>
              </w:rPr>
            </w:r>
            <w:r w:rsidRPr="00E646DC">
              <w:rPr>
                <w:rStyle w:val="Hyperlink"/>
                <w:rFonts w:ascii="Times New Roman" w:hAnsi="Times New Roman" w:cs="Times New Roman"/>
                <w:noProof/>
                <w:rPrChange w:id="1491"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492" w:author="Administrator" w:date="2024-12-28T10:51:00Z">
                  <w:rPr>
                    <w:rStyle w:val="Hyperlink"/>
                    <w:noProof/>
                    <w:lang w:val="en-US"/>
                  </w:rPr>
                </w:rPrChange>
              </w:rPr>
              <w:t>4.1.3 Cài đặt NodeJS và khởi tạo Dự án</w:t>
            </w:r>
            <w:r w:rsidRPr="00E646DC">
              <w:rPr>
                <w:rFonts w:ascii="Times New Roman" w:hAnsi="Times New Roman" w:cs="Times New Roman"/>
                <w:noProof/>
                <w:webHidden/>
                <w:rPrChange w:id="1493" w:author="Administrator" w:date="2024-12-28T10:51:00Z">
                  <w:rPr>
                    <w:noProof/>
                    <w:webHidden/>
                  </w:rPr>
                </w:rPrChange>
              </w:rPr>
              <w:tab/>
            </w:r>
            <w:r w:rsidRPr="00E646DC">
              <w:rPr>
                <w:rFonts w:ascii="Times New Roman" w:hAnsi="Times New Roman" w:cs="Times New Roman"/>
                <w:noProof/>
                <w:webHidden/>
                <w:rPrChange w:id="1494" w:author="Administrator" w:date="2024-12-28T10:51:00Z">
                  <w:rPr>
                    <w:noProof/>
                    <w:webHidden/>
                  </w:rPr>
                </w:rPrChange>
              </w:rPr>
              <w:fldChar w:fldCharType="begin"/>
            </w:r>
            <w:r w:rsidRPr="00E646DC">
              <w:rPr>
                <w:rFonts w:ascii="Times New Roman" w:hAnsi="Times New Roman" w:cs="Times New Roman"/>
                <w:noProof/>
                <w:webHidden/>
                <w:rPrChange w:id="1495" w:author="Administrator" w:date="2024-12-28T10:51:00Z">
                  <w:rPr>
                    <w:noProof/>
                    <w:webHidden/>
                  </w:rPr>
                </w:rPrChange>
              </w:rPr>
              <w:instrText xml:space="preserve"> PAGEREF _Toc186275568 \h </w:instrText>
            </w:r>
            <w:r w:rsidRPr="00E646DC">
              <w:rPr>
                <w:rFonts w:ascii="Times New Roman" w:hAnsi="Times New Roman" w:cs="Times New Roman"/>
                <w:noProof/>
                <w:webHidden/>
                <w:rPrChange w:id="1496" w:author="Administrator" w:date="2024-12-28T10:51:00Z">
                  <w:rPr>
                    <w:noProof/>
                    <w:webHidden/>
                  </w:rPr>
                </w:rPrChange>
              </w:rPr>
            </w:r>
          </w:ins>
          <w:r w:rsidRPr="00E646DC">
            <w:rPr>
              <w:rFonts w:ascii="Times New Roman" w:hAnsi="Times New Roman" w:cs="Times New Roman"/>
              <w:noProof/>
              <w:webHidden/>
              <w:rPrChange w:id="1497" w:author="Administrator" w:date="2024-12-28T10:51:00Z">
                <w:rPr>
                  <w:noProof/>
                  <w:webHidden/>
                </w:rPr>
              </w:rPrChange>
            </w:rPr>
            <w:fldChar w:fldCharType="separate"/>
          </w:r>
          <w:ins w:id="1498" w:author="Administrator" w:date="2024-12-28T10:51:00Z">
            <w:r w:rsidRPr="00E646DC">
              <w:rPr>
                <w:rFonts w:ascii="Times New Roman" w:hAnsi="Times New Roman" w:cs="Times New Roman"/>
                <w:noProof/>
                <w:webHidden/>
                <w:rPrChange w:id="1499" w:author="Administrator" w:date="2024-12-28T10:51:00Z">
                  <w:rPr>
                    <w:noProof/>
                    <w:webHidden/>
                  </w:rPr>
                </w:rPrChange>
              </w:rPr>
              <w:t>56</w:t>
            </w:r>
            <w:r w:rsidRPr="00E646DC">
              <w:rPr>
                <w:rFonts w:ascii="Times New Roman" w:hAnsi="Times New Roman" w:cs="Times New Roman"/>
                <w:noProof/>
                <w:webHidden/>
                <w:rPrChange w:id="1500" w:author="Administrator" w:date="2024-12-28T10:51:00Z">
                  <w:rPr>
                    <w:noProof/>
                    <w:webHidden/>
                  </w:rPr>
                </w:rPrChange>
              </w:rPr>
              <w:fldChar w:fldCharType="end"/>
            </w:r>
            <w:r w:rsidRPr="00E646DC">
              <w:rPr>
                <w:rStyle w:val="Hyperlink"/>
                <w:rFonts w:ascii="Times New Roman" w:hAnsi="Times New Roman" w:cs="Times New Roman"/>
                <w:noProof/>
                <w:rPrChange w:id="1501" w:author="Administrator" w:date="2024-12-28T10:51:00Z">
                  <w:rPr>
                    <w:rStyle w:val="Hyperlink"/>
                    <w:noProof/>
                  </w:rPr>
                </w:rPrChange>
              </w:rPr>
              <w:fldChar w:fldCharType="end"/>
            </w:r>
          </w:ins>
        </w:p>
        <w:p w14:paraId="0BD5FA4A" w14:textId="798DD439" w:rsidR="00E646DC" w:rsidRPr="00E646DC" w:rsidRDefault="00E646DC" w:rsidP="0045438E">
          <w:pPr>
            <w:pStyle w:val="TOC1"/>
            <w:rPr>
              <w:ins w:id="1502" w:author="Administrator" w:date="2024-12-28T10:51:00Z"/>
              <w:rFonts w:eastAsiaTheme="minorEastAsia"/>
              <w:sz w:val="22"/>
              <w:szCs w:val="22"/>
              <w:lang w:val="en-US"/>
              <w:rPrChange w:id="1503" w:author="Administrator" w:date="2024-12-28T10:51:00Z">
                <w:rPr>
                  <w:ins w:id="1504" w:author="Administrator" w:date="2024-12-28T10:51:00Z"/>
                  <w:rFonts w:asciiTheme="minorHAnsi" w:eastAsiaTheme="minorEastAsia" w:hAnsiTheme="minorHAnsi" w:cstheme="minorBidi"/>
                  <w:sz w:val="22"/>
                  <w:szCs w:val="22"/>
                  <w:lang w:val="en-US"/>
                </w:rPr>
              </w:rPrChange>
            </w:rPr>
          </w:pPr>
          <w:ins w:id="1505" w:author="Administrator" w:date="2024-12-28T10:51:00Z">
            <w:r w:rsidRPr="00E646DC">
              <w:rPr>
                <w:rStyle w:val="Hyperlink"/>
              </w:rPr>
              <w:fldChar w:fldCharType="begin"/>
            </w:r>
            <w:r w:rsidRPr="00E646DC">
              <w:rPr>
                <w:rStyle w:val="Hyperlink"/>
              </w:rPr>
              <w:instrText xml:space="preserve"> </w:instrText>
            </w:r>
            <w:r w:rsidRPr="00E646DC">
              <w:instrText>HYPERLINK \l "_Toc186275569"</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Fonts w:eastAsia="Arial"/>
                <w:lang w:val="en-US"/>
              </w:rPr>
              <w:t>4.2 Kiểm thử hệ thống</w:t>
            </w:r>
            <w:r w:rsidRPr="00E646DC">
              <w:rPr>
                <w:webHidden/>
              </w:rPr>
              <w:tab/>
            </w:r>
            <w:r w:rsidRPr="00E646DC">
              <w:rPr>
                <w:webHidden/>
              </w:rPr>
              <w:fldChar w:fldCharType="begin"/>
            </w:r>
            <w:r w:rsidRPr="00E646DC">
              <w:rPr>
                <w:webHidden/>
              </w:rPr>
              <w:instrText xml:space="preserve"> PAGEREF _Toc186275569 \h </w:instrText>
            </w:r>
            <w:r w:rsidRPr="00E646DC">
              <w:rPr>
                <w:webHidden/>
              </w:rPr>
            </w:r>
          </w:ins>
          <w:r w:rsidRPr="00E646DC">
            <w:rPr>
              <w:webHidden/>
            </w:rPr>
            <w:fldChar w:fldCharType="separate"/>
          </w:r>
          <w:ins w:id="1506" w:author="Administrator" w:date="2024-12-28T10:51:00Z">
            <w:r w:rsidRPr="00E646DC">
              <w:rPr>
                <w:webHidden/>
              </w:rPr>
              <w:t>64</w:t>
            </w:r>
            <w:r w:rsidRPr="00E646DC">
              <w:rPr>
                <w:webHidden/>
              </w:rPr>
              <w:fldChar w:fldCharType="end"/>
            </w:r>
            <w:r w:rsidRPr="00E646DC">
              <w:rPr>
                <w:rStyle w:val="Hyperlink"/>
              </w:rPr>
              <w:fldChar w:fldCharType="end"/>
            </w:r>
          </w:ins>
        </w:p>
        <w:p w14:paraId="2AEF9804" w14:textId="0E15483E" w:rsidR="00E646DC" w:rsidRPr="00E646DC" w:rsidRDefault="00E646DC">
          <w:pPr>
            <w:pStyle w:val="TOC2"/>
            <w:tabs>
              <w:tab w:val="right" w:leader="dot" w:pos="9064"/>
            </w:tabs>
            <w:rPr>
              <w:ins w:id="1507" w:author="Administrator" w:date="2024-12-28T10:51:00Z"/>
              <w:rFonts w:ascii="Times New Roman" w:eastAsiaTheme="minorEastAsia" w:hAnsi="Times New Roman" w:cs="Times New Roman"/>
              <w:noProof/>
              <w:lang w:val="en-US"/>
              <w:rPrChange w:id="1508" w:author="Administrator" w:date="2024-12-28T10:51:00Z">
                <w:rPr>
                  <w:ins w:id="1509" w:author="Administrator" w:date="2024-12-28T10:51:00Z"/>
                  <w:rFonts w:asciiTheme="minorHAnsi" w:eastAsiaTheme="minorEastAsia" w:hAnsiTheme="minorHAnsi" w:cstheme="minorBidi"/>
                  <w:noProof/>
                  <w:lang w:val="en-US"/>
                </w:rPr>
              </w:rPrChange>
            </w:rPr>
          </w:pPr>
          <w:ins w:id="1510" w:author="Administrator" w:date="2024-12-28T10:51:00Z">
            <w:r w:rsidRPr="00E646DC">
              <w:rPr>
                <w:rStyle w:val="Hyperlink"/>
                <w:rFonts w:ascii="Times New Roman" w:hAnsi="Times New Roman" w:cs="Times New Roman"/>
                <w:noProof/>
                <w:rPrChange w:id="1511" w:author="Administrator" w:date="2024-12-28T10:51:00Z">
                  <w:rPr>
                    <w:rStyle w:val="Hyperlink"/>
                    <w:noProof/>
                  </w:rPr>
                </w:rPrChange>
              </w:rPr>
              <w:fldChar w:fldCharType="begin"/>
            </w:r>
            <w:r w:rsidRPr="00E646DC">
              <w:rPr>
                <w:rStyle w:val="Hyperlink"/>
                <w:rFonts w:ascii="Times New Roman" w:hAnsi="Times New Roman" w:cs="Times New Roman"/>
                <w:noProof/>
                <w:rPrChange w:id="1512" w:author="Administrator" w:date="2024-12-28T10:51:00Z">
                  <w:rPr>
                    <w:rStyle w:val="Hyperlink"/>
                    <w:noProof/>
                  </w:rPr>
                </w:rPrChange>
              </w:rPr>
              <w:instrText xml:space="preserve"> </w:instrText>
            </w:r>
            <w:r w:rsidRPr="00E646DC">
              <w:rPr>
                <w:rFonts w:ascii="Times New Roman" w:hAnsi="Times New Roman" w:cs="Times New Roman"/>
                <w:noProof/>
                <w:rPrChange w:id="1513" w:author="Administrator" w:date="2024-12-28T10:51:00Z">
                  <w:rPr>
                    <w:noProof/>
                  </w:rPr>
                </w:rPrChange>
              </w:rPr>
              <w:instrText>HYPERLINK \l "_Toc186275570"</w:instrText>
            </w:r>
            <w:r w:rsidRPr="00E646DC">
              <w:rPr>
                <w:rStyle w:val="Hyperlink"/>
                <w:rFonts w:ascii="Times New Roman" w:hAnsi="Times New Roman" w:cs="Times New Roman"/>
                <w:noProof/>
                <w:rPrChange w:id="151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515" w:author="Administrator" w:date="2024-12-28T10:51:00Z">
                  <w:rPr>
                    <w:rStyle w:val="Hyperlink"/>
                    <w:noProof/>
                  </w:rPr>
                </w:rPrChange>
              </w:rPr>
            </w:r>
            <w:r w:rsidRPr="00E646DC">
              <w:rPr>
                <w:rStyle w:val="Hyperlink"/>
                <w:rFonts w:ascii="Times New Roman" w:hAnsi="Times New Roman" w:cs="Times New Roman"/>
                <w:noProof/>
                <w:rPrChange w:id="151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517" w:author="Administrator" w:date="2024-12-28T10:51:00Z">
                  <w:rPr>
                    <w:rStyle w:val="Hyperlink"/>
                    <w:noProof/>
                    <w:lang w:val="en-US"/>
                  </w:rPr>
                </w:rPrChange>
              </w:rPr>
              <w:t>4.2.1 Kiểm thử đơn vị (Unit Testing)</w:t>
            </w:r>
            <w:r w:rsidRPr="00E646DC">
              <w:rPr>
                <w:rFonts w:ascii="Times New Roman" w:hAnsi="Times New Roman" w:cs="Times New Roman"/>
                <w:noProof/>
                <w:webHidden/>
                <w:rPrChange w:id="1518" w:author="Administrator" w:date="2024-12-28T10:51:00Z">
                  <w:rPr>
                    <w:noProof/>
                    <w:webHidden/>
                  </w:rPr>
                </w:rPrChange>
              </w:rPr>
              <w:tab/>
            </w:r>
            <w:r w:rsidRPr="00E646DC">
              <w:rPr>
                <w:rFonts w:ascii="Times New Roman" w:hAnsi="Times New Roman" w:cs="Times New Roman"/>
                <w:noProof/>
                <w:webHidden/>
                <w:rPrChange w:id="1519" w:author="Administrator" w:date="2024-12-28T10:51:00Z">
                  <w:rPr>
                    <w:noProof/>
                    <w:webHidden/>
                  </w:rPr>
                </w:rPrChange>
              </w:rPr>
              <w:fldChar w:fldCharType="begin"/>
            </w:r>
            <w:r w:rsidRPr="00E646DC">
              <w:rPr>
                <w:rFonts w:ascii="Times New Roman" w:hAnsi="Times New Roman" w:cs="Times New Roman"/>
                <w:noProof/>
                <w:webHidden/>
                <w:rPrChange w:id="1520" w:author="Administrator" w:date="2024-12-28T10:51:00Z">
                  <w:rPr>
                    <w:noProof/>
                    <w:webHidden/>
                  </w:rPr>
                </w:rPrChange>
              </w:rPr>
              <w:instrText xml:space="preserve"> PAGEREF _Toc186275570 \h </w:instrText>
            </w:r>
            <w:r w:rsidRPr="00E646DC">
              <w:rPr>
                <w:rFonts w:ascii="Times New Roman" w:hAnsi="Times New Roman" w:cs="Times New Roman"/>
                <w:noProof/>
                <w:webHidden/>
                <w:rPrChange w:id="1521" w:author="Administrator" w:date="2024-12-28T10:51:00Z">
                  <w:rPr>
                    <w:noProof/>
                    <w:webHidden/>
                  </w:rPr>
                </w:rPrChange>
              </w:rPr>
            </w:r>
          </w:ins>
          <w:r w:rsidRPr="00E646DC">
            <w:rPr>
              <w:rFonts w:ascii="Times New Roman" w:hAnsi="Times New Roman" w:cs="Times New Roman"/>
              <w:noProof/>
              <w:webHidden/>
              <w:rPrChange w:id="1522" w:author="Administrator" w:date="2024-12-28T10:51:00Z">
                <w:rPr>
                  <w:noProof/>
                  <w:webHidden/>
                </w:rPr>
              </w:rPrChange>
            </w:rPr>
            <w:fldChar w:fldCharType="separate"/>
          </w:r>
          <w:ins w:id="1523" w:author="Administrator" w:date="2024-12-28T10:51:00Z">
            <w:r w:rsidRPr="00E646DC">
              <w:rPr>
                <w:rFonts w:ascii="Times New Roman" w:hAnsi="Times New Roman" w:cs="Times New Roman"/>
                <w:noProof/>
                <w:webHidden/>
                <w:rPrChange w:id="1524" w:author="Administrator" w:date="2024-12-28T10:51:00Z">
                  <w:rPr>
                    <w:noProof/>
                    <w:webHidden/>
                  </w:rPr>
                </w:rPrChange>
              </w:rPr>
              <w:t>64</w:t>
            </w:r>
            <w:r w:rsidRPr="00E646DC">
              <w:rPr>
                <w:rFonts w:ascii="Times New Roman" w:hAnsi="Times New Roman" w:cs="Times New Roman"/>
                <w:noProof/>
                <w:webHidden/>
                <w:rPrChange w:id="1525" w:author="Administrator" w:date="2024-12-28T10:51:00Z">
                  <w:rPr>
                    <w:noProof/>
                    <w:webHidden/>
                  </w:rPr>
                </w:rPrChange>
              </w:rPr>
              <w:fldChar w:fldCharType="end"/>
            </w:r>
            <w:r w:rsidRPr="00E646DC">
              <w:rPr>
                <w:rStyle w:val="Hyperlink"/>
                <w:rFonts w:ascii="Times New Roman" w:hAnsi="Times New Roman" w:cs="Times New Roman"/>
                <w:noProof/>
                <w:rPrChange w:id="1526" w:author="Administrator" w:date="2024-12-28T10:51:00Z">
                  <w:rPr>
                    <w:rStyle w:val="Hyperlink"/>
                    <w:noProof/>
                  </w:rPr>
                </w:rPrChange>
              </w:rPr>
              <w:fldChar w:fldCharType="end"/>
            </w:r>
          </w:ins>
        </w:p>
        <w:p w14:paraId="44A78E98" w14:textId="3519EBFF" w:rsidR="00E646DC" w:rsidRPr="00E646DC" w:rsidRDefault="00E646DC">
          <w:pPr>
            <w:pStyle w:val="TOC2"/>
            <w:tabs>
              <w:tab w:val="right" w:leader="dot" w:pos="9064"/>
            </w:tabs>
            <w:rPr>
              <w:ins w:id="1527" w:author="Administrator" w:date="2024-12-28T10:51:00Z"/>
              <w:rFonts w:ascii="Times New Roman" w:eastAsiaTheme="minorEastAsia" w:hAnsi="Times New Roman" w:cs="Times New Roman"/>
              <w:noProof/>
              <w:lang w:val="en-US"/>
              <w:rPrChange w:id="1528" w:author="Administrator" w:date="2024-12-28T10:51:00Z">
                <w:rPr>
                  <w:ins w:id="1529" w:author="Administrator" w:date="2024-12-28T10:51:00Z"/>
                  <w:rFonts w:asciiTheme="minorHAnsi" w:eastAsiaTheme="minorEastAsia" w:hAnsiTheme="minorHAnsi" w:cstheme="minorBidi"/>
                  <w:noProof/>
                  <w:lang w:val="en-US"/>
                </w:rPr>
              </w:rPrChange>
            </w:rPr>
          </w:pPr>
          <w:ins w:id="1530" w:author="Administrator" w:date="2024-12-28T10:51:00Z">
            <w:r w:rsidRPr="00E646DC">
              <w:rPr>
                <w:rStyle w:val="Hyperlink"/>
                <w:rFonts w:ascii="Times New Roman" w:hAnsi="Times New Roman" w:cs="Times New Roman"/>
                <w:noProof/>
                <w:rPrChange w:id="1531" w:author="Administrator" w:date="2024-12-28T10:51:00Z">
                  <w:rPr>
                    <w:rStyle w:val="Hyperlink"/>
                    <w:noProof/>
                  </w:rPr>
                </w:rPrChange>
              </w:rPr>
              <w:fldChar w:fldCharType="begin"/>
            </w:r>
            <w:r w:rsidRPr="00E646DC">
              <w:rPr>
                <w:rStyle w:val="Hyperlink"/>
                <w:rFonts w:ascii="Times New Roman" w:hAnsi="Times New Roman" w:cs="Times New Roman"/>
                <w:noProof/>
                <w:rPrChange w:id="1532" w:author="Administrator" w:date="2024-12-28T10:51:00Z">
                  <w:rPr>
                    <w:rStyle w:val="Hyperlink"/>
                    <w:noProof/>
                  </w:rPr>
                </w:rPrChange>
              </w:rPr>
              <w:instrText xml:space="preserve"> </w:instrText>
            </w:r>
            <w:r w:rsidRPr="00E646DC">
              <w:rPr>
                <w:rFonts w:ascii="Times New Roman" w:hAnsi="Times New Roman" w:cs="Times New Roman"/>
                <w:noProof/>
                <w:rPrChange w:id="1533" w:author="Administrator" w:date="2024-12-28T10:51:00Z">
                  <w:rPr>
                    <w:noProof/>
                  </w:rPr>
                </w:rPrChange>
              </w:rPr>
              <w:instrText>HYPERLINK \l "_Toc186275571"</w:instrText>
            </w:r>
            <w:r w:rsidRPr="00E646DC">
              <w:rPr>
                <w:rStyle w:val="Hyperlink"/>
                <w:rFonts w:ascii="Times New Roman" w:hAnsi="Times New Roman" w:cs="Times New Roman"/>
                <w:noProof/>
                <w:rPrChange w:id="153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535" w:author="Administrator" w:date="2024-12-28T10:51:00Z">
                  <w:rPr>
                    <w:rStyle w:val="Hyperlink"/>
                    <w:noProof/>
                  </w:rPr>
                </w:rPrChange>
              </w:rPr>
            </w:r>
            <w:r w:rsidRPr="00E646DC">
              <w:rPr>
                <w:rStyle w:val="Hyperlink"/>
                <w:rFonts w:ascii="Times New Roman" w:hAnsi="Times New Roman" w:cs="Times New Roman"/>
                <w:noProof/>
                <w:rPrChange w:id="153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537" w:author="Administrator" w:date="2024-12-28T10:51:00Z">
                  <w:rPr>
                    <w:rStyle w:val="Hyperlink"/>
                    <w:noProof/>
                    <w:lang w:val="en-US"/>
                  </w:rPr>
                </w:rPrChange>
              </w:rPr>
              <w:t>4.2.2 Kiểm thử tích hợp (Integration Testing):</w:t>
            </w:r>
            <w:r w:rsidRPr="00E646DC">
              <w:rPr>
                <w:rFonts w:ascii="Times New Roman" w:hAnsi="Times New Roman" w:cs="Times New Roman"/>
                <w:noProof/>
                <w:webHidden/>
                <w:rPrChange w:id="1538" w:author="Administrator" w:date="2024-12-28T10:51:00Z">
                  <w:rPr>
                    <w:noProof/>
                    <w:webHidden/>
                  </w:rPr>
                </w:rPrChange>
              </w:rPr>
              <w:tab/>
            </w:r>
            <w:r w:rsidRPr="00E646DC">
              <w:rPr>
                <w:rFonts w:ascii="Times New Roman" w:hAnsi="Times New Roman" w:cs="Times New Roman"/>
                <w:noProof/>
                <w:webHidden/>
                <w:rPrChange w:id="1539" w:author="Administrator" w:date="2024-12-28T10:51:00Z">
                  <w:rPr>
                    <w:noProof/>
                    <w:webHidden/>
                  </w:rPr>
                </w:rPrChange>
              </w:rPr>
              <w:fldChar w:fldCharType="begin"/>
            </w:r>
            <w:r w:rsidRPr="00E646DC">
              <w:rPr>
                <w:rFonts w:ascii="Times New Roman" w:hAnsi="Times New Roman" w:cs="Times New Roman"/>
                <w:noProof/>
                <w:webHidden/>
                <w:rPrChange w:id="1540" w:author="Administrator" w:date="2024-12-28T10:51:00Z">
                  <w:rPr>
                    <w:noProof/>
                    <w:webHidden/>
                  </w:rPr>
                </w:rPrChange>
              </w:rPr>
              <w:instrText xml:space="preserve"> PAGEREF _Toc186275571 \h </w:instrText>
            </w:r>
            <w:r w:rsidRPr="00E646DC">
              <w:rPr>
                <w:rFonts w:ascii="Times New Roman" w:hAnsi="Times New Roman" w:cs="Times New Roman"/>
                <w:noProof/>
                <w:webHidden/>
                <w:rPrChange w:id="1541" w:author="Administrator" w:date="2024-12-28T10:51:00Z">
                  <w:rPr>
                    <w:noProof/>
                    <w:webHidden/>
                  </w:rPr>
                </w:rPrChange>
              </w:rPr>
            </w:r>
          </w:ins>
          <w:r w:rsidRPr="00E646DC">
            <w:rPr>
              <w:rFonts w:ascii="Times New Roman" w:hAnsi="Times New Roman" w:cs="Times New Roman"/>
              <w:noProof/>
              <w:webHidden/>
              <w:rPrChange w:id="1542" w:author="Administrator" w:date="2024-12-28T10:51:00Z">
                <w:rPr>
                  <w:noProof/>
                  <w:webHidden/>
                </w:rPr>
              </w:rPrChange>
            </w:rPr>
            <w:fldChar w:fldCharType="separate"/>
          </w:r>
          <w:ins w:id="1543" w:author="Administrator" w:date="2024-12-28T10:51:00Z">
            <w:r w:rsidRPr="00E646DC">
              <w:rPr>
                <w:rFonts w:ascii="Times New Roman" w:hAnsi="Times New Roman" w:cs="Times New Roman"/>
                <w:noProof/>
                <w:webHidden/>
                <w:rPrChange w:id="1544" w:author="Administrator" w:date="2024-12-28T10:51:00Z">
                  <w:rPr>
                    <w:noProof/>
                    <w:webHidden/>
                  </w:rPr>
                </w:rPrChange>
              </w:rPr>
              <w:t>65</w:t>
            </w:r>
            <w:r w:rsidRPr="00E646DC">
              <w:rPr>
                <w:rFonts w:ascii="Times New Roman" w:hAnsi="Times New Roman" w:cs="Times New Roman"/>
                <w:noProof/>
                <w:webHidden/>
                <w:rPrChange w:id="1545" w:author="Administrator" w:date="2024-12-28T10:51:00Z">
                  <w:rPr>
                    <w:noProof/>
                    <w:webHidden/>
                  </w:rPr>
                </w:rPrChange>
              </w:rPr>
              <w:fldChar w:fldCharType="end"/>
            </w:r>
            <w:r w:rsidRPr="00E646DC">
              <w:rPr>
                <w:rStyle w:val="Hyperlink"/>
                <w:rFonts w:ascii="Times New Roman" w:hAnsi="Times New Roman" w:cs="Times New Roman"/>
                <w:noProof/>
                <w:rPrChange w:id="1546" w:author="Administrator" w:date="2024-12-28T10:51:00Z">
                  <w:rPr>
                    <w:rStyle w:val="Hyperlink"/>
                    <w:noProof/>
                  </w:rPr>
                </w:rPrChange>
              </w:rPr>
              <w:fldChar w:fldCharType="end"/>
            </w:r>
          </w:ins>
        </w:p>
        <w:p w14:paraId="6B163F73" w14:textId="00852DBB" w:rsidR="00E646DC" w:rsidRPr="00E646DC" w:rsidRDefault="00E646DC">
          <w:pPr>
            <w:pStyle w:val="TOC2"/>
            <w:tabs>
              <w:tab w:val="right" w:leader="dot" w:pos="9064"/>
            </w:tabs>
            <w:rPr>
              <w:ins w:id="1547" w:author="Administrator" w:date="2024-12-28T10:51:00Z"/>
              <w:rFonts w:ascii="Times New Roman" w:eastAsiaTheme="minorEastAsia" w:hAnsi="Times New Roman" w:cs="Times New Roman"/>
              <w:noProof/>
              <w:lang w:val="en-US"/>
              <w:rPrChange w:id="1548" w:author="Administrator" w:date="2024-12-28T10:51:00Z">
                <w:rPr>
                  <w:ins w:id="1549" w:author="Administrator" w:date="2024-12-28T10:51:00Z"/>
                  <w:rFonts w:asciiTheme="minorHAnsi" w:eastAsiaTheme="minorEastAsia" w:hAnsiTheme="minorHAnsi" w:cstheme="minorBidi"/>
                  <w:noProof/>
                  <w:lang w:val="en-US"/>
                </w:rPr>
              </w:rPrChange>
            </w:rPr>
          </w:pPr>
          <w:ins w:id="1550" w:author="Administrator" w:date="2024-12-28T10:51:00Z">
            <w:r w:rsidRPr="00E646DC">
              <w:rPr>
                <w:rStyle w:val="Hyperlink"/>
                <w:rFonts w:ascii="Times New Roman" w:hAnsi="Times New Roman" w:cs="Times New Roman"/>
                <w:noProof/>
                <w:rPrChange w:id="1551" w:author="Administrator" w:date="2024-12-28T10:51:00Z">
                  <w:rPr>
                    <w:rStyle w:val="Hyperlink"/>
                    <w:noProof/>
                  </w:rPr>
                </w:rPrChange>
              </w:rPr>
              <w:fldChar w:fldCharType="begin"/>
            </w:r>
            <w:r w:rsidRPr="00E646DC">
              <w:rPr>
                <w:rStyle w:val="Hyperlink"/>
                <w:rFonts w:ascii="Times New Roman" w:hAnsi="Times New Roman" w:cs="Times New Roman"/>
                <w:noProof/>
                <w:rPrChange w:id="1552" w:author="Administrator" w:date="2024-12-28T10:51:00Z">
                  <w:rPr>
                    <w:rStyle w:val="Hyperlink"/>
                    <w:noProof/>
                  </w:rPr>
                </w:rPrChange>
              </w:rPr>
              <w:instrText xml:space="preserve"> </w:instrText>
            </w:r>
            <w:r w:rsidRPr="00E646DC">
              <w:rPr>
                <w:rFonts w:ascii="Times New Roman" w:hAnsi="Times New Roman" w:cs="Times New Roman"/>
                <w:noProof/>
                <w:rPrChange w:id="1553" w:author="Administrator" w:date="2024-12-28T10:51:00Z">
                  <w:rPr>
                    <w:noProof/>
                  </w:rPr>
                </w:rPrChange>
              </w:rPr>
              <w:instrText>HYPERLINK \l "_Toc186275572"</w:instrText>
            </w:r>
            <w:r w:rsidRPr="00E646DC">
              <w:rPr>
                <w:rStyle w:val="Hyperlink"/>
                <w:rFonts w:ascii="Times New Roman" w:hAnsi="Times New Roman" w:cs="Times New Roman"/>
                <w:noProof/>
                <w:rPrChange w:id="155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555" w:author="Administrator" w:date="2024-12-28T10:51:00Z">
                  <w:rPr>
                    <w:rStyle w:val="Hyperlink"/>
                    <w:noProof/>
                  </w:rPr>
                </w:rPrChange>
              </w:rPr>
            </w:r>
            <w:r w:rsidRPr="00E646DC">
              <w:rPr>
                <w:rStyle w:val="Hyperlink"/>
                <w:rFonts w:ascii="Times New Roman" w:hAnsi="Times New Roman" w:cs="Times New Roman"/>
                <w:noProof/>
                <w:rPrChange w:id="155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557" w:author="Administrator" w:date="2024-12-28T10:51:00Z">
                  <w:rPr>
                    <w:rStyle w:val="Hyperlink"/>
                    <w:noProof/>
                    <w:lang w:val="en-US"/>
                  </w:rPr>
                </w:rPrChange>
              </w:rPr>
              <w:t>4.2.3 Kiểm thử hệ thống (System Testing):</w:t>
            </w:r>
            <w:r w:rsidRPr="00E646DC">
              <w:rPr>
                <w:rFonts w:ascii="Times New Roman" w:hAnsi="Times New Roman" w:cs="Times New Roman"/>
                <w:noProof/>
                <w:webHidden/>
                <w:rPrChange w:id="1558" w:author="Administrator" w:date="2024-12-28T10:51:00Z">
                  <w:rPr>
                    <w:noProof/>
                    <w:webHidden/>
                  </w:rPr>
                </w:rPrChange>
              </w:rPr>
              <w:tab/>
            </w:r>
            <w:r w:rsidRPr="00E646DC">
              <w:rPr>
                <w:rFonts w:ascii="Times New Roman" w:hAnsi="Times New Roman" w:cs="Times New Roman"/>
                <w:noProof/>
                <w:webHidden/>
                <w:rPrChange w:id="1559" w:author="Administrator" w:date="2024-12-28T10:51:00Z">
                  <w:rPr>
                    <w:noProof/>
                    <w:webHidden/>
                  </w:rPr>
                </w:rPrChange>
              </w:rPr>
              <w:fldChar w:fldCharType="begin"/>
            </w:r>
            <w:r w:rsidRPr="00E646DC">
              <w:rPr>
                <w:rFonts w:ascii="Times New Roman" w:hAnsi="Times New Roman" w:cs="Times New Roman"/>
                <w:noProof/>
                <w:webHidden/>
                <w:rPrChange w:id="1560" w:author="Administrator" w:date="2024-12-28T10:51:00Z">
                  <w:rPr>
                    <w:noProof/>
                    <w:webHidden/>
                  </w:rPr>
                </w:rPrChange>
              </w:rPr>
              <w:instrText xml:space="preserve"> PAGEREF _Toc186275572 \h </w:instrText>
            </w:r>
            <w:r w:rsidRPr="00E646DC">
              <w:rPr>
                <w:rFonts w:ascii="Times New Roman" w:hAnsi="Times New Roman" w:cs="Times New Roman"/>
                <w:noProof/>
                <w:webHidden/>
                <w:rPrChange w:id="1561" w:author="Administrator" w:date="2024-12-28T10:51:00Z">
                  <w:rPr>
                    <w:noProof/>
                    <w:webHidden/>
                  </w:rPr>
                </w:rPrChange>
              </w:rPr>
            </w:r>
          </w:ins>
          <w:r w:rsidRPr="00E646DC">
            <w:rPr>
              <w:rFonts w:ascii="Times New Roman" w:hAnsi="Times New Roman" w:cs="Times New Roman"/>
              <w:noProof/>
              <w:webHidden/>
              <w:rPrChange w:id="1562" w:author="Administrator" w:date="2024-12-28T10:51:00Z">
                <w:rPr>
                  <w:noProof/>
                  <w:webHidden/>
                </w:rPr>
              </w:rPrChange>
            </w:rPr>
            <w:fldChar w:fldCharType="separate"/>
          </w:r>
          <w:ins w:id="1563" w:author="Administrator" w:date="2024-12-28T10:51:00Z">
            <w:r w:rsidRPr="00E646DC">
              <w:rPr>
                <w:rFonts w:ascii="Times New Roman" w:hAnsi="Times New Roman" w:cs="Times New Roman"/>
                <w:noProof/>
                <w:webHidden/>
                <w:rPrChange w:id="1564" w:author="Administrator" w:date="2024-12-28T10:51:00Z">
                  <w:rPr>
                    <w:noProof/>
                    <w:webHidden/>
                  </w:rPr>
                </w:rPrChange>
              </w:rPr>
              <w:t>65</w:t>
            </w:r>
            <w:r w:rsidRPr="00E646DC">
              <w:rPr>
                <w:rFonts w:ascii="Times New Roman" w:hAnsi="Times New Roman" w:cs="Times New Roman"/>
                <w:noProof/>
                <w:webHidden/>
                <w:rPrChange w:id="1565" w:author="Administrator" w:date="2024-12-28T10:51:00Z">
                  <w:rPr>
                    <w:noProof/>
                    <w:webHidden/>
                  </w:rPr>
                </w:rPrChange>
              </w:rPr>
              <w:fldChar w:fldCharType="end"/>
            </w:r>
            <w:r w:rsidRPr="00E646DC">
              <w:rPr>
                <w:rStyle w:val="Hyperlink"/>
                <w:rFonts w:ascii="Times New Roman" w:hAnsi="Times New Roman" w:cs="Times New Roman"/>
                <w:noProof/>
                <w:rPrChange w:id="1566" w:author="Administrator" w:date="2024-12-28T10:51:00Z">
                  <w:rPr>
                    <w:rStyle w:val="Hyperlink"/>
                    <w:noProof/>
                  </w:rPr>
                </w:rPrChange>
              </w:rPr>
              <w:fldChar w:fldCharType="end"/>
            </w:r>
          </w:ins>
        </w:p>
        <w:p w14:paraId="4F8CFDA3" w14:textId="083F5A35" w:rsidR="00E646DC" w:rsidRPr="00E646DC" w:rsidRDefault="00E646DC">
          <w:pPr>
            <w:pStyle w:val="TOC3"/>
            <w:tabs>
              <w:tab w:val="right" w:leader="dot" w:pos="9064"/>
            </w:tabs>
            <w:rPr>
              <w:ins w:id="1567" w:author="Administrator" w:date="2024-12-28T10:51:00Z"/>
              <w:rFonts w:ascii="Times New Roman" w:eastAsiaTheme="minorEastAsia" w:hAnsi="Times New Roman" w:cs="Times New Roman"/>
              <w:noProof/>
              <w:lang w:val="en-US"/>
              <w:rPrChange w:id="1568" w:author="Administrator" w:date="2024-12-28T10:51:00Z">
                <w:rPr>
                  <w:ins w:id="1569" w:author="Administrator" w:date="2024-12-28T10:51:00Z"/>
                  <w:rFonts w:asciiTheme="minorHAnsi" w:eastAsiaTheme="minorEastAsia" w:hAnsiTheme="minorHAnsi" w:cstheme="minorBidi"/>
                  <w:noProof/>
                  <w:lang w:val="en-US"/>
                </w:rPr>
              </w:rPrChange>
            </w:rPr>
          </w:pPr>
          <w:ins w:id="1570" w:author="Administrator" w:date="2024-12-28T10:51:00Z">
            <w:r w:rsidRPr="00E646DC">
              <w:rPr>
                <w:rStyle w:val="Hyperlink"/>
                <w:rFonts w:ascii="Times New Roman" w:hAnsi="Times New Roman" w:cs="Times New Roman"/>
                <w:noProof/>
                <w:rPrChange w:id="1571" w:author="Administrator" w:date="2024-12-28T10:51:00Z">
                  <w:rPr>
                    <w:rStyle w:val="Hyperlink"/>
                    <w:noProof/>
                  </w:rPr>
                </w:rPrChange>
              </w:rPr>
              <w:fldChar w:fldCharType="begin"/>
            </w:r>
            <w:r w:rsidRPr="00E646DC">
              <w:rPr>
                <w:rStyle w:val="Hyperlink"/>
                <w:rFonts w:ascii="Times New Roman" w:hAnsi="Times New Roman" w:cs="Times New Roman"/>
                <w:noProof/>
                <w:rPrChange w:id="1572" w:author="Administrator" w:date="2024-12-28T10:51:00Z">
                  <w:rPr>
                    <w:rStyle w:val="Hyperlink"/>
                    <w:noProof/>
                  </w:rPr>
                </w:rPrChange>
              </w:rPr>
              <w:instrText xml:space="preserve"> </w:instrText>
            </w:r>
            <w:r w:rsidRPr="00E646DC">
              <w:rPr>
                <w:rFonts w:ascii="Times New Roman" w:hAnsi="Times New Roman" w:cs="Times New Roman"/>
                <w:noProof/>
                <w:rPrChange w:id="1573" w:author="Administrator" w:date="2024-12-28T10:51:00Z">
                  <w:rPr>
                    <w:noProof/>
                  </w:rPr>
                </w:rPrChange>
              </w:rPr>
              <w:instrText>HYPERLINK \l "_Toc186275573"</w:instrText>
            </w:r>
            <w:r w:rsidRPr="00E646DC">
              <w:rPr>
                <w:rStyle w:val="Hyperlink"/>
                <w:rFonts w:ascii="Times New Roman" w:hAnsi="Times New Roman" w:cs="Times New Roman"/>
                <w:noProof/>
                <w:rPrChange w:id="157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575" w:author="Administrator" w:date="2024-12-28T10:51:00Z">
                  <w:rPr>
                    <w:rStyle w:val="Hyperlink"/>
                    <w:noProof/>
                  </w:rPr>
                </w:rPrChange>
              </w:rPr>
            </w:r>
            <w:r w:rsidRPr="00E646DC">
              <w:rPr>
                <w:rStyle w:val="Hyperlink"/>
                <w:rFonts w:ascii="Times New Roman" w:hAnsi="Times New Roman" w:cs="Times New Roman"/>
                <w:noProof/>
                <w:rPrChange w:id="1576" w:author="Administrator" w:date="2024-12-28T10:51:00Z">
                  <w:rPr>
                    <w:rStyle w:val="Hyperlink"/>
                    <w:noProof/>
                  </w:rPr>
                </w:rPrChange>
              </w:rPr>
              <w:fldChar w:fldCharType="separate"/>
            </w:r>
            <w:r w:rsidRPr="00E646DC">
              <w:rPr>
                <w:rStyle w:val="Hyperlink"/>
                <w:rFonts w:ascii="Times New Roman" w:hAnsi="Times New Roman" w:cs="Times New Roman"/>
                <w:noProof/>
                <w:rPrChange w:id="1577" w:author="Administrator" w:date="2024-12-28T10:51:00Z">
                  <w:rPr>
                    <w:rStyle w:val="Hyperlink"/>
                    <w:noProof/>
                  </w:rPr>
                </w:rPrChange>
              </w:rPr>
              <w:t>4.2.3.1 Kiểm thử chức năng:</w:t>
            </w:r>
            <w:r w:rsidRPr="00E646DC">
              <w:rPr>
                <w:rFonts w:ascii="Times New Roman" w:hAnsi="Times New Roman" w:cs="Times New Roman"/>
                <w:noProof/>
                <w:webHidden/>
                <w:rPrChange w:id="1578" w:author="Administrator" w:date="2024-12-28T10:51:00Z">
                  <w:rPr>
                    <w:noProof/>
                    <w:webHidden/>
                  </w:rPr>
                </w:rPrChange>
              </w:rPr>
              <w:tab/>
            </w:r>
            <w:r w:rsidRPr="00E646DC">
              <w:rPr>
                <w:rFonts w:ascii="Times New Roman" w:hAnsi="Times New Roman" w:cs="Times New Roman"/>
                <w:noProof/>
                <w:webHidden/>
                <w:rPrChange w:id="1579" w:author="Administrator" w:date="2024-12-28T10:51:00Z">
                  <w:rPr>
                    <w:noProof/>
                    <w:webHidden/>
                  </w:rPr>
                </w:rPrChange>
              </w:rPr>
              <w:fldChar w:fldCharType="begin"/>
            </w:r>
            <w:r w:rsidRPr="00E646DC">
              <w:rPr>
                <w:rFonts w:ascii="Times New Roman" w:hAnsi="Times New Roman" w:cs="Times New Roman"/>
                <w:noProof/>
                <w:webHidden/>
                <w:rPrChange w:id="1580" w:author="Administrator" w:date="2024-12-28T10:51:00Z">
                  <w:rPr>
                    <w:noProof/>
                    <w:webHidden/>
                  </w:rPr>
                </w:rPrChange>
              </w:rPr>
              <w:instrText xml:space="preserve"> PAGEREF _Toc186275573 \h </w:instrText>
            </w:r>
            <w:r w:rsidRPr="00E646DC">
              <w:rPr>
                <w:rFonts w:ascii="Times New Roman" w:hAnsi="Times New Roman" w:cs="Times New Roman"/>
                <w:noProof/>
                <w:webHidden/>
                <w:rPrChange w:id="1581" w:author="Administrator" w:date="2024-12-28T10:51:00Z">
                  <w:rPr>
                    <w:noProof/>
                    <w:webHidden/>
                  </w:rPr>
                </w:rPrChange>
              </w:rPr>
            </w:r>
          </w:ins>
          <w:r w:rsidRPr="00E646DC">
            <w:rPr>
              <w:rFonts w:ascii="Times New Roman" w:hAnsi="Times New Roman" w:cs="Times New Roman"/>
              <w:noProof/>
              <w:webHidden/>
              <w:rPrChange w:id="1582" w:author="Administrator" w:date="2024-12-28T10:51:00Z">
                <w:rPr>
                  <w:noProof/>
                  <w:webHidden/>
                </w:rPr>
              </w:rPrChange>
            </w:rPr>
            <w:fldChar w:fldCharType="separate"/>
          </w:r>
          <w:ins w:id="1583" w:author="Administrator" w:date="2024-12-28T10:51:00Z">
            <w:r w:rsidRPr="00E646DC">
              <w:rPr>
                <w:rFonts w:ascii="Times New Roman" w:hAnsi="Times New Roman" w:cs="Times New Roman"/>
                <w:noProof/>
                <w:webHidden/>
                <w:rPrChange w:id="1584" w:author="Administrator" w:date="2024-12-28T10:51:00Z">
                  <w:rPr>
                    <w:noProof/>
                    <w:webHidden/>
                  </w:rPr>
                </w:rPrChange>
              </w:rPr>
              <w:t>65</w:t>
            </w:r>
            <w:r w:rsidRPr="00E646DC">
              <w:rPr>
                <w:rFonts w:ascii="Times New Roman" w:hAnsi="Times New Roman" w:cs="Times New Roman"/>
                <w:noProof/>
                <w:webHidden/>
                <w:rPrChange w:id="1585" w:author="Administrator" w:date="2024-12-28T10:51:00Z">
                  <w:rPr>
                    <w:noProof/>
                    <w:webHidden/>
                  </w:rPr>
                </w:rPrChange>
              </w:rPr>
              <w:fldChar w:fldCharType="end"/>
            </w:r>
            <w:r w:rsidRPr="00E646DC">
              <w:rPr>
                <w:rStyle w:val="Hyperlink"/>
                <w:rFonts w:ascii="Times New Roman" w:hAnsi="Times New Roman" w:cs="Times New Roman"/>
                <w:noProof/>
                <w:rPrChange w:id="1586" w:author="Administrator" w:date="2024-12-28T10:51:00Z">
                  <w:rPr>
                    <w:rStyle w:val="Hyperlink"/>
                    <w:noProof/>
                  </w:rPr>
                </w:rPrChange>
              </w:rPr>
              <w:fldChar w:fldCharType="end"/>
            </w:r>
          </w:ins>
        </w:p>
        <w:p w14:paraId="6EEB2E8E" w14:textId="0A6EDC8F" w:rsidR="00E646DC" w:rsidRPr="00E646DC" w:rsidRDefault="00E646DC">
          <w:pPr>
            <w:pStyle w:val="TOC3"/>
            <w:tabs>
              <w:tab w:val="right" w:leader="dot" w:pos="9064"/>
            </w:tabs>
            <w:rPr>
              <w:ins w:id="1587" w:author="Administrator" w:date="2024-12-28T10:51:00Z"/>
              <w:rFonts w:ascii="Times New Roman" w:eastAsiaTheme="minorEastAsia" w:hAnsi="Times New Roman" w:cs="Times New Roman"/>
              <w:noProof/>
              <w:lang w:val="en-US"/>
              <w:rPrChange w:id="1588" w:author="Administrator" w:date="2024-12-28T10:51:00Z">
                <w:rPr>
                  <w:ins w:id="1589" w:author="Administrator" w:date="2024-12-28T10:51:00Z"/>
                  <w:rFonts w:asciiTheme="minorHAnsi" w:eastAsiaTheme="minorEastAsia" w:hAnsiTheme="minorHAnsi" w:cstheme="minorBidi"/>
                  <w:noProof/>
                  <w:lang w:val="en-US"/>
                </w:rPr>
              </w:rPrChange>
            </w:rPr>
          </w:pPr>
          <w:ins w:id="1590" w:author="Administrator" w:date="2024-12-28T10:51:00Z">
            <w:r w:rsidRPr="00E646DC">
              <w:rPr>
                <w:rStyle w:val="Hyperlink"/>
                <w:rFonts w:ascii="Times New Roman" w:hAnsi="Times New Roman" w:cs="Times New Roman"/>
                <w:noProof/>
                <w:rPrChange w:id="1591" w:author="Administrator" w:date="2024-12-28T10:51:00Z">
                  <w:rPr>
                    <w:rStyle w:val="Hyperlink"/>
                    <w:noProof/>
                  </w:rPr>
                </w:rPrChange>
              </w:rPr>
              <w:fldChar w:fldCharType="begin"/>
            </w:r>
            <w:r w:rsidRPr="00E646DC">
              <w:rPr>
                <w:rStyle w:val="Hyperlink"/>
                <w:rFonts w:ascii="Times New Roman" w:hAnsi="Times New Roman" w:cs="Times New Roman"/>
                <w:noProof/>
                <w:rPrChange w:id="1592" w:author="Administrator" w:date="2024-12-28T10:51:00Z">
                  <w:rPr>
                    <w:rStyle w:val="Hyperlink"/>
                    <w:noProof/>
                  </w:rPr>
                </w:rPrChange>
              </w:rPr>
              <w:instrText xml:space="preserve"> </w:instrText>
            </w:r>
            <w:r w:rsidRPr="00E646DC">
              <w:rPr>
                <w:rFonts w:ascii="Times New Roman" w:hAnsi="Times New Roman" w:cs="Times New Roman"/>
                <w:noProof/>
                <w:rPrChange w:id="1593" w:author="Administrator" w:date="2024-12-28T10:51:00Z">
                  <w:rPr>
                    <w:noProof/>
                  </w:rPr>
                </w:rPrChange>
              </w:rPr>
              <w:instrText>HYPERLINK \l "_Toc186275574"</w:instrText>
            </w:r>
            <w:r w:rsidRPr="00E646DC">
              <w:rPr>
                <w:rStyle w:val="Hyperlink"/>
                <w:rFonts w:ascii="Times New Roman" w:hAnsi="Times New Roman" w:cs="Times New Roman"/>
                <w:noProof/>
                <w:rPrChange w:id="159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595" w:author="Administrator" w:date="2024-12-28T10:51:00Z">
                  <w:rPr>
                    <w:rStyle w:val="Hyperlink"/>
                    <w:noProof/>
                  </w:rPr>
                </w:rPrChange>
              </w:rPr>
            </w:r>
            <w:r w:rsidRPr="00E646DC">
              <w:rPr>
                <w:rStyle w:val="Hyperlink"/>
                <w:rFonts w:ascii="Times New Roman" w:hAnsi="Times New Roman" w:cs="Times New Roman"/>
                <w:noProof/>
                <w:rPrChange w:id="1596" w:author="Administrator" w:date="2024-12-28T10:51:00Z">
                  <w:rPr>
                    <w:rStyle w:val="Hyperlink"/>
                    <w:noProof/>
                  </w:rPr>
                </w:rPrChange>
              </w:rPr>
              <w:fldChar w:fldCharType="separate"/>
            </w:r>
            <w:r w:rsidRPr="00E646DC">
              <w:rPr>
                <w:rStyle w:val="Hyperlink"/>
                <w:rFonts w:ascii="Times New Roman" w:hAnsi="Times New Roman" w:cs="Times New Roman"/>
                <w:noProof/>
                <w:rPrChange w:id="1597" w:author="Administrator" w:date="2024-12-28T10:51:00Z">
                  <w:rPr>
                    <w:rStyle w:val="Hyperlink"/>
                    <w:noProof/>
                  </w:rPr>
                </w:rPrChange>
              </w:rPr>
              <w:t>4.2.3.2 Kiểm thử cài đặt:</w:t>
            </w:r>
            <w:r w:rsidRPr="00E646DC">
              <w:rPr>
                <w:rFonts w:ascii="Times New Roman" w:hAnsi="Times New Roman" w:cs="Times New Roman"/>
                <w:noProof/>
                <w:webHidden/>
                <w:rPrChange w:id="1598" w:author="Administrator" w:date="2024-12-28T10:51:00Z">
                  <w:rPr>
                    <w:noProof/>
                    <w:webHidden/>
                  </w:rPr>
                </w:rPrChange>
              </w:rPr>
              <w:tab/>
            </w:r>
            <w:r w:rsidRPr="00E646DC">
              <w:rPr>
                <w:rFonts w:ascii="Times New Roman" w:hAnsi="Times New Roman" w:cs="Times New Roman"/>
                <w:noProof/>
                <w:webHidden/>
                <w:rPrChange w:id="1599" w:author="Administrator" w:date="2024-12-28T10:51:00Z">
                  <w:rPr>
                    <w:noProof/>
                    <w:webHidden/>
                  </w:rPr>
                </w:rPrChange>
              </w:rPr>
              <w:fldChar w:fldCharType="begin"/>
            </w:r>
            <w:r w:rsidRPr="00E646DC">
              <w:rPr>
                <w:rFonts w:ascii="Times New Roman" w:hAnsi="Times New Roman" w:cs="Times New Roman"/>
                <w:noProof/>
                <w:webHidden/>
                <w:rPrChange w:id="1600" w:author="Administrator" w:date="2024-12-28T10:51:00Z">
                  <w:rPr>
                    <w:noProof/>
                    <w:webHidden/>
                  </w:rPr>
                </w:rPrChange>
              </w:rPr>
              <w:instrText xml:space="preserve"> PAGEREF _Toc186275574 \h </w:instrText>
            </w:r>
            <w:r w:rsidRPr="00E646DC">
              <w:rPr>
                <w:rFonts w:ascii="Times New Roman" w:hAnsi="Times New Roman" w:cs="Times New Roman"/>
                <w:noProof/>
                <w:webHidden/>
                <w:rPrChange w:id="1601" w:author="Administrator" w:date="2024-12-28T10:51:00Z">
                  <w:rPr>
                    <w:noProof/>
                    <w:webHidden/>
                  </w:rPr>
                </w:rPrChange>
              </w:rPr>
            </w:r>
          </w:ins>
          <w:r w:rsidRPr="00E646DC">
            <w:rPr>
              <w:rFonts w:ascii="Times New Roman" w:hAnsi="Times New Roman" w:cs="Times New Roman"/>
              <w:noProof/>
              <w:webHidden/>
              <w:rPrChange w:id="1602" w:author="Administrator" w:date="2024-12-28T10:51:00Z">
                <w:rPr>
                  <w:noProof/>
                  <w:webHidden/>
                </w:rPr>
              </w:rPrChange>
            </w:rPr>
            <w:fldChar w:fldCharType="separate"/>
          </w:r>
          <w:ins w:id="1603" w:author="Administrator" w:date="2024-12-28T10:51:00Z">
            <w:r w:rsidRPr="00E646DC">
              <w:rPr>
                <w:rFonts w:ascii="Times New Roman" w:hAnsi="Times New Roman" w:cs="Times New Roman"/>
                <w:noProof/>
                <w:webHidden/>
                <w:rPrChange w:id="1604" w:author="Administrator" w:date="2024-12-28T10:51:00Z">
                  <w:rPr>
                    <w:noProof/>
                    <w:webHidden/>
                  </w:rPr>
                </w:rPrChange>
              </w:rPr>
              <w:t>65</w:t>
            </w:r>
            <w:r w:rsidRPr="00E646DC">
              <w:rPr>
                <w:rFonts w:ascii="Times New Roman" w:hAnsi="Times New Roman" w:cs="Times New Roman"/>
                <w:noProof/>
                <w:webHidden/>
                <w:rPrChange w:id="1605" w:author="Administrator" w:date="2024-12-28T10:51:00Z">
                  <w:rPr>
                    <w:noProof/>
                    <w:webHidden/>
                  </w:rPr>
                </w:rPrChange>
              </w:rPr>
              <w:fldChar w:fldCharType="end"/>
            </w:r>
            <w:r w:rsidRPr="00E646DC">
              <w:rPr>
                <w:rStyle w:val="Hyperlink"/>
                <w:rFonts w:ascii="Times New Roman" w:hAnsi="Times New Roman" w:cs="Times New Roman"/>
                <w:noProof/>
                <w:rPrChange w:id="1606" w:author="Administrator" w:date="2024-12-28T10:51:00Z">
                  <w:rPr>
                    <w:rStyle w:val="Hyperlink"/>
                    <w:noProof/>
                  </w:rPr>
                </w:rPrChange>
              </w:rPr>
              <w:fldChar w:fldCharType="end"/>
            </w:r>
          </w:ins>
        </w:p>
        <w:p w14:paraId="4F65DD58" w14:textId="6BECD6A6" w:rsidR="00E646DC" w:rsidRPr="00E646DC" w:rsidRDefault="00E646DC">
          <w:pPr>
            <w:pStyle w:val="TOC3"/>
            <w:tabs>
              <w:tab w:val="right" w:leader="dot" w:pos="9064"/>
            </w:tabs>
            <w:rPr>
              <w:ins w:id="1607" w:author="Administrator" w:date="2024-12-28T10:51:00Z"/>
              <w:rFonts w:ascii="Times New Roman" w:eastAsiaTheme="minorEastAsia" w:hAnsi="Times New Roman" w:cs="Times New Roman"/>
              <w:noProof/>
              <w:lang w:val="en-US"/>
              <w:rPrChange w:id="1608" w:author="Administrator" w:date="2024-12-28T10:51:00Z">
                <w:rPr>
                  <w:ins w:id="1609" w:author="Administrator" w:date="2024-12-28T10:51:00Z"/>
                  <w:rFonts w:asciiTheme="minorHAnsi" w:eastAsiaTheme="minorEastAsia" w:hAnsiTheme="minorHAnsi" w:cstheme="minorBidi"/>
                  <w:noProof/>
                  <w:lang w:val="en-US"/>
                </w:rPr>
              </w:rPrChange>
            </w:rPr>
          </w:pPr>
          <w:ins w:id="1610" w:author="Administrator" w:date="2024-12-28T10:51:00Z">
            <w:r w:rsidRPr="00E646DC">
              <w:rPr>
                <w:rStyle w:val="Hyperlink"/>
                <w:rFonts w:ascii="Times New Roman" w:hAnsi="Times New Roman" w:cs="Times New Roman"/>
                <w:noProof/>
                <w:rPrChange w:id="1611" w:author="Administrator" w:date="2024-12-28T10:51:00Z">
                  <w:rPr>
                    <w:rStyle w:val="Hyperlink"/>
                    <w:noProof/>
                  </w:rPr>
                </w:rPrChange>
              </w:rPr>
              <w:fldChar w:fldCharType="begin"/>
            </w:r>
            <w:r w:rsidRPr="00E646DC">
              <w:rPr>
                <w:rStyle w:val="Hyperlink"/>
                <w:rFonts w:ascii="Times New Roman" w:hAnsi="Times New Roman" w:cs="Times New Roman"/>
                <w:noProof/>
                <w:rPrChange w:id="1612" w:author="Administrator" w:date="2024-12-28T10:51:00Z">
                  <w:rPr>
                    <w:rStyle w:val="Hyperlink"/>
                    <w:noProof/>
                  </w:rPr>
                </w:rPrChange>
              </w:rPr>
              <w:instrText xml:space="preserve"> </w:instrText>
            </w:r>
            <w:r w:rsidRPr="00E646DC">
              <w:rPr>
                <w:rFonts w:ascii="Times New Roman" w:hAnsi="Times New Roman" w:cs="Times New Roman"/>
                <w:noProof/>
                <w:rPrChange w:id="1613" w:author="Administrator" w:date="2024-12-28T10:51:00Z">
                  <w:rPr>
                    <w:noProof/>
                  </w:rPr>
                </w:rPrChange>
              </w:rPr>
              <w:instrText>HYPERLINK \l "_Toc186275575"</w:instrText>
            </w:r>
            <w:r w:rsidRPr="00E646DC">
              <w:rPr>
                <w:rStyle w:val="Hyperlink"/>
                <w:rFonts w:ascii="Times New Roman" w:hAnsi="Times New Roman" w:cs="Times New Roman"/>
                <w:noProof/>
                <w:rPrChange w:id="161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615" w:author="Administrator" w:date="2024-12-28T10:51:00Z">
                  <w:rPr>
                    <w:rStyle w:val="Hyperlink"/>
                    <w:noProof/>
                  </w:rPr>
                </w:rPrChange>
              </w:rPr>
            </w:r>
            <w:r w:rsidRPr="00E646DC">
              <w:rPr>
                <w:rStyle w:val="Hyperlink"/>
                <w:rFonts w:ascii="Times New Roman" w:hAnsi="Times New Roman" w:cs="Times New Roman"/>
                <w:noProof/>
                <w:rPrChange w:id="161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617" w:author="Administrator" w:date="2024-12-28T10:51:00Z">
                  <w:rPr>
                    <w:rStyle w:val="Hyperlink"/>
                    <w:noProof/>
                    <w:lang w:val="en-US"/>
                  </w:rPr>
                </w:rPrChange>
              </w:rPr>
              <w:t>4.2.3.3 Kiểm thử hiệu năng:</w:t>
            </w:r>
            <w:r w:rsidRPr="00E646DC">
              <w:rPr>
                <w:rFonts w:ascii="Times New Roman" w:hAnsi="Times New Roman" w:cs="Times New Roman"/>
                <w:noProof/>
                <w:webHidden/>
                <w:rPrChange w:id="1618" w:author="Administrator" w:date="2024-12-28T10:51:00Z">
                  <w:rPr>
                    <w:noProof/>
                    <w:webHidden/>
                  </w:rPr>
                </w:rPrChange>
              </w:rPr>
              <w:tab/>
            </w:r>
            <w:r w:rsidRPr="00E646DC">
              <w:rPr>
                <w:rFonts w:ascii="Times New Roman" w:hAnsi="Times New Roman" w:cs="Times New Roman"/>
                <w:noProof/>
                <w:webHidden/>
                <w:rPrChange w:id="1619" w:author="Administrator" w:date="2024-12-28T10:51:00Z">
                  <w:rPr>
                    <w:noProof/>
                    <w:webHidden/>
                  </w:rPr>
                </w:rPrChange>
              </w:rPr>
              <w:fldChar w:fldCharType="begin"/>
            </w:r>
            <w:r w:rsidRPr="00E646DC">
              <w:rPr>
                <w:rFonts w:ascii="Times New Roman" w:hAnsi="Times New Roman" w:cs="Times New Roman"/>
                <w:noProof/>
                <w:webHidden/>
                <w:rPrChange w:id="1620" w:author="Administrator" w:date="2024-12-28T10:51:00Z">
                  <w:rPr>
                    <w:noProof/>
                    <w:webHidden/>
                  </w:rPr>
                </w:rPrChange>
              </w:rPr>
              <w:instrText xml:space="preserve"> PAGEREF _Toc186275575 \h </w:instrText>
            </w:r>
            <w:r w:rsidRPr="00E646DC">
              <w:rPr>
                <w:rFonts w:ascii="Times New Roman" w:hAnsi="Times New Roman" w:cs="Times New Roman"/>
                <w:noProof/>
                <w:webHidden/>
                <w:rPrChange w:id="1621" w:author="Administrator" w:date="2024-12-28T10:51:00Z">
                  <w:rPr>
                    <w:noProof/>
                    <w:webHidden/>
                  </w:rPr>
                </w:rPrChange>
              </w:rPr>
            </w:r>
          </w:ins>
          <w:r w:rsidRPr="00E646DC">
            <w:rPr>
              <w:rFonts w:ascii="Times New Roman" w:hAnsi="Times New Roman" w:cs="Times New Roman"/>
              <w:noProof/>
              <w:webHidden/>
              <w:rPrChange w:id="1622" w:author="Administrator" w:date="2024-12-28T10:51:00Z">
                <w:rPr>
                  <w:noProof/>
                  <w:webHidden/>
                </w:rPr>
              </w:rPrChange>
            </w:rPr>
            <w:fldChar w:fldCharType="separate"/>
          </w:r>
          <w:ins w:id="1623" w:author="Administrator" w:date="2024-12-28T10:51:00Z">
            <w:r w:rsidRPr="00E646DC">
              <w:rPr>
                <w:rFonts w:ascii="Times New Roman" w:hAnsi="Times New Roman" w:cs="Times New Roman"/>
                <w:noProof/>
                <w:webHidden/>
                <w:rPrChange w:id="1624" w:author="Administrator" w:date="2024-12-28T10:51:00Z">
                  <w:rPr>
                    <w:noProof/>
                    <w:webHidden/>
                  </w:rPr>
                </w:rPrChange>
              </w:rPr>
              <w:t>65</w:t>
            </w:r>
            <w:r w:rsidRPr="00E646DC">
              <w:rPr>
                <w:rFonts w:ascii="Times New Roman" w:hAnsi="Times New Roman" w:cs="Times New Roman"/>
                <w:noProof/>
                <w:webHidden/>
                <w:rPrChange w:id="1625" w:author="Administrator" w:date="2024-12-28T10:51:00Z">
                  <w:rPr>
                    <w:noProof/>
                    <w:webHidden/>
                  </w:rPr>
                </w:rPrChange>
              </w:rPr>
              <w:fldChar w:fldCharType="end"/>
            </w:r>
            <w:r w:rsidRPr="00E646DC">
              <w:rPr>
                <w:rStyle w:val="Hyperlink"/>
                <w:rFonts w:ascii="Times New Roman" w:hAnsi="Times New Roman" w:cs="Times New Roman"/>
                <w:noProof/>
                <w:rPrChange w:id="1626" w:author="Administrator" w:date="2024-12-28T10:51:00Z">
                  <w:rPr>
                    <w:rStyle w:val="Hyperlink"/>
                    <w:noProof/>
                  </w:rPr>
                </w:rPrChange>
              </w:rPr>
              <w:fldChar w:fldCharType="end"/>
            </w:r>
          </w:ins>
        </w:p>
        <w:p w14:paraId="11E95835" w14:textId="541DE5D4" w:rsidR="00E646DC" w:rsidRPr="00E646DC" w:rsidRDefault="00E646DC">
          <w:pPr>
            <w:pStyle w:val="TOC2"/>
            <w:tabs>
              <w:tab w:val="right" w:leader="dot" w:pos="9064"/>
            </w:tabs>
            <w:rPr>
              <w:ins w:id="1627" w:author="Administrator" w:date="2024-12-28T10:51:00Z"/>
              <w:rFonts w:ascii="Times New Roman" w:eastAsiaTheme="minorEastAsia" w:hAnsi="Times New Roman" w:cs="Times New Roman"/>
              <w:noProof/>
              <w:lang w:val="en-US"/>
              <w:rPrChange w:id="1628" w:author="Administrator" w:date="2024-12-28T10:51:00Z">
                <w:rPr>
                  <w:ins w:id="1629" w:author="Administrator" w:date="2024-12-28T10:51:00Z"/>
                  <w:rFonts w:asciiTheme="minorHAnsi" w:eastAsiaTheme="minorEastAsia" w:hAnsiTheme="minorHAnsi" w:cstheme="minorBidi"/>
                  <w:noProof/>
                  <w:lang w:val="en-US"/>
                </w:rPr>
              </w:rPrChange>
            </w:rPr>
          </w:pPr>
          <w:ins w:id="1630" w:author="Administrator" w:date="2024-12-28T10:51:00Z">
            <w:r w:rsidRPr="00E646DC">
              <w:rPr>
                <w:rStyle w:val="Hyperlink"/>
                <w:rFonts w:ascii="Times New Roman" w:hAnsi="Times New Roman" w:cs="Times New Roman"/>
                <w:noProof/>
                <w:rPrChange w:id="1631" w:author="Administrator" w:date="2024-12-28T10:51:00Z">
                  <w:rPr>
                    <w:rStyle w:val="Hyperlink"/>
                    <w:noProof/>
                  </w:rPr>
                </w:rPrChange>
              </w:rPr>
              <w:fldChar w:fldCharType="begin"/>
            </w:r>
            <w:r w:rsidRPr="00E646DC">
              <w:rPr>
                <w:rStyle w:val="Hyperlink"/>
                <w:rFonts w:ascii="Times New Roman" w:hAnsi="Times New Roman" w:cs="Times New Roman"/>
                <w:noProof/>
                <w:rPrChange w:id="1632" w:author="Administrator" w:date="2024-12-28T10:51:00Z">
                  <w:rPr>
                    <w:rStyle w:val="Hyperlink"/>
                    <w:noProof/>
                  </w:rPr>
                </w:rPrChange>
              </w:rPr>
              <w:instrText xml:space="preserve"> </w:instrText>
            </w:r>
            <w:r w:rsidRPr="00E646DC">
              <w:rPr>
                <w:rFonts w:ascii="Times New Roman" w:hAnsi="Times New Roman" w:cs="Times New Roman"/>
                <w:noProof/>
                <w:rPrChange w:id="1633" w:author="Administrator" w:date="2024-12-28T10:51:00Z">
                  <w:rPr>
                    <w:noProof/>
                  </w:rPr>
                </w:rPrChange>
              </w:rPr>
              <w:instrText>HYPERLINK \l "_Toc186275576"</w:instrText>
            </w:r>
            <w:r w:rsidRPr="00E646DC">
              <w:rPr>
                <w:rStyle w:val="Hyperlink"/>
                <w:rFonts w:ascii="Times New Roman" w:hAnsi="Times New Roman" w:cs="Times New Roman"/>
                <w:noProof/>
                <w:rPrChange w:id="163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635" w:author="Administrator" w:date="2024-12-28T10:51:00Z">
                  <w:rPr>
                    <w:rStyle w:val="Hyperlink"/>
                    <w:noProof/>
                  </w:rPr>
                </w:rPrChange>
              </w:rPr>
            </w:r>
            <w:r w:rsidRPr="00E646DC">
              <w:rPr>
                <w:rStyle w:val="Hyperlink"/>
                <w:rFonts w:ascii="Times New Roman" w:hAnsi="Times New Roman" w:cs="Times New Roman"/>
                <w:noProof/>
                <w:rPrChange w:id="163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637" w:author="Administrator" w:date="2024-12-28T10:51:00Z">
                  <w:rPr>
                    <w:rStyle w:val="Hyperlink"/>
                    <w:noProof/>
                    <w:lang w:val="en-US"/>
                  </w:rPr>
                </w:rPrChange>
              </w:rPr>
              <w:t>4.2.4 Các kịch bản kiểm thử (Test cases):</w:t>
            </w:r>
            <w:r w:rsidRPr="00E646DC">
              <w:rPr>
                <w:rFonts w:ascii="Times New Roman" w:hAnsi="Times New Roman" w:cs="Times New Roman"/>
                <w:noProof/>
                <w:webHidden/>
                <w:rPrChange w:id="1638" w:author="Administrator" w:date="2024-12-28T10:51:00Z">
                  <w:rPr>
                    <w:noProof/>
                    <w:webHidden/>
                  </w:rPr>
                </w:rPrChange>
              </w:rPr>
              <w:tab/>
            </w:r>
            <w:r w:rsidRPr="00E646DC">
              <w:rPr>
                <w:rFonts w:ascii="Times New Roman" w:hAnsi="Times New Roman" w:cs="Times New Roman"/>
                <w:noProof/>
                <w:webHidden/>
                <w:rPrChange w:id="1639" w:author="Administrator" w:date="2024-12-28T10:51:00Z">
                  <w:rPr>
                    <w:noProof/>
                    <w:webHidden/>
                  </w:rPr>
                </w:rPrChange>
              </w:rPr>
              <w:fldChar w:fldCharType="begin"/>
            </w:r>
            <w:r w:rsidRPr="00E646DC">
              <w:rPr>
                <w:rFonts w:ascii="Times New Roman" w:hAnsi="Times New Roman" w:cs="Times New Roman"/>
                <w:noProof/>
                <w:webHidden/>
                <w:rPrChange w:id="1640" w:author="Administrator" w:date="2024-12-28T10:51:00Z">
                  <w:rPr>
                    <w:noProof/>
                    <w:webHidden/>
                  </w:rPr>
                </w:rPrChange>
              </w:rPr>
              <w:instrText xml:space="preserve"> PAGEREF _Toc186275576 \h </w:instrText>
            </w:r>
            <w:r w:rsidRPr="00E646DC">
              <w:rPr>
                <w:rFonts w:ascii="Times New Roman" w:hAnsi="Times New Roman" w:cs="Times New Roman"/>
                <w:noProof/>
                <w:webHidden/>
                <w:rPrChange w:id="1641" w:author="Administrator" w:date="2024-12-28T10:51:00Z">
                  <w:rPr>
                    <w:noProof/>
                    <w:webHidden/>
                  </w:rPr>
                </w:rPrChange>
              </w:rPr>
            </w:r>
          </w:ins>
          <w:r w:rsidRPr="00E646DC">
            <w:rPr>
              <w:rFonts w:ascii="Times New Roman" w:hAnsi="Times New Roman" w:cs="Times New Roman"/>
              <w:noProof/>
              <w:webHidden/>
              <w:rPrChange w:id="1642" w:author="Administrator" w:date="2024-12-28T10:51:00Z">
                <w:rPr>
                  <w:noProof/>
                  <w:webHidden/>
                </w:rPr>
              </w:rPrChange>
            </w:rPr>
            <w:fldChar w:fldCharType="separate"/>
          </w:r>
          <w:ins w:id="1643" w:author="Administrator" w:date="2024-12-28T10:51:00Z">
            <w:r w:rsidRPr="00E646DC">
              <w:rPr>
                <w:rFonts w:ascii="Times New Roman" w:hAnsi="Times New Roman" w:cs="Times New Roman"/>
                <w:noProof/>
                <w:webHidden/>
                <w:rPrChange w:id="1644" w:author="Administrator" w:date="2024-12-28T10:51:00Z">
                  <w:rPr>
                    <w:noProof/>
                    <w:webHidden/>
                  </w:rPr>
                </w:rPrChange>
              </w:rPr>
              <w:t>65</w:t>
            </w:r>
            <w:r w:rsidRPr="00E646DC">
              <w:rPr>
                <w:rFonts w:ascii="Times New Roman" w:hAnsi="Times New Roman" w:cs="Times New Roman"/>
                <w:noProof/>
                <w:webHidden/>
                <w:rPrChange w:id="1645" w:author="Administrator" w:date="2024-12-28T10:51:00Z">
                  <w:rPr>
                    <w:noProof/>
                    <w:webHidden/>
                  </w:rPr>
                </w:rPrChange>
              </w:rPr>
              <w:fldChar w:fldCharType="end"/>
            </w:r>
            <w:r w:rsidRPr="00E646DC">
              <w:rPr>
                <w:rStyle w:val="Hyperlink"/>
                <w:rFonts w:ascii="Times New Roman" w:hAnsi="Times New Roman" w:cs="Times New Roman"/>
                <w:noProof/>
                <w:rPrChange w:id="1646" w:author="Administrator" w:date="2024-12-28T10:51:00Z">
                  <w:rPr>
                    <w:rStyle w:val="Hyperlink"/>
                    <w:noProof/>
                  </w:rPr>
                </w:rPrChange>
              </w:rPr>
              <w:fldChar w:fldCharType="end"/>
            </w:r>
          </w:ins>
        </w:p>
        <w:p w14:paraId="3FE9978F" w14:textId="09D44A1D" w:rsidR="00E646DC" w:rsidRPr="00E646DC" w:rsidRDefault="00E646DC">
          <w:pPr>
            <w:pStyle w:val="TOC2"/>
            <w:tabs>
              <w:tab w:val="right" w:leader="dot" w:pos="9064"/>
            </w:tabs>
            <w:rPr>
              <w:ins w:id="1647" w:author="Administrator" w:date="2024-12-28T10:51:00Z"/>
              <w:rFonts w:ascii="Times New Roman" w:eastAsiaTheme="minorEastAsia" w:hAnsi="Times New Roman" w:cs="Times New Roman"/>
              <w:noProof/>
              <w:lang w:val="en-US"/>
              <w:rPrChange w:id="1648" w:author="Administrator" w:date="2024-12-28T10:51:00Z">
                <w:rPr>
                  <w:ins w:id="1649" w:author="Administrator" w:date="2024-12-28T10:51:00Z"/>
                  <w:rFonts w:asciiTheme="minorHAnsi" w:eastAsiaTheme="minorEastAsia" w:hAnsiTheme="minorHAnsi" w:cstheme="minorBidi"/>
                  <w:noProof/>
                  <w:lang w:val="en-US"/>
                </w:rPr>
              </w:rPrChange>
            </w:rPr>
          </w:pPr>
          <w:ins w:id="1650" w:author="Administrator" w:date="2024-12-28T10:51:00Z">
            <w:r w:rsidRPr="00E646DC">
              <w:rPr>
                <w:rStyle w:val="Hyperlink"/>
                <w:rFonts w:ascii="Times New Roman" w:hAnsi="Times New Roman" w:cs="Times New Roman"/>
                <w:noProof/>
                <w:rPrChange w:id="1651" w:author="Administrator" w:date="2024-12-28T10:51:00Z">
                  <w:rPr>
                    <w:rStyle w:val="Hyperlink"/>
                    <w:noProof/>
                  </w:rPr>
                </w:rPrChange>
              </w:rPr>
              <w:fldChar w:fldCharType="begin"/>
            </w:r>
            <w:r w:rsidRPr="00E646DC">
              <w:rPr>
                <w:rStyle w:val="Hyperlink"/>
                <w:rFonts w:ascii="Times New Roman" w:hAnsi="Times New Roman" w:cs="Times New Roman"/>
                <w:noProof/>
                <w:rPrChange w:id="1652" w:author="Administrator" w:date="2024-12-28T10:51:00Z">
                  <w:rPr>
                    <w:rStyle w:val="Hyperlink"/>
                    <w:noProof/>
                  </w:rPr>
                </w:rPrChange>
              </w:rPr>
              <w:instrText xml:space="preserve"> </w:instrText>
            </w:r>
            <w:r w:rsidRPr="00E646DC">
              <w:rPr>
                <w:rFonts w:ascii="Times New Roman" w:hAnsi="Times New Roman" w:cs="Times New Roman"/>
                <w:noProof/>
                <w:rPrChange w:id="1653" w:author="Administrator" w:date="2024-12-28T10:51:00Z">
                  <w:rPr>
                    <w:noProof/>
                  </w:rPr>
                </w:rPrChange>
              </w:rPr>
              <w:instrText>HYPERLINK \l "_Toc186275577"</w:instrText>
            </w:r>
            <w:r w:rsidRPr="00E646DC">
              <w:rPr>
                <w:rStyle w:val="Hyperlink"/>
                <w:rFonts w:ascii="Times New Roman" w:hAnsi="Times New Roman" w:cs="Times New Roman"/>
                <w:noProof/>
                <w:rPrChange w:id="165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655" w:author="Administrator" w:date="2024-12-28T10:51:00Z">
                  <w:rPr>
                    <w:rStyle w:val="Hyperlink"/>
                    <w:noProof/>
                  </w:rPr>
                </w:rPrChange>
              </w:rPr>
            </w:r>
            <w:r w:rsidRPr="00E646DC">
              <w:rPr>
                <w:rStyle w:val="Hyperlink"/>
                <w:rFonts w:ascii="Times New Roman" w:hAnsi="Times New Roman" w:cs="Times New Roman"/>
                <w:noProof/>
                <w:rPrChange w:id="165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657" w:author="Administrator" w:date="2024-12-28T10:51:00Z">
                  <w:rPr>
                    <w:rStyle w:val="Hyperlink"/>
                    <w:noProof/>
                    <w:lang w:val="en-US"/>
                  </w:rPr>
                </w:rPrChange>
              </w:rPr>
              <w:t>4.2.6 Kết quả kiểm thử</w:t>
            </w:r>
            <w:r w:rsidRPr="00E646DC">
              <w:rPr>
                <w:rFonts w:ascii="Times New Roman" w:hAnsi="Times New Roman" w:cs="Times New Roman"/>
                <w:noProof/>
                <w:webHidden/>
                <w:rPrChange w:id="1658" w:author="Administrator" w:date="2024-12-28T10:51:00Z">
                  <w:rPr>
                    <w:noProof/>
                    <w:webHidden/>
                  </w:rPr>
                </w:rPrChange>
              </w:rPr>
              <w:tab/>
            </w:r>
            <w:r w:rsidRPr="00E646DC">
              <w:rPr>
                <w:rFonts w:ascii="Times New Roman" w:hAnsi="Times New Roman" w:cs="Times New Roman"/>
                <w:noProof/>
                <w:webHidden/>
                <w:rPrChange w:id="1659" w:author="Administrator" w:date="2024-12-28T10:51:00Z">
                  <w:rPr>
                    <w:noProof/>
                    <w:webHidden/>
                  </w:rPr>
                </w:rPrChange>
              </w:rPr>
              <w:fldChar w:fldCharType="begin"/>
            </w:r>
            <w:r w:rsidRPr="00E646DC">
              <w:rPr>
                <w:rFonts w:ascii="Times New Roman" w:hAnsi="Times New Roman" w:cs="Times New Roman"/>
                <w:noProof/>
                <w:webHidden/>
                <w:rPrChange w:id="1660" w:author="Administrator" w:date="2024-12-28T10:51:00Z">
                  <w:rPr>
                    <w:noProof/>
                    <w:webHidden/>
                  </w:rPr>
                </w:rPrChange>
              </w:rPr>
              <w:instrText xml:space="preserve"> PAGEREF _Toc186275577 \h </w:instrText>
            </w:r>
            <w:r w:rsidRPr="00E646DC">
              <w:rPr>
                <w:rFonts w:ascii="Times New Roman" w:hAnsi="Times New Roman" w:cs="Times New Roman"/>
                <w:noProof/>
                <w:webHidden/>
                <w:rPrChange w:id="1661" w:author="Administrator" w:date="2024-12-28T10:51:00Z">
                  <w:rPr>
                    <w:noProof/>
                    <w:webHidden/>
                  </w:rPr>
                </w:rPrChange>
              </w:rPr>
            </w:r>
          </w:ins>
          <w:r w:rsidRPr="00E646DC">
            <w:rPr>
              <w:rFonts w:ascii="Times New Roman" w:hAnsi="Times New Roman" w:cs="Times New Roman"/>
              <w:noProof/>
              <w:webHidden/>
              <w:rPrChange w:id="1662" w:author="Administrator" w:date="2024-12-28T10:51:00Z">
                <w:rPr>
                  <w:noProof/>
                  <w:webHidden/>
                </w:rPr>
              </w:rPrChange>
            </w:rPr>
            <w:fldChar w:fldCharType="separate"/>
          </w:r>
          <w:ins w:id="1663" w:author="Administrator" w:date="2024-12-28T10:51:00Z">
            <w:r w:rsidRPr="00E646DC">
              <w:rPr>
                <w:rFonts w:ascii="Times New Roman" w:hAnsi="Times New Roman" w:cs="Times New Roman"/>
                <w:noProof/>
                <w:webHidden/>
                <w:rPrChange w:id="1664" w:author="Administrator" w:date="2024-12-28T10:51:00Z">
                  <w:rPr>
                    <w:noProof/>
                    <w:webHidden/>
                  </w:rPr>
                </w:rPrChange>
              </w:rPr>
              <w:t>68</w:t>
            </w:r>
            <w:r w:rsidRPr="00E646DC">
              <w:rPr>
                <w:rFonts w:ascii="Times New Roman" w:hAnsi="Times New Roman" w:cs="Times New Roman"/>
                <w:noProof/>
                <w:webHidden/>
                <w:rPrChange w:id="1665" w:author="Administrator" w:date="2024-12-28T10:51:00Z">
                  <w:rPr>
                    <w:noProof/>
                    <w:webHidden/>
                  </w:rPr>
                </w:rPrChange>
              </w:rPr>
              <w:fldChar w:fldCharType="end"/>
            </w:r>
            <w:r w:rsidRPr="00E646DC">
              <w:rPr>
                <w:rStyle w:val="Hyperlink"/>
                <w:rFonts w:ascii="Times New Roman" w:hAnsi="Times New Roman" w:cs="Times New Roman"/>
                <w:noProof/>
                <w:rPrChange w:id="1666" w:author="Administrator" w:date="2024-12-28T10:51:00Z">
                  <w:rPr>
                    <w:rStyle w:val="Hyperlink"/>
                    <w:noProof/>
                  </w:rPr>
                </w:rPrChange>
              </w:rPr>
              <w:fldChar w:fldCharType="end"/>
            </w:r>
          </w:ins>
        </w:p>
        <w:p w14:paraId="7F682C86" w14:textId="3DF9B878" w:rsidR="00E646DC" w:rsidRPr="00E646DC" w:rsidRDefault="00E646DC">
          <w:pPr>
            <w:pStyle w:val="TOC3"/>
            <w:tabs>
              <w:tab w:val="right" w:leader="dot" w:pos="9064"/>
            </w:tabs>
            <w:rPr>
              <w:ins w:id="1667" w:author="Administrator" w:date="2024-12-28T10:51:00Z"/>
              <w:rFonts w:ascii="Times New Roman" w:eastAsiaTheme="minorEastAsia" w:hAnsi="Times New Roman" w:cs="Times New Roman"/>
              <w:noProof/>
              <w:lang w:val="en-US"/>
              <w:rPrChange w:id="1668" w:author="Administrator" w:date="2024-12-28T10:51:00Z">
                <w:rPr>
                  <w:ins w:id="1669" w:author="Administrator" w:date="2024-12-28T10:51:00Z"/>
                  <w:rFonts w:asciiTheme="minorHAnsi" w:eastAsiaTheme="minorEastAsia" w:hAnsiTheme="minorHAnsi" w:cstheme="minorBidi"/>
                  <w:noProof/>
                  <w:lang w:val="en-US"/>
                </w:rPr>
              </w:rPrChange>
            </w:rPr>
          </w:pPr>
          <w:ins w:id="1670" w:author="Administrator" w:date="2024-12-28T10:51:00Z">
            <w:r w:rsidRPr="00E646DC">
              <w:rPr>
                <w:rStyle w:val="Hyperlink"/>
                <w:rFonts w:ascii="Times New Roman" w:hAnsi="Times New Roman" w:cs="Times New Roman"/>
                <w:noProof/>
                <w:rPrChange w:id="1671" w:author="Administrator" w:date="2024-12-28T10:51:00Z">
                  <w:rPr>
                    <w:rStyle w:val="Hyperlink"/>
                    <w:noProof/>
                  </w:rPr>
                </w:rPrChange>
              </w:rPr>
              <w:fldChar w:fldCharType="begin"/>
            </w:r>
            <w:r w:rsidRPr="00E646DC">
              <w:rPr>
                <w:rStyle w:val="Hyperlink"/>
                <w:rFonts w:ascii="Times New Roman" w:hAnsi="Times New Roman" w:cs="Times New Roman"/>
                <w:noProof/>
                <w:rPrChange w:id="1672" w:author="Administrator" w:date="2024-12-28T10:51:00Z">
                  <w:rPr>
                    <w:rStyle w:val="Hyperlink"/>
                    <w:noProof/>
                  </w:rPr>
                </w:rPrChange>
              </w:rPr>
              <w:instrText xml:space="preserve"> </w:instrText>
            </w:r>
            <w:r w:rsidRPr="00E646DC">
              <w:rPr>
                <w:rFonts w:ascii="Times New Roman" w:hAnsi="Times New Roman" w:cs="Times New Roman"/>
                <w:noProof/>
                <w:rPrChange w:id="1673" w:author="Administrator" w:date="2024-12-28T10:51:00Z">
                  <w:rPr>
                    <w:noProof/>
                  </w:rPr>
                </w:rPrChange>
              </w:rPr>
              <w:instrText>HYPERLINK \l "_Toc186275578"</w:instrText>
            </w:r>
            <w:r w:rsidRPr="00E646DC">
              <w:rPr>
                <w:rStyle w:val="Hyperlink"/>
                <w:rFonts w:ascii="Times New Roman" w:hAnsi="Times New Roman" w:cs="Times New Roman"/>
                <w:noProof/>
                <w:rPrChange w:id="167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675" w:author="Administrator" w:date="2024-12-28T10:51:00Z">
                  <w:rPr>
                    <w:rStyle w:val="Hyperlink"/>
                    <w:noProof/>
                  </w:rPr>
                </w:rPrChange>
              </w:rPr>
            </w:r>
            <w:r w:rsidRPr="00E646DC">
              <w:rPr>
                <w:rStyle w:val="Hyperlink"/>
                <w:rFonts w:ascii="Times New Roman" w:hAnsi="Times New Roman" w:cs="Times New Roman"/>
                <w:noProof/>
                <w:rPrChange w:id="167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677" w:author="Administrator" w:date="2024-12-28T10:51:00Z">
                  <w:rPr>
                    <w:rStyle w:val="Hyperlink"/>
                    <w:noProof/>
                    <w:lang w:val="en-US"/>
                  </w:rPr>
                </w:rPrChange>
              </w:rPr>
              <w:t>4.2.6.1 Kết quả kiểm thử chức năng</w:t>
            </w:r>
            <w:r w:rsidRPr="00E646DC">
              <w:rPr>
                <w:rFonts w:ascii="Times New Roman" w:hAnsi="Times New Roman" w:cs="Times New Roman"/>
                <w:noProof/>
                <w:webHidden/>
                <w:rPrChange w:id="1678" w:author="Administrator" w:date="2024-12-28T10:51:00Z">
                  <w:rPr>
                    <w:noProof/>
                    <w:webHidden/>
                  </w:rPr>
                </w:rPrChange>
              </w:rPr>
              <w:tab/>
            </w:r>
            <w:r w:rsidRPr="00E646DC">
              <w:rPr>
                <w:rFonts w:ascii="Times New Roman" w:hAnsi="Times New Roman" w:cs="Times New Roman"/>
                <w:noProof/>
                <w:webHidden/>
                <w:rPrChange w:id="1679" w:author="Administrator" w:date="2024-12-28T10:51:00Z">
                  <w:rPr>
                    <w:noProof/>
                    <w:webHidden/>
                  </w:rPr>
                </w:rPrChange>
              </w:rPr>
              <w:fldChar w:fldCharType="begin"/>
            </w:r>
            <w:r w:rsidRPr="00E646DC">
              <w:rPr>
                <w:rFonts w:ascii="Times New Roman" w:hAnsi="Times New Roman" w:cs="Times New Roman"/>
                <w:noProof/>
                <w:webHidden/>
                <w:rPrChange w:id="1680" w:author="Administrator" w:date="2024-12-28T10:51:00Z">
                  <w:rPr>
                    <w:noProof/>
                    <w:webHidden/>
                  </w:rPr>
                </w:rPrChange>
              </w:rPr>
              <w:instrText xml:space="preserve"> PAGEREF _Toc186275578 \h </w:instrText>
            </w:r>
            <w:r w:rsidRPr="00E646DC">
              <w:rPr>
                <w:rFonts w:ascii="Times New Roman" w:hAnsi="Times New Roman" w:cs="Times New Roman"/>
                <w:noProof/>
                <w:webHidden/>
                <w:rPrChange w:id="1681" w:author="Administrator" w:date="2024-12-28T10:51:00Z">
                  <w:rPr>
                    <w:noProof/>
                    <w:webHidden/>
                  </w:rPr>
                </w:rPrChange>
              </w:rPr>
            </w:r>
          </w:ins>
          <w:r w:rsidRPr="00E646DC">
            <w:rPr>
              <w:rFonts w:ascii="Times New Roman" w:hAnsi="Times New Roman" w:cs="Times New Roman"/>
              <w:noProof/>
              <w:webHidden/>
              <w:rPrChange w:id="1682" w:author="Administrator" w:date="2024-12-28T10:51:00Z">
                <w:rPr>
                  <w:noProof/>
                  <w:webHidden/>
                </w:rPr>
              </w:rPrChange>
            </w:rPr>
            <w:fldChar w:fldCharType="separate"/>
          </w:r>
          <w:ins w:id="1683" w:author="Administrator" w:date="2024-12-28T10:51:00Z">
            <w:r w:rsidRPr="00E646DC">
              <w:rPr>
                <w:rFonts w:ascii="Times New Roman" w:hAnsi="Times New Roman" w:cs="Times New Roman"/>
                <w:noProof/>
                <w:webHidden/>
                <w:rPrChange w:id="1684" w:author="Administrator" w:date="2024-12-28T10:51:00Z">
                  <w:rPr>
                    <w:noProof/>
                    <w:webHidden/>
                  </w:rPr>
                </w:rPrChange>
              </w:rPr>
              <w:t>68</w:t>
            </w:r>
            <w:r w:rsidRPr="00E646DC">
              <w:rPr>
                <w:rFonts w:ascii="Times New Roman" w:hAnsi="Times New Roman" w:cs="Times New Roman"/>
                <w:noProof/>
                <w:webHidden/>
                <w:rPrChange w:id="1685" w:author="Administrator" w:date="2024-12-28T10:51:00Z">
                  <w:rPr>
                    <w:noProof/>
                    <w:webHidden/>
                  </w:rPr>
                </w:rPrChange>
              </w:rPr>
              <w:fldChar w:fldCharType="end"/>
            </w:r>
            <w:r w:rsidRPr="00E646DC">
              <w:rPr>
                <w:rStyle w:val="Hyperlink"/>
                <w:rFonts w:ascii="Times New Roman" w:hAnsi="Times New Roman" w:cs="Times New Roman"/>
                <w:noProof/>
                <w:rPrChange w:id="1686" w:author="Administrator" w:date="2024-12-28T10:51:00Z">
                  <w:rPr>
                    <w:rStyle w:val="Hyperlink"/>
                    <w:noProof/>
                  </w:rPr>
                </w:rPrChange>
              </w:rPr>
              <w:fldChar w:fldCharType="end"/>
            </w:r>
          </w:ins>
        </w:p>
        <w:p w14:paraId="5A81203E" w14:textId="2B2DB8B1" w:rsidR="00E646DC" w:rsidRPr="00E646DC" w:rsidRDefault="00E646DC">
          <w:pPr>
            <w:pStyle w:val="TOC3"/>
            <w:tabs>
              <w:tab w:val="right" w:leader="dot" w:pos="9064"/>
            </w:tabs>
            <w:rPr>
              <w:ins w:id="1687" w:author="Administrator" w:date="2024-12-28T10:51:00Z"/>
              <w:rFonts w:ascii="Times New Roman" w:eastAsiaTheme="minorEastAsia" w:hAnsi="Times New Roman" w:cs="Times New Roman"/>
              <w:noProof/>
              <w:lang w:val="en-US"/>
              <w:rPrChange w:id="1688" w:author="Administrator" w:date="2024-12-28T10:51:00Z">
                <w:rPr>
                  <w:ins w:id="1689" w:author="Administrator" w:date="2024-12-28T10:51:00Z"/>
                  <w:rFonts w:asciiTheme="minorHAnsi" w:eastAsiaTheme="minorEastAsia" w:hAnsiTheme="minorHAnsi" w:cstheme="minorBidi"/>
                  <w:noProof/>
                  <w:lang w:val="en-US"/>
                </w:rPr>
              </w:rPrChange>
            </w:rPr>
          </w:pPr>
          <w:ins w:id="1690" w:author="Administrator" w:date="2024-12-28T10:51:00Z">
            <w:r w:rsidRPr="00E646DC">
              <w:rPr>
                <w:rStyle w:val="Hyperlink"/>
                <w:rFonts w:ascii="Times New Roman" w:hAnsi="Times New Roman" w:cs="Times New Roman"/>
                <w:noProof/>
                <w:rPrChange w:id="1691" w:author="Administrator" w:date="2024-12-28T10:51:00Z">
                  <w:rPr>
                    <w:rStyle w:val="Hyperlink"/>
                    <w:noProof/>
                  </w:rPr>
                </w:rPrChange>
              </w:rPr>
              <w:fldChar w:fldCharType="begin"/>
            </w:r>
            <w:r w:rsidRPr="00E646DC">
              <w:rPr>
                <w:rStyle w:val="Hyperlink"/>
                <w:rFonts w:ascii="Times New Roman" w:hAnsi="Times New Roman" w:cs="Times New Roman"/>
                <w:noProof/>
                <w:rPrChange w:id="1692" w:author="Administrator" w:date="2024-12-28T10:51:00Z">
                  <w:rPr>
                    <w:rStyle w:val="Hyperlink"/>
                    <w:noProof/>
                  </w:rPr>
                </w:rPrChange>
              </w:rPr>
              <w:instrText xml:space="preserve"> </w:instrText>
            </w:r>
            <w:r w:rsidRPr="00E646DC">
              <w:rPr>
                <w:rFonts w:ascii="Times New Roman" w:hAnsi="Times New Roman" w:cs="Times New Roman"/>
                <w:noProof/>
                <w:rPrChange w:id="1693" w:author="Administrator" w:date="2024-12-28T10:51:00Z">
                  <w:rPr>
                    <w:noProof/>
                  </w:rPr>
                </w:rPrChange>
              </w:rPr>
              <w:instrText>HYPERLINK \l "_Toc186275579"</w:instrText>
            </w:r>
            <w:r w:rsidRPr="00E646DC">
              <w:rPr>
                <w:rStyle w:val="Hyperlink"/>
                <w:rFonts w:ascii="Times New Roman" w:hAnsi="Times New Roman" w:cs="Times New Roman"/>
                <w:noProof/>
                <w:rPrChange w:id="169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695" w:author="Administrator" w:date="2024-12-28T10:51:00Z">
                  <w:rPr>
                    <w:rStyle w:val="Hyperlink"/>
                    <w:noProof/>
                  </w:rPr>
                </w:rPrChange>
              </w:rPr>
            </w:r>
            <w:r w:rsidRPr="00E646DC">
              <w:rPr>
                <w:rStyle w:val="Hyperlink"/>
                <w:rFonts w:ascii="Times New Roman" w:hAnsi="Times New Roman" w:cs="Times New Roman"/>
                <w:noProof/>
                <w:rPrChange w:id="1696" w:author="Administrator" w:date="2024-12-28T10:51:00Z">
                  <w:rPr>
                    <w:rStyle w:val="Hyperlink"/>
                    <w:noProof/>
                  </w:rPr>
                </w:rPrChange>
              </w:rPr>
              <w:fldChar w:fldCharType="separate"/>
            </w:r>
            <w:r w:rsidRPr="00E646DC">
              <w:rPr>
                <w:rStyle w:val="Hyperlink"/>
                <w:rFonts w:ascii="Times New Roman" w:hAnsi="Times New Roman" w:cs="Times New Roman"/>
                <w:noProof/>
                <w:rPrChange w:id="1697" w:author="Administrator" w:date="2024-12-28T10:51:00Z">
                  <w:rPr>
                    <w:rStyle w:val="Hyperlink"/>
                    <w:noProof/>
                  </w:rPr>
                </w:rPrChange>
              </w:rPr>
              <w:t>4.2.6.2 Kết quả kiểm thử kết hợp</w:t>
            </w:r>
            <w:r w:rsidRPr="00E646DC">
              <w:rPr>
                <w:rFonts w:ascii="Times New Roman" w:hAnsi="Times New Roman" w:cs="Times New Roman"/>
                <w:noProof/>
                <w:webHidden/>
                <w:rPrChange w:id="1698" w:author="Administrator" w:date="2024-12-28T10:51:00Z">
                  <w:rPr>
                    <w:noProof/>
                    <w:webHidden/>
                  </w:rPr>
                </w:rPrChange>
              </w:rPr>
              <w:tab/>
            </w:r>
            <w:r w:rsidRPr="00E646DC">
              <w:rPr>
                <w:rFonts w:ascii="Times New Roman" w:hAnsi="Times New Roman" w:cs="Times New Roman"/>
                <w:noProof/>
                <w:webHidden/>
                <w:rPrChange w:id="1699" w:author="Administrator" w:date="2024-12-28T10:51:00Z">
                  <w:rPr>
                    <w:noProof/>
                    <w:webHidden/>
                  </w:rPr>
                </w:rPrChange>
              </w:rPr>
              <w:fldChar w:fldCharType="begin"/>
            </w:r>
            <w:r w:rsidRPr="00E646DC">
              <w:rPr>
                <w:rFonts w:ascii="Times New Roman" w:hAnsi="Times New Roman" w:cs="Times New Roman"/>
                <w:noProof/>
                <w:webHidden/>
                <w:rPrChange w:id="1700" w:author="Administrator" w:date="2024-12-28T10:51:00Z">
                  <w:rPr>
                    <w:noProof/>
                    <w:webHidden/>
                  </w:rPr>
                </w:rPrChange>
              </w:rPr>
              <w:instrText xml:space="preserve"> PAGEREF _Toc186275579 \h </w:instrText>
            </w:r>
            <w:r w:rsidRPr="00E646DC">
              <w:rPr>
                <w:rFonts w:ascii="Times New Roman" w:hAnsi="Times New Roman" w:cs="Times New Roman"/>
                <w:noProof/>
                <w:webHidden/>
                <w:rPrChange w:id="1701" w:author="Administrator" w:date="2024-12-28T10:51:00Z">
                  <w:rPr>
                    <w:noProof/>
                    <w:webHidden/>
                  </w:rPr>
                </w:rPrChange>
              </w:rPr>
            </w:r>
          </w:ins>
          <w:r w:rsidRPr="00E646DC">
            <w:rPr>
              <w:rFonts w:ascii="Times New Roman" w:hAnsi="Times New Roman" w:cs="Times New Roman"/>
              <w:noProof/>
              <w:webHidden/>
              <w:rPrChange w:id="1702" w:author="Administrator" w:date="2024-12-28T10:51:00Z">
                <w:rPr>
                  <w:noProof/>
                  <w:webHidden/>
                </w:rPr>
              </w:rPrChange>
            </w:rPr>
            <w:fldChar w:fldCharType="separate"/>
          </w:r>
          <w:ins w:id="1703" w:author="Administrator" w:date="2024-12-28T10:51:00Z">
            <w:r w:rsidRPr="00E646DC">
              <w:rPr>
                <w:rFonts w:ascii="Times New Roman" w:hAnsi="Times New Roman" w:cs="Times New Roman"/>
                <w:noProof/>
                <w:webHidden/>
                <w:rPrChange w:id="1704" w:author="Administrator" w:date="2024-12-28T10:51:00Z">
                  <w:rPr>
                    <w:noProof/>
                    <w:webHidden/>
                  </w:rPr>
                </w:rPrChange>
              </w:rPr>
              <w:t>68</w:t>
            </w:r>
            <w:r w:rsidRPr="00E646DC">
              <w:rPr>
                <w:rFonts w:ascii="Times New Roman" w:hAnsi="Times New Roman" w:cs="Times New Roman"/>
                <w:noProof/>
                <w:webHidden/>
                <w:rPrChange w:id="1705" w:author="Administrator" w:date="2024-12-28T10:51:00Z">
                  <w:rPr>
                    <w:noProof/>
                    <w:webHidden/>
                  </w:rPr>
                </w:rPrChange>
              </w:rPr>
              <w:fldChar w:fldCharType="end"/>
            </w:r>
            <w:r w:rsidRPr="00E646DC">
              <w:rPr>
                <w:rStyle w:val="Hyperlink"/>
                <w:rFonts w:ascii="Times New Roman" w:hAnsi="Times New Roman" w:cs="Times New Roman"/>
                <w:noProof/>
                <w:rPrChange w:id="1706" w:author="Administrator" w:date="2024-12-28T10:51:00Z">
                  <w:rPr>
                    <w:rStyle w:val="Hyperlink"/>
                    <w:noProof/>
                  </w:rPr>
                </w:rPrChange>
              </w:rPr>
              <w:fldChar w:fldCharType="end"/>
            </w:r>
          </w:ins>
        </w:p>
        <w:p w14:paraId="26BEC543" w14:textId="3B6A1541" w:rsidR="00E646DC" w:rsidRPr="00E646DC" w:rsidRDefault="00E646DC">
          <w:pPr>
            <w:pStyle w:val="TOC3"/>
            <w:tabs>
              <w:tab w:val="right" w:leader="dot" w:pos="9064"/>
            </w:tabs>
            <w:rPr>
              <w:ins w:id="1707" w:author="Administrator" w:date="2024-12-28T10:51:00Z"/>
              <w:rFonts w:ascii="Times New Roman" w:eastAsiaTheme="minorEastAsia" w:hAnsi="Times New Roman" w:cs="Times New Roman"/>
              <w:noProof/>
              <w:lang w:val="en-US"/>
              <w:rPrChange w:id="1708" w:author="Administrator" w:date="2024-12-28T10:51:00Z">
                <w:rPr>
                  <w:ins w:id="1709" w:author="Administrator" w:date="2024-12-28T10:51:00Z"/>
                  <w:rFonts w:asciiTheme="minorHAnsi" w:eastAsiaTheme="minorEastAsia" w:hAnsiTheme="minorHAnsi" w:cstheme="minorBidi"/>
                  <w:noProof/>
                  <w:lang w:val="en-US"/>
                </w:rPr>
              </w:rPrChange>
            </w:rPr>
          </w:pPr>
          <w:ins w:id="1710" w:author="Administrator" w:date="2024-12-28T10:51:00Z">
            <w:r w:rsidRPr="00E646DC">
              <w:rPr>
                <w:rStyle w:val="Hyperlink"/>
                <w:rFonts w:ascii="Times New Roman" w:hAnsi="Times New Roman" w:cs="Times New Roman"/>
                <w:noProof/>
                <w:rPrChange w:id="1711" w:author="Administrator" w:date="2024-12-28T10:51:00Z">
                  <w:rPr>
                    <w:rStyle w:val="Hyperlink"/>
                    <w:noProof/>
                  </w:rPr>
                </w:rPrChange>
              </w:rPr>
              <w:fldChar w:fldCharType="begin"/>
            </w:r>
            <w:r w:rsidRPr="00E646DC">
              <w:rPr>
                <w:rStyle w:val="Hyperlink"/>
                <w:rFonts w:ascii="Times New Roman" w:hAnsi="Times New Roman" w:cs="Times New Roman"/>
                <w:noProof/>
                <w:rPrChange w:id="1712" w:author="Administrator" w:date="2024-12-28T10:51:00Z">
                  <w:rPr>
                    <w:rStyle w:val="Hyperlink"/>
                    <w:noProof/>
                  </w:rPr>
                </w:rPrChange>
              </w:rPr>
              <w:instrText xml:space="preserve"> </w:instrText>
            </w:r>
            <w:r w:rsidRPr="00E646DC">
              <w:rPr>
                <w:rFonts w:ascii="Times New Roman" w:hAnsi="Times New Roman" w:cs="Times New Roman"/>
                <w:noProof/>
                <w:rPrChange w:id="1713" w:author="Administrator" w:date="2024-12-28T10:51:00Z">
                  <w:rPr>
                    <w:noProof/>
                  </w:rPr>
                </w:rPrChange>
              </w:rPr>
              <w:instrText>HYPERLINK \l "_Toc186275580"</w:instrText>
            </w:r>
            <w:r w:rsidRPr="00E646DC">
              <w:rPr>
                <w:rStyle w:val="Hyperlink"/>
                <w:rFonts w:ascii="Times New Roman" w:hAnsi="Times New Roman" w:cs="Times New Roman"/>
                <w:noProof/>
                <w:rPrChange w:id="171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715" w:author="Administrator" w:date="2024-12-28T10:51:00Z">
                  <w:rPr>
                    <w:rStyle w:val="Hyperlink"/>
                    <w:noProof/>
                  </w:rPr>
                </w:rPrChange>
              </w:rPr>
            </w:r>
            <w:r w:rsidRPr="00E646DC">
              <w:rPr>
                <w:rStyle w:val="Hyperlink"/>
                <w:rFonts w:ascii="Times New Roman" w:hAnsi="Times New Roman" w:cs="Times New Roman"/>
                <w:noProof/>
                <w:rPrChange w:id="1716"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717" w:author="Administrator" w:date="2024-12-28T10:51:00Z">
                  <w:rPr>
                    <w:rStyle w:val="Hyperlink"/>
                    <w:noProof/>
                    <w:lang w:val="en-US"/>
                  </w:rPr>
                </w:rPrChange>
              </w:rPr>
              <w:t>4.2.6.3 Kết quả kiểm thử hệ thống</w:t>
            </w:r>
            <w:r w:rsidRPr="00E646DC">
              <w:rPr>
                <w:rFonts w:ascii="Times New Roman" w:hAnsi="Times New Roman" w:cs="Times New Roman"/>
                <w:noProof/>
                <w:webHidden/>
                <w:rPrChange w:id="1718" w:author="Administrator" w:date="2024-12-28T10:51:00Z">
                  <w:rPr>
                    <w:noProof/>
                    <w:webHidden/>
                  </w:rPr>
                </w:rPrChange>
              </w:rPr>
              <w:tab/>
            </w:r>
            <w:r w:rsidRPr="00E646DC">
              <w:rPr>
                <w:rFonts w:ascii="Times New Roman" w:hAnsi="Times New Roman" w:cs="Times New Roman"/>
                <w:noProof/>
                <w:webHidden/>
                <w:rPrChange w:id="1719" w:author="Administrator" w:date="2024-12-28T10:51:00Z">
                  <w:rPr>
                    <w:noProof/>
                    <w:webHidden/>
                  </w:rPr>
                </w:rPrChange>
              </w:rPr>
              <w:fldChar w:fldCharType="begin"/>
            </w:r>
            <w:r w:rsidRPr="00E646DC">
              <w:rPr>
                <w:rFonts w:ascii="Times New Roman" w:hAnsi="Times New Roman" w:cs="Times New Roman"/>
                <w:noProof/>
                <w:webHidden/>
                <w:rPrChange w:id="1720" w:author="Administrator" w:date="2024-12-28T10:51:00Z">
                  <w:rPr>
                    <w:noProof/>
                    <w:webHidden/>
                  </w:rPr>
                </w:rPrChange>
              </w:rPr>
              <w:instrText xml:space="preserve"> PAGEREF _Toc186275580 \h </w:instrText>
            </w:r>
            <w:r w:rsidRPr="00E646DC">
              <w:rPr>
                <w:rFonts w:ascii="Times New Roman" w:hAnsi="Times New Roman" w:cs="Times New Roman"/>
                <w:noProof/>
                <w:webHidden/>
                <w:rPrChange w:id="1721" w:author="Administrator" w:date="2024-12-28T10:51:00Z">
                  <w:rPr>
                    <w:noProof/>
                    <w:webHidden/>
                  </w:rPr>
                </w:rPrChange>
              </w:rPr>
            </w:r>
          </w:ins>
          <w:r w:rsidRPr="00E646DC">
            <w:rPr>
              <w:rFonts w:ascii="Times New Roman" w:hAnsi="Times New Roman" w:cs="Times New Roman"/>
              <w:noProof/>
              <w:webHidden/>
              <w:rPrChange w:id="1722" w:author="Administrator" w:date="2024-12-28T10:51:00Z">
                <w:rPr>
                  <w:noProof/>
                  <w:webHidden/>
                </w:rPr>
              </w:rPrChange>
            </w:rPr>
            <w:fldChar w:fldCharType="separate"/>
          </w:r>
          <w:ins w:id="1723" w:author="Administrator" w:date="2024-12-28T10:51:00Z">
            <w:r w:rsidRPr="00E646DC">
              <w:rPr>
                <w:rFonts w:ascii="Times New Roman" w:hAnsi="Times New Roman" w:cs="Times New Roman"/>
                <w:noProof/>
                <w:webHidden/>
                <w:rPrChange w:id="1724" w:author="Administrator" w:date="2024-12-28T10:51:00Z">
                  <w:rPr>
                    <w:noProof/>
                    <w:webHidden/>
                  </w:rPr>
                </w:rPrChange>
              </w:rPr>
              <w:t>68</w:t>
            </w:r>
            <w:r w:rsidRPr="00E646DC">
              <w:rPr>
                <w:rFonts w:ascii="Times New Roman" w:hAnsi="Times New Roman" w:cs="Times New Roman"/>
                <w:noProof/>
                <w:webHidden/>
                <w:rPrChange w:id="1725" w:author="Administrator" w:date="2024-12-28T10:51:00Z">
                  <w:rPr>
                    <w:noProof/>
                    <w:webHidden/>
                  </w:rPr>
                </w:rPrChange>
              </w:rPr>
              <w:fldChar w:fldCharType="end"/>
            </w:r>
            <w:r w:rsidRPr="00E646DC">
              <w:rPr>
                <w:rStyle w:val="Hyperlink"/>
                <w:rFonts w:ascii="Times New Roman" w:hAnsi="Times New Roman" w:cs="Times New Roman"/>
                <w:noProof/>
                <w:rPrChange w:id="1726" w:author="Administrator" w:date="2024-12-28T10:51:00Z">
                  <w:rPr>
                    <w:rStyle w:val="Hyperlink"/>
                    <w:noProof/>
                  </w:rPr>
                </w:rPrChange>
              </w:rPr>
              <w:fldChar w:fldCharType="end"/>
            </w:r>
          </w:ins>
        </w:p>
        <w:p w14:paraId="7FA273E7" w14:textId="1BAA5267" w:rsidR="00E646DC" w:rsidRPr="00E646DC" w:rsidRDefault="00E646DC">
          <w:pPr>
            <w:pStyle w:val="TOC3"/>
            <w:tabs>
              <w:tab w:val="right" w:leader="dot" w:pos="9064"/>
            </w:tabs>
            <w:rPr>
              <w:ins w:id="1727" w:author="Administrator" w:date="2024-12-28T10:51:00Z"/>
              <w:rFonts w:ascii="Times New Roman" w:eastAsiaTheme="minorEastAsia" w:hAnsi="Times New Roman" w:cs="Times New Roman"/>
              <w:noProof/>
              <w:lang w:val="en-US"/>
              <w:rPrChange w:id="1728" w:author="Administrator" w:date="2024-12-28T10:51:00Z">
                <w:rPr>
                  <w:ins w:id="1729" w:author="Administrator" w:date="2024-12-28T10:51:00Z"/>
                  <w:rFonts w:asciiTheme="minorHAnsi" w:eastAsiaTheme="minorEastAsia" w:hAnsiTheme="minorHAnsi" w:cstheme="minorBidi"/>
                  <w:noProof/>
                  <w:lang w:val="en-US"/>
                </w:rPr>
              </w:rPrChange>
            </w:rPr>
          </w:pPr>
          <w:ins w:id="1730" w:author="Administrator" w:date="2024-12-28T10:51:00Z">
            <w:r w:rsidRPr="00E646DC">
              <w:rPr>
                <w:rStyle w:val="Hyperlink"/>
                <w:rFonts w:ascii="Times New Roman" w:hAnsi="Times New Roman" w:cs="Times New Roman"/>
                <w:noProof/>
                <w:rPrChange w:id="1731" w:author="Administrator" w:date="2024-12-28T10:51:00Z">
                  <w:rPr>
                    <w:rStyle w:val="Hyperlink"/>
                    <w:noProof/>
                  </w:rPr>
                </w:rPrChange>
              </w:rPr>
              <w:fldChar w:fldCharType="begin"/>
            </w:r>
            <w:r w:rsidRPr="00E646DC">
              <w:rPr>
                <w:rStyle w:val="Hyperlink"/>
                <w:rFonts w:ascii="Times New Roman" w:hAnsi="Times New Roman" w:cs="Times New Roman"/>
                <w:noProof/>
                <w:rPrChange w:id="1732" w:author="Administrator" w:date="2024-12-28T10:51:00Z">
                  <w:rPr>
                    <w:rStyle w:val="Hyperlink"/>
                    <w:noProof/>
                  </w:rPr>
                </w:rPrChange>
              </w:rPr>
              <w:instrText xml:space="preserve"> </w:instrText>
            </w:r>
            <w:r w:rsidRPr="00E646DC">
              <w:rPr>
                <w:rFonts w:ascii="Times New Roman" w:hAnsi="Times New Roman" w:cs="Times New Roman"/>
                <w:noProof/>
                <w:rPrChange w:id="1733" w:author="Administrator" w:date="2024-12-28T10:51:00Z">
                  <w:rPr>
                    <w:noProof/>
                  </w:rPr>
                </w:rPrChange>
              </w:rPr>
              <w:instrText>HYPERLINK \l "_Toc186275581"</w:instrText>
            </w:r>
            <w:r w:rsidRPr="00E646DC">
              <w:rPr>
                <w:rStyle w:val="Hyperlink"/>
                <w:rFonts w:ascii="Times New Roman" w:hAnsi="Times New Roman" w:cs="Times New Roman"/>
                <w:noProof/>
                <w:rPrChange w:id="1734"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735" w:author="Administrator" w:date="2024-12-28T10:51:00Z">
                  <w:rPr>
                    <w:rStyle w:val="Hyperlink"/>
                    <w:noProof/>
                  </w:rPr>
                </w:rPrChange>
              </w:rPr>
            </w:r>
            <w:r w:rsidRPr="00E646DC">
              <w:rPr>
                <w:rStyle w:val="Hyperlink"/>
                <w:rFonts w:ascii="Times New Roman" w:hAnsi="Times New Roman" w:cs="Times New Roman"/>
                <w:noProof/>
                <w:rPrChange w:id="1736" w:author="Administrator" w:date="2024-12-28T10:51:00Z">
                  <w:rPr>
                    <w:rStyle w:val="Hyperlink"/>
                    <w:noProof/>
                  </w:rPr>
                </w:rPrChange>
              </w:rPr>
              <w:fldChar w:fldCharType="separate"/>
            </w:r>
            <w:r w:rsidRPr="00E646DC">
              <w:rPr>
                <w:rStyle w:val="Hyperlink"/>
                <w:rFonts w:ascii="Times New Roman" w:hAnsi="Times New Roman" w:cs="Times New Roman"/>
                <w:noProof/>
                <w:rPrChange w:id="1737" w:author="Administrator" w:date="2024-12-28T10:51:00Z">
                  <w:rPr>
                    <w:rStyle w:val="Hyperlink"/>
                    <w:noProof/>
                  </w:rPr>
                </w:rPrChange>
              </w:rPr>
              <w:t>4.2.6.4 Kết luận</w:t>
            </w:r>
            <w:r w:rsidRPr="00E646DC">
              <w:rPr>
                <w:rFonts w:ascii="Times New Roman" w:hAnsi="Times New Roman" w:cs="Times New Roman"/>
                <w:noProof/>
                <w:webHidden/>
                <w:rPrChange w:id="1738" w:author="Administrator" w:date="2024-12-28T10:51:00Z">
                  <w:rPr>
                    <w:noProof/>
                    <w:webHidden/>
                  </w:rPr>
                </w:rPrChange>
              </w:rPr>
              <w:tab/>
            </w:r>
            <w:r w:rsidRPr="00E646DC">
              <w:rPr>
                <w:rFonts w:ascii="Times New Roman" w:hAnsi="Times New Roman" w:cs="Times New Roman"/>
                <w:noProof/>
                <w:webHidden/>
                <w:rPrChange w:id="1739" w:author="Administrator" w:date="2024-12-28T10:51:00Z">
                  <w:rPr>
                    <w:noProof/>
                    <w:webHidden/>
                  </w:rPr>
                </w:rPrChange>
              </w:rPr>
              <w:fldChar w:fldCharType="begin"/>
            </w:r>
            <w:r w:rsidRPr="00E646DC">
              <w:rPr>
                <w:rFonts w:ascii="Times New Roman" w:hAnsi="Times New Roman" w:cs="Times New Roman"/>
                <w:noProof/>
                <w:webHidden/>
                <w:rPrChange w:id="1740" w:author="Administrator" w:date="2024-12-28T10:51:00Z">
                  <w:rPr>
                    <w:noProof/>
                    <w:webHidden/>
                  </w:rPr>
                </w:rPrChange>
              </w:rPr>
              <w:instrText xml:space="preserve"> PAGEREF _Toc186275581 \h </w:instrText>
            </w:r>
            <w:r w:rsidRPr="00E646DC">
              <w:rPr>
                <w:rFonts w:ascii="Times New Roman" w:hAnsi="Times New Roman" w:cs="Times New Roman"/>
                <w:noProof/>
                <w:webHidden/>
                <w:rPrChange w:id="1741" w:author="Administrator" w:date="2024-12-28T10:51:00Z">
                  <w:rPr>
                    <w:noProof/>
                    <w:webHidden/>
                  </w:rPr>
                </w:rPrChange>
              </w:rPr>
            </w:r>
          </w:ins>
          <w:r w:rsidRPr="00E646DC">
            <w:rPr>
              <w:rFonts w:ascii="Times New Roman" w:hAnsi="Times New Roman" w:cs="Times New Roman"/>
              <w:noProof/>
              <w:webHidden/>
              <w:rPrChange w:id="1742" w:author="Administrator" w:date="2024-12-28T10:51:00Z">
                <w:rPr>
                  <w:noProof/>
                  <w:webHidden/>
                </w:rPr>
              </w:rPrChange>
            </w:rPr>
            <w:fldChar w:fldCharType="separate"/>
          </w:r>
          <w:ins w:id="1743" w:author="Administrator" w:date="2024-12-28T10:51:00Z">
            <w:r w:rsidRPr="00E646DC">
              <w:rPr>
                <w:rFonts w:ascii="Times New Roman" w:hAnsi="Times New Roman" w:cs="Times New Roman"/>
                <w:noProof/>
                <w:webHidden/>
                <w:rPrChange w:id="1744" w:author="Administrator" w:date="2024-12-28T10:51:00Z">
                  <w:rPr>
                    <w:noProof/>
                    <w:webHidden/>
                  </w:rPr>
                </w:rPrChange>
              </w:rPr>
              <w:t>68</w:t>
            </w:r>
            <w:r w:rsidRPr="00E646DC">
              <w:rPr>
                <w:rFonts w:ascii="Times New Roman" w:hAnsi="Times New Roman" w:cs="Times New Roman"/>
                <w:noProof/>
                <w:webHidden/>
                <w:rPrChange w:id="1745" w:author="Administrator" w:date="2024-12-28T10:51:00Z">
                  <w:rPr>
                    <w:noProof/>
                    <w:webHidden/>
                  </w:rPr>
                </w:rPrChange>
              </w:rPr>
              <w:fldChar w:fldCharType="end"/>
            </w:r>
            <w:r w:rsidRPr="00E646DC">
              <w:rPr>
                <w:rStyle w:val="Hyperlink"/>
                <w:rFonts w:ascii="Times New Roman" w:hAnsi="Times New Roman" w:cs="Times New Roman"/>
                <w:noProof/>
                <w:rPrChange w:id="1746" w:author="Administrator" w:date="2024-12-28T10:51:00Z">
                  <w:rPr>
                    <w:rStyle w:val="Hyperlink"/>
                    <w:noProof/>
                  </w:rPr>
                </w:rPrChange>
              </w:rPr>
              <w:fldChar w:fldCharType="end"/>
            </w:r>
          </w:ins>
        </w:p>
        <w:p w14:paraId="16455996" w14:textId="7861F4F9" w:rsidR="00E646DC" w:rsidRPr="00E646DC" w:rsidRDefault="00E646DC" w:rsidP="0045438E">
          <w:pPr>
            <w:pStyle w:val="TOC1"/>
            <w:rPr>
              <w:ins w:id="1747" w:author="Administrator" w:date="2024-12-28T10:51:00Z"/>
              <w:rFonts w:eastAsiaTheme="minorEastAsia"/>
              <w:sz w:val="22"/>
              <w:szCs w:val="22"/>
              <w:lang w:val="en-US"/>
              <w:rPrChange w:id="1748" w:author="Administrator" w:date="2024-12-28T10:51:00Z">
                <w:rPr>
                  <w:ins w:id="1749" w:author="Administrator" w:date="2024-12-28T10:51:00Z"/>
                  <w:rFonts w:asciiTheme="minorHAnsi" w:eastAsiaTheme="minorEastAsia" w:hAnsiTheme="minorHAnsi" w:cstheme="minorBidi"/>
                  <w:sz w:val="22"/>
                  <w:szCs w:val="22"/>
                  <w:lang w:val="en-US"/>
                </w:rPr>
              </w:rPrChange>
            </w:rPr>
          </w:pPr>
          <w:ins w:id="1750" w:author="Administrator" w:date="2024-12-28T10:51:00Z">
            <w:r w:rsidRPr="00E646DC">
              <w:rPr>
                <w:rStyle w:val="Hyperlink"/>
              </w:rPr>
              <w:fldChar w:fldCharType="begin"/>
            </w:r>
            <w:r w:rsidRPr="00E646DC">
              <w:rPr>
                <w:rStyle w:val="Hyperlink"/>
              </w:rPr>
              <w:instrText xml:space="preserve"> </w:instrText>
            </w:r>
            <w:r w:rsidRPr="00E646DC">
              <w:instrText>HYPERLINK \l "_Toc186275582"</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Fonts w:eastAsia="Arial"/>
                <w:lang w:val="en-US"/>
              </w:rPr>
              <w:t>4.3 Các màn hình triển khai</w:t>
            </w:r>
            <w:r w:rsidRPr="00E646DC">
              <w:rPr>
                <w:webHidden/>
              </w:rPr>
              <w:tab/>
            </w:r>
            <w:r w:rsidRPr="00E646DC">
              <w:rPr>
                <w:webHidden/>
              </w:rPr>
              <w:fldChar w:fldCharType="begin"/>
            </w:r>
            <w:r w:rsidRPr="00E646DC">
              <w:rPr>
                <w:webHidden/>
              </w:rPr>
              <w:instrText xml:space="preserve"> PAGEREF _Toc186275582 \h </w:instrText>
            </w:r>
            <w:r w:rsidRPr="00E646DC">
              <w:rPr>
                <w:webHidden/>
              </w:rPr>
            </w:r>
          </w:ins>
          <w:r w:rsidRPr="00E646DC">
            <w:rPr>
              <w:webHidden/>
            </w:rPr>
            <w:fldChar w:fldCharType="separate"/>
          </w:r>
          <w:ins w:id="1751" w:author="Administrator" w:date="2024-12-28T10:51:00Z">
            <w:r w:rsidRPr="00E646DC">
              <w:rPr>
                <w:webHidden/>
              </w:rPr>
              <w:t>69</w:t>
            </w:r>
            <w:r w:rsidRPr="00E646DC">
              <w:rPr>
                <w:webHidden/>
              </w:rPr>
              <w:fldChar w:fldCharType="end"/>
            </w:r>
            <w:r w:rsidRPr="00E646DC">
              <w:rPr>
                <w:rStyle w:val="Hyperlink"/>
              </w:rPr>
              <w:fldChar w:fldCharType="end"/>
            </w:r>
          </w:ins>
        </w:p>
        <w:p w14:paraId="7D8A7BEC" w14:textId="46273582" w:rsidR="00E646DC" w:rsidRPr="00E646DC" w:rsidRDefault="00E646DC" w:rsidP="0045438E">
          <w:pPr>
            <w:pStyle w:val="TOC1"/>
            <w:rPr>
              <w:ins w:id="1752" w:author="Administrator" w:date="2024-12-28T10:51:00Z"/>
              <w:rFonts w:eastAsiaTheme="minorEastAsia"/>
              <w:sz w:val="22"/>
              <w:szCs w:val="22"/>
              <w:lang w:val="en-US"/>
              <w:rPrChange w:id="1753" w:author="Administrator" w:date="2024-12-28T10:51:00Z">
                <w:rPr>
                  <w:ins w:id="1754" w:author="Administrator" w:date="2024-12-28T10:51:00Z"/>
                  <w:rFonts w:asciiTheme="minorHAnsi" w:eastAsiaTheme="minorEastAsia" w:hAnsiTheme="minorHAnsi" w:cstheme="minorBidi"/>
                  <w:sz w:val="22"/>
                  <w:szCs w:val="22"/>
                  <w:lang w:val="en-US"/>
                </w:rPr>
              </w:rPrChange>
            </w:rPr>
          </w:pPr>
          <w:ins w:id="1755" w:author="Administrator" w:date="2024-12-28T10:51:00Z">
            <w:r w:rsidRPr="00E646DC">
              <w:rPr>
                <w:rStyle w:val="Hyperlink"/>
              </w:rPr>
              <w:fldChar w:fldCharType="begin"/>
            </w:r>
            <w:r w:rsidRPr="00E646DC">
              <w:rPr>
                <w:rStyle w:val="Hyperlink"/>
              </w:rPr>
              <w:instrText xml:space="preserve"> </w:instrText>
            </w:r>
            <w:r w:rsidRPr="00E646DC">
              <w:instrText>HYPERLINK \l "_Toc186275583"</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Fonts w:eastAsia="Arial"/>
                <w:lang w:val="en-US"/>
              </w:rPr>
              <w:t>4.4 Kết luận chương IV</w:t>
            </w:r>
            <w:r w:rsidRPr="00E646DC">
              <w:rPr>
                <w:webHidden/>
              </w:rPr>
              <w:tab/>
            </w:r>
            <w:r w:rsidRPr="00E646DC">
              <w:rPr>
                <w:webHidden/>
              </w:rPr>
              <w:fldChar w:fldCharType="begin"/>
            </w:r>
            <w:r w:rsidRPr="00E646DC">
              <w:rPr>
                <w:webHidden/>
              </w:rPr>
              <w:instrText xml:space="preserve"> PAGEREF _Toc186275583 \h </w:instrText>
            </w:r>
            <w:r w:rsidRPr="00E646DC">
              <w:rPr>
                <w:webHidden/>
              </w:rPr>
            </w:r>
          </w:ins>
          <w:r w:rsidRPr="00E646DC">
            <w:rPr>
              <w:webHidden/>
            </w:rPr>
            <w:fldChar w:fldCharType="separate"/>
          </w:r>
          <w:ins w:id="1756" w:author="Administrator" w:date="2024-12-28T10:51:00Z">
            <w:r w:rsidRPr="00E646DC">
              <w:rPr>
                <w:webHidden/>
              </w:rPr>
              <w:t>74</w:t>
            </w:r>
            <w:r w:rsidRPr="00E646DC">
              <w:rPr>
                <w:webHidden/>
              </w:rPr>
              <w:fldChar w:fldCharType="end"/>
            </w:r>
            <w:r w:rsidRPr="00E646DC">
              <w:rPr>
                <w:rStyle w:val="Hyperlink"/>
              </w:rPr>
              <w:fldChar w:fldCharType="end"/>
            </w:r>
          </w:ins>
        </w:p>
        <w:p w14:paraId="44C101EC" w14:textId="701E4BC1" w:rsidR="00E646DC" w:rsidRPr="00E646DC" w:rsidRDefault="00E646DC" w:rsidP="0045438E">
          <w:pPr>
            <w:pStyle w:val="TOC1"/>
            <w:rPr>
              <w:ins w:id="1757" w:author="Administrator" w:date="2024-12-28T10:51:00Z"/>
              <w:rFonts w:eastAsiaTheme="minorEastAsia"/>
              <w:sz w:val="22"/>
              <w:szCs w:val="22"/>
              <w:lang w:val="en-US"/>
              <w:rPrChange w:id="1758" w:author="Administrator" w:date="2024-12-28T10:51:00Z">
                <w:rPr>
                  <w:ins w:id="1759" w:author="Administrator" w:date="2024-12-28T10:51:00Z"/>
                  <w:rFonts w:asciiTheme="minorHAnsi" w:eastAsiaTheme="minorEastAsia" w:hAnsiTheme="minorHAnsi" w:cstheme="minorBidi"/>
                  <w:sz w:val="22"/>
                  <w:szCs w:val="22"/>
                  <w:lang w:val="en-US"/>
                </w:rPr>
              </w:rPrChange>
            </w:rPr>
          </w:pPr>
          <w:ins w:id="1760" w:author="Administrator" w:date="2024-12-28T10:51:00Z">
            <w:r w:rsidRPr="00E646DC">
              <w:rPr>
                <w:rStyle w:val="Hyperlink"/>
              </w:rPr>
              <w:fldChar w:fldCharType="begin"/>
            </w:r>
            <w:r w:rsidRPr="00E646DC">
              <w:rPr>
                <w:rStyle w:val="Hyperlink"/>
              </w:rPr>
              <w:instrText xml:space="preserve"> </w:instrText>
            </w:r>
            <w:r w:rsidRPr="00E646DC">
              <w:instrText>HYPERLINK \l "_Toc186275584"</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KẾT LUẬN</w:t>
            </w:r>
            <w:r w:rsidRPr="00E646DC">
              <w:rPr>
                <w:webHidden/>
              </w:rPr>
              <w:tab/>
            </w:r>
            <w:r w:rsidRPr="00E646DC">
              <w:rPr>
                <w:webHidden/>
              </w:rPr>
              <w:fldChar w:fldCharType="begin"/>
            </w:r>
            <w:r w:rsidRPr="00E646DC">
              <w:rPr>
                <w:webHidden/>
              </w:rPr>
              <w:instrText xml:space="preserve"> PAGEREF _Toc186275584 \h </w:instrText>
            </w:r>
            <w:r w:rsidRPr="00E646DC">
              <w:rPr>
                <w:webHidden/>
              </w:rPr>
            </w:r>
          </w:ins>
          <w:r w:rsidRPr="00E646DC">
            <w:rPr>
              <w:webHidden/>
            </w:rPr>
            <w:fldChar w:fldCharType="separate"/>
          </w:r>
          <w:ins w:id="1761" w:author="Administrator" w:date="2024-12-28T10:51:00Z">
            <w:r w:rsidRPr="00E646DC">
              <w:rPr>
                <w:webHidden/>
              </w:rPr>
              <w:t>74</w:t>
            </w:r>
            <w:r w:rsidRPr="00E646DC">
              <w:rPr>
                <w:webHidden/>
              </w:rPr>
              <w:fldChar w:fldCharType="end"/>
            </w:r>
            <w:r w:rsidRPr="00E646DC">
              <w:rPr>
                <w:rStyle w:val="Hyperlink"/>
              </w:rPr>
              <w:fldChar w:fldCharType="end"/>
            </w:r>
          </w:ins>
        </w:p>
        <w:p w14:paraId="3B7397DF" w14:textId="34100365" w:rsidR="00E646DC" w:rsidRPr="00E646DC" w:rsidRDefault="00E646DC">
          <w:pPr>
            <w:pStyle w:val="TOC2"/>
            <w:tabs>
              <w:tab w:val="right" w:leader="dot" w:pos="9064"/>
            </w:tabs>
            <w:rPr>
              <w:ins w:id="1762" w:author="Administrator" w:date="2024-12-28T10:51:00Z"/>
              <w:rFonts w:ascii="Times New Roman" w:eastAsiaTheme="minorEastAsia" w:hAnsi="Times New Roman" w:cs="Times New Roman"/>
              <w:noProof/>
              <w:lang w:val="en-US"/>
              <w:rPrChange w:id="1763" w:author="Administrator" w:date="2024-12-28T10:51:00Z">
                <w:rPr>
                  <w:ins w:id="1764" w:author="Administrator" w:date="2024-12-28T10:51:00Z"/>
                  <w:rFonts w:asciiTheme="minorHAnsi" w:eastAsiaTheme="minorEastAsia" w:hAnsiTheme="minorHAnsi" w:cstheme="minorBidi"/>
                  <w:noProof/>
                  <w:lang w:val="en-US"/>
                </w:rPr>
              </w:rPrChange>
            </w:rPr>
          </w:pPr>
          <w:ins w:id="1765" w:author="Administrator" w:date="2024-12-28T10:51:00Z">
            <w:r w:rsidRPr="00E646DC">
              <w:rPr>
                <w:rStyle w:val="Hyperlink"/>
                <w:rFonts w:ascii="Times New Roman" w:hAnsi="Times New Roman" w:cs="Times New Roman"/>
                <w:noProof/>
                <w:rPrChange w:id="1766" w:author="Administrator" w:date="2024-12-28T10:51:00Z">
                  <w:rPr>
                    <w:rStyle w:val="Hyperlink"/>
                    <w:noProof/>
                  </w:rPr>
                </w:rPrChange>
              </w:rPr>
              <w:fldChar w:fldCharType="begin"/>
            </w:r>
            <w:r w:rsidRPr="00E646DC">
              <w:rPr>
                <w:rStyle w:val="Hyperlink"/>
                <w:rFonts w:ascii="Times New Roman" w:hAnsi="Times New Roman" w:cs="Times New Roman"/>
                <w:noProof/>
                <w:rPrChange w:id="1767" w:author="Administrator" w:date="2024-12-28T10:51:00Z">
                  <w:rPr>
                    <w:rStyle w:val="Hyperlink"/>
                    <w:noProof/>
                  </w:rPr>
                </w:rPrChange>
              </w:rPr>
              <w:instrText xml:space="preserve"> </w:instrText>
            </w:r>
            <w:r w:rsidRPr="00E646DC">
              <w:rPr>
                <w:rFonts w:ascii="Times New Roman" w:hAnsi="Times New Roman" w:cs="Times New Roman"/>
                <w:noProof/>
                <w:rPrChange w:id="1768" w:author="Administrator" w:date="2024-12-28T10:51:00Z">
                  <w:rPr>
                    <w:noProof/>
                  </w:rPr>
                </w:rPrChange>
              </w:rPr>
              <w:instrText>HYPERLINK \l "_Toc186275585"</w:instrText>
            </w:r>
            <w:r w:rsidRPr="00E646DC">
              <w:rPr>
                <w:rStyle w:val="Hyperlink"/>
                <w:rFonts w:ascii="Times New Roman" w:hAnsi="Times New Roman" w:cs="Times New Roman"/>
                <w:noProof/>
                <w:rPrChange w:id="1769"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770" w:author="Administrator" w:date="2024-12-28T10:51:00Z">
                  <w:rPr>
                    <w:rStyle w:val="Hyperlink"/>
                    <w:noProof/>
                  </w:rPr>
                </w:rPrChange>
              </w:rPr>
            </w:r>
            <w:r w:rsidRPr="00E646DC">
              <w:rPr>
                <w:rStyle w:val="Hyperlink"/>
                <w:rFonts w:ascii="Times New Roman" w:hAnsi="Times New Roman" w:cs="Times New Roman"/>
                <w:noProof/>
                <w:rPrChange w:id="1771"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772" w:author="Administrator" w:date="2024-12-28T10:51:00Z">
                  <w:rPr>
                    <w:rStyle w:val="Hyperlink"/>
                    <w:noProof/>
                    <w:lang w:val="en-US"/>
                  </w:rPr>
                </w:rPrChange>
              </w:rPr>
              <w:t>1.</w:t>
            </w:r>
            <w:r w:rsidRPr="00E646DC">
              <w:rPr>
                <w:rStyle w:val="Hyperlink"/>
                <w:rFonts w:ascii="Times New Roman" w:hAnsi="Times New Roman" w:cs="Times New Roman"/>
                <w:noProof/>
                <w:rPrChange w:id="1773" w:author="Administrator" w:date="2024-12-28T10:51:00Z">
                  <w:rPr>
                    <w:rStyle w:val="Hyperlink"/>
                    <w:noProof/>
                  </w:rPr>
                </w:rPrChange>
              </w:rPr>
              <w:t xml:space="preserve"> Kết quả đạt được</w:t>
            </w:r>
            <w:r w:rsidRPr="00E646DC">
              <w:rPr>
                <w:rFonts w:ascii="Times New Roman" w:hAnsi="Times New Roman" w:cs="Times New Roman"/>
                <w:noProof/>
                <w:webHidden/>
                <w:rPrChange w:id="1774" w:author="Administrator" w:date="2024-12-28T10:51:00Z">
                  <w:rPr>
                    <w:noProof/>
                    <w:webHidden/>
                  </w:rPr>
                </w:rPrChange>
              </w:rPr>
              <w:tab/>
            </w:r>
            <w:r w:rsidRPr="00E646DC">
              <w:rPr>
                <w:rFonts w:ascii="Times New Roman" w:hAnsi="Times New Roman" w:cs="Times New Roman"/>
                <w:noProof/>
                <w:webHidden/>
                <w:rPrChange w:id="1775" w:author="Administrator" w:date="2024-12-28T10:51:00Z">
                  <w:rPr>
                    <w:noProof/>
                    <w:webHidden/>
                  </w:rPr>
                </w:rPrChange>
              </w:rPr>
              <w:fldChar w:fldCharType="begin"/>
            </w:r>
            <w:r w:rsidRPr="00E646DC">
              <w:rPr>
                <w:rFonts w:ascii="Times New Roman" w:hAnsi="Times New Roman" w:cs="Times New Roman"/>
                <w:noProof/>
                <w:webHidden/>
                <w:rPrChange w:id="1776" w:author="Administrator" w:date="2024-12-28T10:51:00Z">
                  <w:rPr>
                    <w:noProof/>
                    <w:webHidden/>
                  </w:rPr>
                </w:rPrChange>
              </w:rPr>
              <w:instrText xml:space="preserve"> PAGEREF _Toc186275585 \h </w:instrText>
            </w:r>
            <w:r w:rsidRPr="00E646DC">
              <w:rPr>
                <w:rFonts w:ascii="Times New Roman" w:hAnsi="Times New Roman" w:cs="Times New Roman"/>
                <w:noProof/>
                <w:webHidden/>
                <w:rPrChange w:id="1777" w:author="Administrator" w:date="2024-12-28T10:51:00Z">
                  <w:rPr>
                    <w:noProof/>
                    <w:webHidden/>
                  </w:rPr>
                </w:rPrChange>
              </w:rPr>
            </w:r>
          </w:ins>
          <w:r w:rsidRPr="00E646DC">
            <w:rPr>
              <w:rFonts w:ascii="Times New Roman" w:hAnsi="Times New Roman" w:cs="Times New Roman"/>
              <w:noProof/>
              <w:webHidden/>
              <w:rPrChange w:id="1778" w:author="Administrator" w:date="2024-12-28T10:51:00Z">
                <w:rPr>
                  <w:noProof/>
                  <w:webHidden/>
                </w:rPr>
              </w:rPrChange>
            </w:rPr>
            <w:fldChar w:fldCharType="separate"/>
          </w:r>
          <w:ins w:id="1779" w:author="Administrator" w:date="2024-12-28T10:51:00Z">
            <w:r w:rsidRPr="00E646DC">
              <w:rPr>
                <w:rFonts w:ascii="Times New Roman" w:hAnsi="Times New Roman" w:cs="Times New Roman"/>
                <w:noProof/>
                <w:webHidden/>
                <w:rPrChange w:id="1780" w:author="Administrator" w:date="2024-12-28T10:51:00Z">
                  <w:rPr>
                    <w:noProof/>
                    <w:webHidden/>
                  </w:rPr>
                </w:rPrChange>
              </w:rPr>
              <w:t>75</w:t>
            </w:r>
            <w:r w:rsidRPr="00E646DC">
              <w:rPr>
                <w:rFonts w:ascii="Times New Roman" w:hAnsi="Times New Roman" w:cs="Times New Roman"/>
                <w:noProof/>
                <w:webHidden/>
                <w:rPrChange w:id="1781" w:author="Administrator" w:date="2024-12-28T10:51:00Z">
                  <w:rPr>
                    <w:noProof/>
                    <w:webHidden/>
                  </w:rPr>
                </w:rPrChange>
              </w:rPr>
              <w:fldChar w:fldCharType="end"/>
            </w:r>
            <w:r w:rsidRPr="00E646DC">
              <w:rPr>
                <w:rStyle w:val="Hyperlink"/>
                <w:rFonts w:ascii="Times New Roman" w:hAnsi="Times New Roman" w:cs="Times New Roman"/>
                <w:noProof/>
                <w:rPrChange w:id="1782" w:author="Administrator" w:date="2024-12-28T10:51:00Z">
                  <w:rPr>
                    <w:rStyle w:val="Hyperlink"/>
                    <w:noProof/>
                  </w:rPr>
                </w:rPrChange>
              </w:rPr>
              <w:fldChar w:fldCharType="end"/>
            </w:r>
          </w:ins>
        </w:p>
        <w:p w14:paraId="5C961762" w14:textId="452E2AB1" w:rsidR="00E646DC" w:rsidRPr="00E646DC" w:rsidRDefault="00E646DC">
          <w:pPr>
            <w:pStyle w:val="TOC2"/>
            <w:tabs>
              <w:tab w:val="right" w:leader="dot" w:pos="9064"/>
            </w:tabs>
            <w:rPr>
              <w:ins w:id="1783" w:author="Administrator" w:date="2024-12-28T10:51:00Z"/>
              <w:rFonts w:ascii="Times New Roman" w:eastAsiaTheme="minorEastAsia" w:hAnsi="Times New Roman" w:cs="Times New Roman"/>
              <w:noProof/>
              <w:lang w:val="en-US"/>
              <w:rPrChange w:id="1784" w:author="Administrator" w:date="2024-12-28T10:51:00Z">
                <w:rPr>
                  <w:ins w:id="1785" w:author="Administrator" w:date="2024-12-28T10:51:00Z"/>
                  <w:rFonts w:asciiTheme="minorHAnsi" w:eastAsiaTheme="minorEastAsia" w:hAnsiTheme="minorHAnsi" w:cstheme="minorBidi"/>
                  <w:noProof/>
                  <w:lang w:val="en-US"/>
                </w:rPr>
              </w:rPrChange>
            </w:rPr>
          </w:pPr>
          <w:ins w:id="1786" w:author="Administrator" w:date="2024-12-28T10:51:00Z">
            <w:r w:rsidRPr="00E646DC">
              <w:rPr>
                <w:rStyle w:val="Hyperlink"/>
                <w:rFonts w:ascii="Times New Roman" w:hAnsi="Times New Roman" w:cs="Times New Roman"/>
                <w:noProof/>
                <w:rPrChange w:id="1787" w:author="Administrator" w:date="2024-12-28T10:51:00Z">
                  <w:rPr>
                    <w:rStyle w:val="Hyperlink"/>
                    <w:noProof/>
                  </w:rPr>
                </w:rPrChange>
              </w:rPr>
              <w:fldChar w:fldCharType="begin"/>
            </w:r>
            <w:r w:rsidRPr="00E646DC">
              <w:rPr>
                <w:rStyle w:val="Hyperlink"/>
                <w:rFonts w:ascii="Times New Roman" w:hAnsi="Times New Roman" w:cs="Times New Roman"/>
                <w:noProof/>
                <w:rPrChange w:id="1788" w:author="Administrator" w:date="2024-12-28T10:51:00Z">
                  <w:rPr>
                    <w:rStyle w:val="Hyperlink"/>
                    <w:noProof/>
                  </w:rPr>
                </w:rPrChange>
              </w:rPr>
              <w:instrText xml:space="preserve"> </w:instrText>
            </w:r>
            <w:r w:rsidRPr="00E646DC">
              <w:rPr>
                <w:rFonts w:ascii="Times New Roman" w:hAnsi="Times New Roman" w:cs="Times New Roman"/>
                <w:noProof/>
                <w:rPrChange w:id="1789" w:author="Administrator" w:date="2024-12-28T10:51:00Z">
                  <w:rPr>
                    <w:noProof/>
                  </w:rPr>
                </w:rPrChange>
              </w:rPr>
              <w:instrText>HYPERLINK \l "_Toc186275586"</w:instrText>
            </w:r>
            <w:r w:rsidRPr="00E646DC">
              <w:rPr>
                <w:rStyle w:val="Hyperlink"/>
                <w:rFonts w:ascii="Times New Roman" w:hAnsi="Times New Roman" w:cs="Times New Roman"/>
                <w:noProof/>
                <w:rPrChange w:id="1790"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791" w:author="Administrator" w:date="2024-12-28T10:51:00Z">
                  <w:rPr>
                    <w:rStyle w:val="Hyperlink"/>
                    <w:noProof/>
                  </w:rPr>
                </w:rPrChange>
              </w:rPr>
            </w:r>
            <w:r w:rsidRPr="00E646DC">
              <w:rPr>
                <w:rStyle w:val="Hyperlink"/>
                <w:rFonts w:ascii="Times New Roman" w:hAnsi="Times New Roman" w:cs="Times New Roman"/>
                <w:noProof/>
                <w:rPrChange w:id="1792" w:author="Administrator" w:date="2024-12-28T10:51:00Z">
                  <w:rPr>
                    <w:rStyle w:val="Hyperlink"/>
                    <w:noProof/>
                  </w:rPr>
                </w:rPrChange>
              </w:rPr>
              <w:fldChar w:fldCharType="separate"/>
            </w:r>
            <w:r w:rsidRPr="00E646DC">
              <w:rPr>
                <w:rStyle w:val="Hyperlink"/>
                <w:rFonts w:ascii="Times New Roman" w:hAnsi="Times New Roman" w:cs="Times New Roman"/>
                <w:noProof/>
                <w:lang w:val="en-US"/>
                <w:rPrChange w:id="1793" w:author="Administrator" w:date="2024-12-28T10:51:00Z">
                  <w:rPr>
                    <w:rStyle w:val="Hyperlink"/>
                    <w:noProof/>
                    <w:lang w:val="en-US"/>
                  </w:rPr>
                </w:rPrChange>
              </w:rPr>
              <w:t>2.</w:t>
            </w:r>
            <w:r w:rsidRPr="00E646DC">
              <w:rPr>
                <w:rStyle w:val="Hyperlink"/>
                <w:rFonts w:ascii="Times New Roman" w:hAnsi="Times New Roman" w:cs="Times New Roman"/>
                <w:noProof/>
                <w:rPrChange w:id="1794" w:author="Administrator" w:date="2024-12-28T10:51:00Z">
                  <w:rPr>
                    <w:rStyle w:val="Hyperlink"/>
                    <w:noProof/>
                  </w:rPr>
                </w:rPrChange>
              </w:rPr>
              <w:t xml:space="preserve"> Hạn chế của hệ thống</w:t>
            </w:r>
            <w:r w:rsidRPr="00E646DC">
              <w:rPr>
                <w:rFonts w:ascii="Times New Roman" w:hAnsi="Times New Roman" w:cs="Times New Roman"/>
                <w:noProof/>
                <w:webHidden/>
                <w:rPrChange w:id="1795" w:author="Administrator" w:date="2024-12-28T10:51:00Z">
                  <w:rPr>
                    <w:noProof/>
                    <w:webHidden/>
                  </w:rPr>
                </w:rPrChange>
              </w:rPr>
              <w:tab/>
            </w:r>
            <w:r w:rsidRPr="00E646DC">
              <w:rPr>
                <w:rFonts w:ascii="Times New Roman" w:hAnsi="Times New Roman" w:cs="Times New Roman"/>
                <w:noProof/>
                <w:webHidden/>
                <w:rPrChange w:id="1796" w:author="Administrator" w:date="2024-12-28T10:51:00Z">
                  <w:rPr>
                    <w:noProof/>
                    <w:webHidden/>
                  </w:rPr>
                </w:rPrChange>
              </w:rPr>
              <w:fldChar w:fldCharType="begin"/>
            </w:r>
            <w:r w:rsidRPr="00E646DC">
              <w:rPr>
                <w:rFonts w:ascii="Times New Roman" w:hAnsi="Times New Roman" w:cs="Times New Roman"/>
                <w:noProof/>
                <w:webHidden/>
                <w:rPrChange w:id="1797" w:author="Administrator" w:date="2024-12-28T10:51:00Z">
                  <w:rPr>
                    <w:noProof/>
                    <w:webHidden/>
                  </w:rPr>
                </w:rPrChange>
              </w:rPr>
              <w:instrText xml:space="preserve"> PAGEREF _Toc186275586 \h </w:instrText>
            </w:r>
            <w:r w:rsidRPr="00E646DC">
              <w:rPr>
                <w:rFonts w:ascii="Times New Roman" w:hAnsi="Times New Roman" w:cs="Times New Roman"/>
                <w:noProof/>
                <w:webHidden/>
                <w:rPrChange w:id="1798" w:author="Administrator" w:date="2024-12-28T10:51:00Z">
                  <w:rPr>
                    <w:noProof/>
                    <w:webHidden/>
                  </w:rPr>
                </w:rPrChange>
              </w:rPr>
            </w:r>
          </w:ins>
          <w:r w:rsidRPr="00E646DC">
            <w:rPr>
              <w:rFonts w:ascii="Times New Roman" w:hAnsi="Times New Roman" w:cs="Times New Roman"/>
              <w:noProof/>
              <w:webHidden/>
              <w:rPrChange w:id="1799" w:author="Administrator" w:date="2024-12-28T10:51:00Z">
                <w:rPr>
                  <w:noProof/>
                  <w:webHidden/>
                </w:rPr>
              </w:rPrChange>
            </w:rPr>
            <w:fldChar w:fldCharType="separate"/>
          </w:r>
          <w:ins w:id="1800" w:author="Administrator" w:date="2024-12-28T10:51:00Z">
            <w:r w:rsidRPr="00E646DC">
              <w:rPr>
                <w:rFonts w:ascii="Times New Roman" w:hAnsi="Times New Roman" w:cs="Times New Roman"/>
                <w:noProof/>
                <w:webHidden/>
                <w:rPrChange w:id="1801" w:author="Administrator" w:date="2024-12-28T10:51:00Z">
                  <w:rPr>
                    <w:noProof/>
                    <w:webHidden/>
                  </w:rPr>
                </w:rPrChange>
              </w:rPr>
              <w:t>75</w:t>
            </w:r>
            <w:r w:rsidRPr="00E646DC">
              <w:rPr>
                <w:rFonts w:ascii="Times New Roman" w:hAnsi="Times New Roman" w:cs="Times New Roman"/>
                <w:noProof/>
                <w:webHidden/>
                <w:rPrChange w:id="1802" w:author="Administrator" w:date="2024-12-28T10:51:00Z">
                  <w:rPr>
                    <w:noProof/>
                    <w:webHidden/>
                  </w:rPr>
                </w:rPrChange>
              </w:rPr>
              <w:fldChar w:fldCharType="end"/>
            </w:r>
            <w:r w:rsidRPr="00E646DC">
              <w:rPr>
                <w:rStyle w:val="Hyperlink"/>
                <w:rFonts w:ascii="Times New Roman" w:hAnsi="Times New Roman" w:cs="Times New Roman"/>
                <w:noProof/>
                <w:rPrChange w:id="1803" w:author="Administrator" w:date="2024-12-28T10:51:00Z">
                  <w:rPr>
                    <w:rStyle w:val="Hyperlink"/>
                    <w:noProof/>
                  </w:rPr>
                </w:rPrChange>
              </w:rPr>
              <w:fldChar w:fldCharType="end"/>
            </w:r>
          </w:ins>
        </w:p>
        <w:p w14:paraId="050BEE7C" w14:textId="61E40CEE" w:rsidR="00E646DC" w:rsidRPr="00E646DC" w:rsidRDefault="00E646DC">
          <w:pPr>
            <w:pStyle w:val="TOC2"/>
            <w:tabs>
              <w:tab w:val="right" w:leader="dot" w:pos="9064"/>
            </w:tabs>
            <w:rPr>
              <w:ins w:id="1804" w:author="Administrator" w:date="2024-12-28T10:51:00Z"/>
              <w:rFonts w:ascii="Times New Roman" w:eastAsiaTheme="minorEastAsia" w:hAnsi="Times New Roman" w:cs="Times New Roman"/>
              <w:noProof/>
              <w:lang w:val="en-US"/>
              <w:rPrChange w:id="1805" w:author="Administrator" w:date="2024-12-28T10:51:00Z">
                <w:rPr>
                  <w:ins w:id="1806" w:author="Administrator" w:date="2024-12-28T10:51:00Z"/>
                  <w:rFonts w:asciiTheme="minorHAnsi" w:eastAsiaTheme="minorEastAsia" w:hAnsiTheme="minorHAnsi" w:cstheme="minorBidi"/>
                  <w:noProof/>
                  <w:lang w:val="en-US"/>
                </w:rPr>
              </w:rPrChange>
            </w:rPr>
          </w:pPr>
          <w:ins w:id="1807" w:author="Administrator" w:date="2024-12-28T10:51:00Z">
            <w:r w:rsidRPr="00E646DC">
              <w:rPr>
                <w:rStyle w:val="Hyperlink"/>
                <w:rFonts w:ascii="Times New Roman" w:hAnsi="Times New Roman" w:cs="Times New Roman"/>
                <w:noProof/>
                <w:rPrChange w:id="1808" w:author="Administrator" w:date="2024-12-28T10:51:00Z">
                  <w:rPr>
                    <w:rStyle w:val="Hyperlink"/>
                    <w:noProof/>
                  </w:rPr>
                </w:rPrChange>
              </w:rPr>
              <w:fldChar w:fldCharType="begin"/>
            </w:r>
            <w:r w:rsidRPr="00E646DC">
              <w:rPr>
                <w:rStyle w:val="Hyperlink"/>
                <w:rFonts w:ascii="Times New Roman" w:hAnsi="Times New Roman" w:cs="Times New Roman"/>
                <w:noProof/>
                <w:rPrChange w:id="1809" w:author="Administrator" w:date="2024-12-28T10:51:00Z">
                  <w:rPr>
                    <w:rStyle w:val="Hyperlink"/>
                    <w:noProof/>
                  </w:rPr>
                </w:rPrChange>
              </w:rPr>
              <w:instrText xml:space="preserve"> </w:instrText>
            </w:r>
            <w:r w:rsidRPr="00E646DC">
              <w:rPr>
                <w:rFonts w:ascii="Times New Roman" w:hAnsi="Times New Roman" w:cs="Times New Roman"/>
                <w:noProof/>
                <w:rPrChange w:id="1810" w:author="Administrator" w:date="2024-12-28T10:51:00Z">
                  <w:rPr>
                    <w:noProof/>
                  </w:rPr>
                </w:rPrChange>
              </w:rPr>
              <w:instrText>HYPERLINK \l "_Toc186275587"</w:instrText>
            </w:r>
            <w:r w:rsidRPr="00E646DC">
              <w:rPr>
                <w:rStyle w:val="Hyperlink"/>
                <w:rFonts w:ascii="Times New Roman" w:hAnsi="Times New Roman" w:cs="Times New Roman"/>
                <w:noProof/>
                <w:rPrChange w:id="1811" w:author="Administrator" w:date="2024-12-28T10:51:00Z">
                  <w:rPr>
                    <w:rStyle w:val="Hyperlink"/>
                    <w:noProof/>
                  </w:rPr>
                </w:rPrChange>
              </w:rPr>
              <w:instrText xml:space="preserve"> </w:instrText>
            </w:r>
            <w:r w:rsidRPr="00E646DC">
              <w:rPr>
                <w:rStyle w:val="Hyperlink"/>
                <w:rFonts w:ascii="Times New Roman" w:hAnsi="Times New Roman" w:cs="Times New Roman"/>
                <w:noProof/>
                <w:rPrChange w:id="1812" w:author="Administrator" w:date="2024-12-28T10:51:00Z">
                  <w:rPr>
                    <w:rStyle w:val="Hyperlink"/>
                    <w:noProof/>
                  </w:rPr>
                </w:rPrChange>
              </w:rPr>
            </w:r>
            <w:r w:rsidRPr="00E646DC">
              <w:rPr>
                <w:rStyle w:val="Hyperlink"/>
                <w:rFonts w:ascii="Times New Roman" w:hAnsi="Times New Roman" w:cs="Times New Roman"/>
                <w:noProof/>
                <w:rPrChange w:id="1813" w:author="Administrator" w:date="2024-12-28T10:51:00Z">
                  <w:rPr>
                    <w:rStyle w:val="Hyperlink"/>
                    <w:noProof/>
                  </w:rPr>
                </w:rPrChange>
              </w:rPr>
              <w:fldChar w:fldCharType="separate"/>
            </w:r>
            <w:r w:rsidRPr="00E646DC">
              <w:rPr>
                <w:rStyle w:val="Hyperlink"/>
                <w:rFonts w:ascii="Times New Roman" w:hAnsi="Times New Roman" w:cs="Times New Roman"/>
                <w:noProof/>
                <w:rPrChange w:id="1814" w:author="Administrator" w:date="2024-12-28T10:51:00Z">
                  <w:rPr>
                    <w:rStyle w:val="Hyperlink"/>
                    <w:noProof/>
                  </w:rPr>
                </w:rPrChange>
              </w:rPr>
              <w:t>3</w:t>
            </w:r>
            <w:r w:rsidRPr="00E646DC">
              <w:rPr>
                <w:rStyle w:val="Hyperlink"/>
                <w:rFonts w:ascii="Times New Roman" w:hAnsi="Times New Roman" w:cs="Times New Roman"/>
                <w:noProof/>
                <w:lang w:val="en-AU"/>
                <w:rPrChange w:id="1815" w:author="Administrator" w:date="2024-12-28T10:51:00Z">
                  <w:rPr>
                    <w:rStyle w:val="Hyperlink"/>
                    <w:noProof/>
                    <w:lang w:val="en-AU"/>
                  </w:rPr>
                </w:rPrChange>
              </w:rPr>
              <w:t>.</w:t>
            </w:r>
            <w:r w:rsidRPr="00E646DC">
              <w:rPr>
                <w:rStyle w:val="Hyperlink"/>
                <w:rFonts w:ascii="Times New Roman" w:hAnsi="Times New Roman" w:cs="Times New Roman"/>
                <w:noProof/>
                <w:rPrChange w:id="1816" w:author="Administrator" w:date="2024-12-28T10:51:00Z">
                  <w:rPr>
                    <w:rStyle w:val="Hyperlink"/>
                    <w:noProof/>
                  </w:rPr>
                </w:rPrChange>
              </w:rPr>
              <w:t xml:space="preserve"> Định hướng phát triển hệ thống</w:t>
            </w:r>
            <w:r w:rsidRPr="00E646DC">
              <w:rPr>
                <w:rFonts w:ascii="Times New Roman" w:hAnsi="Times New Roman" w:cs="Times New Roman"/>
                <w:noProof/>
                <w:webHidden/>
                <w:rPrChange w:id="1817" w:author="Administrator" w:date="2024-12-28T10:51:00Z">
                  <w:rPr>
                    <w:noProof/>
                    <w:webHidden/>
                  </w:rPr>
                </w:rPrChange>
              </w:rPr>
              <w:tab/>
            </w:r>
            <w:r w:rsidRPr="00E646DC">
              <w:rPr>
                <w:rFonts w:ascii="Times New Roman" w:hAnsi="Times New Roman" w:cs="Times New Roman"/>
                <w:noProof/>
                <w:webHidden/>
                <w:rPrChange w:id="1818" w:author="Administrator" w:date="2024-12-28T10:51:00Z">
                  <w:rPr>
                    <w:noProof/>
                    <w:webHidden/>
                  </w:rPr>
                </w:rPrChange>
              </w:rPr>
              <w:fldChar w:fldCharType="begin"/>
            </w:r>
            <w:r w:rsidRPr="00E646DC">
              <w:rPr>
                <w:rFonts w:ascii="Times New Roman" w:hAnsi="Times New Roman" w:cs="Times New Roman"/>
                <w:noProof/>
                <w:webHidden/>
                <w:rPrChange w:id="1819" w:author="Administrator" w:date="2024-12-28T10:51:00Z">
                  <w:rPr>
                    <w:noProof/>
                    <w:webHidden/>
                  </w:rPr>
                </w:rPrChange>
              </w:rPr>
              <w:instrText xml:space="preserve"> PAGEREF _Toc186275587 \h </w:instrText>
            </w:r>
            <w:r w:rsidRPr="00E646DC">
              <w:rPr>
                <w:rFonts w:ascii="Times New Roman" w:hAnsi="Times New Roman" w:cs="Times New Roman"/>
                <w:noProof/>
                <w:webHidden/>
                <w:rPrChange w:id="1820" w:author="Administrator" w:date="2024-12-28T10:51:00Z">
                  <w:rPr>
                    <w:noProof/>
                    <w:webHidden/>
                  </w:rPr>
                </w:rPrChange>
              </w:rPr>
            </w:r>
          </w:ins>
          <w:r w:rsidRPr="00E646DC">
            <w:rPr>
              <w:rFonts w:ascii="Times New Roman" w:hAnsi="Times New Roman" w:cs="Times New Roman"/>
              <w:noProof/>
              <w:webHidden/>
              <w:rPrChange w:id="1821" w:author="Administrator" w:date="2024-12-28T10:51:00Z">
                <w:rPr>
                  <w:noProof/>
                  <w:webHidden/>
                </w:rPr>
              </w:rPrChange>
            </w:rPr>
            <w:fldChar w:fldCharType="separate"/>
          </w:r>
          <w:ins w:id="1822" w:author="Administrator" w:date="2024-12-28T10:51:00Z">
            <w:r w:rsidRPr="00E646DC">
              <w:rPr>
                <w:rFonts w:ascii="Times New Roman" w:hAnsi="Times New Roman" w:cs="Times New Roman"/>
                <w:noProof/>
                <w:webHidden/>
                <w:rPrChange w:id="1823" w:author="Administrator" w:date="2024-12-28T10:51:00Z">
                  <w:rPr>
                    <w:noProof/>
                    <w:webHidden/>
                  </w:rPr>
                </w:rPrChange>
              </w:rPr>
              <w:t>75</w:t>
            </w:r>
            <w:r w:rsidRPr="00E646DC">
              <w:rPr>
                <w:rFonts w:ascii="Times New Roman" w:hAnsi="Times New Roman" w:cs="Times New Roman"/>
                <w:noProof/>
                <w:webHidden/>
                <w:rPrChange w:id="1824" w:author="Administrator" w:date="2024-12-28T10:51:00Z">
                  <w:rPr>
                    <w:noProof/>
                    <w:webHidden/>
                  </w:rPr>
                </w:rPrChange>
              </w:rPr>
              <w:fldChar w:fldCharType="end"/>
            </w:r>
            <w:r w:rsidRPr="00E646DC">
              <w:rPr>
                <w:rStyle w:val="Hyperlink"/>
                <w:rFonts w:ascii="Times New Roman" w:hAnsi="Times New Roman" w:cs="Times New Roman"/>
                <w:noProof/>
                <w:rPrChange w:id="1825" w:author="Administrator" w:date="2024-12-28T10:51:00Z">
                  <w:rPr>
                    <w:rStyle w:val="Hyperlink"/>
                    <w:noProof/>
                  </w:rPr>
                </w:rPrChange>
              </w:rPr>
              <w:fldChar w:fldCharType="end"/>
            </w:r>
          </w:ins>
        </w:p>
        <w:p w14:paraId="35C8C365" w14:textId="358381BB" w:rsidR="00E646DC" w:rsidRPr="00E646DC" w:rsidRDefault="00E646DC" w:rsidP="0045438E">
          <w:pPr>
            <w:pStyle w:val="TOC1"/>
            <w:rPr>
              <w:ins w:id="1826" w:author="Administrator" w:date="2024-12-28T10:51:00Z"/>
              <w:rFonts w:eastAsiaTheme="minorEastAsia"/>
              <w:sz w:val="22"/>
              <w:szCs w:val="22"/>
              <w:lang w:val="en-US"/>
              <w:rPrChange w:id="1827" w:author="Administrator" w:date="2024-12-28T10:51:00Z">
                <w:rPr>
                  <w:ins w:id="1828" w:author="Administrator" w:date="2024-12-28T10:51:00Z"/>
                  <w:rFonts w:asciiTheme="minorHAnsi" w:eastAsiaTheme="minorEastAsia" w:hAnsiTheme="minorHAnsi" w:cstheme="minorBidi"/>
                  <w:sz w:val="22"/>
                  <w:szCs w:val="22"/>
                  <w:lang w:val="en-US"/>
                </w:rPr>
              </w:rPrChange>
            </w:rPr>
          </w:pPr>
          <w:ins w:id="1829" w:author="Administrator" w:date="2024-12-28T10:51:00Z">
            <w:r w:rsidRPr="00E646DC">
              <w:rPr>
                <w:rStyle w:val="Hyperlink"/>
              </w:rPr>
              <w:fldChar w:fldCharType="begin"/>
            </w:r>
            <w:r w:rsidRPr="00E646DC">
              <w:rPr>
                <w:rStyle w:val="Hyperlink"/>
              </w:rPr>
              <w:instrText xml:space="preserve"> </w:instrText>
            </w:r>
            <w:r w:rsidRPr="00E646DC">
              <w:instrText>HYPERLINK \l "_Toc186275588"</w:instrText>
            </w:r>
            <w:r w:rsidRPr="00E646DC">
              <w:rPr>
                <w:rStyle w:val="Hyperlink"/>
              </w:rPr>
              <w:instrText xml:space="preserve"> </w:instrText>
            </w:r>
            <w:r w:rsidRPr="00E646DC">
              <w:rPr>
                <w:rStyle w:val="Hyperlink"/>
              </w:rPr>
            </w:r>
            <w:r w:rsidRPr="00E646DC">
              <w:rPr>
                <w:rStyle w:val="Hyperlink"/>
              </w:rPr>
              <w:fldChar w:fldCharType="separate"/>
            </w:r>
            <w:r w:rsidRPr="00E646DC">
              <w:rPr>
                <w:rStyle w:val="Hyperlink"/>
              </w:rPr>
              <w:t>DANH MỤC TÀI LIỆU THAM KHẢO</w:t>
            </w:r>
            <w:r w:rsidRPr="00E646DC">
              <w:rPr>
                <w:webHidden/>
              </w:rPr>
              <w:tab/>
            </w:r>
            <w:r w:rsidRPr="00E646DC">
              <w:rPr>
                <w:webHidden/>
              </w:rPr>
              <w:fldChar w:fldCharType="begin"/>
            </w:r>
            <w:r w:rsidRPr="00E646DC">
              <w:rPr>
                <w:webHidden/>
              </w:rPr>
              <w:instrText xml:space="preserve"> PAGEREF _Toc186275588 \h </w:instrText>
            </w:r>
            <w:r w:rsidRPr="00E646DC">
              <w:rPr>
                <w:webHidden/>
              </w:rPr>
            </w:r>
          </w:ins>
          <w:r w:rsidRPr="00E646DC">
            <w:rPr>
              <w:webHidden/>
            </w:rPr>
            <w:fldChar w:fldCharType="separate"/>
          </w:r>
          <w:ins w:id="1830" w:author="Administrator" w:date="2024-12-28T10:51:00Z">
            <w:r w:rsidRPr="00E646DC">
              <w:rPr>
                <w:webHidden/>
              </w:rPr>
              <w:t>76</w:t>
            </w:r>
            <w:r w:rsidRPr="00E646DC">
              <w:rPr>
                <w:webHidden/>
              </w:rPr>
              <w:fldChar w:fldCharType="end"/>
            </w:r>
            <w:r w:rsidRPr="00E646DC">
              <w:rPr>
                <w:rStyle w:val="Hyperlink"/>
              </w:rPr>
              <w:fldChar w:fldCharType="end"/>
            </w:r>
          </w:ins>
        </w:p>
        <w:p w14:paraId="5D73365F" w14:textId="081D35D1" w:rsidR="001D5CBB" w:rsidRPr="00E646DC" w:rsidDel="000A5801" w:rsidRDefault="001D5CBB" w:rsidP="00982DD0">
          <w:pPr>
            <w:pStyle w:val="TOC1"/>
            <w:rPr>
              <w:del w:id="1831" w:author="Administrator" w:date="2024-12-28T10:17:00Z"/>
              <w:rFonts w:eastAsiaTheme="minorEastAsia"/>
              <w:kern w:val="2"/>
              <w:sz w:val="24"/>
              <w:szCs w:val="24"/>
              <w14:ligatures w14:val="standardContextual"/>
            </w:rPr>
          </w:pPr>
          <w:del w:id="1832" w:author="Administrator" w:date="2024-12-28T10:17:00Z">
            <w:r w:rsidRPr="00E646DC" w:rsidDel="000A5801">
              <w:rPr>
                <w:rPrChange w:id="1833" w:author="Administrator" w:date="2024-12-28T10:51:00Z">
                  <w:rPr>
                    <w:rStyle w:val="Hyperlink"/>
                  </w:rPr>
                </w:rPrChange>
              </w:rPr>
              <w:delText>LỜI CẢM ƠN</w:delText>
            </w:r>
            <w:r w:rsidRPr="00E646DC" w:rsidDel="000A5801">
              <w:rPr>
                <w:webHidden/>
              </w:rPr>
              <w:tab/>
            </w:r>
            <w:r w:rsidR="000A5801" w:rsidRPr="00E646DC" w:rsidDel="000A5801">
              <w:rPr>
                <w:webHidden/>
              </w:rPr>
              <w:delText>i</w:delText>
            </w:r>
          </w:del>
        </w:p>
        <w:p w14:paraId="27F9C1FD" w14:textId="7D0CA89C" w:rsidR="001D5CBB" w:rsidRPr="00E646DC" w:rsidDel="000A5801" w:rsidRDefault="001D5CBB" w:rsidP="00982DD0">
          <w:pPr>
            <w:pStyle w:val="TOC1"/>
            <w:rPr>
              <w:del w:id="1834" w:author="Administrator" w:date="2024-12-28T10:17:00Z"/>
              <w:rFonts w:eastAsiaTheme="minorEastAsia"/>
              <w:kern w:val="2"/>
              <w:sz w:val="24"/>
              <w:szCs w:val="24"/>
              <w14:ligatures w14:val="standardContextual"/>
            </w:rPr>
          </w:pPr>
          <w:del w:id="1835" w:author="Administrator" w:date="2024-12-28T10:17:00Z">
            <w:r w:rsidRPr="00E646DC" w:rsidDel="000A5801">
              <w:rPr>
                <w:rPrChange w:id="1836" w:author="Administrator" w:date="2024-12-28T10:51:00Z">
                  <w:rPr>
                    <w:rStyle w:val="Hyperlink"/>
                  </w:rPr>
                </w:rPrChange>
              </w:rPr>
              <w:delText>NHẬN XÉT, ĐÁNH GIÁ, CHO ĐIỂM</w:delText>
            </w:r>
            <w:r w:rsidRPr="00E646DC" w:rsidDel="000A5801">
              <w:rPr>
                <w:webHidden/>
              </w:rPr>
              <w:tab/>
            </w:r>
            <w:r w:rsidR="000A5801" w:rsidRPr="00E646DC" w:rsidDel="000A5801">
              <w:rPr>
                <w:webHidden/>
              </w:rPr>
              <w:delText>ii</w:delText>
            </w:r>
          </w:del>
        </w:p>
        <w:p w14:paraId="3393DAD5" w14:textId="69886E3A" w:rsidR="001D5CBB" w:rsidRPr="00E646DC" w:rsidDel="000A5801" w:rsidRDefault="001D5CBB" w:rsidP="00982DD0">
          <w:pPr>
            <w:pStyle w:val="TOC1"/>
            <w:rPr>
              <w:del w:id="1837" w:author="Administrator" w:date="2024-12-28T10:17:00Z"/>
              <w:rFonts w:eastAsiaTheme="minorEastAsia"/>
              <w:kern w:val="2"/>
              <w:sz w:val="24"/>
              <w:szCs w:val="24"/>
              <w14:ligatures w14:val="standardContextual"/>
            </w:rPr>
          </w:pPr>
          <w:del w:id="1838" w:author="Administrator" w:date="2024-12-28T10:17:00Z">
            <w:r w:rsidRPr="00E646DC" w:rsidDel="000A5801">
              <w:rPr>
                <w:rPrChange w:id="1839" w:author="Administrator" w:date="2024-12-28T10:51:00Z">
                  <w:rPr>
                    <w:rStyle w:val="Hyperlink"/>
                  </w:rPr>
                </w:rPrChange>
              </w:rPr>
              <w:delText>NHẬN XÉT, ĐÁNH GIÁ, CHO ĐIỂM</w:delText>
            </w:r>
            <w:r w:rsidRPr="00E646DC" w:rsidDel="000A5801">
              <w:rPr>
                <w:webHidden/>
              </w:rPr>
              <w:tab/>
            </w:r>
            <w:r w:rsidR="000A5801" w:rsidRPr="00E646DC" w:rsidDel="000A5801">
              <w:rPr>
                <w:webHidden/>
              </w:rPr>
              <w:delText>iii</w:delText>
            </w:r>
          </w:del>
        </w:p>
        <w:p w14:paraId="4A3EE1A3" w14:textId="78358E24" w:rsidR="001D5CBB" w:rsidRPr="00E646DC" w:rsidDel="000A5801" w:rsidRDefault="001D5CBB" w:rsidP="00982DD0">
          <w:pPr>
            <w:pStyle w:val="TOC1"/>
            <w:rPr>
              <w:del w:id="1840" w:author="Administrator" w:date="2024-12-28T10:17:00Z"/>
              <w:rFonts w:eastAsiaTheme="minorEastAsia"/>
              <w:kern w:val="2"/>
              <w:sz w:val="24"/>
              <w:szCs w:val="24"/>
              <w14:ligatures w14:val="standardContextual"/>
            </w:rPr>
          </w:pPr>
          <w:del w:id="1841" w:author="Administrator" w:date="2024-12-28T10:17:00Z">
            <w:r w:rsidRPr="00E646DC" w:rsidDel="000A5801">
              <w:rPr>
                <w:lang w:val="en-US"/>
                <w:rPrChange w:id="1842" w:author="Administrator" w:date="2024-12-28T10:51:00Z">
                  <w:rPr>
                    <w:rStyle w:val="Hyperlink"/>
                    <w:lang w:val="en-US"/>
                  </w:rPr>
                </w:rPrChange>
              </w:rPr>
              <w:delText>MỤC LỤC</w:delText>
            </w:r>
            <w:r w:rsidRPr="00E646DC" w:rsidDel="000A5801">
              <w:rPr>
                <w:webHidden/>
              </w:rPr>
              <w:tab/>
            </w:r>
            <w:r w:rsidR="000A5801" w:rsidRPr="00E646DC" w:rsidDel="000A5801">
              <w:rPr>
                <w:webHidden/>
              </w:rPr>
              <w:delText>iv</w:delText>
            </w:r>
          </w:del>
        </w:p>
        <w:p w14:paraId="69631642" w14:textId="1AC4E0DE" w:rsidR="001D5CBB" w:rsidRPr="00E646DC" w:rsidDel="000A5801" w:rsidRDefault="001D5CBB" w:rsidP="00982DD0">
          <w:pPr>
            <w:pStyle w:val="TOC1"/>
            <w:rPr>
              <w:del w:id="1843" w:author="Administrator" w:date="2024-12-28T10:17:00Z"/>
              <w:rFonts w:eastAsiaTheme="minorEastAsia"/>
              <w:kern w:val="2"/>
              <w:sz w:val="24"/>
              <w:szCs w:val="24"/>
              <w14:ligatures w14:val="standardContextual"/>
            </w:rPr>
          </w:pPr>
          <w:del w:id="1844" w:author="Administrator" w:date="2024-12-28T10:17:00Z">
            <w:r w:rsidRPr="00E646DC" w:rsidDel="000A5801">
              <w:rPr>
                <w:rPrChange w:id="1845" w:author="Administrator" w:date="2024-12-28T10:51:00Z">
                  <w:rPr>
                    <w:rStyle w:val="Hyperlink"/>
                  </w:rPr>
                </w:rPrChange>
              </w:rPr>
              <w:delText>BẢNG VIẾT TẮT VÀ THUẬT NGỮ</w:delText>
            </w:r>
            <w:r w:rsidRPr="00E646DC" w:rsidDel="000A5801">
              <w:rPr>
                <w:webHidden/>
              </w:rPr>
              <w:tab/>
            </w:r>
            <w:r w:rsidR="000A5801" w:rsidRPr="00E646DC" w:rsidDel="000A5801">
              <w:rPr>
                <w:webHidden/>
              </w:rPr>
              <w:delText>vii</w:delText>
            </w:r>
          </w:del>
        </w:p>
        <w:p w14:paraId="1959DF56" w14:textId="6D436197" w:rsidR="001D5CBB" w:rsidRPr="00E646DC" w:rsidDel="000A5801" w:rsidRDefault="001D5CBB" w:rsidP="00982DD0">
          <w:pPr>
            <w:pStyle w:val="TOC1"/>
            <w:rPr>
              <w:del w:id="1846" w:author="Administrator" w:date="2024-12-28T10:17:00Z"/>
              <w:rFonts w:eastAsiaTheme="minorEastAsia"/>
              <w:kern w:val="2"/>
              <w:sz w:val="24"/>
              <w:szCs w:val="24"/>
              <w14:ligatures w14:val="standardContextual"/>
            </w:rPr>
          </w:pPr>
          <w:del w:id="1847" w:author="Administrator" w:date="2024-12-28T10:17:00Z">
            <w:r w:rsidRPr="00E646DC" w:rsidDel="000A5801">
              <w:rPr>
                <w:rPrChange w:id="1848" w:author="Administrator" w:date="2024-12-28T10:51:00Z">
                  <w:rPr>
                    <w:rStyle w:val="Hyperlink"/>
                  </w:rPr>
                </w:rPrChange>
              </w:rPr>
              <w:delText>DANH SÁCH HÌNH VẼ</w:delText>
            </w:r>
            <w:r w:rsidRPr="00E646DC" w:rsidDel="000A5801">
              <w:rPr>
                <w:webHidden/>
              </w:rPr>
              <w:tab/>
            </w:r>
            <w:r w:rsidR="000A5801" w:rsidRPr="00E646DC" w:rsidDel="000A5801">
              <w:rPr>
                <w:webHidden/>
              </w:rPr>
              <w:delText>viii</w:delText>
            </w:r>
          </w:del>
        </w:p>
        <w:p w14:paraId="27D9954D" w14:textId="3A59D720" w:rsidR="001D5CBB" w:rsidRPr="00E646DC" w:rsidDel="000A5801" w:rsidRDefault="001D5CBB" w:rsidP="00982DD0">
          <w:pPr>
            <w:pStyle w:val="TOC1"/>
            <w:rPr>
              <w:del w:id="1849" w:author="Administrator" w:date="2024-12-28T10:17:00Z"/>
              <w:rFonts w:eastAsiaTheme="minorEastAsia"/>
              <w:kern w:val="2"/>
              <w:sz w:val="24"/>
              <w:szCs w:val="24"/>
              <w14:ligatures w14:val="standardContextual"/>
            </w:rPr>
          </w:pPr>
          <w:del w:id="1850" w:author="Administrator" w:date="2024-12-28T10:17:00Z">
            <w:r w:rsidRPr="00E646DC" w:rsidDel="000A5801">
              <w:rPr>
                <w:rPrChange w:id="1851" w:author="Administrator" w:date="2024-12-28T10:51:00Z">
                  <w:rPr>
                    <w:rStyle w:val="Hyperlink"/>
                  </w:rPr>
                </w:rPrChange>
              </w:rPr>
              <w:delText>DANH SÁCH BẢNG</w:delText>
            </w:r>
            <w:r w:rsidRPr="00E646DC" w:rsidDel="000A5801">
              <w:rPr>
                <w:webHidden/>
              </w:rPr>
              <w:tab/>
            </w:r>
            <w:r w:rsidR="000A5801" w:rsidRPr="00E646DC" w:rsidDel="000A5801">
              <w:rPr>
                <w:webHidden/>
              </w:rPr>
              <w:delText>x</w:delText>
            </w:r>
          </w:del>
        </w:p>
        <w:p w14:paraId="61416125" w14:textId="55339DC2" w:rsidR="001D5CBB" w:rsidRPr="00E646DC" w:rsidDel="000A5801" w:rsidRDefault="001D5CBB" w:rsidP="00982DD0">
          <w:pPr>
            <w:pStyle w:val="TOC1"/>
            <w:rPr>
              <w:del w:id="1852" w:author="Administrator" w:date="2024-12-28T10:17:00Z"/>
              <w:rFonts w:eastAsiaTheme="minorEastAsia"/>
              <w:kern w:val="2"/>
              <w:sz w:val="24"/>
              <w:szCs w:val="24"/>
              <w14:ligatures w14:val="standardContextual"/>
            </w:rPr>
          </w:pPr>
          <w:del w:id="1853" w:author="Administrator" w:date="2024-12-28T10:17:00Z">
            <w:r w:rsidRPr="00E646DC" w:rsidDel="000A5801">
              <w:rPr>
                <w:rPrChange w:id="1854" w:author="Administrator" w:date="2024-12-28T10:51:00Z">
                  <w:rPr>
                    <w:rStyle w:val="Hyperlink"/>
                  </w:rPr>
                </w:rPrChange>
              </w:rPr>
              <w:delText>MỞ ĐẦU</w:delText>
            </w:r>
            <w:r w:rsidRPr="00E646DC" w:rsidDel="000A5801">
              <w:rPr>
                <w:webHidden/>
              </w:rPr>
              <w:tab/>
            </w:r>
            <w:r w:rsidR="000A5801" w:rsidRPr="00E646DC" w:rsidDel="000A5801">
              <w:rPr>
                <w:webHidden/>
              </w:rPr>
              <w:delText>1</w:delText>
            </w:r>
          </w:del>
        </w:p>
        <w:p w14:paraId="2438AECC" w14:textId="4D8ADFB6" w:rsidR="001D5CBB" w:rsidRPr="00E646DC" w:rsidDel="000A5801" w:rsidRDefault="001D5CBB" w:rsidP="00982DD0">
          <w:pPr>
            <w:pStyle w:val="TOC1"/>
            <w:rPr>
              <w:del w:id="1855" w:author="Administrator" w:date="2024-12-28T10:17:00Z"/>
              <w:rFonts w:eastAsiaTheme="minorEastAsia"/>
              <w:kern w:val="2"/>
              <w:sz w:val="24"/>
              <w:szCs w:val="24"/>
              <w14:ligatures w14:val="standardContextual"/>
            </w:rPr>
          </w:pPr>
          <w:del w:id="1856" w:author="Administrator" w:date="2024-12-28T10:17:00Z">
            <w:r w:rsidRPr="00E646DC" w:rsidDel="000A5801">
              <w:rPr>
                <w:rPrChange w:id="1857" w:author="Administrator" w:date="2024-12-28T10:51:00Z">
                  <w:rPr>
                    <w:rStyle w:val="Hyperlink"/>
                  </w:rPr>
                </w:rPrChange>
              </w:rPr>
              <w:delText xml:space="preserve">CHƯƠNG I. </w:delText>
            </w:r>
            <w:r w:rsidRPr="00E646DC" w:rsidDel="000A5801">
              <w:rPr>
                <w:lang w:val="en-US"/>
                <w:rPrChange w:id="1858" w:author="Administrator" w:date="2024-12-28T10:51:00Z">
                  <w:rPr>
                    <w:rStyle w:val="Hyperlink"/>
                    <w:lang w:val="en-US"/>
                  </w:rPr>
                </w:rPrChange>
              </w:rPr>
              <w:delText>GIỚI THIỆU</w:delText>
            </w:r>
            <w:r w:rsidRPr="00E646DC" w:rsidDel="000A5801">
              <w:rPr>
                <w:webHidden/>
              </w:rPr>
              <w:tab/>
            </w:r>
            <w:r w:rsidR="000A5801" w:rsidRPr="00E646DC" w:rsidDel="000A5801">
              <w:rPr>
                <w:webHidden/>
              </w:rPr>
              <w:delText>3</w:delText>
            </w:r>
          </w:del>
        </w:p>
        <w:p w14:paraId="2D96803B" w14:textId="029C2288" w:rsidR="001D5CBB" w:rsidRPr="00E646DC" w:rsidDel="000A5801" w:rsidRDefault="001D5CBB">
          <w:pPr>
            <w:pStyle w:val="TOC2"/>
            <w:tabs>
              <w:tab w:val="right" w:leader="dot" w:pos="9064"/>
            </w:tabs>
            <w:rPr>
              <w:del w:id="1859" w:author="Administrator" w:date="2024-12-28T10:17:00Z"/>
              <w:rFonts w:ascii="Times New Roman" w:eastAsiaTheme="minorEastAsia" w:hAnsi="Times New Roman" w:cs="Times New Roman"/>
              <w:noProof/>
              <w:kern w:val="2"/>
              <w:sz w:val="24"/>
              <w:szCs w:val="24"/>
              <w14:ligatures w14:val="standardContextual"/>
            </w:rPr>
          </w:pPr>
          <w:del w:id="1860" w:author="Administrator" w:date="2024-12-28T10:17:00Z">
            <w:r w:rsidRPr="00E646DC" w:rsidDel="000A5801">
              <w:rPr>
                <w:rFonts w:ascii="Times New Roman" w:hAnsi="Times New Roman" w:cs="Times New Roman"/>
                <w:noProof/>
                <w:lang w:val="en-US"/>
                <w:rPrChange w:id="1861" w:author="Administrator" w:date="2024-12-28T10:51:00Z">
                  <w:rPr>
                    <w:rStyle w:val="Hyperlink"/>
                    <w:rFonts w:ascii="Times New Roman" w:hAnsi="Times New Roman" w:cs="Times New Roman"/>
                    <w:noProof/>
                    <w:lang w:val="en-US"/>
                  </w:rPr>
                </w:rPrChange>
              </w:rPr>
              <w:delText>1.1</w:delText>
            </w:r>
            <w:r w:rsidRPr="00E646DC" w:rsidDel="000A5801">
              <w:rPr>
                <w:rFonts w:ascii="Times New Roman" w:hAnsi="Times New Roman" w:cs="Times New Roman"/>
                <w:noProof/>
                <w:rPrChange w:id="1862"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863" w:author="Administrator" w:date="2024-12-28T10:51:00Z">
                  <w:rPr>
                    <w:rStyle w:val="Hyperlink"/>
                    <w:rFonts w:ascii="Times New Roman" w:hAnsi="Times New Roman" w:cs="Times New Roman"/>
                    <w:noProof/>
                    <w:lang w:val="en-US"/>
                  </w:rPr>
                </w:rPrChange>
              </w:rPr>
              <w:delText>Tổng quan về dịch vụ đặt xe trực tuyến</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w:delText>
            </w:r>
          </w:del>
        </w:p>
        <w:p w14:paraId="01C23326" w14:textId="652D5D3B" w:rsidR="001D5CBB" w:rsidRPr="00E646DC" w:rsidDel="000A5801" w:rsidRDefault="001D5CBB">
          <w:pPr>
            <w:pStyle w:val="TOC3"/>
            <w:tabs>
              <w:tab w:val="right" w:leader="dot" w:pos="9064"/>
            </w:tabs>
            <w:rPr>
              <w:del w:id="1864" w:author="Administrator" w:date="2024-12-28T10:17:00Z"/>
              <w:rFonts w:ascii="Times New Roman" w:eastAsiaTheme="minorEastAsia" w:hAnsi="Times New Roman" w:cs="Times New Roman"/>
              <w:noProof/>
              <w:kern w:val="2"/>
              <w:sz w:val="24"/>
              <w:szCs w:val="24"/>
              <w14:ligatures w14:val="standardContextual"/>
            </w:rPr>
          </w:pPr>
          <w:del w:id="1865" w:author="Administrator" w:date="2024-12-28T10:17:00Z">
            <w:r w:rsidRPr="00E646DC" w:rsidDel="000A5801">
              <w:rPr>
                <w:rFonts w:ascii="Times New Roman" w:hAnsi="Times New Roman" w:cs="Times New Roman"/>
                <w:noProof/>
                <w:lang w:val="en-US"/>
                <w:rPrChange w:id="1866" w:author="Administrator" w:date="2024-12-28T10:51:00Z">
                  <w:rPr>
                    <w:rStyle w:val="Hyperlink"/>
                    <w:rFonts w:ascii="Times New Roman" w:hAnsi="Times New Roman" w:cs="Times New Roman"/>
                    <w:noProof/>
                    <w:lang w:val="en-US"/>
                  </w:rPr>
                </w:rPrChange>
              </w:rPr>
              <w:delText>1.1</w:delText>
            </w:r>
            <w:r w:rsidRPr="00E646DC" w:rsidDel="000A5801">
              <w:rPr>
                <w:rFonts w:ascii="Times New Roman" w:hAnsi="Times New Roman" w:cs="Times New Roman"/>
                <w:noProof/>
                <w:rPrChange w:id="1867" w:author="Administrator" w:date="2024-12-28T10:51:00Z">
                  <w:rPr>
                    <w:rStyle w:val="Hyperlink"/>
                    <w:rFonts w:ascii="Times New Roman" w:hAnsi="Times New Roman" w:cs="Times New Roman"/>
                    <w:noProof/>
                  </w:rPr>
                </w:rPrChange>
              </w:rPr>
              <w:delText xml:space="preserve">.1 </w:delText>
            </w:r>
            <w:r w:rsidRPr="00E646DC" w:rsidDel="000A5801">
              <w:rPr>
                <w:rFonts w:ascii="Times New Roman" w:hAnsi="Times New Roman" w:cs="Times New Roman"/>
                <w:noProof/>
                <w:lang w:val="en-US"/>
                <w:rPrChange w:id="1868" w:author="Administrator" w:date="2024-12-28T10:51:00Z">
                  <w:rPr>
                    <w:rStyle w:val="Hyperlink"/>
                    <w:rFonts w:ascii="Times New Roman" w:hAnsi="Times New Roman" w:cs="Times New Roman"/>
                    <w:noProof/>
                    <w:lang w:val="en-US"/>
                  </w:rPr>
                </w:rPrChange>
              </w:rPr>
              <w:delText>Lịch sử phát triển của dịch vụ đặt xe nói chung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w:delText>
            </w:r>
          </w:del>
        </w:p>
        <w:p w14:paraId="1230F8DF" w14:textId="6EE9404B" w:rsidR="001D5CBB" w:rsidRPr="00E646DC" w:rsidDel="000A5801" w:rsidRDefault="001D5CBB">
          <w:pPr>
            <w:pStyle w:val="TOC3"/>
            <w:tabs>
              <w:tab w:val="right" w:leader="dot" w:pos="9064"/>
            </w:tabs>
            <w:rPr>
              <w:del w:id="1869" w:author="Administrator" w:date="2024-12-28T10:17:00Z"/>
              <w:rFonts w:ascii="Times New Roman" w:eastAsiaTheme="minorEastAsia" w:hAnsi="Times New Roman" w:cs="Times New Roman"/>
              <w:noProof/>
              <w:kern w:val="2"/>
              <w:sz w:val="24"/>
              <w:szCs w:val="24"/>
              <w14:ligatures w14:val="standardContextual"/>
            </w:rPr>
          </w:pPr>
          <w:del w:id="1870" w:author="Administrator" w:date="2024-12-28T10:17:00Z">
            <w:r w:rsidRPr="00E646DC" w:rsidDel="000A5801">
              <w:rPr>
                <w:rFonts w:ascii="Times New Roman" w:hAnsi="Times New Roman" w:cs="Times New Roman"/>
                <w:noProof/>
                <w:lang w:val="en-US"/>
                <w:rPrChange w:id="1871" w:author="Administrator" w:date="2024-12-28T10:51:00Z">
                  <w:rPr>
                    <w:rStyle w:val="Hyperlink"/>
                    <w:rFonts w:ascii="Times New Roman" w:hAnsi="Times New Roman" w:cs="Times New Roman"/>
                    <w:noProof/>
                    <w:lang w:val="en-US"/>
                  </w:rPr>
                </w:rPrChange>
              </w:rPr>
              <w:delText>1.1</w:delText>
            </w:r>
            <w:r w:rsidRPr="00E646DC" w:rsidDel="000A5801">
              <w:rPr>
                <w:rFonts w:ascii="Times New Roman" w:hAnsi="Times New Roman" w:cs="Times New Roman"/>
                <w:noProof/>
                <w:rPrChange w:id="1872"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873" w:author="Administrator" w:date="2024-12-28T10:51:00Z">
                  <w:rPr>
                    <w:rStyle w:val="Hyperlink"/>
                    <w:rFonts w:ascii="Times New Roman" w:hAnsi="Times New Roman" w:cs="Times New Roman"/>
                    <w:noProof/>
                    <w:lang w:val="en-US"/>
                  </w:rPr>
                </w:rPrChange>
              </w:rPr>
              <w:delText>2</w:delText>
            </w:r>
            <w:r w:rsidRPr="00E646DC" w:rsidDel="000A5801">
              <w:rPr>
                <w:rFonts w:ascii="Times New Roman" w:hAnsi="Times New Roman" w:cs="Times New Roman"/>
                <w:noProof/>
                <w:rPrChange w:id="1874"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875" w:author="Administrator" w:date="2024-12-28T10:51:00Z">
                  <w:rPr>
                    <w:rStyle w:val="Hyperlink"/>
                    <w:rFonts w:ascii="Times New Roman" w:hAnsi="Times New Roman" w:cs="Times New Roman"/>
                    <w:noProof/>
                    <w:lang w:val="en-US"/>
                  </w:rPr>
                </w:rPrChange>
              </w:rPr>
              <w:delText>Những hệ thống đặt xe trực tuyến phổ biến tại Việt Nam</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w:delText>
            </w:r>
          </w:del>
        </w:p>
        <w:p w14:paraId="7BC8421A" w14:textId="5A1BB4D7" w:rsidR="001D5CBB" w:rsidRPr="00E646DC" w:rsidDel="000A5801" w:rsidRDefault="001D5CBB">
          <w:pPr>
            <w:pStyle w:val="TOC2"/>
            <w:tabs>
              <w:tab w:val="right" w:leader="dot" w:pos="9064"/>
            </w:tabs>
            <w:rPr>
              <w:del w:id="1876" w:author="Administrator" w:date="2024-12-28T10:17:00Z"/>
              <w:rFonts w:ascii="Times New Roman" w:eastAsiaTheme="minorEastAsia" w:hAnsi="Times New Roman" w:cs="Times New Roman"/>
              <w:noProof/>
              <w:kern w:val="2"/>
              <w:sz w:val="24"/>
              <w:szCs w:val="24"/>
              <w14:ligatures w14:val="standardContextual"/>
            </w:rPr>
          </w:pPr>
          <w:del w:id="1877" w:author="Administrator" w:date="2024-12-28T10:17:00Z">
            <w:r w:rsidRPr="00E646DC" w:rsidDel="000A5801">
              <w:rPr>
                <w:rFonts w:ascii="Times New Roman" w:hAnsi="Times New Roman" w:cs="Times New Roman"/>
                <w:noProof/>
                <w:lang w:val="en-US"/>
                <w:rPrChange w:id="1878" w:author="Administrator" w:date="2024-12-28T10:51:00Z">
                  <w:rPr>
                    <w:rStyle w:val="Hyperlink"/>
                    <w:rFonts w:ascii="Times New Roman" w:hAnsi="Times New Roman" w:cs="Times New Roman"/>
                    <w:noProof/>
                    <w:lang w:val="en-US"/>
                  </w:rPr>
                </w:rPrChange>
              </w:rPr>
              <w:delText>1.2</w:delText>
            </w:r>
            <w:r w:rsidRPr="00E646DC" w:rsidDel="000A5801">
              <w:rPr>
                <w:rFonts w:ascii="Times New Roman" w:hAnsi="Times New Roman" w:cs="Times New Roman"/>
                <w:noProof/>
                <w:rPrChange w:id="1879"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880" w:author="Administrator" w:date="2024-12-28T10:51:00Z">
                  <w:rPr>
                    <w:rStyle w:val="Hyperlink"/>
                    <w:rFonts w:ascii="Times New Roman" w:hAnsi="Times New Roman" w:cs="Times New Roman"/>
                    <w:noProof/>
                    <w:lang w:val="en-US"/>
                  </w:rPr>
                </w:rPrChange>
              </w:rPr>
              <w:delText>Hệ thống thanh toán điện tử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4</w:delText>
            </w:r>
          </w:del>
        </w:p>
        <w:p w14:paraId="4C9CCE0A" w14:textId="44B21C52" w:rsidR="001D5CBB" w:rsidRPr="00E646DC" w:rsidDel="000A5801" w:rsidRDefault="001D5CBB">
          <w:pPr>
            <w:pStyle w:val="TOC3"/>
            <w:tabs>
              <w:tab w:val="right" w:leader="dot" w:pos="9064"/>
            </w:tabs>
            <w:rPr>
              <w:del w:id="1881" w:author="Administrator" w:date="2024-12-28T10:17:00Z"/>
              <w:rFonts w:ascii="Times New Roman" w:eastAsiaTheme="minorEastAsia" w:hAnsi="Times New Roman" w:cs="Times New Roman"/>
              <w:noProof/>
              <w:kern w:val="2"/>
              <w:sz w:val="24"/>
              <w:szCs w:val="24"/>
              <w14:ligatures w14:val="standardContextual"/>
            </w:rPr>
          </w:pPr>
          <w:del w:id="1882" w:author="Administrator" w:date="2024-12-28T10:17:00Z">
            <w:r w:rsidRPr="00E646DC" w:rsidDel="000A5801">
              <w:rPr>
                <w:rFonts w:ascii="Times New Roman" w:hAnsi="Times New Roman" w:cs="Times New Roman"/>
                <w:noProof/>
                <w:lang w:val="en-US"/>
                <w:rPrChange w:id="1883" w:author="Administrator" w:date="2024-12-28T10:51:00Z">
                  <w:rPr>
                    <w:rStyle w:val="Hyperlink"/>
                    <w:rFonts w:ascii="Times New Roman" w:hAnsi="Times New Roman" w:cs="Times New Roman"/>
                    <w:noProof/>
                    <w:lang w:val="en-US"/>
                  </w:rPr>
                </w:rPrChange>
              </w:rPr>
              <w:delText>1.2</w:delText>
            </w:r>
            <w:r w:rsidRPr="00E646DC" w:rsidDel="000A5801">
              <w:rPr>
                <w:rFonts w:ascii="Times New Roman" w:hAnsi="Times New Roman" w:cs="Times New Roman"/>
                <w:noProof/>
                <w:rPrChange w:id="1884" w:author="Administrator" w:date="2024-12-28T10:51:00Z">
                  <w:rPr>
                    <w:rStyle w:val="Hyperlink"/>
                    <w:rFonts w:ascii="Times New Roman" w:hAnsi="Times New Roman" w:cs="Times New Roman"/>
                    <w:noProof/>
                  </w:rPr>
                </w:rPrChange>
              </w:rPr>
              <w:delText xml:space="preserve">.1 </w:delText>
            </w:r>
            <w:r w:rsidRPr="00E646DC" w:rsidDel="000A5801">
              <w:rPr>
                <w:rFonts w:ascii="Times New Roman" w:hAnsi="Times New Roman" w:cs="Times New Roman"/>
                <w:noProof/>
                <w:lang w:val="en-US"/>
                <w:rPrChange w:id="1885" w:author="Administrator" w:date="2024-12-28T10:51:00Z">
                  <w:rPr>
                    <w:rStyle w:val="Hyperlink"/>
                    <w:rFonts w:ascii="Times New Roman" w:hAnsi="Times New Roman" w:cs="Times New Roman"/>
                    <w:noProof/>
                    <w:lang w:val="en-US"/>
                  </w:rPr>
                </w:rPrChange>
              </w:rPr>
              <w:delText>Hệ thống thanh toán điện tử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4</w:delText>
            </w:r>
          </w:del>
        </w:p>
        <w:p w14:paraId="3699335E" w14:textId="633053E5" w:rsidR="001D5CBB" w:rsidRPr="00E646DC" w:rsidDel="000A5801" w:rsidRDefault="001D5CBB">
          <w:pPr>
            <w:pStyle w:val="TOC3"/>
            <w:tabs>
              <w:tab w:val="right" w:leader="dot" w:pos="9064"/>
            </w:tabs>
            <w:rPr>
              <w:del w:id="1886" w:author="Administrator" w:date="2024-12-28T10:17:00Z"/>
              <w:rFonts w:ascii="Times New Roman" w:eastAsiaTheme="minorEastAsia" w:hAnsi="Times New Roman" w:cs="Times New Roman"/>
              <w:noProof/>
              <w:kern w:val="2"/>
              <w:sz w:val="24"/>
              <w:szCs w:val="24"/>
              <w14:ligatures w14:val="standardContextual"/>
            </w:rPr>
          </w:pPr>
          <w:del w:id="1887" w:author="Administrator" w:date="2024-12-28T10:17:00Z">
            <w:r w:rsidRPr="00E646DC" w:rsidDel="000A5801">
              <w:rPr>
                <w:rFonts w:ascii="Times New Roman" w:hAnsi="Times New Roman" w:cs="Times New Roman"/>
                <w:noProof/>
                <w:lang w:val="en-US"/>
                <w:rPrChange w:id="1888" w:author="Administrator" w:date="2024-12-28T10:51:00Z">
                  <w:rPr>
                    <w:rStyle w:val="Hyperlink"/>
                    <w:rFonts w:ascii="Times New Roman" w:hAnsi="Times New Roman" w:cs="Times New Roman"/>
                    <w:noProof/>
                    <w:lang w:val="en-US"/>
                  </w:rPr>
                </w:rPrChange>
              </w:rPr>
              <w:delText>1.2</w:delText>
            </w:r>
            <w:r w:rsidRPr="00E646DC" w:rsidDel="000A5801">
              <w:rPr>
                <w:rFonts w:ascii="Times New Roman" w:hAnsi="Times New Roman" w:cs="Times New Roman"/>
                <w:noProof/>
                <w:rPrChange w:id="1889" w:author="Administrator" w:date="2024-12-28T10:51:00Z">
                  <w:rPr>
                    <w:rStyle w:val="Hyperlink"/>
                    <w:rFonts w:ascii="Times New Roman" w:hAnsi="Times New Roman" w:cs="Times New Roman"/>
                    <w:noProof/>
                  </w:rPr>
                </w:rPrChange>
              </w:rPr>
              <w:delText xml:space="preserve">.2 </w:delText>
            </w:r>
            <w:r w:rsidRPr="00E646DC" w:rsidDel="000A5801">
              <w:rPr>
                <w:rFonts w:ascii="Times New Roman" w:hAnsi="Times New Roman" w:cs="Times New Roman"/>
                <w:noProof/>
                <w:lang w:val="en-US"/>
                <w:rPrChange w:id="1890" w:author="Administrator" w:date="2024-12-28T10:51:00Z">
                  <w:rPr>
                    <w:rStyle w:val="Hyperlink"/>
                    <w:rFonts w:ascii="Times New Roman" w:hAnsi="Times New Roman" w:cs="Times New Roman"/>
                    <w:noProof/>
                    <w:lang w:val="en-US"/>
                  </w:rPr>
                </w:rPrChange>
              </w:rPr>
              <w:delText>Các thành phần của hệ thống thanh toán điện tử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4</w:delText>
            </w:r>
          </w:del>
        </w:p>
        <w:p w14:paraId="2E547FE8" w14:textId="2445B87C" w:rsidR="001D5CBB" w:rsidRPr="00E646DC" w:rsidDel="000A5801" w:rsidRDefault="001D5CBB">
          <w:pPr>
            <w:pStyle w:val="TOC3"/>
            <w:tabs>
              <w:tab w:val="right" w:leader="dot" w:pos="9064"/>
            </w:tabs>
            <w:rPr>
              <w:del w:id="1891" w:author="Administrator" w:date="2024-12-28T10:17:00Z"/>
              <w:rFonts w:ascii="Times New Roman" w:eastAsiaTheme="minorEastAsia" w:hAnsi="Times New Roman" w:cs="Times New Roman"/>
              <w:noProof/>
              <w:kern w:val="2"/>
              <w:sz w:val="24"/>
              <w:szCs w:val="24"/>
              <w14:ligatures w14:val="standardContextual"/>
            </w:rPr>
          </w:pPr>
          <w:del w:id="1892" w:author="Administrator" w:date="2024-12-28T10:17:00Z">
            <w:r w:rsidRPr="00E646DC" w:rsidDel="000A5801">
              <w:rPr>
                <w:rFonts w:ascii="Times New Roman" w:hAnsi="Times New Roman" w:cs="Times New Roman"/>
                <w:noProof/>
                <w:lang w:val="en-US"/>
                <w:rPrChange w:id="1893" w:author="Administrator" w:date="2024-12-28T10:51:00Z">
                  <w:rPr>
                    <w:rStyle w:val="Hyperlink"/>
                    <w:rFonts w:ascii="Times New Roman" w:hAnsi="Times New Roman" w:cs="Times New Roman"/>
                    <w:noProof/>
                    <w:lang w:val="en-US"/>
                  </w:rPr>
                </w:rPrChange>
              </w:rPr>
              <w:delText>1.2</w:delText>
            </w:r>
            <w:r w:rsidRPr="00E646DC" w:rsidDel="000A5801">
              <w:rPr>
                <w:rFonts w:ascii="Times New Roman" w:hAnsi="Times New Roman" w:cs="Times New Roman"/>
                <w:noProof/>
                <w:rPrChange w:id="1894"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895" w:author="Administrator" w:date="2024-12-28T10:51:00Z">
                  <w:rPr>
                    <w:rStyle w:val="Hyperlink"/>
                    <w:rFonts w:ascii="Times New Roman" w:hAnsi="Times New Roman" w:cs="Times New Roman"/>
                    <w:noProof/>
                    <w:lang w:val="en-US"/>
                  </w:rPr>
                </w:rPrChange>
              </w:rPr>
              <w:delText>3</w:delText>
            </w:r>
            <w:r w:rsidRPr="00E646DC" w:rsidDel="000A5801">
              <w:rPr>
                <w:rFonts w:ascii="Times New Roman" w:hAnsi="Times New Roman" w:cs="Times New Roman"/>
                <w:noProof/>
                <w:rPrChange w:id="1896"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897" w:author="Administrator" w:date="2024-12-28T10:51:00Z">
                  <w:rPr>
                    <w:rStyle w:val="Hyperlink"/>
                    <w:rFonts w:ascii="Times New Roman" w:hAnsi="Times New Roman" w:cs="Times New Roman"/>
                    <w:noProof/>
                    <w:lang w:val="en-US"/>
                  </w:rPr>
                </w:rPrChange>
              </w:rPr>
              <w:delText>Các phương thức thanh toán điện tử: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w:delText>
            </w:r>
          </w:del>
        </w:p>
        <w:p w14:paraId="7ABBAA30" w14:textId="51D5EB60" w:rsidR="001D5CBB" w:rsidRPr="00E646DC" w:rsidDel="000A5801" w:rsidRDefault="001D5CBB">
          <w:pPr>
            <w:pStyle w:val="TOC2"/>
            <w:tabs>
              <w:tab w:val="right" w:leader="dot" w:pos="9064"/>
            </w:tabs>
            <w:rPr>
              <w:del w:id="1898" w:author="Administrator" w:date="2024-12-28T10:17:00Z"/>
              <w:rFonts w:ascii="Times New Roman" w:eastAsiaTheme="minorEastAsia" w:hAnsi="Times New Roman" w:cs="Times New Roman"/>
              <w:noProof/>
              <w:kern w:val="2"/>
              <w:sz w:val="24"/>
              <w:szCs w:val="24"/>
              <w14:ligatures w14:val="standardContextual"/>
            </w:rPr>
          </w:pPr>
          <w:del w:id="1899" w:author="Administrator" w:date="2024-12-28T10:17:00Z">
            <w:r w:rsidRPr="00E646DC" w:rsidDel="000A5801">
              <w:rPr>
                <w:rFonts w:ascii="Times New Roman" w:hAnsi="Times New Roman" w:cs="Times New Roman"/>
                <w:noProof/>
                <w:lang w:val="en-US"/>
                <w:rPrChange w:id="1900" w:author="Administrator" w:date="2024-12-28T10:51:00Z">
                  <w:rPr>
                    <w:rStyle w:val="Hyperlink"/>
                    <w:rFonts w:ascii="Times New Roman" w:hAnsi="Times New Roman" w:cs="Times New Roman"/>
                    <w:noProof/>
                    <w:lang w:val="en-US"/>
                  </w:rPr>
                </w:rPrChange>
              </w:rPr>
              <w:delText>1.3</w:delText>
            </w:r>
            <w:r w:rsidRPr="00E646DC" w:rsidDel="000A5801">
              <w:rPr>
                <w:rFonts w:ascii="Times New Roman" w:hAnsi="Times New Roman" w:cs="Times New Roman"/>
                <w:noProof/>
                <w:rPrChange w:id="1901"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02" w:author="Administrator" w:date="2024-12-28T10:51:00Z">
                  <w:rPr>
                    <w:rStyle w:val="Hyperlink"/>
                    <w:rFonts w:ascii="Times New Roman" w:hAnsi="Times New Roman" w:cs="Times New Roman"/>
                    <w:noProof/>
                    <w:lang w:val="en-US"/>
                  </w:rPr>
                </w:rPrChange>
              </w:rPr>
              <w:delText>GPS (Global Positioning System):</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w:delText>
            </w:r>
          </w:del>
        </w:p>
        <w:p w14:paraId="0C7CFB83" w14:textId="0E903B7C" w:rsidR="001D5CBB" w:rsidRPr="00E646DC" w:rsidDel="000A5801" w:rsidRDefault="001D5CBB">
          <w:pPr>
            <w:pStyle w:val="TOC3"/>
            <w:tabs>
              <w:tab w:val="right" w:leader="dot" w:pos="9064"/>
            </w:tabs>
            <w:rPr>
              <w:del w:id="1903" w:author="Administrator" w:date="2024-12-28T10:17:00Z"/>
              <w:rFonts w:ascii="Times New Roman" w:eastAsiaTheme="minorEastAsia" w:hAnsi="Times New Roman" w:cs="Times New Roman"/>
              <w:noProof/>
              <w:kern w:val="2"/>
              <w:sz w:val="24"/>
              <w:szCs w:val="24"/>
              <w14:ligatures w14:val="standardContextual"/>
            </w:rPr>
          </w:pPr>
          <w:del w:id="1904" w:author="Administrator" w:date="2024-12-28T10:17:00Z">
            <w:r w:rsidRPr="00E646DC" w:rsidDel="000A5801">
              <w:rPr>
                <w:rFonts w:ascii="Times New Roman" w:hAnsi="Times New Roman" w:cs="Times New Roman"/>
                <w:noProof/>
                <w:lang w:val="en-US"/>
                <w:rPrChange w:id="1905" w:author="Administrator" w:date="2024-12-28T10:51:00Z">
                  <w:rPr>
                    <w:rStyle w:val="Hyperlink"/>
                    <w:rFonts w:ascii="Times New Roman" w:hAnsi="Times New Roman" w:cs="Times New Roman"/>
                    <w:noProof/>
                    <w:lang w:val="en-US"/>
                  </w:rPr>
                </w:rPrChange>
              </w:rPr>
              <w:delText>1.3</w:delText>
            </w:r>
            <w:r w:rsidRPr="00E646DC" w:rsidDel="000A5801">
              <w:rPr>
                <w:rFonts w:ascii="Times New Roman" w:hAnsi="Times New Roman" w:cs="Times New Roman"/>
                <w:noProof/>
                <w:rPrChange w:id="1906"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907" w:author="Administrator" w:date="2024-12-28T10:51:00Z">
                  <w:rPr>
                    <w:rStyle w:val="Hyperlink"/>
                    <w:rFonts w:ascii="Times New Roman" w:hAnsi="Times New Roman" w:cs="Times New Roman"/>
                    <w:noProof/>
                    <w:lang w:val="en-US"/>
                  </w:rPr>
                </w:rPrChange>
              </w:rPr>
              <w:delText>1</w:delText>
            </w:r>
            <w:r w:rsidRPr="00E646DC" w:rsidDel="000A5801">
              <w:rPr>
                <w:rFonts w:ascii="Times New Roman" w:hAnsi="Times New Roman" w:cs="Times New Roman"/>
                <w:noProof/>
                <w:rPrChange w:id="1908"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09" w:author="Administrator" w:date="2024-12-28T10:51:00Z">
                  <w:rPr>
                    <w:rStyle w:val="Hyperlink"/>
                    <w:rFonts w:ascii="Times New Roman" w:hAnsi="Times New Roman" w:cs="Times New Roman"/>
                    <w:noProof/>
                    <w:lang w:val="en-US"/>
                  </w:rPr>
                </w:rPrChange>
              </w:rPr>
              <w:delText>Nguyên lý hoạt động của GPS</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w:delText>
            </w:r>
          </w:del>
        </w:p>
        <w:p w14:paraId="31C97EAC" w14:textId="335AA313" w:rsidR="001D5CBB" w:rsidRPr="00E646DC" w:rsidDel="000A5801" w:rsidRDefault="001D5CBB">
          <w:pPr>
            <w:pStyle w:val="TOC3"/>
            <w:tabs>
              <w:tab w:val="right" w:leader="dot" w:pos="9064"/>
            </w:tabs>
            <w:rPr>
              <w:del w:id="1910" w:author="Administrator" w:date="2024-12-28T10:17:00Z"/>
              <w:rFonts w:ascii="Times New Roman" w:eastAsiaTheme="minorEastAsia" w:hAnsi="Times New Roman" w:cs="Times New Roman"/>
              <w:noProof/>
              <w:kern w:val="2"/>
              <w:sz w:val="24"/>
              <w:szCs w:val="24"/>
              <w14:ligatures w14:val="standardContextual"/>
            </w:rPr>
          </w:pPr>
          <w:del w:id="1911" w:author="Administrator" w:date="2024-12-28T10:17:00Z">
            <w:r w:rsidRPr="00E646DC" w:rsidDel="000A5801">
              <w:rPr>
                <w:rFonts w:ascii="Times New Roman" w:hAnsi="Times New Roman" w:cs="Times New Roman"/>
                <w:noProof/>
                <w:lang w:val="en-US"/>
                <w:rPrChange w:id="1912" w:author="Administrator" w:date="2024-12-28T10:51:00Z">
                  <w:rPr>
                    <w:rStyle w:val="Hyperlink"/>
                    <w:rFonts w:ascii="Times New Roman" w:hAnsi="Times New Roman" w:cs="Times New Roman"/>
                    <w:noProof/>
                    <w:lang w:val="en-US"/>
                  </w:rPr>
                </w:rPrChange>
              </w:rPr>
              <w:delText>1.3</w:delText>
            </w:r>
            <w:r w:rsidRPr="00E646DC" w:rsidDel="000A5801">
              <w:rPr>
                <w:rFonts w:ascii="Times New Roman" w:hAnsi="Times New Roman" w:cs="Times New Roman"/>
                <w:noProof/>
                <w:rPrChange w:id="1913"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914" w:author="Administrator" w:date="2024-12-28T10:51:00Z">
                  <w:rPr>
                    <w:rStyle w:val="Hyperlink"/>
                    <w:rFonts w:ascii="Times New Roman" w:hAnsi="Times New Roman" w:cs="Times New Roman"/>
                    <w:noProof/>
                    <w:lang w:val="en-US"/>
                  </w:rPr>
                </w:rPrChange>
              </w:rPr>
              <w:delText>2</w:delText>
            </w:r>
            <w:r w:rsidRPr="00E646DC" w:rsidDel="000A5801">
              <w:rPr>
                <w:rFonts w:ascii="Times New Roman" w:hAnsi="Times New Roman" w:cs="Times New Roman"/>
                <w:noProof/>
                <w:rPrChange w:id="1915"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16" w:author="Administrator" w:date="2024-12-28T10:51:00Z">
                  <w:rPr>
                    <w:rStyle w:val="Hyperlink"/>
                    <w:rFonts w:ascii="Times New Roman" w:hAnsi="Times New Roman" w:cs="Times New Roman"/>
                    <w:noProof/>
                    <w:lang w:val="en-US"/>
                  </w:rPr>
                </w:rPrChange>
              </w:rPr>
              <w:delText>Sự chính xác của GPS</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w:delText>
            </w:r>
          </w:del>
        </w:p>
        <w:p w14:paraId="1A0D5B29" w14:textId="3F4E0EAA" w:rsidR="001D5CBB" w:rsidRPr="00E646DC" w:rsidDel="000A5801" w:rsidRDefault="001D5CBB">
          <w:pPr>
            <w:pStyle w:val="TOC2"/>
            <w:tabs>
              <w:tab w:val="right" w:leader="dot" w:pos="9064"/>
            </w:tabs>
            <w:rPr>
              <w:del w:id="1917" w:author="Administrator" w:date="2024-12-28T10:17:00Z"/>
              <w:rFonts w:ascii="Times New Roman" w:eastAsiaTheme="minorEastAsia" w:hAnsi="Times New Roman" w:cs="Times New Roman"/>
              <w:noProof/>
              <w:kern w:val="2"/>
              <w:sz w:val="24"/>
              <w:szCs w:val="24"/>
              <w14:ligatures w14:val="standardContextual"/>
            </w:rPr>
          </w:pPr>
          <w:del w:id="1918" w:author="Administrator" w:date="2024-12-28T10:17:00Z">
            <w:r w:rsidRPr="00E646DC" w:rsidDel="000A5801">
              <w:rPr>
                <w:rFonts w:ascii="Times New Roman" w:hAnsi="Times New Roman" w:cs="Times New Roman"/>
                <w:noProof/>
                <w:lang w:val="en-US"/>
                <w:rPrChange w:id="1919" w:author="Administrator" w:date="2024-12-28T10:51:00Z">
                  <w:rPr>
                    <w:rStyle w:val="Hyperlink"/>
                    <w:rFonts w:ascii="Times New Roman" w:hAnsi="Times New Roman" w:cs="Times New Roman"/>
                    <w:noProof/>
                    <w:lang w:val="en-US"/>
                  </w:rPr>
                </w:rPrChange>
              </w:rPr>
              <w:delText>1.4 Mục tiêu nghiên cứu:</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w:delText>
            </w:r>
          </w:del>
        </w:p>
        <w:p w14:paraId="0D6F0319" w14:textId="4974162A" w:rsidR="001D5CBB" w:rsidRPr="00E646DC" w:rsidDel="000A5801" w:rsidRDefault="001D5CBB">
          <w:pPr>
            <w:pStyle w:val="TOC2"/>
            <w:tabs>
              <w:tab w:val="right" w:leader="dot" w:pos="9064"/>
            </w:tabs>
            <w:rPr>
              <w:del w:id="1920" w:author="Administrator" w:date="2024-12-28T10:17:00Z"/>
              <w:rFonts w:ascii="Times New Roman" w:eastAsiaTheme="minorEastAsia" w:hAnsi="Times New Roman" w:cs="Times New Roman"/>
              <w:noProof/>
              <w:kern w:val="2"/>
              <w:sz w:val="24"/>
              <w:szCs w:val="24"/>
              <w14:ligatures w14:val="standardContextual"/>
            </w:rPr>
          </w:pPr>
          <w:del w:id="1921" w:author="Administrator" w:date="2024-12-28T10:17:00Z">
            <w:r w:rsidRPr="00E646DC" w:rsidDel="000A5801">
              <w:rPr>
                <w:rFonts w:ascii="Times New Roman" w:hAnsi="Times New Roman" w:cs="Times New Roman"/>
                <w:noProof/>
                <w:lang w:val="en-US"/>
                <w:rPrChange w:id="1922" w:author="Administrator" w:date="2024-12-28T10:51:00Z">
                  <w:rPr>
                    <w:rStyle w:val="Hyperlink"/>
                    <w:rFonts w:ascii="Times New Roman" w:hAnsi="Times New Roman" w:cs="Times New Roman"/>
                    <w:noProof/>
                    <w:lang w:val="en-US"/>
                  </w:rPr>
                </w:rPrChange>
              </w:rPr>
              <w:delText>1.5 Phạm vi nghiên cứu:</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7</w:delText>
            </w:r>
          </w:del>
        </w:p>
        <w:p w14:paraId="76D68954" w14:textId="5B38E785" w:rsidR="001D5CBB" w:rsidRPr="00E646DC" w:rsidDel="000A5801" w:rsidRDefault="001D5CBB">
          <w:pPr>
            <w:pStyle w:val="TOC2"/>
            <w:tabs>
              <w:tab w:val="right" w:leader="dot" w:pos="9064"/>
            </w:tabs>
            <w:rPr>
              <w:del w:id="1923" w:author="Administrator" w:date="2024-12-28T10:17:00Z"/>
              <w:rFonts w:ascii="Times New Roman" w:eastAsiaTheme="minorEastAsia" w:hAnsi="Times New Roman" w:cs="Times New Roman"/>
              <w:noProof/>
              <w:kern w:val="2"/>
              <w:sz w:val="24"/>
              <w:szCs w:val="24"/>
              <w14:ligatures w14:val="standardContextual"/>
            </w:rPr>
          </w:pPr>
          <w:del w:id="1924" w:author="Administrator" w:date="2024-12-28T10:17:00Z">
            <w:r w:rsidRPr="00E646DC" w:rsidDel="000A5801">
              <w:rPr>
                <w:rFonts w:ascii="Times New Roman" w:hAnsi="Times New Roman" w:cs="Times New Roman"/>
                <w:noProof/>
                <w:lang w:val="en-US"/>
                <w:rPrChange w:id="1925" w:author="Administrator" w:date="2024-12-28T10:51:00Z">
                  <w:rPr>
                    <w:rStyle w:val="Hyperlink"/>
                    <w:rFonts w:ascii="Times New Roman" w:hAnsi="Times New Roman" w:cs="Times New Roman"/>
                    <w:noProof/>
                    <w:lang w:val="en-US"/>
                  </w:rPr>
                </w:rPrChange>
              </w:rPr>
              <w:delText>1.6 Tính cấp thiết của đề tài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8</w:delText>
            </w:r>
          </w:del>
        </w:p>
        <w:p w14:paraId="1F5F6503" w14:textId="0D5A42FF" w:rsidR="001D5CBB" w:rsidRPr="00E646DC" w:rsidDel="000A5801" w:rsidRDefault="001D5CBB">
          <w:pPr>
            <w:pStyle w:val="TOC2"/>
            <w:tabs>
              <w:tab w:val="right" w:leader="dot" w:pos="9064"/>
            </w:tabs>
            <w:rPr>
              <w:del w:id="1926" w:author="Administrator" w:date="2024-12-28T10:17:00Z"/>
              <w:rFonts w:ascii="Times New Roman" w:eastAsiaTheme="minorEastAsia" w:hAnsi="Times New Roman" w:cs="Times New Roman"/>
              <w:noProof/>
              <w:kern w:val="2"/>
              <w:sz w:val="24"/>
              <w:szCs w:val="24"/>
              <w14:ligatures w14:val="standardContextual"/>
            </w:rPr>
          </w:pPr>
          <w:del w:id="1927" w:author="Administrator" w:date="2024-12-28T10:17:00Z">
            <w:r w:rsidRPr="00E646DC" w:rsidDel="000A5801">
              <w:rPr>
                <w:rFonts w:ascii="Times New Roman" w:hAnsi="Times New Roman" w:cs="Times New Roman"/>
                <w:noProof/>
                <w:lang w:val="en-US"/>
                <w:rPrChange w:id="1928" w:author="Administrator" w:date="2024-12-28T10:51:00Z">
                  <w:rPr>
                    <w:rStyle w:val="Hyperlink"/>
                    <w:rFonts w:ascii="Times New Roman" w:hAnsi="Times New Roman" w:cs="Times New Roman"/>
                    <w:noProof/>
                    <w:lang w:val="en-US"/>
                  </w:rPr>
                </w:rPrChange>
              </w:rPr>
              <w:delText>1.7</w:delText>
            </w:r>
            <w:r w:rsidRPr="00E646DC" w:rsidDel="000A5801">
              <w:rPr>
                <w:rFonts w:ascii="Times New Roman" w:hAnsi="Times New Roman" w:cs="Times New Roman"/>
                <w:noProof/>
                <w:rPrChange w:id="1929" w:author="Administrator" w:date="2024-12-28T10:51:00Z">
                  <w:rPr>
                    <w:rStyle w:val="Hyperlink"/>
                    <w:rFonts w:ascii="Times New Roman" w:hAnsi="Times New Roman" w:cs="Times New Roman"/>
                    <w:noProof/>
                  </w:rPr>
                </w:rPrChange>
              </w:rPr>
              <w:delText xml:space="preserve"> Kết</w:delText>
            </w:r>
            <w:r w:rsidRPr="00E646DC" w:rsidDel="000A5801">
              <w:rPr>
                <w:rFonts w:ascii="Times New Roman" w:hAnsi="Times New Roman" w:cs="Times New Roman"/>
                <w:noProof/>
                <w:lang w:val="en-US"/>
                <w:rPrChange w:id="1930" w:author="Administrator" w:date="2024-12-28T10:51:00Z">
                  <w:rPr>
                    <w:rStyle w:val="Hyperlink"/>
                    <w:rFonts w:ascii="Times New Roman" w:hAnsi="Times New Roman" w:cs="Times New Roman"/>
                    <w:noProof/>
                    <w:lang w:val="en-US"/>
                  </w:rPr>
                </w:rPrChange>
              </w:rPr>
              <w:delText xml:space="preserve"> luận</w:delText>
            </w:r>
            <w:r w:rsidRPr="00E646DC" w:rsidDel="000A5801">
              <w:rPr>
                <w:rFonts w:ascii="Times New Roman" w:hAnsi="Times New Roman" w:cs="Times New Roman"/>
                <w:noProof/>
                <w:rPrChange w:id="1931"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32" w:author="Administrator" w:date="2024-12-28T10:51:00Z">
                  <w:rPr>
                    <w:rStyle w:val="Hyperlink"/>
                    <w:rFonts w:ascii="Times New Roman" w:hAnsi="Times New Roman" w:cs="Times New Roman"/>
                    <w:noProof/>
                    <w:lang w:val="en-US"/>
                  </w:rPr>
                </w:rPrChange>
              </w:rPr>
              <w:delText>C</w:delText>
            </w:r>
            <w:r w:rsidRPr="00E646DC" w:rsidDel="000A5801">
              <w:rPr>
                <w:rFonts w:ascii="Times New Roman" w:hAnsi="Times New Roman" w:cs="Times New Roman"/>
                <w:noProof/>
                <w:rPrChange w:id="1933" w:author="Administrator" w:date="2024-12-28T10:51:00Z">
                  <w:rPr>
                    <w:rStyle w:val="Hyperlink"/>
                    <w:rFonts w:ascii="Times New Roman" w:hAnsi="Times New Roman" w:cs="Times New Roman"/>
                    <w:noProof/>
                  </w:rPr>
                </w:rPrChange>
              </w:rPr>
              <w:delText>hương</w:delText>
            </w:r>
            <w:r w:rsidRPr="00E646DC" w:rsidDel="000A5801">
              <w:rPr>
                <w:rFonts w:ascii="Times New Roman" w:hAnsi="Times New Roman" w:cs="Times New Roman"/>
                <w:noProof/>
                <w:lang w:val="en-US"/>
                <w:rPrChange w:id="1934" w:author="Administrator" w:date="2024-12-28T10:51:00Z">
                  <w:rPr>
                    <w:rStyle w:val="Hyperlink"/>
                    <w:rFonts w:ascii="Times New Roman" w:hAnsi="Times New Roman" w:cs="Times New Roman"/>
                    <w:noProof/>
                    <w:lang w:val="en-US"/>
                  </w:rPr>
                </w:rPrChange>
              </w:rPr>
              <w:delText xml:space="preserve"> 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8</w:delText>
            </w:r>
          </w:del>
        </w:p>
        <w:p w14:paraId="29B2E38E" w14:textId="75567275" w:rsidR="001D5CBB" w:rsidRPr="00E646DC" w:rsidDel="000A5801" w:rsidRDefault="001D5CBB" w:rsidP="00982DD0">
          <w:pPr>
            <w:pStyle w:val="TOC1"/>
            <w:rPr>
              <w:del w:id="1935" w:author="Administrator" w:date="2024-12-28T10:17:00Z"/>
              <w:rFonts w:eastAsiaTheme="minorEastAsia"/>
              <w:kern w:val="2"/>
              <w:sz w:val="24"/>
              <w:szCs w:val="24"/>
              <w14:ligatures w14:val="standardContextual"/>
            </w:rPr>
          </w:pPr>
          <w:del w:id="1936" w:author="Administrator" w:date="2024-12-28T10:17:00Z">
            <w:r w:rsidRPr="00E646DC" w:rsidDel="000A5801">
              <w:rPr>
                <w:rPrChange w:id="1937" w:author="Administrator" w:date="2024-12-28T10:51:00Z">
                  <w:rPr>
                    <w:rStyle w:val="Hyperlink"/>
                  </w:rPr>
                </w:rPrChange>
              </w:rPr>
              <w:delText xml:space="preserve">CHƯƠNG II. </w:delText>
            </w:r>
            <w:r w:rsidRPr="00E646DC" w:rsidDel="000A5801">
              <w:rPr>
                <w:lang w:val="en-US"/>
                <w:rPrChange w:id="1938" w:author="Administrator" w:date="2024-12-28T10:51:00Z">
                  <w:rPr>
                    <w:rStyle w:val="Hyperlink"/>
                    <w:lang w:val="en-US"/>
                  </w:rPr>
                </w:rPrChange>
              </w:rPr>
              <w:delText>PHƯƠNG PHÁP VÀ CÔNG NGHỆ SỬ DỤNG</w:delText>
            </w:r>
            <w:r w:rsidRPr="00E646DC" w:rsidDel="000A5801">
              <w:rPr>
                <w:webHidden/>
              </w:rPr>
              <w:tab/>
            </w:r>
            <w:r w:rsidR="000A5801" w:rsidRPr="00E646DC" w:rsidDel="000A5801">
              <w:rPr>
                <w:webHidden/>
              </w:rPr>
              <w:delText>10</w:delText>
            </w:r>
          </w:del>
        </w:p>
        <w:p w14:paraId="4ED092A8" w14:textId="272BEFB5" w:rsidR="001D5CBB" w:rsidRPr="00E646DC" w:rsidDel="000A5801" w:rsidRDefault="001D5CBB">
          <w:pPr>
            <w:pStyle w:val="TOC2"/>
            <w:tabs>
              <w:tab w:val="right" w:leader="dot" w:pos="9064"/>
            </w:tabs>
            <w:rPr>
              <w:del w:id="1939" w:author="Administrator" w:date="2024-12-28T10:17:00Z"/>
              <w:rFonts w:ascii="Times New Roman" w:eastAsiaTheme="minorEastAsia" w:hAnsi="Times New Roman" w:cs="Times New Roman"/>
              <w:noProof/>
              <w:kern w:val="2"/>
              <w:sz w:val="24"/>
              <w:szCs w:val="24"/>
              <w14:ligatures w14:val="standardContextual"/>
            </w:rPr>
          </w:pPr>
          <w:del w:id="1940" w:author="Administrator" w:date="2024-12-28T10:17:00Z">
            <w:r w:rsidRPr="00E646DC" w:rsidDel="000A5801">
              <w:rPr>
                <w:rFonts w:ascii="Times New Roman" w:hAnsi="Times New Roman" w:cs="Times New Roman"/>
                <w:noProof/>
                <w:lang w:val="en-US"/>
                <w:rPrChange w:id="1941" w:author="Administrator" w:date="2024-12-28T10:51:00Z">
                  <w:rPr>
                    <w:rStyle w:val="Hyperlink"/>
                    <w:rFonts w:ascii="Times New Roman" w:hAnsi="Times New Roman" w:cs="Times New Roman"/>
                    <w:noProof/>
                    <w:lang w:val="en-US"/>
                  </w:rPr>
                </w:rPrChange>
              </w:rPr>
              <w:delText xml:space="preserve">2.1 Phương pháp phát triển: </w:delText>
            </w:r>
            <w:r w:rsidRPr="00E646DC" w:rsidDel="000A5801">
              <w:rPr>
                <w:rFonts w:ascii="Times New Roman" w:hAnsi="Times New Roman" w:cs="Times New Roman"/>
                <w:bCs/>
                <w:i/>
                <w:iCs/>
                <w:noProof/>
                <w:lang w:val="en-US"/>
                <w:rPrChange w:id="1942" w:author="Administrator" w:date="2024-12-28T10:51:00Z">
                  <w:rPr>
                    <w:rStyle w:val="Hyperlink"/>
                    <w:rFonts w:ascii="Times New Roman" w:hAnsi="Times New Roman" w:cs="Times New Roman"/>
                    <w:bCs/>
                    <w:i/>
                    <w:iCs/>
                    <w:noProof/>
                    <w:lang w:val="en-US"/>
                  </w:rPr>
                </w:rPrChange>
              </w:rPr>
              <w:delText>Mô hình Waterfall</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10</w:delText>
            </w:r>
          </w:del>
        </w:p>
        <w:p w14:paraId="3297093B" w14:textId="6306E3E0" w:rsidR="001D5CBB" w:rsidRPr="00E646DC" w:rsidDel="000A5801" w:rsidRDefault="001D5CBB">
          <w:pPr>
            <w:pStyle w:val="TOC2"/>
            <w:tabs>
              <w:tab w:val="right" w:leader="dot" w:pos="9064"/>
            </w:tabs>
            <w:rPr>
              <w:del w:id="1943" w:author="Administrator" w:date="2024-12-28T10:17:00Z"/>
              <w:rFonts w:ascii="Times New Roman" w:eastAsiaTheme="minorEastAsia" w:hAnsi="Times New Roman" w:cs="Times New Roman"/>
              <w:noProof/>
              <w:kern w:val="2"/>
              <w:sz w:val="24"/>
              <w:szCs w:val="24"/>
              <w14:ligatures w14:val="standardContextual"/>
            </w:rPr>
          </w:pPr>
          <w:del w:id="1944" w:author="Administrator" w:date="2024-12-28T10:17:00Z">
            <w:r w:rsidRPr="00E646DC" w:rsidDel="000A5801">
              <w:rPr>
                <w:rFonts w:ascii="Times New Roman" w:hAnsi="Times New Roman" w:cs="Times New Roman"/>
                <w:noProof/>
                <w:lang w:val="en-US"/>
                <w:rPrChange w:id="1945" w:author="Administrator" w:date="2024-12-28T10:51:00Z">
                  <w:rPr>
                    <w:rStyle w:val="Hyperlink"/>
                    <w:rFonts w:ascii="Times New Roman" w:hAnsi="Times New Roman" w:cs="Times New Roman"/>
                    <w:noProof/>
                    <w:lang w:val="en-US"/>
                  </w:rPr>
                </w:rPrChange>
              </w:rPr>
              <w:delText>2.2 Công nghệ sử dụng: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12</w:delText>
            </w:r>
          </w:del>
        </w:p>
        <w:p w14:paraId="6749D9DF" w14:textId="79638A5F" w:rsidR="001D5CBB" w:rsidRPr="00E646DC" w:rsidDel="000A5801" w:rsidRDefault="001D5CBB">
          <w:pPr>
            <w:pStyle w:val="TOC3"/>
            <w:tabs>
              <w:tab w:val="right" w:leader="dot" w:pos="9064"/>
            </w:tabs>
            <w:rPr>
              <w:del w:id="1946" w:author="Administrator" w:date="2024-12-28T10:17:00Z"/>
              <w:rFonts w:ascii="Times New Roman" w:eastAsiaTheme="minorEastAsia" w:hAnsi="Times New Roman" w:cs="Times New Roman"/>
              <w:noProof/>
              <w:kern w:val="2"/>
              <w:sz w:val="24"/>
              <w:szCs w:val="24"/>
              <w14:ligatures w14:val="standardContextual"/>
            </w:rPr>
          </w:pPr>
          <w:del w:id="1947" w:author="Administrator" w:date="2024-12-28T10:17:00Z">
            <w:r w:rsidRPr="00E646DC" w:rsidDel="000A5801">
              <w:rPr>
                <w:rFonts w:ascii="Times New Roman" w:hAnsi="Times New Roman" w:cs="Times New Roman"/>
                <w:noProof/>
                <w:lang w:val="en-US"/>
                <w:rPrChange w:id="1948" w:author="Administrator" w:date="2024-12-28T10:51:00Z">
                  <w:rPr>
                    <w:rStyle w:val="Hyperlink"/>
                    <w:rFonts w:ascii="Times New Roman" w:hAnsi="Times New Roman" w:cs="Times New Roman"/>
                    <w:noProof/>
                    <w:lang w:val="en-US"/>
                  </w:rPr>
                </w:rPrChange>
              </w:rPr>
              <w:delText>2.2</w:delText>
            </w:r>
            <w:r w:rsidRPr="00E646DC" w:rsidDel="000A5801">
              <w:rPr>
                <w:rFonts w:ascii="Times New Roman" w:hAnsi="Times New Roman" w:cs="Times New Roman"/>
                <w:noProof/>
                <w:rPrChange w:id="1949"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950" w:author="Administrator" w:date="2024-12-28T10:51:00Z">
                  <w:rPr>
                    <w:rStyle w:val="Hyperlink"/>
                    <w:rFonts w:ascii="Times New Roman" w:hAnsi="Times New Roman" w:cs="Times New Roman"/>
                    <w:noProof/>
                    <w:lang w:val="en-US"/>
                  </w:rPr>
                </w:rPrChange>
              </w:rPr>
              <w:delText>1</w:delText>
            </w:r>
            <w:r w:rsidRPr="00E646DC" w:rsidDel="000A5801">
              <w:rPr>
                <w:rFonts w:ascii="Times New Roman" w:hAnsi="Times New Roman" w:cs="Times New Roman"/>
                <w:noProof/>
                <w:rPrChange w:id="1951"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52" w:author="Administrator" w:date="2024-12-28T10:51:00Z">
                  <w:rPr>
                    <w:rStyle w:val="Hyperlink"/>
                    <w:rFonts w:ascii="Times New Roman" w:hAnsi="Times New Roman" w:cs="Times New Roman"/>
                    <w:noProof/>
                    <w:lang w:val="en-US"/>
                  </w:rPr>
                </w:rPrChange>
              </w:rPr>
              <w:delText>Flutter:</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12</w:delText>
            </w:r>
          </w:del>
        </w:p>
        <w:p w14:paraId="17383E1E" w14:textId="4F81400B" w:rsidR="001D5CBB" w:rsidRPr="00E646DC" w:rsidDel="000A5801" w:rsidRDefault="001D5CBB">
          <w:pPr>
            <w:pStyle w:val="TOC3"/>
            <w:tabs>
              <w:tab w:val="right" w:leader="dot" w:pos="9064"/>
            </w:tabs>
            <w:rPr>
              <w:del w:id="1953" w:author="Administrator" w:date="2024-12-28T10:17:00Z"/>
              <w:rFonts w:ascii="Times New Roman" w:eastAsiaTheme="minorEastAsia" w:hAnsi="Times New Roman" w:cs="Times New Roman"/>
              <w:noProof/>
              <w:kern w:val="2"/>
              <w:sz w:val="24"/>
              <w:szCs w:val="24"/>
              <w14:ligatures w14:val="standardContextual"/>
            </w:rPr>
          </w:pPr>
          <w:del w:id="1954" w:author="Administrator" w:date="2024-12-28T10:17:00Z">
            <w:r w:rsidRPr="00E646DC" w:rsidDel="000A5801">
              <w:rPr>
                <w:rFonts w:ascii="Times New Roman" w:hAnsi="Times New Roman" w:cs="Times New Roman"/>
                <w:noProof/>
                <w:lang w:val="en-US"/>
                <w:rPrChange w:id="1955" w:author="Administrator" w:date="2024-12-28T10:51:00Z">
                  <w:rPr>
                    <w:rStyle w:val="Hyperlink"/>
                    <w:rFonts w:ascii="Times New Roman" w:hAnsi="Times New Roman" w:cs="Times New Roman"/>
                    <w:noProof/>
                    <w:lang w:val="en-US"/>
                  </w:rPr>
                </w:rPrChange>
              </w:rPr>
              <w:delText>2.2</w:delText>
            </w:r>
            <w:r w:rsidRPr="00E646DC" w:rsidDel="000A5801">
              <w:rPr>
                <w:rFonts w:ascii="Times New Roman" w:hAnsi="Times New Roman" w:cs="Times New Roman"/>
                <w:noProof/>
                <w:rPrChange w:id="1956"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957" w:author="Administrator" w:date="2024-12-28T10:51:00Z">
                  <w:rPr>
                    <w:rStyle w:val="Hyperlink"/>
                    <w:rFonts w:ascii="Times New Roman" w:hAnsi="Times New Roman" w:cs="Times New Roman"/>
                    <w:noProof/>
                    <w:lang w:val="en-US"/>
                  </w:rPr>
                </w:rPrChange>
              </w:rPr>
              <w:delText>2</w:delText>
            </w:r>
            <w:r w:rsidRPr="00E646DC" w:rsidDel="000A5801">
              <w:rPr>
                <w:rFonts w:ascii="Times New Roman" w:hAnsi="Times New Roman" w:cs="Times New Roman"/>
                <w:noProof/>
                <w:rPrChange w:id="1958"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59" w:author="Administrator" w:date="2024-12-28T10:51:00Z">
                  <w:rPr>
                    <w:rStyle w:val="Hyperlink"/>
                    <w:rFonts w:ascii="Times New Roman" w:hAnsi="Times New Roman" w:cs="Times New Roman"/>
                    <w:noProof/>
                    <w:lang w:val="en-US"/>
                  </w:rPr>
                </w:rPrChange>
              </w:rPr>
              <w:delText>Nodejs:</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13</w:delText>
            </w:r>
          </w:del>
        </w:p>
        <w:p w14:paraId="63B3D346" w14:textId="4B149E70" w:rsidR="001D5CBB" w:rsidRPr="00E646DC" w:rsidDel="000A5801" w:rsidRDefault="001D5CBB">
          <w:pPr>
            <w:pStyle w:val="TOC3"/>
            <w:tabs>
              <w:tab w:val="right" w:leader="dot" w:pos="9064"/>
            </w:tabs>
            <w:rPr>
              <w:del w:id="1960" w:author="Administrator" w:date="2024-12-28T10:17:00Z"/>
              <w:rFonts w:ascii="Times New Roman" w:eastAsiaTheme="minorEastAsia" w:hAnsi="Times New Roman" w:cs="Times New Roman"/>
              <w:noProof/>
              <w:kern w:val="2"/>
              <w:sz w:val="24"/>
              <w:szCs w:val="24"/>
              <w14:ligatures w14:val="standardContextual"/>
            </w:rPr>
          </w:pPr>
          <w:del w:id="1961" w:author="Administrator" w:date="2024-12-28T10:17:00Z">
            <w:r w:rsidRPr="00E646DC" w:rsidDel="000A5801">
              <w:rPr>
                <w:rFonts w:ascii="Times New Roman" w:hAnsi="Times New Roman" w:cs="Times New Roman"/>
                <w:noProof/>
                <w:lang w:val="en-US"/>
                <w:rPrChange w:id="1962" w:author="Administrator" w:date="2024-12-28T10:51:00Z">
                  <w:rPr>
                    <w:rStyle w:val="Hyperlink"/>
                    <w:rFonts w:ascii="Times New Roman" w:hAnsi="Times New Roman" w:cs="Times New Roman"/>
                    <w:noProof/>
                    <w:lang w:val="en-US"/>
                  </w:rPr>
                </w:rPrChange>
              </w:rPr>
              <w:delText>2.2</w:delText>
            </w:r>
            <w:r w:rsidRPr="00E646DC" w:rsidDel="000A5801">
              <w:rPr>
                <w:rFonts w:ascii="Times New Roman" w:hAnsi="Times New Roman" w:cs="Times New Roman"/>
                <w:noProof/>
                <w:rPrChange w:id="1963"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964" w:author="Administrator" w:date="2024-12-28T10:51:00Z">
                  <w:rPr>
                    <w:rStyle w:val="Hyperlink"/>
                    <w:rFonts w:ascii="Times New Roman" w:hAnsi="Times New Roman" w:cs="Times New Roman"/>
                    <w:noProof/>
                    <w:lang w:val="en-US"/>
                  </w:rPr>
                </w:rPrChange>
              </w:rPr>
              <w:delText>3</w:delText>
            </w:r>
            <w:r w:rsidRPr="00E646DC" w:rsidDel="000A5801">
              <w:rPr>
                <w:rFonts w:ascii="Times New Roman" w:hAnsi="Times New Roman" w:cs="Times New Roman"/>
                <w:noProof/>
                <w:rPrChange w:id="1965"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66" w:author="Administrator" w:date="2024-12-28T10:51:00Z">
                  <w:rPr>
                    <w:rStyle w:val="Hyperlink"/>
                    <w:rFonts w:ascii="Times New Roman" w:hAnsi="Times New Roman" w:cs="Times New Roman"/>
                    <w:noProof/>
                    <w:lang w:val="en-US"/>
                  </w:rPr>
                </w:rPrChange>
              </w:rPr>
              <w:delText>PostgreSQL:</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14</w:delText>
            </w:r>
          </w:del>
        </w:p>
        <w:p w14:paraId="04BCFE1F" w14:textId="64F357FE" w:rsidR="001D5CBB" w:rsidRPr="00E646DC" w:rsidDel="000A5801" w:rsidRDefault="001D5CBB">
          <w:pPr>
            <w:pStyle w:val="TOC3"/>
            <w:tabs>
              <w:tab w:val="right" w:leader="dot" w:pos="9064"/>
            </w:tabs>
            <w:rPr>
              <w:del w:id="1967" w:author="Administrator" w:date="2024-12-28T10:17:00Z"/>
              <w:rFonts w:ascii="Times New Roman" w:eastAsiaTheme="minorEastAsia" w:hAnsi="Times New Roman" w:cs="Times New Roman"/>
              <w:noProof/>
              <w:kern w:val="2"/>
              <w:sz w:val="24"/>
              <w:szCs w:val="24"/>
              <w14:ligatures w14:val="standardContextual"/>
            </w:rPr>
          </w:pPr>
          <w:del w:id="1968" w:author="Administrator" w:date="2024-12-28T10:17:00Z">
            <w:r w:rsidRPr="00E646DC" w:rsidDel="000A5801">
              <w:rPr>
                <w:rFonts w:ascii="Times New Roman" w:hAnsi="Times New Roman" w:cs="Times New Roman"/>
                <w:noProof/>
                <w:lang w:val="en-US"/>
                <w:rPrChange w:id="1969" w:author="Administrator" w:date="2024-12-28T10:51:00Z">
                  <w:rPr>
                    <w:rStyle w:val="Hyperlink"/>
                    <w:rFonts w:ascii="Times New Roman" w:hAnsi="Times New Roman" w:cs="Times New Roman"/>
                    <w:noProof/>
                    <w:lang w:val="en-US"/>
                  </w:rPr>
                </w:rPrChange>
              </w:rPr>
              <w:delText>2.2</w:delText>
            </w:r>
            <w:r w:rsidRPr="00E646DC" w:rsidDel="000A5801">
              <w:rPr>
                <w:rFonts w:ascii="Times New Roman" w:hAnsi="Times New Roman" w:cs="Times New Roman"/>
                <w:noProof/>
                <w:rPrChange w:id="1970" w:author="Administrator" w:date="2024-12-28T10:51:00Z">
                  <w:rPr>
                    <w:rStyle w:val="Hyperlink"/>
                    <w:rFonts w:ascii="Times New Roman" w:hAnsi="Times New Roman" w:cs="Times New Roman"/>
                    <w:noProof/>
                  </w:rPr>
                </w:rPrChange>
              </w:rPr>
              <w:delText>.</w:delText>
            </w:r>
            <w:r w:rsidRPr="00E646DC" w:rsidDel="000A5801">
              <w:rPr>
                <w:rFonts w:ascii="Times New Roman" w:hAnsi="Times New Roman" w:cs="Times New Roman"/>
                <w:noProof/>
                <w:lang w:val="en-US"/>
                <w:rPrChange w:id="1971" w:author="Administrator" w:date="2024-12-28T10:51:00Z">
                  <w:rPr>
                    <w:rStyle w:val="Hyperlink"/>
                    <w:rFonts w:ascii="Times New Roman" w:hAnsi="Times New Roman" w:cs="Times New Roman"/>
                    <w:noProof/>
                    <w:lang w:val="en-US"/>
                  </w:rPr>
                </w:rPrChange>
              </w:rPr>
              <w:delText>4</w:delText>
            </w:r>
            <w:r w:rsidRPr="00E646DC" w:rsidDel="000A5801">
              <w:rPr>
                <w:rFonts w:ascii="Times New Roman" w:hAnsi="Times New Roman" w:cs="Times New Roman"/>
                <w:noProof/>
                <w:rPrChange w:id="1972"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73" w:author="Administrator" w:date="2024-12-28T10:51:00Z">
                  <w:rPr>
                    <w:rStyle w:val="Hyperlink"/>
                    <w:rFonts w:ascii="Times New Roman" w:hAnsi="Times New Roman" w:cs="Times New Roman"/>
                    <w:noProof/>
                    <w:lang w:val="en-US"/>
                  </w:rPr>
                </w:rPrChange>
              </w:rPr>
              <w:delText>MQTT Protocol (</w:delText>
            </w:r>
            <w:r w:rsidRPr="00E646DC" w:rsidDel="000A5801">
              <w:rPr>
                <w:rFonts w:ascii="Times New Roman" w:hAnsi="Times New Roman" w:cs="Times New Roman"/>
                <w:noProof/>
                <w:rPrChange w:id="1974" w:author="Administrator" w:date="2024-12-28T10:51:00Z">
                  <w:rPr>
                    <w:rStyle w:val="Hyperlink"/>
                    <w:rFonts w:ascii="Times New Roman" w:hAnsi="Times New Roman" w:cs="Times New Roman"/>
                    <w:noProof/>
                  </w:rPr>
                </w:rPrChange>
              </w:rPr>
              <w:delText>Message Queuing Telemetry Transport</w:delText>
            </w:r>
            <w:r w:rsidRPr="00E646DC" w:rsidDel="000A5801">
              <w:rPr>
                <w:rFonts w:ascii="Times New Roman" w:hAnsi="Times New Roman" w:cs="Times New Roman"/>
                <w:noProof/>
                <w:lang w:val="en-US"/>
                <w:rPrChange w:id="1975" w:author="Administrator" w:date="2024-12-28T10:51:00Z">
                  <w:rPr>
                    <w:rStyle w:val="Hyperlink"/>
                    <w:rFonts w:ascii="Times New Roman" w:hAnsi="Times New Roman" w:cs="Times New Roman"/>
                    <w:noProof/>
                    <w:lang w:val="en-US"/>
                  </w:rPr>
                </w:rPrChange>
              </w:rPr>
              <w:delText>):</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14</w:delText>
            </w:r>
          </w:del>
        </w:p>
        <w:p w14:paraId="616DAEFF" w14:textId="421B483A" w:rsidR="001D5CBB" w:rsidRPr="00E646DC" w:rsidDel="000A5801" w:rsidRDefault="001D5CBB">
          <w:pPr>
            <w:pStyle w:val="TOC2"/>
            <w:tabs>
              <w:tab w:val="right" w:leader="dot" w:pos="9064"/>
            </w:tabs>
            <w:rPr>
              <w:del w:id="1976" w:author="Administrator" w:date="2024-12-28T10:17:00Z"/>
              <w:rFonts w:ascii="Times New Roman" w:eastAsiaTheme="minorEastAsia" w:hAnsi="Times New Roman" w:cs="Times New Roman"/>
              <w:noProof/>
              <w:kern w:val="2"/>
              <w:sz w:val="24"/>
              <w:szCs w:val="24"/>
              <w14:ligatures w14:val="standardContextual"/>
            </w:rPr>
          </w:pPr>
          <w:del w:id="1977" w:author="Administrator" w:date="2024-12-28T10:17:00Z">
            <w:r w:rsidRPr="00E646DC" w:rsidDel="000A5801">
              <w:rPr>
                <w:rFonts w:ascii="Times New Roman" w:hAnsi="Times New Roman" w:cs="Times New Roman"/>
                <w:noProof/>
                <w:lang w:val="en-US"/>
                <w:rPrChange w:id="1978" w:author="Administrator" w:date="2024-12-28T10:51:00Z">
                  <w:rPr>
                    <w:rStyle w:val="Hyperlink"/>
                    <w:rFonts w:ascii="Times New Roman" w:hAnsi="Times New Roman" w:cs="Times New Roman"/>
                    <w:noProof/>
                    <w:lang w:val="en-US"/>
                  </w:rPr>
                </w:rPrChange>
              </w:rPr>
              <w:delText>2.3 Tổng quan hệ thống: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16</w:delText>
            </w:r>
          </w:del>
        </w:p>
        <w:p w14:paraId="47DF4E45" w14:textId="7890E5C8" w:rsidR="001D5CBB" w:rsidRPr="00E646DC" w:rsidDel="000A5801" w:rsidRDefault="001D5CBB">
          <w:pPr>
            <w:pStyle w:val="TOC3"/>
            <w:tabs>
              <w:tab w:val="right" w:leader="dot" w:pos="9064"/>
            </w:tabs>
            <w:rPr>
              <w:del w:id="1979" w:author="Administrator" w:date="2024-12-28T10:17:00Z"/>
              <w:rFonts w:ascii="Times New Roman" w:eastAsiaTheme="minorEastAsia" w:hAnsi="Times New Roman" w:cs="Times New Roman"/>
              <w:noProof/>
              <w:kern w:val="2"/>
              <w:sz w:val="24"/>
              <w:szCs w:val="24"/>
              <w14:ligatures w14:val="standardContextual"/>
            </w:rPr>
          </w:pPr>
          <w:del w:id="1980" w:author="Administrator" w:date="2024-12-28T10:17:00Z">
            <w:r w:rsidRPr="00E646DC" w:rsidDel="000A5801">
              <w:rPr>
                <w:rFonts w:ascii="Times New Roman" w:hAnsi="Times New Roman" w:cs="Times New Roman"/>
                <w:noProof/>
                <w:lang w:val="en-US"/>
                <w:rPrChange w:id="1981" w:author="Administrator" w:date="2024-12-28T10:51:00Z">
                  <w:rPr>
                    <w:rStyle w:val="Hyperlink"/>
                    <w:rFonts w:ascii="Times New Roman" w:hAnsi="Times New Roman" w:cs="Times New Roman"/>
                    <w:noProof/>
                    <w:lang w:val="en-US"/>
                  </w:rPr>
                </w:rPrChange>
              </w:rPr>
              <w:delText>2.3.1</w:delText>
            </w:r>
            <w:r w:rsidRPr="00E646DC" w:rsidDel="000A5801">
              <w:rPr>
                <w:rFonts w:ascii="Times New Roman" w:hAnsi="Times New Roman" w:cs="Times New Roman"/>
                <w:noProof/>
                <w:rPrChange w:id="1982"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83" w:author="Administrator" w:date="2024-12-28T10:51:00Z">
                  <w:rPr>
                    <w:rStyle w:val="Hyperlink"/>
                    <w:rFonts w:ascii="Times New Roman" w:hAnsi="Times New Roman" w:cs="Times New Roman"/>
                    <w:noProof/>
                    <w:lang w:val="en-US"/>
                  </w:rPr>
                </w:rPrChange>
              </w:rPr>
              <w:delText xml:space="preserve">Kiến trúc hệ thống tổng quan: </w:delText>
            </w:r>
            <w:r w:rsidRPr="00E646DC" w:rsidDel="000A5801">
              <w:rPr>
                <w:rFonts w:ascii="Times New Roman" w:hAnsi="Times New Roman" w:cs="Times New Roman"/>
                <w:bCs/>
                <w:noProof/>
                <w:lang w:val="en-US"/>
                <w:rPrChange w:id="1984" w:author="Administrator" w:date="2024-12-28T10:51:00Z">
                  <w:rPr>
                    <w:rStyle w:val="Hyperlink"/>
                    <w:rFonts w:ascii="Times New Roman" w:hAnsi="Times New Roman" w:cs="Times New Roman"/>
                    <w:bCs/>
                    <w:noProof/>
                    <w:lang w:val="en-US"/>
                  </w:rPr>
                </w:rPrChange>
              </w:rPr>
              <w:delText>Hệ thống gồm các thành phần chính:</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16</w:delText>
            </w:r>
          </w:del>
        </w:p>
        <w:p w14:paraId="5CCA7A8A" w14:textId="46B222AF" w:rsidR="001D5CBB" w:rsidRPr="00E646DC" w:rsidDel="000A5801" w:rsidRDefault="001D5CBB">
          <w:pPr>
            <w:pStyle w:val="TOC3"/>
            <w:tabs>
              <w:tab w:val="right" w:leader="dot" w:pos="9064"/>
            </w:tabs>
            <w:rPr>
              <w:del w:id="1985" w:author="Administrator" w:date="2024-12-28T10:17:00Z"/>
              <w:rFonts w:ascii="Times New Roman" w:eastAsiaTheme="minorEastAsia" w:hAnsi="Times New Roman" w:cs="Times New Roman"/>
              <w:noProof/>
              <w:kern w:val="2"/>
              <w:sz w:val="24"/>
              <w:szCs w:val="24"/>
              <w14:ligatures w14:val="standardContextual"/>
            </w:rPr>
          </w:pPr>
          <w:del w:id="1986" w:author="Administrator" w:date="2024-12-28T10:17:00Z">
            <w:r w:rsidRPr="00E646DC" w:rsidDel="000A5801">
              <w:rPr>
                <w:rFonts w:ascii="Times New Roman" w:hAnsi="Times New Roman" w:cs="Times New Roman"/>
                <w:noProof/>
                <w:lang w:val="en-US"/>
                <w:rPrChange w:id="1987" w:author="Administrator" w:date="2024-12-28T10:51:00Z">
                  <w:rPr>
                    <w:rStyle w:val="Hyperlink"/>
                    <w:rFonts w:ascii="Times New Roman" w:hAnsi="Times New Roman" w:cs="Times New Roman"/>
                    <w:noProof/>
                    <w:lang w:val="en-US"/>
                  </w:rPr>
                </w:rPrChange>
              </w:rPr>
              <w:delText>2.3.2</w:delText>
            </w:r>
            <w:r w:rsidRPr="00E646DC" w:rsidDel="000A5801">
              <w:rPr>
                <w:rFonts w:ascii="Times New Roman" w:hAnsi="Times New Roman" w:cs="Times New Roman"/>
                <w:noProof/>
                <w:rPrChange w:id="1988"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89" w:author="Administrator" w:date="2024-12-28T10:51:00Z">
                  <w:rPr>
                    <w:rStyle w:val="Hyperlink"/>
                    <w:rFonts w:ascii="Times New Roman" w:hAnsi="Times New Roman" w:cs="Times New Roman"/>
                    <w:noProof/>
                    <w:lang w:val="en-US"/>
                  </w:rPr>
                </w:rPrChange>
              </w:rPr>
              <w:delText>Sơ đồ kiến trúc hệ thống</w:delText>
            </w:r>
            <w:r w:rsidRPr="00E646DC" w:rsidDel="000A5801">
              <w:rPr>
                <w:rFonts w:ascii="Times New Roman" w:hAnsi="Times New Roman" w:cs="Times New Roman"/>
                <w:bCs/>
                <w:noProof/>
                <w:lang w:val="en-US"/>
                <w:rPrChange w:id="1990" w:author="Administrator" w:date="2024-12-28T10:51:00Z">
                  <w:rPr>
                    <w:rStyle w:val="Hyperlink"/>
                    <w:rFonts w:ascii="Times New Roman" w:hAnsi="Times New Roman" w:cs="Times New Roman"/>
                    <w:bCs/>
                    <w:noProof/>
                    <w:lang w:val="en-US"/>
                  </w:rPr>
                </w:rPrChange>
              </w:rPr>
              <w:delText>:</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16</w:delText>
            </w:r>
          </w:del>
        </w:p>
        <w:p w14:paraId="5ECBF94A" w14:textId="7E8640C0" w:rsidR="001D5CBB" w:rsidRPr="00E646DC" w:rsidDel="000A5801" w:rsidRDefault="001D5CBB">
          <w:pPr>
            <w:pStyle w:val="TOC3"/>
            <w:tabs>
              <w:tab w:val="right" w:leader="dot" w:pos="9064"/>
            </w:tabs>
            <w:rPr>
              <w:del w:id="1991" w:author="Administrator" w:date="2024-12-28T10:17:00Z"/>
              <w:rFonts w:ascii="Times New Roman" w:eastAsiaTheme="minorEastAsia" w:hAnsi="Times New Roman" w:cs="Times New Roman"/>
              <w:noProof/>
              <w:kern w:val="2"/>
              <w:sz w:val="24"/>
              <w:szCs w:val="24"/>
              <w14:ligatures w14:val="standardContextual"/>
            </w:rPr>
          </w:pPr>
          <w:del w:id="1992" w:author="Administrator" w:date="2024-12-28T10:17:00Z">
            <w:r w:rsidRPr="00E646DC" w:rsidDel="000A5801">
              <w:rPr>
                <w:rFonts w:ascii="Times New Roman" w:hAnsi="Times New Roman" w:cs="Times New Roman"/>
                <w:noProof/>
                <w:lang w:val="en-US"/>
                <w:rPrChange w:id="1993" w:author="Administrator" w:date="2024-12-28T10:51:00Z">
                  <w:rPr>
                    <w:rStyle w:val="Hyperlink"/>
                    <w:rFonts w:ascii="Times New Roman" w:hAnsi="Times New Roman" w:cs="Times New Roman"/>
                    <w:noProof/>
                    <w:lang w:val="en-US"/>
                  </w:rPr>
                </w:rPrChange>
              </w:rPr>
              <w:delText>2.3.3</w:delText>
            </w:r>
            <w:r w:rsidRPr="00E646DC" w:rsidDel="000A5801">
              <w:rPr>
                <w:rFonts w:ascii="Times New Roman" w:hAnsi="Times New Roman" w:cs="Times New Roman"/>
                <w:noProof/>
                <w:rPrChange w:id="1994"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1995" w:author="Administrator" w:date="2024-12-28T10:51:00Z">
                  <w:rPr>
                    <w:rStyle w:val="Hyperlink"/>
                    <w:rFonts w:ascii="Times New Roman" w:hAnsi="Times New Roman" w:cs="Times New Roman"/>
                    <w:noProof/>
                    <w:lang w:val="en-US"/>
                  </w:rPr>
                </w:rPrChange>
              </w:rPr>
              <w:delText>Các công nghệ hỗ trợ và tích hợp</w:delText>
            </w:r>
            <w:r w:rsidRPr="00E646DC" w:rsidDel="000A5801">
              <w:rPr>
                <w:rFonts w:ascii="Times New Roman" w:hAnsi="Times New Roman" w:cs="Times New Roman"/>
                <w:bCs/>
                <w:noProof/>
                <w:lang w:val="en-US"/>
                <w:rPrChange w:id="1996" w:author="Administrator" w:date="2024-12-28T10:51:00Z">
                  <w:rPr>
                    <w:rStyle w:val="Hyperlink"/>
                    <w:rFonts w:ascii="Times New Roman" w:hAnsi="Times New Roman" w:cs="Times New Roman"/>
                    <w:bCs/>
                    <w:noProof/>
                    <w:lang w:val="en-US"/>
                  </w:rPr>
                </w:rPrChange>
              </w:rPr>
              <w:delText>:</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16</w:delText>
            </w:r>
          </w:del>
        </w:p>
        <w:p w14:paraId="52278112" w14:textId="51DC6C24" w:rsidR="001D5CBB" w:rsidRPr="00E646DC" w:rsidDel="000A5801" w:rsidRDefault="001D5CBB">
          <w:pPr>
            <w:pStyle w:val="TOC3"/>
            <w:tabs>
              <w:tab w:val="right" w:leader="dot" w:pos="9064"/>
            </w:tabs>
            <w:rPr>
              <w:del w:id="1997" w:author="Administrator" w:date="2024-12-28T10:17:00Z"/>
              <w:rFonts w:ascii="Times New Roman" w:eastAsiaTheme="minorEastAsia" w:hAnsi="Times New Roman" w:cs="Times New Roman"/>
              <w:noProof/>
              <w:kern w:val="2"/>
              <w:sz w:val="24"/>
              <w:szCs w:val="24"/>
              <w14:ligatures w14:val="standardContextual"/>
            </w:rPr>
          </w:pPr>
          <w:del w:id="1998" w:author="Administrator" w:date="2024-12-28T10:17:00Z">
            <w:r w:rsidRPr="00E646DC" w:rsidDel="000A5801">
              <w:rPr>
                <w:rFonts w:ascii="Times New Roman" w:hAnsi="Times New Roman" w:cs="Times New Roman"/>
                <w:noProof/>
                <w:lang w:val="en-US"/>
                <w:rPrChange w:id="1999" w:author="Administrator" w:date="2024-12-28T10:51:00Z">
                  <w:rPr>
                    <w:rStyle w:val="Hyperlink"/>
                    <w:rFonts w:ascii="Times New Roman" w:hAnsi="Times New Roman" w:cs="Times New Roman"/>
                    <w:noProof/>
                    <w:lang w:val="en-US"/>
                  </w:rPr>
                </w:rPrChange>
              </w:rPr>
              <w:delText>2.3.4</w:delText>
            </w:r>
            <w:r w:rsidRPr="00E646DC" w:rsidDel="000A5801">
              <w:rPr>
                <w:rFonts w:ascii="Times New Roman" w:hAnsi="Times New Roman" w:cs="Times New Roman"/>
                <w:noProof/>
                <w:rPrChange w:id="2000"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2001" w:author="Administrator" w:date="2024-12-28T10:51:00Z">
                  <w:rPr>
                    <w:rStyle w:val="Hyperlink"/>
                    <w:rFonts w:ascii="Times New Roman" w:hAnsi="Times New Roman" w:cs="Times New Roman"/>
                    <w:noProof/>
                    <w:lang w:val="en-US"/>
                  </w:rPr>
                </w:rPrChange>
              </w:rPr>
              <w:delText>Các nội dung khác</w:delText>
            </w:r>
            <w:r w:rsidRPr="00E646DC" w:rsidDel="000A5801">
              <w:rPr>
                <w:rFonts w:ascii="Times New Roman" w:hAnsi="Times New Roman" w:cs="Times New Roman"/>
                <w:bCs/>
                <w:noProof/>
                <w:lang w:val="en-US"/>
                <w:rPrChange w:id="2002" w:author="Administrator" w:date="2024-12-28T10:51:00Z">
                  <w:rPr>
                    <w:rStyle w:val="Hyperlink"/>
                    <w:rFonts w:ascii="Times New Roman" w:hAnsi="Times New Roman" w:cs="Times New Roman"/>
                    <w:bCs/>
                    <w:noProof/>
                    <w:lang w:val="en-US"/>
                  </w:rPr>
                </w:rPrChange>
              </w:rPr>
              <w:delText>:</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19</w:delText>
            </w:r>
          </w:del>
        </w:p>
        <w:p w14:paraId="508F6CAD" w14:textId="725A0647" w:rsidR="001D5CBB" w:rsidRPr="00E646DC" w:rsidDel="000A5801" w:rsidRDefault="001D5CBB">
          <w:pPr>
            <w:pStyle w:val="TOC2"/>
            <w:tabs>
              <w:tab w:val="right" w:leader="dot" w:pos="9064"/>
            </w:tabs>
            <w:rPr>
              <w:del w:id="2003" w:author="Administrator" w:date="2024-12-28T10:17:00Z"/>
              <w:rFonts w:ascii="Times New Roman" w:eastAsiaTheme="minorEastAsia" w:hAnsi="Times New Roman" w:cs="Times New Roman"/>
              <w:noProof/>
              <w:kern w:val="2"/>
              <w:sz w:val="24"/>
              <w:szCs w:val="24"/>
              <w14:ligatures w14:val="standardContextual"/>
            </w:rPr>
          </w:pPr>
          <w:del w:id="2004" w:author="Administrator" w:date="2024-12-28T10:17:00Z">
            <w:r w:rsidRPr="00E646DC" w:rsidDel="000A5801">
              <w:rPr>
                <w:rFonts w:ascii="Times New Roman" w:hAnsi="Times New Roman" w:cs="Times New Roman"/>
                <w:noProof/>
                <w:lang w:val="en-US"/>
                <w:rPrChange w:id="2005" w:author="Administrator" w:date="2024-12-28T10:51:00Z">
                  <w:rPr>
                    <w:rStyle w:val="Hyperlink"/>
                    <w:rFonts w:ascii="Times New Roman" w:hAnsi="Times New Roman" w:cs="Times New Roman"/>
                    <w:noProof/>
                    <w:lang w:val="en-US"/>
                  </w:rPr>
                </w:rPrChange>
              </w:rPr>
              <w:delText>2.4</w:delText>
            </w:r>
            <w:r w:rsidRPr="00E646DC" w:rsidDel="000A5801">
              <w:rPr>
                <w:rFonts w:ascii="Times New Roman" w:hAnsi="Times New Roman" w:cs="Times New Roman"/>
                <w:noProof/>
                <w:rPrChange w:id="2006"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2007" w:author="Administrator" w:date="2024-12-28T10:51:00Z">
                  <w:rPr>
                    <w:rStyle w:val="Hyperlink"/>
                    <w:rFonts w:ascii="Times New Roman" w:hAnsi="Times New Roman" w:cs="Times New Roman"/>
                    <w:noProof/>
                    <w:lang w:val="en-US"/>
                  </w:rPr>
                </w:rPrChange>
              </w:rPr>
              <w:delText>Kết luận</w:delText>
            </w:r>
            <w:r w:rsidRPr="00E646DC" w:rsidDel="000A5801">
              <w:rPr>
                <w:rFonts w:ascii="Times New Roman" w:hAnsi="Times New Roman" w:cs="Times New Roman"/>
                <w:noProof/>
                <w:rPrChange w:id="2008"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2009" w:author="Administrator" w:date="2024-12-28T10:51:00Z">
                  <w:rPr>
                    <w:rStyle w:val="Hyperlink"/>
                    <w:rFonts w:ascii="Times New Roman" w:hAnsi="Times New Roman" w:cs="Times New Roman"/>
                    <w:noProof/>
                    <w:lang w:val="en-US"/>
                  </w:rPr>
                </w:rPrChange>
              </w:rPr>
              <w:delText>C</w:delText>
            </w:r>
            <w:r w:rsidRPr="00E646DC" w:rsidDel="000A5801">
              <w:rPr>
                <w:rFonts w:ascii="Times New Roman" w:hAnsi="Times New Roman" w:cs="Times New Roman"/>
                <w:noProof/>
                <w:rPrChange w:id="2010" w:author="Administrator" w:date="2024-12-28T10:51:00Z">
                  <w:rPr>
                    <w:rStyle w:val="Hyperlink"/>
                    <w:rFonts w:ascii="Times New Roman" w:hAnsi="Times New Roman" w:cs="Times New Roman"/>
                    <w:noProof/>
                  </w:rPr>
                </w:rPrChange>
              </w:rPr>
              <w:delText xml:space="preserve">hương </w:delText>
            </w:r>
            <w:r w:rsidRPr="00E646DC" w:rsidDel="000A5801">
              <w:rPr>
                <w:rFonts w:ascii="Times New Roman" w:hAnsi="Times New Roman" w:cs="Times New Roman"/>
                <w:noProof/>
                <w:lang w:val="en-US"/>
                <w:rPrChange w:id="2011" w:author="Administrator" w:date="2024-12-28T10:51:00Z">
                  <w:rPr>
                    <w:rStyle w:val="Hyperlink"/>
                    <w:rFonts w:ascii="Times New Roman" w:hAnsi="Times New Roman" w:cs="Times New Roman"/>
                    <w:noProof/>
                    <w:lang w:val="en-US"/>
                  </w:rPr>
                </w:rPrChange>
              </w:rPr>
              <w:delText>II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20</w:delText>
            </w:r>
          </w:del>
        </w:p>
        <w:p w14:paraId="2948FA39" w14:textId="41A38FEE" w:rsidR="001D5CBB" w:rsidRPr="00E646DC" w:rsidDel="000A5801" w:rsidRDefault="001D5CBB" w:rsidP="00982DD0">
          <w:pPr>
            <w:pStyle w:val="TOC1"/>
            <w:rPr>
              <w:del w:id="2012" w:author="Administrator" w:date="2024-12-28T10:17:00Z"/>
              <w:rFonts w:eastAsiaTheme="minorEastAsia"/>
              <w:kern w:val="2"/>
              <w:sz w:val="24"/>
              <w:szCs w:val="24"/>
              <w14:ligatures w14:val="standardContextual"/>
            </w:rPr>
          </w:pPr>
          <w:del w:id="2013" w:author="Administrator" w:date="2024-12-28T10:17:00Z">
            <w:r w:rsidRPr="00E646DC" w:rsidDel="000A5801">
              <w:rPr>
                <w:rPrChange w:id="2014" w:author="Administrator" w:date="2024-12-28T10:51:00Z">
                  <w:rPr>
                    <w:rStyle w:val="Hyperlink"/>
                  </w:rPr>
                </w:rPrChange>
              </w:rPr>
              <w:delText xml:space="preserve">CHƯƠNG </w:delText>
            </w:r>
            <w:r w:rsidRPr="00E646DC" w:rsidDel="000A5801">
              <w:rPr>
                <w:lang w:val="en-US"/>
                <w:rPrChange w:id="2015" w:author="Administrator" w:date="2024-12-28T10:51:00Z">
                  <w:rPr>
                    <w:rStyle w:val="Hyperlink"/>
                    <w:lang w:val="en-US"/>
                  </w:rPr>
                </w:rPrChange>
              </w:rPr>
              <w:delText>III</w:delText>
            </w:r>
            <w:r w:rsidRPr="00E646DC" w:rsidDel="000A5801">
              <w:rPr>
                <w:rPrChange w:id="2016" w:author="Administrator" w:date="2024-12-28T10:51:00Z">
                  <w:rPr>
                    <w:rStyle w:val="Hyperlink"/>
                  </w:rPr>
                </w:rPrChange>
              </w:rPr>
              <w:delText xml:space="preserve">. </w:delText>
            </w:r>
            <w:r w:rsidRPr="00E646DC" w:rsidDel="000A5801">
              <w:rPr>
                <w:lang w:val="en-US"/>
                <w:rPrChange w:id="2017" w:author="Administrator" w:date="2024-12-28T10:51:00Z">
                  <w:rPr>
                    <w:rStyle w:val="Hyperlink"/>
                    <w:lang w:val="en-US"/>
                  </w:rPr>
                </w:rPrChange>
              </w:rPr>
              <w:delText>PHÂN TÍCH VÀ THIẾT KẾ HỆ THỐNG</w:delText>
            </w:r>
            <w:r w:rsidRPr="00E646DC" w:rsidDel="000A5801">
              <w:rPr>
                <w:webHidden/>
              </w:rPr>
              <w:tab/>
            </w:r>
            <w:r w:rsidR="000A5801" w:rsidRPr="00E646DC" w:rsidDel="000A5801">
              <w:rPr>
                <w:webHidden/>
              </w:rPr>
              <w:delText>21</w:delText>
            </w:r>
          </w:del>
        </w:p>
        <w:p w14:paraId="6FB41A38" w14:textId="4DF2ED11" w:rsidR="001D5CBB" w:rsidRPr="00E646DC" w:rsidDel="000A5801" w:rsidRDefault="001D5CBB">
          <w:pPr>
            <w:pStyle w:val="TOC2"/>
            <w:tabs>
              <w:tab w:val="right" w:leader="dot" w:pos="9064"/>
            </w:tabs>
            <w:rPr>
              <w:del w:id="2018" w:author="Administrator" w:date="2024-12-28T10:17:00Z"/>
              <w:rFonts w:ascii="Times New Roman" w:eastAsiaTheme="minorEastAsia" w:hAnsi="Times New Roman" w:cs="Times New Roman"/>
              <w:noProof/>
              <w:kern w:val="2"/>
              <w:sz w:val="24"/>
              <w:szCs w:val="24"/>
              <w14:ligatures w14:val="standardContextual"/>
            </w:rPr>
          </w:pPr>
          <w:del w:id="2019" w:author="Administrator" w:date="2024-12-28T10:17:00Z">
            <w:r w:rsidRPr="00E646DC" w:rsidDel="000A5801">
              <w:rPr>
                <w:rFonts w:ascii="Times New Roman" w:hAnsi="Times New Roman" w:cs="Times New Roman"/>
                <w:noProof/>
                <w:lang w:val="en-US"/>
                <w:rPrChange w:id="2020" w:author="Administrator" w:date="2024-12-28T10:51:00Z">
                  <w:rPr>
                    <w:rStyle w:val="Hyperlink"/>
                    <w:rFonts w:ascii="Times New Roman" w:hAnsi="Times New Roman" w:cs="Times New Roman"/>
                    <w:noProof/>
                    <w:lang w:val="en-US"/>
                  </w:rPr>
                </w:rPrChange>
              </w:rPr>
              <w:delText>3.</w:delText>
            </w:r>
            <w:r w:rsidRPr="00E646DC" w:rsidDel="000A5801">
              <w:rPr>
                <w:rFonts w:ascii="Times New Roman" w:hAnsi="Times New Roman" w:cs="Times New Roman"/>
                <w:noProof/>
                <w:rPrChange w:id="2021" w:author="Administrator" w:date="2024-12-28T10:51:00Z">
                  <w:rPr>
                    <w:rStyle w:val="Hyperlink"/>
                    <w:rFonts w:ascii="Times New Roman" w:hAnsi="Times New Roman" w:cs="Times New Roman"/>
                    <w:noProof/>
                  </w:rPr>
                </w:rPrChange>
              </w:rPr>
              <w:delText xml:space="preserve">1 </w:delText>
            </w:r>
            <w:r w:rsidRPr="00E646DC" w:rsidDel="000A5801">
              <w:rPr>
                <w:rFonts w:ascii="Times New Roman" w:hAnsi="Times New Roman" w:cs="Times New Roman"/>
                <w:noProof/>
                <w:lang w:val="en-US"/>
                <w:rPrChange w:id="2022" w:author="Administrator" w:date="2024-12-28T10:51:00Z">
                  <w:rPr>
                    <w:rStyle w:val="Hyperlink"/>
                    <w:rFonts w:ascii="Times New Roman" w:hAnsi="Times New Roman" w:cs="Times New Roman"/>
                    <w:noProof/>
                    <w:lang w:val="en-US"/>
                  </w:rPr>
                </w:rPrChange>
              </w:rPr>
              <w:delText>Tổng quan hệ thống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21</w:delText>
            </w:r>
          </w:del>
        </w:p>
        <w:p w14:paraId="6B5EDB6A" w14:textId="6DB51929" w:rsidR="001D5CBB" w:rsidRPr="00E646DC" w:rsidDel="000A5801" w:rsidRDefault="001D5CBB">
          <w:pPr>
            <w:pStyle w:val="TOC3"/>
            <w:tabs>
              <w:tab w:val="right" w:leader="dot" w:pos="9064"/>
            </w:tabs>
            <w:rPr>
              <w:del w:id="2023" w:author="Administrator" w:date="2024-12-28T10:17:00Z"/>
              <w:rFonts w:ascii="Times New Roman" w:eastAsiaTheme="minorEastAsia" w:hAnsi="Times New Roman" w:cs="Times New Roman"/>
              <w:noProof/>
              <w:kern w:val="2"/>
              <w:sz w:val="24"/>
              <w:szCs w:val="24"/>
              <w14:ligatures w14:val="standardContextual"/>
            </w:rPr>
          </w:pPr>
          <w:del w:id="2024" w:author="Administrator" w:date="2024-12-28T10:17:00Z">
            <w:r w:rsidRPr="00E646DC" w:rsidDel="000A5801">
              <w:rPr>
                <w:rFonts w:ascii="Times New Roman" w:hAnsi="Times New Roman" w:cs="Times New Roman"/>
                <w:noProof/>
                <w:lang w:val="en-AU"/>
                <w:rPrChange w:id="2025" w:author="Administrator" w:date="2024-12-28T10:51:00Z">
                  <w:rPr>
                    <w:rStyle w:val="Hyperlink"/>
                    <w:rFonts w:ascii="Times New Roman" w:hAnsi="Times New Roman" w:cs="Times New Roman"/>
                    <w:noProof/>
                    <w:lang w:val="en-AU"/>
                  </w:rPr>
                </w:rPrChange>
              </w:rPr>
              <w:delText>3.1.1 Môi trường hệ thống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21</w:delText>
            </w:r>
          </w:del>
        </w:p>
        <w:p w14:paraId="31146220" w14:textId="5131F748" w:rsidR="001D5CBB" w:rsidRPr="00E646DC" w:rsidDel="000A5801" w:rsidRDefault="001D5CBB">
          <w:pPr>
            <w:pStyle w:val="TOC2"/>
            <w:tabs>
              <w:tab w:val="right" w:leader="dot" w:pos="9064"/>
            </w:tabs>
            <w:rPr>
              <w:del w:id="2026" w:author="Administrator" w:date="2024-12-28T10:17:00Z"/>
              <w:rFonts w:ascii="Times New Roman" w:eastAsiaTheme="minorEastAsia" w:hAnsi="Times New Roman" w:cs="Times New Roman"/>
              <w:noProof/>
              <w:kern w:val="2"/>
              <w:sz w:val="24"/>
              <w:szCs w:val="24"/>
              <w14:ligatures w14:val="standardContextual"/>
            </w:rPr>
          </w:pPr>
          <w:del w:id="2027" w:author="Administrator" w:date="2024-12-28T10:17:00Z">
            <w:r w:rsidRPr="00E646DC" w:rsidDel="000A5801">
              <w:rPr>
                <w:rFonts w:ascii="Times New Roman" w:hAnsi="Times New Roman" w:cs="Times New Roman"/>
                <w:noProof/>
                <w:lang w:val="en-US"/>
                <w:rPrChange w:id="2028" w:author="Administrator" w:date="2024-12-28T10:51:00Z">
                  <w:rPr>
                    <w:rStyle w:val="Hyperlink"/>
                    <w:rFonts w:ascii="Times New Roman" w:hAnsi="Times New Roman" w:cs="Times New Roman"/>
                    <w:noProof/>
                    <w:lang w:val="en-US"/>
                  </w:rPr>
                </w:rPrChange>
              </w:rPr>
              <w:delText>3.2</w:delText>
            </w:r>
            <w:r w:rsidRPr="00E646DC" w:rsidDel="000A5801">
              <w:rPr>
                <w:rFonts w:ascii="Times New Roman" w:hAnsi="Times New Roman" w:cs="Times New Roman"/>
                <w:noProof/>
                <w:rPrChange w:id="2029"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2030" w:author="Administrator" w:date="2024-12-28T10:51:00Z">
                  <w:rPr>
                    <w:rStyle w:val="Hyperlink"/>
                    <w:rFonts w:ascii="Times New Roman" w:hAnsi="Times New Roman" w:cs="Times New Roman"/>
                    <w:noProof/>
                    <w:lang w:val="en-US"/>
                  </w:rPr>
                </w:rPrChange>
              </w:rPr>
              <w:delText>Sơ đồ Usecase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22</w:delText>
            </w:r>
          </w:del>
        </w:p>
        <w:p w14:paraId="76053FC3" w14:textId="5D67EB31" w:rsidR="001D5CBB" w:rsidRPr="00E646DC" w:rsidDel="000A5801" w:rsidRDefault="001D5CBB">
          <w:pPr>
            <w:pStyle w:val="TOC3"/>
            <w:tabs>
              <w:tab w:val="right" w:leader="dot" w:pos="9064"/>
            </w:tabs>
            <w:rPr>
              <w:del w:id="2031" w:author="Administrator" w:date="2024-12-28T10:17:00Z"/>
              <w:rFonts w:ascii="Times New Roman" w:eastAsiaTheme="minorEastAsia" w:hAnsi="Times New Roman" w:cs="Times New Roman"/>
              <w:noProof/>
              <w:kern w:val="2"/>
              <w:sz w:val="24"/>
              <w:szCs w:val="24"/>
              <w14:ligatures w14:val="standardContextual"/>
            </w:rPr>
          </w:pPr>
          <w:del w:id="2032" w:author="Administrator" w:date="2024-12-28T10:17:00Z">
            <w:r w:rsidRPr="00E646DC" w:rsidDel="000A5801">
              <w:rPr>
                <w:rFonts w:ascii="Times New Roman" w:hAnsi="Times New Roman" w:cs="Times New Roman"/>
                <w:noProof/>
                <w:lang w:val="en-AU"/>
                <w:rPrChange w:id="2033" w:author="Administrator" w:date="2024-12-28T10:51:00Z">
                  <w:rPr>
                    <w:rStyle w:val="Hyperlink"/>
                    <w:rFonts w:ascii="Times New Roman" w:hAnsi="Times New Roman" w:cs="Times New Roman"/>
                    <w:noProof/>
                    <w:lang w:val="en-AU"/>
                  </w:rPr>
                </w:rPrChange>
              </w:rPr>
              <w:delText xml:space="preserve">3.2.1 </w:delText>
            </w:r>
            <w:r w:rsidRPr="00E646DC" w:rsidDel="000A5801">
              <w:rPr>
                <w:rFonts w:ascii="Times New Roman" w:hAnsi="Times New Roman" w:cs="Times New Roman"/>
                <w:noProof/>
                <w:lang w:val="en-US"/>
                <w:rPrChange w:id="2034" w:author="Administrator" w:date="2024-12-28T10:51:00Z">
                  <w:rPr>
                    <w:rStyle w:val="Hyperlink"/>
                    <w:rFonts w:ascii="Times New Roman" w:hAnsi="Times New Roman" w:cs="Times New Roman"/>
                    <w:noProof/>
                    <w:lang w:val="en-US"/>
                  </w:rPr>
                </w:rPrChange>
              </w:rPr>
              <w:delText>Usecase Tổng quát</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22</w:delText>
            </w:r>
          </w:del>
        </w:p>
        <w:p w14:paraId="426C0963" w14:textId="58F9D9C0" w:rsidR="001D5CBB" w:rsidRPr="00E646DC" w:rsidDel="000A5801" w:rsidRDefault="001D5CBB">
          <w:pPr>
            <w:pStyle w:val="TOC3"/>
            <w:tabs>
              <w:tab w:val="right" w:leader="dot" w:pos="9064"/>
            </w:tabs>
            <w:rPr>
              <w:del w:id="2035" w:author="Administrator" w:date="2024-12-28T10:17:00Z"/>
              <w:rFonts w:ascii="Times New Roman" w:eastAsiaTheme="minorEastAsia" w:hAnsi="Times New Roman" w:cs="Times New Roman"/>
              <w:noProof/>
              <w:kern w:val="2"/>
              <w:sz w:val="24"/>
              <w:szCs w:val="24"/>
              <w14:ligatures w14:val="standardContextual"/>
            </w:rPr>
          </w:pPr>
          <w:del w:id="2036" w:author="Administrator" w:date="2024-12-28T10:17:00Z">
            <w:r w:rsidRPr="00E646DC" w:rsidDel="000A5801">
              <w:rPr>
                <w:rFonts w:ascii="Times New Roman" w:hAnsi="Times New Roman" w:cs="Times New Roman"/>
                <w:noProof/>
                <w:lang w:val="en-AU"/>
                <w:rPrChange w:id="2037" w:author="Administrator" w:date="2024-12-28T10:51:00Z">
                  <w:rPr>
                    <w:rStyle w:val="Hyperlink"/>
                    <w:rFonts w:ascii="Times New Roman" w:hAnsi="Times New Roman" w:cs="Times New Roman"/>
                    <w:noProof/>
                    <w:lang w:val="en-AU"/>
                  </w:rPr>
                </w:rPrChange>
              </w:rPr>
              <w:delText xml:space="preserve">3.2.2 </w:delText>
            </w:r>
            <w:r w:rsidRPr="00E646DC" w:rsidDel="000A5801">
              <w:rPr>
                <w:rFonts w:ascii="Times New Roman" w:hAnsi="Times New Roman" w:cs="Times New Roman"/>
                <w:noProof/>
                <w:lang w:val="en-US"/>
                <w:rPrChange w:id="2038" w:author="Administrator" w:date="2024-12-28T10:51:00Z">
                  <w:rPr>
                    <w:rStyle w:val="Hyperlink"/>
                    <w:rFonts w:ascii="Times New Roman" w:hAnsi="Times New Roman" w:cs="Times New Roman"/>
                    <w:noProof/>
                    <w:lang w:val="en-US"/>
                  </w:rPr>
                </w:rPrChange>
              </w:rPr>
              <w:delText>Usecase Đăng nhập</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23</w:delText>
            </w:r>
          </w:del>
        </w:p>
        <w:p w14:paraId="45B0E405" w14:textId="2AAD3A55" w:rsidR="001D5CBB" w:rsidRPr="00E646DC" w:rsidDel="000A5801" w:rsidRDefault="001D5CBB">
          <w:pPr>
            <w:pStyle w:val="TOC3"/>
            <w:tabs>
              <w:tab w:val="right" w:leader="dot" w:pos="9064"/>
            </w:tabs>
            <w:rPr>
              <w:del w:id="2039" w:author="Administrator" w:date="2024-12-28T10:17:00Z"/>
              <w:rFonts w:ascii="Times New Roman" w:eastAsiaTheme="minorEastAsia" w:hAnsi="Times New Roman" w:cs="Times New Roman"/>
              <w:noProof/>
              <w:kern w:val="2"/>
              <w:sz w:val="24"/>
              <w:szCs w:val="24"/>
              <w14:ligatures w14:val="standardContextual"/>
            </w:rPr>
          </w:pPr>
          <w:del w:id="2040" w:author="Administrator" w:date="2024-12-28T10:17:00Z">
            <w:r w:rsidRPr="00E646DC" w:rsidDel="000A5801">
              <w:rPr>
                <w:rFonts w:ascii="Times New Roman" w:hAnsi="Times New Roman" w:cs="Times New Roman"/>
                <w:noProof/>
                <w:lang w:val="en-US"/>
                <w:rPrChange w:id="2041" w:author="Administrator" w:date="2024-12-28T10:51:00Z">
                  <w:rPr>
                    <w:rStyle w:val="Hyperlink"/>
                    <w:rFonts w:ascii="Times New Roman" w:hAnsi="Times New Roman" w:cs="Times New Roman"/>
                    <w:noProof/>
                    <w:lang w:val="en-US"/>
                  </w:rPr>
                </w:rPrChange>
              </w:rPr>
              <w:delText>3.2.3 Usecase Quản lý thông tin cá nhân</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23</w:delText>
            </w:r>
          </w:del>
        </w:p>
        <w:p w14:paraId="2E28717A" w14:textId="4B6A2A40" w:rsidR="001D5CBB" w:rsidRPr="00E646DC" w:rsidDel="000A5801" w:rsidRDefault="001D5CBB">
          <w:pPr>
            <w:pStyle w:val="TOC3"/>
            <w:tabs>
              <w:tab w:val="right" w:leader="dot" w:pos="9064"/>
            </w:tabs>
            <w:rPr>
              <w:del w:id="2042" w:author="Administrator" w:date="2024-12-28T10:17:00Z"/>
              <w:rFonts w:ascii="Times New Roman" w:eastAsiaTheme="minorEastAsia" w:hAnsi="Times New Roman" w:cs="Times New Roman"/>
              <w:noProof/>
              <w:kern w:val="2"/>
              <w:sz w:val="24"/>
              <w:szCs w:val="24"/>
              <w14:ligatures w14:val="standardContextual"/>
            </w:rPr>
          </w:pPr>
          <w:del w:id="2043" w:author="Administrator" w:date="2024-12-28T10:17:00Z">
            <w:r w:rsidRPr="00E646DC" w:rsidDel="000A5801">
              <w:rPr>
                <w:rFonts w:ascii="Times New Roman" w:hAnsi="Times New Roman" w:cs="Times New Roman"/>
                <w:noProof/>
                <w:lang w:val="en-US"/>
                <w:rPrChange w:id="2044" w:author="Administrator" w:date="2024-12-28T10:51:00Z">
                  <w:rPr>
                    <w:rStyle w:val="Hyperlink"/>
                    <w:rFonts w:ascii="Times New Roman" w:hAnsi="Times New Roman" w:cs="Times New Roman"/>
                    <w:noProof/>
                    <w:lang w:val="en-US"/>
                  </w:rPr>
                </w:rPrChange>
              </w:rPr>
              <w:delText>3.2.4 Usecase Xem lịch sử chuyến đi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24</w:delText>
            </w:r>
          </w:del>
        </w:p>
        <w:p w14:paraId="6096311B" w14:textId="78958E81" w:rsidR="001D5CBB" w:rsidRPr="00E646DC" w:rsidDel="000A5801" w:rsidRDefault="001D5CBB">
          <w:pPr>
            <w:pStyle w:val="TOC3"/>
            <w:tabs>
              <w:tab w:val="right" w:leader="dot" w:pos="9064"/>
            </w:tabs>
            <w:rPr>
              <w:del w:id="2045" w:author="Administrator" w:date="2024-12-28T10:17:00Z"/>
              <w:rFonts w:ascii="Times New Roman" w:eastAsiaTheme="minorEastAsia" w:hAnsi="Times New Roman" w:cs="Times New Roman"/>
              <w:noProof/>
              <w:kern w:val="2"/>
              <w:sz w:val="24"/>
              <w:szCs w:val="24"/>
              <w14:ligatures w14:val="standardContextual"/>
            </w:rPr>
          </w:pPr>
          <w:del w:id="2046" w:author="Administrator" w:date="2024-12-28T10:17:00Z">
            <w:r w:rsidRPr="00E646DC" w:rsidDel="000A5801">
              <w:rPr>
                <w:rFonts w:ascii="Times New Roman" w:hAnsi="Times New Roman" w:cs="Times New Roman"/>
                <w:noProof/>
                <w:lang w:val="en-US"/>
                <w:rPrChange w:id="2047" w:author="Administrator" w:date="2024-12-28T10:51:00Z">
                  <w:rPr>
                    <w:rStyle w:val="Hyperlink"/>
                    <w:rFonts w:ascii="Times New Roman" w:hAnsi="Times New Roman" w:cs="Times New Roman"/>
                    <w:noProof/>
                    <w:lang w:val="en-US"/>
                  </w:rPr>
                </w:rPrChange>
              </w:rPr>
              <w:delText>3.2.5 Usecase Nạp tiền vào</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24</w:delText>
            </w:r>
          </w:del>
        </w:p>
        <w:p w14:paraId="7CE6C633" w14:textId="4CD6D75F" w:rsidR="001D5CBB" w:rsidRPr="00E646DC" w:rsidDel="000A5801" w:rsidRDefault="001D5CBB">
          <w:pPr>
            <w:pStyle w:val="TOC3"/>
            <w:tabs>
              <w:tab w:val="right" w:leader="dot" w:pos="9064"/>
            </w:tabs>
            <w:rPr>
              <w:del w:id="2048" w:author="Administrator" w:date="2024-12-28T10:17:00Z"/>
              <w:rFonts w:ascii="Times New Roman" w:eastAsiaTheme="minorEastAsia" w:hAnsi="Times New Roman" w:cs="Times New Roman"/>
              <w:noProof/>
              <w:kern w:val="2"/>
              <w:sz w:val="24"/>
              <w:szCs w:val="24"/>
              <w14:ligatures w14:val="standardContextual"/>
            </w:rPr>
          </w:pPr>
          <w:del w:id="2049" w:author="Administrator" w:date="2024-12-28T10:17:00Z">
            <w:r w:rsidRPr="00E646DC" w:rsidDel="000A5801">
              <w:rPr>
                <w:rFonts w:ascii="Times New Roman" w:hAnsi="Times New Roman" w:cs="Times New Roman"/>
                <w:noProof/>
                <w:lang w:val="en-US"/>
                <w:rPrChange w:id="2050" w:author="Administrator" w:date="2024-12-28T10:51:00Z">
                  <w:rPr>
                    <w:rStyle w:val="Hyperlink"/>
                    <w:rFonts w:ascii="Times New Roman" w:hAnsi="Times New Roman" w:cs="Times New Roman"/>
                    <w:noProof/>
                    <w:lang w:val="en-US"/>
                  </w:rPr>
                </w:rPrChange>
              </w:rPr>
              <w:delText>3.2.6 Usecase Đăng ký</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25</w:delText>
            </w:r>
          </w:del>
        </w:p>
        <w:p w14:paraId="3C4E9A39" w14:textId="7392A83E" w:rsidR="001D5CBB" w:rsidRPr="00E646DC" w:rsidDel="000A5801" w:rsidRDefault="001D5CBB">
          <w:pPr>
            <w:pStyle w:val="TOC3"/>
            <w:tabs>
              <w:tab w:val="right" w:leader="dot" w:pos="9064"/>
            </w:tabs>
            <w:rPr>
              <w:del w:id="2051" w:author="Administrator" w:date="2024-12-28T10:17:00Z"/>
              <w:rFonts w:ascii="Times New Roman" w:eastAsiaTheme="minorEastAsia" w:hAnsi="Times New Roman" w:cs="Times New Roman"/>
              <w:noProof/>
              <w:kern w:val="2"/>
              <w:sz w:val="24"/>
              <w:szCs w:val="24"/>
              <w14:ligatures w14:val="standardContextual"/>
            </w:rPr>
          </w:pPr>
          <w:del w:id="2052" w:author="Administrator" w:date="2024-12-28T10:17:00Z">
            <w:r w:rsidRPr="00E646DC" w:rsidDel="000A5801">
              <w:rPr>
                <w:rFonts w:ascii="Times New Roman" w:hAnsi="Times New Roman" w:cs="Times New Roman"/>
                <w:noProof/>
                <w:lang w:val="en-US"/>
                <w:rPrChange w:id="2053" w:author="Administrator" w:date="2024-12-28T10:51:00Z">
                  <w:rPr>
                    <w:rStyle w:val="Hyperlink"/>
                    <w:rFonts w:ascii="Times New Roman" w:hAnsi="Times New Roman" w:cs="Times New Roman"/>
                    <w:noProof/>
                    <w:lang w:val="en-US"/>
                  </w:rPr>
                </w:rPrChange>
              </w:rPr>
              <w:delText>3.2.7 Usecase Đặt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25</w:delText>
            </w:r>
          </w:del>
        </w:p>
        <w:p w14:paraId="2E7F54C0" w14:textId="62F18DA6" w:rsidR="001D5CBB" w:rsidRPr="00E646DC" w:rsidDel="000A5801" w:rsidRDefault="001D5CBB">
          <w:pPr>
            <w:pStyle w:val="TOC3"/>
            <w:tabs>
              <w:tab w:val="right" w:leader="dot" w:pos="9064"/>
            </w:tabs>
            <w:rPr>
              <w:del w:id="2054" w:author="Administrator" w:date="2024-12-28T10:17:00Z"/>
              <w:rFonts w:ascii="Times New Roman" w:eastAsiaTheme="minorEastAsia" w:hAnsi="Times New Roman" w:cs="Times New Roman"/>
              <w:noProof/>
              <w:kern w:val="2"/>
              <w:sz w:val="24"/>
              <w:szCs w:val="24"/>
              <w14:ligatures w14:val="standardContextual"/>
            </w:rPr>
          </w:pPr>
          <w:del w:id="2055" w:author="Administrator" w:date="2024-12-28T10:17:00Z">
            <w:r w:rsidRPr="00E646DC" w:rsidDel="000A5801">
              <w:rPr>
                <w:rFonts w:ascii="Times New Roman" w:hAnsi="Times New Roman" w:cs="Times New Roman"/>
                <w:noProof/>
                <w:lang w:val="en-US"/>
                <w:rPrChange w:id="2056" w:author="Administrator" w:date="2024-12-28T10:51:00Z">
                  <w:rPr>
                    <w:rStyle w:val="Hyperlink"/>
                    <w:rFonts w:ascii="Times New Roman" w:hAnsi="Times New Roman" w:cs="Times New Roman"/>
                    <w:noProof/>
                    <w:lang w:val="en-US"/>
                  </w:rPr>
                </w:rPrChange>
              </w:rPr>
              <w:delText>3.2.8 Usecase Thực hiện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26</w:delText>
            </w:r>
          </w:del>
        </w:p>
        <w:p w14:paraId="65E30DA2" w14:textId="726AF15E" w:rsidR="001D5CBB" w:rsidRPr="00E646DC" w:rsidDel="000A5801" w:rsidRDefault="001D5CBB">
          <w:pPr>
            <w:pStyle w:val="TOC3"/>
            <w:tabs>
              <w:tab w:val="right" w:leader="dot" w:pos="9064"/>
            </w:tabs>
            <w:rPr>
              <w:del w:id="2057" w:author="Administrator" w:date="2024-12-28T10:17:00Z"/>
              <w:rFonts w:ascii="Times New Roman" w:eastAsiaTheme="minorEastAsia" w:hAnsi="Times New Roman" w:cs="Times New Roman"/>
              <w:noProof/>
              <w:kern w:val="2"/>
              <w:sz w:val="24"/>
              <w:szCs w:val="24"/>
              <w14:ligatures w14:val="standardContextual"/>
            </w:rPr>
          </w:pPr>
          <w:del w:id="2058" w:author="Administrator" w:date="2024-12-28T10:17:00Z">
            <w:r w:rsidRPr="00E646DC" w:rsidDel="000A5801">
              <w:rPr>
                <w:rFonts w:ascii="Times New Roman" w:hAnsi="Times New Roman" w:cs="Times New Roman"/>
                <w:noProof/>
                <w:lang w:val="en-US"/>
                <w:rPrChange w:id="2059" w:author="Administrator" w:date="2024-12-28T10:51:00Z">
                  <w:rPr>
                    <w:rStyle w:val="Hyperlink"/>
                    <w:rFonts w:ascii="Times New Roman" w:hAnsi="Times New Roman" w:cs="Times New Roman"/>
                    <w:noProof/>
                    <w:lang w:val="en-US"/>
                  </w:rPr>
                </w:rPrChange>
              </w:rPr>
              <w:delText>3.2.9 Usecase Tìm kiếm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26</w:delText>
            </w:r>
          </w:del>
        </w:p>
        <w:p w14:paraId="528EEF6B" w14:textId="55C303E3" w:rsidR="001D5CBB" w:rsidRPr="00E646DC" w:rsidDel="000A5801" w:rsidRDefault="001D5CBB">
          <w:pPr>
            <w:pStyle w:val="TOC3"/>
            <w:tabs>
              <w:tab w:val="right" w:leader="dot" w:pos="9064"/>
            </w:tabs>
            <w:rPr>
              <w:del w:id="2060" w:author="Administrator" w:date="2024-12-28T10:17:00Z"/>
              <w:rFonts w:ascii="Times New Roman" w:eastAsiaTheme="minorEastAsia" w:hAnsi="Times New Roman" w:cs="Times New Roman"/>
              <w:noProof/>
              <w:kern w:val="2"/>
              <w:sz w:val="24"/>
              <w:szCs w:val="24"/>
              <w14:ligatures w14:val="standardContextual"/>
            </w:rPr>
          </w:pPr>
          <w:del w:id="2061" w:author="Administrator" w:date="2024-12-28T10:17:00Z">
            <w:r w:rsidRPr="00E646DC" w:rsidDel="000A5801">
              <w:rPr>
                <w:rFonts w:ascii="Times New Roman" w:hAnsi="Times New Roman" w:cs="Times New Roman"/>
                <w:noProof/>
                <w:lang w:val="en-US"/>
                <w:rPrChange w:id="2062" w:author="Administrator" w:date="2024-12-28T10:51:00Z">
                  <w:rPr>
                    <w:rStyle w:val="Hyperlink"/>
                    <w:rFonts w:ascii="Times New Roman" w:hAnsi="Times New Roman" w:cs="Times New Roman"/>
                    <w:noProof/>
                    <w:lang w:val="en-US"/>
                  </w:rPr>
                </w:rPrChange>
              </w:rPr>
              <w:delText>3.2.10 Usecase Chọn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27</w:delText>
            </w:r>
          </w:del>
        </w:p>
        <w:p w14:paraId="5083C778" w14:textId="45366F46" w:rsidR="001D5CBB" w:rsidRPr="00E646DC" w:rsidDel="000A5801" w:rsidRDefault="001D5CBB">
          <w:pPr>
            <w:pStyle w:val="TOC3"/>
            <w:tabs>
              <w:tab w:val="right" w:leader="dot" w:pos="9064"/>
            </w:tabs>
            <w:rPr>
              <w:del w:id="2063" w:author="Administrator" w:date="2024-12-28T10:17:00Z"/>
              <w:rFonts w:ascii="Times New Roman" w:eastAsiaTheme="minorEastAsia" w:hAnsi="Times New Roman" w:cs="Times New Roman"/>
              <w:noProof/>
              <w:kern w:val="2"/>
              <w:sz w:val="24"/>
              <w:szCs w:val="24"/>
              <w14:ligatures w14:val="standardContextual"/>
            </w:rPr>
          </w:pPr>
          <w:del w:id="2064" w:author="Administrator" w:date="2024-12-28T10:17:00Z">
            <w:r w:rsidRPr="00E646DC" w:rsidDel="000A5801">
              <w:rPr>
                <w:rFonts w:ascii="Times New Roman" w:hAnsi="Times New Roman" w:cs="Times New Roman"/>
                <w:noProof/>
                <w:lang w:val="en-US"/>
                <w:rPrChange w:id="2065" w:author="Administrator" w:date="2024-12-28T10:51:00Z">
                  <w:rPr>
                    <w:rStyle w:val="Hyperlink"/>
                    <w:rFonts w:ascii="Times New Roman" w:hAnsi="Times New Roman" w:cs="Times New Roman"/>
                    <w:noProof/>
                    <w:lang w:val="en-US"/>
                  </w:rPr>
                </w:rPrChange>
              </w:rPr>
              <w:delText>3.2.11 Usecase Đánh giá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27</w:delText>
            </w:r>
          </w:del>
        </w:p>
        <w:p w14:paraId="6A881A23" w14:textId="6F29728A" w:rsidR="001D5CBB" w:rsidRPr="00E646DC" w:rsidDel="000A5801" w:rsidRDefault="001D5CBB">
          <w:pPr>
            <w:pStyle w:val="TOC3"/>
            <w:tabs>
              <w:tab w:val="right" w:leader="dot" w:pos="9064"/>
            </w:tabs>
            <w:rPr>
              <w:del w:id="2066" w:author="Administrator" w:date="2024-12-28T10:17:00Z"/>
              <w:rFonts w:ascii="Times New Roman" w:eastAsiaTheme="minorEastAsia" w:hAnsi="Times New Roman" w:cs="Times New Roman"/>
              <w:noProof/>
              <w:kern w:val="2"/>
              <w:sz w:val="24"/>
              <w:szCs w:val="24"/>
              <w14:ligatures w14:val="standardContextual"/>
            </w:rPr>
          </w:pPr>
          <w:del w:id="2067" w:author="Administrator" w:date="2024-12-28T10:17:00Z">
            <w:r w:rsidRPr="00E646DC" w:rsidDel="000A5801">
              <w:rPr>
                <w:rFonts w:ascii="Times New Roman" w:hAnsi="Times New Roman" w:cs="Times New Roman"/>
                <w:noProof/>
                <w:lang w:val="en-US"/>
                <w:rPrChange w:id="2068" w:author="Administrator" w:date="2024-12-28T10:51:00Z">
                  <w:rPr>
                    <w:rStyle w:val="Hyperlink"/>
                    <w:rFonts w:ascii="Times New Roman" w:hAnsi="Times New Roman" w:cs="Times New Roman"/>
                    <w:noProof/>
                    <w:lang w:val="en-US"/>
                  </w:rPr>
                </w:rPrChange>
              </w:rPr>
              <w:delText>3.2.12 Usecase Thanh toán</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28</w:delText>
            </w:r>
          </w:del>
        </w:p>
        <w:p w14:paraId="025F9EDD" w14:textId="6A8A6D99" w:rsidR="001D5CBB" w:rsidRPr="00E646DC" w:rsidDel="000A5801" w:rsidRDefault="001D5CBB">
          <w:pPr>
            <w:pStyle w:val="TOC3"/>
            <w:tabs>
              <w:tab w:val="right" w:leader="dot" w:pos="9064"/>
            </w:tabs>
            <w:rPr>
              <w:del w:id="2069" w:author="Administrator" w:date="2024-12-28T10:17:00Z"/>
              <w:rFonts w:ascii="Times New Roman" w:eastAsiaTheme="minorEastAsia" w:hAnsi="Times New Roman" w:cs="Times New Roman"/>
              <w:noProof/>
              <w:kern w:val="2"/>
              <w:sz w:val="24"/>
              <w:szCs w:val="24"/>
              <w14:ligatures w14:val="standardContextual"/>
            </w:rPr>
          </w:pPr>
          <w:del w:id="2070" w:author="Administrator" w:date="2024-12-28T10:17:00Z">
            <w:r w:rsidRPr="00E646DC" w:rsidDel="000A5801">
              <w:rPr>
                <w:rFonts w:ascii="Times New Roman" w:hAnsi="Times New Roman" w:cs="Times New Roman"/>
                <w:noProof/>
                <w:lang w:val="en-US"/>
                <w:rPrChange w:id="2071" w:author="Administrator" w:date="2024-12-28T10:51:00Z">
                  <w:rPr>
                    <w:rStyle w:val="Hyperlink"/>
                    <w:rFonts w:ascii="Times New Roman" w:hAnsi="Times New Roman" w:cs="Times New Roman"/>
                    <w:noProof/>
                    <w:lang w:val="en-US"/>
                  </w:rPr>
                </w:rPrChange>
              </w:rPr>
              <w:delText>3.2.13 Usecase Tạo yêu cầu rút tiền</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28</w:delText>
            </w:r>
          </w:del>
        </w:p>
        <w:p w14:paraId="295E3836" w14:textId="6DF899BF" w:rsidR="001D5CBB" w:rsidRPr="00E646DC" w:rsidDel="000A5801" w:rsidRDefault="001D5CBB">
          <w:pPr>
            <w:pStyle w:val="TOC3"/>
            <w:tabs>
              <w:tab w:val="right" w:leader="dot" w:pos="9064"/>
            </w:tabs>
            <w:rPr>
              <w:del w:id="2072" w:author="Administrator" w:date="2024-12-28T10:17:00Z"/>
              <w:rFonts w:ascii="Times New Roman" w:eastAsiaTheme="minorEastAsia" w:hAnsi="Times New Roman" w:cs="Times New Roman"/>
              <w:noProof/>
              <w:kern w:val="2"/>
              <w:sz w:val="24"/>
              <w:szCs w:val="24"/>
              <w14:ligatures w14:val="standardContextual"/>
            </w:rPr>
          </w:pPr>
          <w:del w:id="2073" w:author="Administrator" w:date="2024-12-28T10:17:00Z">
            <w:r w:rsidRPr="00E646DC" w:rsidDel="000A5801">
              <w:rPr>
                <w:rFonts w:ascii="Times New Roman" w:hAnsi="Times New Roman" w:cs="Times New Roman"/>
                <w:noProof/>
                <w:lang w:val="en-US"/>
                <w:rPrChange w:id="2074" w:author="Administrator" w:date="2024-12-28T10:51:00Z">
                  <w:rPr>
                    <w:rStyle w:val="Hyperlink"/>
                    <w:rFonts w:ascii="Times New Roman" w:hAnsi="Times New Roman" w:cs="Times New Roman"/>
                    <w:noProof/>
                    <w:lang w:val="en-US"/>
                  </w:rPr>
                </w:rPrChange>
              </w:rPr>
              <w:delText>3.2.14 Usecase Quản lý khách hàng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28</w:delText>
            </w:r>
          </w:del>
        </w:p>
        <w:p w14:paraId="1E9F44BE" w14:textId="36FD7391" w:rsidR="001D5CBB" w:rsidRPr="00E646DC" w:rsidDel="000A5801" w:rsidRDefault="001D5CBB">
          <w:pPr>
            <w:pStyle w:val="TOC3"/>
            <w:tabs>
              <w:tab w:val="right" w:leader="dot" w:pos="9064"/>
            </w:tabs>
            <w:rPr>
              <w:del w:id="2075" w:author="Administrator" w:date="2024-12-28T10:17:00Z"/>
              <w:rFonts w:ascii="Times New Roman" w:eastAsiaTheme="minorEastAsia" w:hAnsi="Times New Roman" w:cs="Times New Roman"/>
              <w:noProof/>
              <w:kern w:val="2"/>
              <w:sz w:val="24"/>
              <w:szCs w:val="24"/>
              <w14:ligatures w14:val="standardContextual"/>
            </w:rPr>
          </w:pPr>
          <w:del w:id="2076" w:author="Administrator" w:date="2024-12-28T10:17:00Z">
            <w:r w:rsidRPr="00E646DC" w:rsidDel="000A5801">
              <w:rPr>
                <w:rFonts w:ascii="Times New Roman" w:hAnsi="Times New Roman" w:cs="Times New Roman"/>
                <w:noProof/>
                <w:lang w:val="en-US"/>
                <w:rPrChange w:id="2077" w:author="Administrator" w:date="2024-12-28T10:51:00Z">
                  <w:rPr>
                    <w:rStyle w:val="Hyperlink"/>
                    <w:rFonts w:ascii="Times New Roman" w:hAnsi="Times New Roman" w:cs="Times New Roman"/>
                    <w:noProof/>
                    <w:lang w:val="en-US"/>
                  </w:rPr>
                </w:rPrChange>
              </w:rPr>
              <w:delText>3.2.15 Usecase Quản lý tài xế</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29</w:delText>
            </w:r>
          </w:del>
        </w:p>
        <w:p w14:paraId="5F1CDE53" w14:textId="0CC49306" w:rsidR="001D5CBB" w:rsidRPr="00E646DC" w:rsidDel="000A5801" w:rsidRDefault="001D5CBB">
          <w:pPr>
            <w:pStyle w:val="TOC3"/>
            <w:tabs>
              <w:tab w:val="right" w:leader="dot" w:pos="9064"/>
            </w:tabs>
            <w:rPr>
              <w:del w:id="2078" w:author="Administrator" w:date="2024-12-28T10:17:00Z"/>
              <w:rFonts w:ascii="Times New Roman" w:eastAsiaTheme="minorEastAsia" w:hAnsi="Times New Roman" w:cs="Times New Roman"/>
              <w:noProof/>
              <w:kern w:val="2"/>
              <w:sz w:val="24"/>
              <w:szCs w:val="24"/>
              <w14:ligatures w14:val="standardContextual"/>
            </w:rPr>
          </w:pPr>
          <w:del w:id="2079" w:author="Administrator" w:date="2024-12-28T10:17:00Z">
            <w:r w:rsidRPr="00E646DC" w:rsidDel="000A5801">
              <w:rPr>
                <w:rFonts w:ascii="Times New Roman" w:hAnsi="Times New Roman" w:cs="Times New Roman"/>
                <w:noProof/>
                <w:lang w:val="en-US"/>
                <w:rPrChange w:id="2080" w:author="Administrator" w:date="2024-12-28T10:51:00Z">
                  <w:rPr>
                    <w:rStyle w:val="Hyperlink"/>
                    <w:rFonts w:ascii="Times New Roman" w:hAnsi="Times New Roman" w:cs="Times New Roman"/>
                    <w:noProof/>
                    <w:lang w:val="en-US"/>
                  </w:rPr>
                </w:rPrChange>
              </w:rPr>
              <w:delText>3.2.16 Usecase Thống kê</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29</w:delText>
            </w:r>
          </w:del>
        </w:p>
        <w:p w14:paraId="718A03EB" w14:textId="7A77EF1C" w:rsidR="001D5CBB" w:rsidRPr="00E646DC" w:rsidDel="000A5801" w:rsidRDefault="001D5CBB">
          <w:pPr>
            <w:pStyle w:val="TOC2"/>
            <w:tabs>
              <w:tab w:val="right" w:leader="dot" w:pos="9064"/>
            </w:tabs>
            <w:rPr>
              <w:del w:id="2081" w:author="Administrator" w:date="2024-12-28T10:17:00Z"/>
              <w:rFonts w:ascii="Times New Roman" w:eastAsiaTheme="minorEastAsia" w:hAnsi="Times New Roman" w:cs="Times New Roman"/>
              <w:noProof/>
              <w:kern w:val="2"/>
              <w:sz w:val="24"/>
              <w:szCs w:val="24"/>
              <w14:ligatures w14:val="standardContextual"/>
            </w:rPr>
          </w:pPr>
          <w:del w:id="2082" w:author="Administrator" w:date="2024-12-28T10:17:00Z">
            <w:r w:rsidRPr="00E646DC" w:rsidDel="000A5801">
              <w:rPr>
                <w:rFonts w:ascii="Times New Roman" w:hAnsi="Times New Roman" w:cs="Times New Roman"/>
                <w:noProof/>
                <w:lang w:val="en-US"/>
                <w:rPrChange w:id="2083" w:author="Administrator" w:date="2024-12-28T10:51:00Z">
                  <w:rPr>
                    <w:rStyle w:val="Hyperlink"/>
                    <w:rFonts w:ascii="Times New Roman" w:hAnsi="Times New Roman" w:cs="Times New Roman"/>
                    <w:noProof/>
                    <w:lang w:val="en-US"/>
                  </w:rPr>
                </w:rPrChange>
              </w:rPr>
              <w:delText>3.3 Biểu đồ hoạt động (Activity Diagram)</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30</w:delText>
            </w:r>
          </w:del>
        </w:p>
        <w:p w14:paraId="56C5528B" w14:textId="5FDC8665" w:rsidR="001D5CBB" w:rsidRPr="00E646DC" w:rsidDel="000A5801" w:rsidRDefault="001D5CBB">
          <w:pPr>
            <w:pStyle w:val="TOC3"/>
            <w:tabs>
              <w:tab w:val="right" w:leader="dot" w:pos="9064"/>
            </w:tabs>
            <w:rPr>
              <w:del w:id="2084" w:author="Administrator" w:date="2024-12-28T10:17:00Z"/>
              <w:rFonts w:ascii="Times New Roman" w:eastAsiaTheme="minorEastAsia" w:hAnsi="Times New Roman" w:cs="Times New Roman"/>
              <w:noProof/>
              <w:kern w:val="2"/>
              <w:sz w:val="24"/>
              <w:szCs w:val="24"/>
              <w14:ligatures w14:val="standardContextual"/>
            </w:rPr>
          </w:pPr>
          <w:del w:id="2085" w:author="Administrator" w:date="2024-12-28T10:17:00Z">
            <w:r w:rsidRPr="00E646DC" w:rsidDel="000A5801">
              <w:rPr>
                <w:rFonts w:ascii="Times New Roman" w:hAnsi="Times New Roman" w:cs="Times New Roman"/>
                <w:noProof/>
                <w:lang w:val="en-US"/>
                <w:rPrChange w:id="2086" w:author="Administrator" w:date="2024-12-28T10:51:00Z">
                  <w:rPr>
                    <w:rStyle w:val="Hyperlink"/>
                    <w:rFonts w:ascii="Times New Roman" w:hAnsi="Times New Roman" w:cs="Times New Roman"/>
                    <w:noProof/>
                    <w:lang w:val="en-US"/>
                  </w:rPr>
                </w:rPrChange>
              </w:rPr>
              <w:delText>3.3.1 Đăng nhập</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30</w:delText>
            </w:r>
          </w:del>
        </w:p>
        <w:p w14:paraId="6AFC8838" w14:textId="6842B010" w:rsidR="001D5CBB" w:rsidRPr="00E646DC" w:rsidDel="000A5801" w:rsidRDefault="001D5CBB">
          <w:pPr>
            <w:pStyle w:val="TOC3"/>
            <w:tabs>
              <w:tab w:val="right" w:leader="dot" w:pos="9064"/>
            </w:tabs>
            <w:rPr>
              <w:del w:id="2087" w:author="Administrator" w:date="2024-12-28T10:17:00Z"/>
              <w:rFonts w:ascii="Times New Roman" w:eastAsiaTheme="minorEastAsia" w:hAnsi="Times New Roman" w:cs="Times New Roman"/>
              <w:noProof/>
              <w:kern w:val="2"/>
              <w:sz w:val="24"/>
              <w:szCs w:val="24"/>
              <w14:ligatures w14:val="standardContextual"/>
            </w:rPr>
          </w:pPr>
          <w:del w:id="2088" w:author="Administrator" w:date="2024-12-28T10:17:00Z">
            <w:r w:rsidRPr="00E646DC" w:rsidDel="000A5801">
              <w:rPr>
                <w:rFonts w:ascii="Times New Roman" w:hAnsi="Times New Roman" w:cs="Times New Roman"/>
                <w:noProof/>
                <w:lang w:val="en-US"/>
                <w:rPrChange w:id="2089" w:author="Administrator" w:date="2024-12-28T10:51:00Z">
                  <w:rPr>
                    <w:rStyle w:val="Hyperlink"/>
                    <w:rFonts w:ascii="Times New Roman" w:hAnsi="Times New Roman" w:cs="Times New Roman"/>
                    <w:noProof/>
                    <w:lang w:val="en-US"/>
                  </w:rPr>
                </w:rPrChange>
              </w:rPr>
              <w:delText>3.3.2 Đăng ký</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30</w:delText>
            </w:r>
          </w:del>
        </w:p>
        <w:p w14:paraId="7502B17E" w14:textId="7E5783E7" w:rsidR="001D5CBB" w:rsidRPr="00E646DC" w:rsidDel="000A5801" w:rsidRDefault="001D5CBB">
          <w:pPr>
            <w:pStyle w:val="TOC3"/>
            <w:tabs>
              <w:tab w:val="right" w:leader="dot" w:pos="9064"/>
            </w:tabs>
            <w:rPr>
              <w:del w:id="2090" w:author="Administrator" w:date="2024-12-28T10:17:00Z"/>
              <w:rFonts w:ascii="Times New Roman" w:eastAsiaTheme="minorEastAsia" w:hAnsi="Times New Roman" w:cs="Times New Roman"/>
              <w:noProof/>
              <w:kern w:val="2"/>
              <w:sz w:val="24"/>
              <w:szCs w:val="24"/>
              <w14:ligatures w14:val="standardContextual"/>
            </w:rPr>
          </w:pPr>
          <w:del w:id="2091" w:author="Administrator" w:date="2024-12-28T10:17:00Z">
            <w:r w:rsidRPr="00E646DC" w:rsidDel="000A5801">
              <w:rPr>
                <w:rFonts w:ascii="Times New Roman" w:hAnsi="Times New Roman" w:cs="Times New Roman"/>
                <w:noProof/>
                <w:lang w:val="en-US"/>
                <w:rPrChange w:id="2092" w:author="Administrator" w:date="2024-12-28T10:51:00Z">
                  <w:rPr>
                    <w:rStyle w:val="Hyperlink"/>
                    <w:rFonts w:ascii="Times New Roman" w:hAnsi="Times New Roman" w:cs="Times New Roman"/>
                    <w:noProof/>
                    <w:lang w:val="en-US"/>
                  </w:rPr>
                </w:rPrChange>
              </w:rPr>
              <w:delText>3.3.3 Khách hàng đặt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31</w:delText>
            </w:r>
          </w:del>
        </w:p>
        <w:p w14:paraId="0360375F" w14:textId="5AE06790" w:rsidR="001D5CBB" w:rsidRPr="00E646DC" w:rsidDel="000A5801" w:rsidRDefault="001D5CBB">
          <w:pPr>
            <w:pStyle w:val="TOC3"/>
            <w:tabs>
              <w:tab w:val="right" w:leader="dot" w:pos="9064"/>
            </w:tabs>
            <w:rPr>
              <w:del w:id="2093" w:author="Administrator" w:date="2024-12-28T10:17:00Z"/>
              <w:rFonts w:ascii="Times New Roman" w:eastAsiaTheme="minorEastAsia" w:hAnsi="Times New Roman" w:cs="Times New Roman"/>
              <w:noProof/>
              <w:kern w:val="2"/>
              <w:sz w:val="24"/>
              <w:szCs w:val="24"/>
              <w14:ligatures w14:val="standardContextual"/>
            </w:rPr>
          </w:pPr>
          <w:del w:id="2094" w:author="Administrator" w:date="2024-12-28T10:17:00Z">
            <w:r w:rsidRPr="00E646DC" w:rsidDel="000A5801">
              <w:rPr>
                <w:rFonts w:ascii="Times New Roman" w:hAnsi="Times New Roman" w:cs="Times New Roman"/>
                <w:noProof/>
                <w:lang w:val="en-US"/>
                <w:rPrChange w:id="2095" w:author="Administrator" w:date="2024-12-28T10:51:00Z">
                  <w:rPr>
                    <w:rStyle w:val="Hyperlink"/>
                    <w:rFonts w:ascii="Times New Roman" w:hAnsi="Times New Roman" w:cs="Times New Roman"/>
                    <w:noProof/>
                    <w:lang w:val="en-US"/>
                  </w:rPr>
                </w:rPrChange>
              </w:rPr>
              <w:delText>3.3.4 Tài xế nhận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31</w:delText>
            </w:r>
          </w:del>
        </w:p>
        <w:p w14:paraId="1D38F016" w14:textId="2CF10385" w:rsidR="001D5CBB" w:rsidRPr="00E646DC" w:rsidDel="000A5801" w:rsidRDefault="001D5CBB">
          <w:pPr>
            <w:pStyle w:val="TOC3"/>
            <w:tabs>
              <w:tab w:val="right" w:leader="dot" w:pos="9064"/>
            </w:tabs>
            <w:rPr>
              <w:del w:id="2096" w:author="Administrator" w:date="2024-12-28T10:17:00Z"/>
              <w:rFonts w:ascii="Times New Roman" w:eastAsiaTheme="minorEastAsia" w:hAnsi="Times New Roman" w:cs="Times New Roman"/>
              <w:noProof/>
              <w:kern w:val="2"/>
              <w:sz w:val="24"/>
              <w:szCs w:val="24"/>
              <w14:ligatures w14:val="standardContextual"/>
            </w:rPr>
          </w:pPr>
          <w:del w:id="2097" w:author="Administrator" w:date="2024-12-28T10:17:00Z">
            <w:r w:rsidRPr="00E646DC" w:rsidDel="000A5801">
              <w:rPr>
                <w:rFonts w:ascii="Times New Roman" w:hAnsi="Times New Roman" w:cs="Times New Roman"/>
                <w:noProof/>
                <w:lang w:val="en-US"/>
                <w:rPrChange w:id="2098" w:author="Administrator" w:date="2024-12-28T10:51:00Z">
                  <w:rPr>
                    <w:rStyle w:val="Hyperlink"/>
                    <w:rFonts w:ascii="Times New Roman" w:hAnsi="Times New Roman" w:cs="Times New Roman"/>
                    <w:noProof/>
                    <w:lang w:val="en-US"/>
                  </w:rPr>
                </w:rPrChange>
              </w:rPr>
              <w:delText>3.3.5 Thực hiện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32</w:delText>
            </w:r>
          </w:del>
        </w:p>
        <w:p w14:paraId="2C5F34CA" w14:textId="49613FA9" w:rsidR="001D5CBB" w:rsidRPr="00E646DC" w:rsidDel="000A5801" w:rsidRDefault="001D5CBB">
          <w:pPr>
            <w:pStyle w:val="TOC3"/>
            <w:tabs>
              <w:tab w:val="right" w:leader="dot" w:pos="9064"/>
            </w:tabs>
            <w:rPr>
              <w:del w:id="2099" w:author="Administrator" w:date="2024-12-28T10:17:00Z"/>
              <w:rFonts w:ascii="Times New Roman" w:eastAsiaTheme="minorEastAsia" w:hAnsi="Times New Roman" w:cs="Times New Roman"/>
              <w:noProof/>
              <w:kern w:val="2"/>
              <w:sz w:val="24"/>
              <w:szCs w:val="24"/>
              <w14:ligatures w14:val="standardContextual"/>
            </w:rPr>
          </w:pPr>
          <w:del w:id="2100" w:author="Administrator" w:date="2024-12-28T10:17:00Z">
            <w:r w:rsidRPr="00E646DC" w:rsidDel="000A5801">
              <w:rPr>
                <w:rFonts w:ascii="Times New Roman" w:hAnsi="Times New Roman" w:cs="Times New Roman"/>
                <w:noProof/>
                <w:lang w:val="en-US"/>
                <w:rPrChange w:id="2101" w:author="Administrator" w:date="2024-12-28T10:51:00Z">
                  <w:rPr>
                    <w:rStyle w:val="Hyperlink"/>
                    <w:rFonts w:ascii="Times New Roman" w:hAnsi="Times New Roman" w:cs="Times New Roman"/>
                    <w:noProof/>
                    <w:lang w:val="en-US"/>
                  </w:rPr>
                </w:rPrChange>
              </w:rPr>
              <w:delText>3.3.6 Nạp tiền vào tài khoản ví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32</w:delText>
            </w:r>
          </w:del>
        </w:p>
        <w:p w14:paraId="5B78F715" w14:textId="150067BE" w:rsidR="001D5CBB" w:rsidRPr="00E646DC" w:rsidDel="000A5801" w:rsidRDefault="001D5CBB">
          <w:pPr>
            <w:pStyle w:val="TOC3"/>
            <w:tabs>
              <w:tab w:val="right" w:leader="dot" w:pos="9064"/>
            </w:tabs>
            <w:rPr>
              <w:del w:id="2102" w:author="Administrator" w:date="2024-12-28T10:17:00Z"/>
              <w:rFonts w:ascii="Times New Roman" w:eastAsiaTheme="minorEastAsia" w:hAnsi="Times New Roman" w:cs="Times New Roman"/>
              <w:noProof/>
              <w:kern w:val="2"/>
              <w:sz w:val="24"/>
              <w:szCs w:val="24"/>
              <w14:ligatures w14:val="standardContextual"/>
            </w:rPr>
          </w:pPr>
          <w:del w:id="2103" w:author="Administrator" w:date="2024-12-28T10:17:00Z">
            <w:r w:rsidRPr="00E646DC" w:rsidDel="000A5801">
              <w:rPr>
                <w:rFonts w:ascii="Times New Roman" w:hAnsi="Times New Roman" w:cs="Times New Roman"/>
                <w:noProof/>
                <w:lang w:val="en-US"/>
                <w:rPrChange w:id="2104" w:author="Administrator" w:date="2024-12-28T10:51:00Z">
                  <w:rPr>
                    <w:rStyle w:val="Hyperlink"/>
                    <w:rFonts w:ascii="Times New Roman" w:hAnsi="Times New Roman" w:cs="Times New Roman"/>
                    <w:noProof/>
                    <w:lang w:val="en-US"/>
                  </w:rPr>
                </w:rPrChange>
              </w:rPr>
              <w:delText>3.3.7 Rút tiền khỏi tài khoản ví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33</w:delText>
            </w:r>
          </w:del>
        </w:p>
        <w:p w14:paraId="4AABC854" w14:textId="13AD191E" w:rsidR="001D5CBB" w:rsidRPr="00E646DC" w:rsidDel="000A5801" w:rsidRDefault="001D5CBB">
          <w:pPr>
            <w:pStyle w:val="TOC3"/>
            <w:tabs>
              <w:tab w:val="right" w:leader="dot" w:pos="9064"/>
            </w:tabs>
            <w:rPr>
              <w:del w:id="2105" w:author="Administrator" w:date="2024-12-28T10:17:00Z"/>
              <w:rFonts w:ascii="Times New Roman" w:eastAsiaTheme="minorEastAsia" w:hAnsi="Times New Roman" w:cs="Times New Roman"/>
              <w:noProof/>
              <w:kern w:val="2"/>
              <w:sz w:val="24"/>
              <w:szCs w:val="24"/>
              <w14:ligatures w14:val="standardContextual"/>
            </w:rPr>
          </w:pPr>
          <w:del w:id="2106" w:author="Administrator" w:date="2024-12-28T10:17:00Z">
            <w:r w:rsidRPr="00E646DC" w:rsidDel="000A5801">
              <w:rPr>
                <w:rFonts w:ascii="Times New Roman" w:hAnsi="Times New Roman" w:cs="Times New Roman"/>
                <w:noProof/>
                <w:lang w:val="en-US"/>
                <w:rPrChange w:id="2107" w:author="Administrator" w:date="2024-12-28T10:51:00Z">
                  <w:rPr>
                    <w:rStyle w:val="Hyperlink"/>
                    <w:rFonts w:ascii="Times New Roman" w:hAnsi="Times New Roman" w:cs="Times New Roman"/>
                    <w:noProof/>
                    <w:lang w:val="en-US"/>
                  </w:rPr>
                </w:rPrChange>
              </w:rPr>
              <w:delText>3.3.8 Xem lịch sử chuyến xe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33</w:delText>
            </w:r>
          </w:del>
        </w:p>
        <w:p w14:paraId="3B312757" w14:textId="28E830C8" w:rsidR="001D5CBB" w:rsidRPr="00E646DC" w:rsidDel="000A5801" w:rsidRDefault="001D5CBB">
          <w:pPr>
            <w:pStyle w:val="TOC3"/>
            <w:tabs>
              <w:tab w:val="right" w:leader="dot" w:pos="9064"/>
            </w:tabs>
            <w:rPr>
              <w:del w:id="2108" w:author="Administrator" w:date="2024-12-28T10:17:00Z"/>
              <w:rFonts w:ascii="Times New Roman" w:eastAsiaTheme="minorEastAsia" w:hAnsi="Times New Roman" w:cs="Times New Roman"/>
              <w:noProof/>
              <w:kern w:val="2"/>
              <w:sz w:val="24"/>
              <w:szCs w:val="24"/>
              <w14:ligatures w14:val="standardContextual"/>
            </w:rPr>
          </w:pPr>
          <w:del w:id="2109" w:author="Administrator" w:date="2024-12-28T10:17:00Z">
            <w:r w:rsidRPr="00E646DC" w:rsidDel="000A5801">
              <w:rPr>
                <w:rFonts w:ascii="Times New Roman" w:hAnsi="Times New Roman" w:cs="Times New Roman"/>
                <w:noProof/>
                <w:lang w:val="en-US"/>
                <w:rPrChange w:id="2110" w:author="Administrator" w:date="2024-12-28T10:51:00Z">
                  <w:rPr>
                    <w:rStyle w:val="Hyperlink"/>
                    <w:rFonts w:ascii="Times New Roman" w:hAnsi="Times New Roman" w:cs="Times New Roman"/>
                    <w:noProof/>
                    <w:lang w:val="en-US"/>
                  </w:rPr>
                </w:rPrChange>
              </w:rPr>
              <w:delText>3.3.9 Quản lý khách hàng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34</w:delText>
            </w:r>
          </w:del>
        </w:p>
        <w:p w14:paraId="67BF12DD" w14:textId="3B42595B" w:rsidR="001D5CBB" w:rsidRPr="00E646DC" w:rsidDel="000A5801" w:rsidRDefault="001D5CBB">
          <w:pPr>
            <w:pStyle w:val="TOC3"/>
            <w:tabs>
              <w:tab w:val="right" w:leader="dot" w:pos="9064"/>
            </w:tabs>
            <w:rPr>
              <w:del w:id="2111" w:author="Administrator" w:date="2024-12-28T10:17:00Z"/>
              <w:rFonts w:ascii="Times New Roman" w:eastAsiaTheme="minorEastAsia" w:hAnsi="Times New Roman" w:cs="Times New Roman"/>
              <w:noProof/>
              <w:kern w:val="2"/>
              <w:sz w:val="24"/>
              <w:szCs w:val="24"/>
              <w14:ligatures w14:val="standardContextual"/>
            </w:rPr>
          </w:pPr>
          <w:del w:id="2112" w:author="Administrator" w:date="2024-12-28T10:17:00Z">
            <w:r w:rsidRPr="00E646DC" w:rsidDel="000A5801">
              <w:rPr>
                <w:rFonts w:ascii="Times New Roman" w:hAnsi="Times New Roman" w:cs="Times New Roman"/>
                <w:noProof/>
                <w:lang w:val="en-US"/>
                <w:rPrChange w:id="2113" w:author="Administrator" w:date="2024-12-28T10:51:00Z">
                  <w:rPr>
                    <w:rStyle w:val="Hyperlink"/>
                    <w:rFonts w:ascii="Times New Roman" w:hAnsi="Times New Roman" w:cs="Times New Roman"/>
                    <w:noProof/>
                    <w:lang w:val="en-US"/>
                  </w:rPr>
                </w:rPrChange>
              </w:rPr>
              <w:delText>3.3.10 Quản lý tài xế</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35</w:delText>
            </w:r>
          </w:del>
        </w:p>
        <w:p w14:paraId="28439575" w14:textId="50423914" w:rsidR="001D5CBB" w:rsidRPr="00E646DC" w:rsidDel="000A5801" w:rsidRDefault="001D5CBB">
          <w:pPr>
            <w:pStyle w:val="TOC2"/>
            <w:tabs>
              <w:tab w:val="right" w:leader="dot" w:pos="9064"/>
            </w:tabs>
            <w:rPr>
              <w:del w:id="2114" w:author="Administrator" w:date="2024-12-28T10:17:00Z"/>
              <w:rFonts w:ascii="Times New Roman" w:eastAsiaTheme="minorEastAsia" w:hAnsi="Times New Roman" w:cs="Times New Roman"/>
              <w:noProof/>
              <w:kern w:val="2"/>
              <w:sz w:val="24"/>
              <w:szCs w:val="24"/>
              <w14:ligatures w14:val="standardContextual"/>
            </w:rPr>
          </w:pPr>
          <w:del w:id="2115" w:author="Administrator" w:date="2024-12-28T10:17:00Z">
            <w:r w:rsidRPr="00E646DC" w:rsidDel="000A5801">
              <w:rPr>
                <w:rFonts w:ascii="Times New Roman" w:hAnsi="Times New Roman" w:cs="Times New Roman"/>
                <w:noProof/>
                <w:rPrChange w:id="2116" w:author="Administrator" w:date="2024-12-28T10:51:00Z">
                  <w:rPr>
                    <w:rStyle w:val="Hyperlink"/>
                    <w:rFonts w:ascii="Times New Roman" w:hAnsi="Times New Roman" w:cs="Times New Roman"/>
                    <w:noProof/>
                  </w:rPr>
                </w:rPrChange>
              </w:rPr>
              <w:delText>3.</w:delText>
            </w:r>
            <w:r w:rsidRPr="00E646DC" w:rsidDel="000A5801">
              <w:rPr>
                <w:rFonts w:ascii="Times New Roman" w:hAnsi="Times New Roman" w:cs="Times New Roman"/>
                <w:noProof/>
                <w:lang w:val="en-US"/>
                <w:rPrChange w:id="2117" w:author="Administrator" w:date="2024-12-28T10:51:00Z">
                  <w:rPr>
                    <w:rStyle w:val="Hyperlink"/>
                    <w:rFonts w:ascii="Times New Roman" w:hAnsi="Times New Roman" w:cs="Times New Roman"/>
                    <w:noProof/>
                    <w:lang w:val="en-US"/>
                  </w:rPr>
                </w:rPrChange>
              </w:rPr>
              <w:delText>4 Đặc tả yêu cầu</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36</w:delText>
            </w:r>
          </w:del>
        </w:p>
        <w:p w14:paraId="43C975EE" w14:textId="113A24E7" w:rsidR="001D5CBB" w:rsidRPr="00E646DC" w:rsidDel="000A5801" w:rsidRDefault="001D5CBB">
          <w:pPr>
            <w:pStyle w:val="TOC3"/>
            <w:tabs>
              <w:tab w:val="right" w:leader="dot" w:pos="9064"/>
            </w:tabs>
            <w:rPr>
              <w:del w:id="2118" w:author="Administrator" w:date="2024-12-28T10:17:00Z"/>
              <w:rFonts w:ascii="Times New Roman" w:eastAsiaTheme="minorEastAsia" w:hAnsi="Times New Roman" w:cs="Times New Roman"/>
              <w:noProof/>
              <w:kern w:val="2"/>
              <w:sz w:val="24"/>
              <w:szCs w:val="24"/>
              <w14:ligatures w14:val="standardContextual"/>
            </w:rPr>
          </w:pPr>
          <w:del w:id="2119" w:author="Administrator" w:date="2024-12-28T10:17:00Z">
            <w:r w:rsidRPr="00E646DC" w:rsidDel="000A5801">
              <w:rPr>
                <w:rFonts w:ascii="Times New Roman" w:hAnsi="Times New Roman" w:cs="Times New Roman"/>
                <w:noProof/>
                <w:rPrChange w:id="2120" w:author="Administrator" w:date="2024-12-28T10:51:00Z">
                  <w:rPr>
                    <w:rStyle w:val="Hyperlink"/>
                    <w:rFonts w:ascii="Times New Roman" w:hAnsi="Times New Roman" w:cs="Times New Roman"/>
                    <w:noProof/>
                  </w:rPr>
                </w:rPrChange>
              </w:rPr>
              <w:delText>3.</w:delText>
            </w:r>
            <w:r w:rsidRPr="00E646DC" w:rsidDel="000A5801">
              <w:rPr>
                <w:rFonts w:ascii="Times New Roman" w:hAnsi="Times New Roman" w:cs="Times New Roman"/>
                <w:noProof/>
                <w:lang w:val="en-US"/>
                <w:rPrChange w:id="2121" w:author="Administrator" w:date="2024-12-28T10:51:00Z">
                  <w:rPr>
                    <w:rStyle w:val="Hyperlink"/>
                    <w:rFonts w:ascii="Times New Roman" w:hAnsi="Times New Roman" w:cs="Times New Roman"/>
                    <w:noProof/>
                    <w:lang w:val="en-US"/>
                  </w:rPr>
                </w:rPrChange>
              </w:rPr>
              <w:delText>4.1 Yêu cầu giao diện bên ngoài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36</w:delText>
            </w:r>
          </w:del>
        </w:p>
        <w:p w14:paraId="22BE0FCB" w14:textId="202FB11C" w:rsidR="001D5CBB" w:rsidRPr="00E646DC" w:rsidDel="000A5801" w:rsidRDefault="001D5CBB">
          <w:pPr>
            <w:pStyle w:val="TOC3"/>
            <w:tabs>
              <w:tab w:val="right" w:leader="dot" w:pos="9064"/>
            </w:tabs>
            <w:rPr>
              <w:del w:id="2122" w:author="Administrator" w:date="2024-12-28T10:17:00Z"/>
              <w:rFonts w:ascii="Times New Roman" w:eastAsiaTheme="minorEastAsia" w:hAnsi="Times New Roman" w:cs="Times New Roman"/>
              <w:noProof/>
              <w:kern w:val="2"/>
              <w:sz w:val="24"/>
              <w:szCs w:val="24"/>
              <w14:ligatures w14:val="standardContextual"/>
            </w:rPr>
          </w:pPr>
          <w:del w:id="2123" w:author="Administrator" w:date="2024-12-28T10:17:00Z">
            <w:r w:rsidRPr="00E646DC" w:rsidDel="000A5801">
              <w:rPr>
                <w:rFonts w:ascii="Times New Roman" w:hAnsi="Times New Roman" w:cs="Times New Roman"/>
                <w:noProof/>
                <w:rPrChange w:id="2124" w:author="Administrator" w:date="2024-12-28T10:51:00Z">
                  <w:rPr>
                    <w:rStyle w:val="Hyperlink"/>
                    <w:rFonts w:ascii="Times New Roman" w:hAnsi="Times New Roman" w:cs="Times New Roman"/>
                    <w:noProof/>
                  </w:rPr>
                </w:rPrChange>
              </w:rPr>
              <w:delText>3.</w:delText>
            </w:r>
            <w:r w:rsidRPr="00E646DC" w:rsidDel="000A5801">
              <w:rPr>
                <w:rFonts w:ascii="Times New Roman" w:hAnsi="Times New Roman" w:cs="Times New Roman"/>
                <w:noProof/>
                <w:lang w:val="en-US"/>
                <w:rPrChange w:id="2125" w:author="Administrator" w:date="2024-12-28T10:51:00Z">
                  <w:rPr>
                    <w:rStyle w:val="Hyperlink"/>
                    <w:rFonts w:ascii="Times New Roman" w:hAnsi="Times New Roman" w:cs="Times New Roman"/>
                    <w:noProof/>
                    <w:lang w:val="en-US"/>
                  </w:rPr>
                </w:rPrChange>
              </w:rPr>
              <w:delText>4.</w:delText>
            </w:r>
            <w:r w:rsidRPr="00E646DC" w:rsidDel="000A5801">
              <w:rPr>
                <w:rFonts w:ascii="Times New Roman" w:hAnsi="Times New Roman" w:cs="Times New Roman"/>
                <w:noProof/>
                <w:rPrChange w:id="2126" w:author="Administrator" w:date="2024-12-28T10:51:00Z">
                  <w:rPr>
                    <w:rStyle w:val="Hyperlink"/>
                    <w:rFonts w:ascii="Times New Roman" w:hAnsi="Times New Roman" w:cs="Times New Roman"/>
                    <w:noProof/>
                  </w:rPr>
                </w:rPrChange>
              </w:rPr>
              <w:delText>2</w:delText>
            </w:r>
            <w:r w:rsidRPr="00E646DC" w:rsidDel="000A5801">
              <w:rPr>
                <w:rFonts w:ascii="Times New Roman" w:hAnsi="Times New Roman" w:cs="Times New Roman"/>
                <w:noProof/>
                <w:lang w:val="en-US"/>
                <w:rPrChange w:id="2127" w:author="Administrator" w:date="2024-12-28T10:51:00Z">
                  <w:rPr>
                    <w:rStyle w:val="Hyperlink"/>
                    <w:rFonts w:ascii="Times New Roman" w:hAnsi="Times New Roman" w:cs="Times New Roman"/>
                    <w:noProof/>
                    <w:lang w:val="en-US"/>
                  </w:rPr>
                </w:rPrChange>
              </w:rPr>
              <w:delText xml:space="preserve"> Yêu cầu chức năng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36</w:delText>
            </w:r>
          </w:del>
        </w:p>
        <w:p w14:paraId="70709A89" w14:textId="5CADBF31" w:rsidR="001D5CBB" w:rsidRPr="00E646DC" w:rsidDel="000A5801" w:rsidRDefault="001D5CBB">
          <w:pPr>
            <w:pStyle w:val="TOC2"/>
            <w:tabs>
              <w:tab w:val="right" w:leader="dot" w:pos="9064"/>
            </w:tabs>
            <w:rPr>
              <w:del w:id="2128" w:author="Administrator" w:date="2024-12-28T10:17:00Z"/>
              <w:rFonts w:ascii="Times New Roman" w:eastAsiaTheme="minorEastAsia" w:hAnsi="Times New Roman" w:cs="Times New Roman"/>
              <w:noProof/>
              <w:kern w:val="2"/>
              <w:sz w:val="24"/>
              <w:szCs w:val="24"/>
              <w14:ligatures w14:val="standardContextual"/>
            </w:rPr>
          </w:pPr>
          <w:del w:id="2129" w:author="Administrator" w:date="2024-12-28T10:17:00Z">
            <w:r w:rsidRPr="00E646DC" w:rsidDel="000A5801">
              <w:rPr>
                <w:rFonts w:ascii="Times New Roman" w:hAnsi="Times New Roman" w:cs="Times New Roman"/>
                <w:noProof/>
                <w:lang w:val="en-US"/>
                <w:rPrChange w:id="2130" w:author="Administrator" w:date="2024-12-28T10:51:00Z">
                  <w:rPr>
                    <w:rStyle w:val="Hyperlink"/>
                    <w:rFonts w:ascii="Times New Roman" w:hAnsi="Times New Roman" w:cs="Times New Roman"/>
                    <w:noProof/>
                    <w:lang w:val="en-US"/>
                  </w:rPr>
                </w:rPrChange>
              </w:rPr>
              <w:delText>3.5</w:delText>
            </w:r>
            <w:r w:rsidRPr="00E646DC" w:rsidDel="000A5801">
              <w:rPr>
                <w:rFonts w:ascii="Times New Roman" w:hAnsi="Times New Roman" w:cs="Times New Roman"/>
                <w:noProof/>
                <w:rPrChange w:id="2131"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2132" w:author="Administrator" w:date="2024-12-28T10:51:00Z">
                  <w:rPr>
                    <w:rStyle w:val="Hyperlink"/>
                    <w:rFonts w:ascii="Times New Roman" w:hAnsi="Times New Roman" w:cs="Times New Roman"/>
                    <w:noProof/>
                    <w:lang w:val="en-US"/>
                  </w:rPr>
                </w:rPrChange>
              </w:rPr>
              <w:delText>Thiết kế cơ sở dữ liệu</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47</w:delText>
            </w:r>
          </w:del>
        </w:p>
        <w:p w14:paraId="2AE57806" w14:textId="3481931C" w:rsidR="001D5CBB" w:rsidRPr="00E646DC" w:rsidDel="000A5801" w:rsidRDefault="001D5CBB">
          <w:pPr>
            <w:pStyle w:val="TOC3"/>
            <w:tabs>
              <w:tab w:val="right" w:leader="dot" w:pos="9064"/>
            </w:tabs>
            <w:rPr>
              <w:del w:id="2133" w:author="Administrator" w:date="2024-12-28T10:17:00Z"/>
              <w:rFonts w:ascii="Times New Roman" w:eastAsiaTheme="minorEastAsia" w:hAnsi="Times New Roman" w:cs="Times New Roman"/>
              <w:noProof/>
              <w:kern w:val="2"/>
              <w:sz w:val="24"/>
              <w:szCs w:val="24"/>
              <w14:ligatures w14:val="standardContextual"/>
            </w:rPr>
          </w:pPr>
          <w:del w:id="2134" w:author="Administrator" w:date="2024-12-28T10:17:00Z">
            <w:r w:rsidRPr="00E646DC" w:rsidDel="000A5801">
              <w:rPr>
                <w:rFonts w:ascii="Times New Roman" w:hAnsi="Times New Roman" w:cs="Times New Roman"/>
                <w:noProof/>
                <w:lang w:val="en-US"/>
                <w:rPrChange w:id="2135" w:author="Administrator" w:date="2024-12-28T10:51:00Z">
                  <w:rPr>
                    <w:rStyle w:val="Hyperlink"/>
                    <w:rFonts w:ascii="Times New Roman" w:hAnsi="Times New Roman" w:cs="Times New Roman"/>
                    <w:noProof/>
                    <w:lang w:val="en-US"/>
                  </w:rPr>
                </w:rPrChange>
              </w:rPr>
              <w:delText>3.5.1 Danh sách các bảng trong Cơ sở dữ liệu</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47</w:delText>
            </w:r>
          </w:del>
        </w:p>
        <w:p w14:paraId="403A5A91" w14:textId="33C8C22B" w:rsidR="001D5CBB" w:rsidRPr="00E646DC" w:rsidDel="000A5801" w:rsidRDefault="001D5CBB">
          <w:pPr>
            <w:pStyle w:val="TOC3"/>
            <w:tabs>
              <w:tab w:val="right" w:leader="dot" w:pos="9064"/>
            </w:tabs>
            <w:rPr>
              <w:del w:id="2136" w:author="Administrator" w:date="2024-12-28T10:17:00Z"/>
              <w:rFonts w:ascii="Times New Roman" w:eastAsiaTheme="minorEastAsia" w:hAnsi="Times New Roman" w:cs="Times New Roman"/>
              <w:noProof/>
              <w:kern w:val="2"/>
              <w:sz w:val="24"/>
              <w:szCs w:val="24"/>
              <w14:ligatures w14:val="standardContextual"/>
            </w:rPr>
          </w:pPr>
          <w:del w:id="2137" w:author="Administrator" w:date="2024-12-28T10:17:00Z">
            <w:r w:rsidRPr="00E646DC" w:rsidDel="000A5801">
              <w:rPr>
                <w:rFonts w:ascii="Times New Roman" w:hAnsi="Times New Roman" w:cs="Times New Roman"/>
                <w:noProof/>
                <w:lang w:val="en-US"/>
                <w:rPrChange w:id="2138" w:author="Administrator" w:date="2024-12-28T10:51:00Z">
                  <w:rPr>
                    <w:rStyle w:val="Hyperlink"/>
                    <w:rFonts w:ascii="Times New Roman" w:hAnsi="Times New Roman" w:cs="Times New Roman"/>
                    <w:noProof/>
                    <w:lang w:val="en-US"/>
                  </w:rPr>
                </w:rPrChange>
              </w:rPr>
              <w:delText>3.5.2 Mô hình thực thể liên kết</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54</w:delText>
            </w:r>
          </w:del>
        </w:p>
        <w:p w14:paraId="19B14518" w14:textId="2B8394CE" w:rsidR="001D5CBB" w:rsidRPr="00E646DC" w:rsidDel="000A5801" w:rsidRDefault="001D5CBB">
          <w:pPr>
            <w:pStyle w:val="TOC3"/>
            <w:tabs>
              <w:tab w:val="right" w:leader="dot" w:pos="9064"/>
            </w:tabs>
            <w:rPr>
              <w:del w:id="2139" w:author="Administrator" w:date="2024-12-28T10:17:00Z"/>
              <w:rFonts w:ascii="Times New Roman" w:eastAsiaTheme="minorEastAsia" w:hAnsi="Times New Roman" w:cs="Times New Roman"/>
              <w:noProof/>
              <w:kern w:val="2"/>
              <w:sz w:val="24"/>
              <w:szCs w:val="24"/>
              <w14:ligatures w14:val="standardContextual"/>
            </w:rPr>
          </w:pPr>
          <w:del w:id="2140" w:author="Administrator" w:date="2024-12-28T10:17:00Z">
            <w:r w:rsidRPr="00E646DC" w:rsidDel="000A5801">
              <w:rPr>
                <w:rFonts w:ascii="Times New Roman" w:hAnsi="Times New Roman" w:cs="Times New Roman"/>
                <w:noProof/>
                <w:lang w:val="en-AU"/>
                <w:rPrChange w:id="2141" w:author="Administrator" w:date="2024-12-28T10:51:00Z">
                  <w:rPr>
                    <w:rStyle w:val="Hyperlink"/>
                    <w:rFonts w:ascii="Times New Roman" w:hAnsi="Times New Roman" w:cs="Times New Roman"/>
                    <w:noProof/>
                    <w:lang w:val="en-AU"/>
                  </w:rPr>
                </w:rPrChange>
              </w:rPr>
              <w:delText>3.5.3 Biểu đồ cơ sở dữ liệu</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54</w:delText>
            </w:r>
          </w:del>
        </w:p>
        <w:p w14:paraId="40B46A15" w14:textId="3B4817EB" w:rsidR="001D5CBB" w:rsidRPr="00E646DC" w:rsidDel="000A5801" w:rsidRDefault="001D5CBB">
          <w:pPr>
            <w:pStyle w:val="TOC2"/>
            <w:tabs>
              <w:tab w:val="right" w:leader="dot" w:pos="9064"/>
            </w:tabs>
            <w:rPr>
              <w:del w:id="2142" w:author="Administrator" w:date="2024-12-28T10:17:00Z"/>
              <w:rFonts w:ascii="Times New Roman" w:eastAsiaTheme="minorEastAsia" w:hAnsi="Times New Roman" w:cs="Times New Roman"/>
              <w:noProof/>
              <w:kern w:val="2"/>
              <w:sz w:val="24"/>
              <w:szCs w:val="24"/>
              <w14:ligatures w14:val="standardContextual"/>
            </w:rPr>
          </w:pPr>
          <w:del w:id="2143" w:author="Administrator" w:date="2024-12-28T10:17:00Z">
            <w:r w:rsidRPr="00E646DC" w:rsidDel="000A5801">
              <w:rPr>
                <w:rFonts w:ascii="Times New Roman" w:hAnsi="Times New Roman" w:cs="Times New Roman"/>
                <w:noProof/>
                <w:lang w:val="en-US"/>
                <w:rPrChange w:id="2144" w:author="Administrator" w:date="2024-12-28T10:51:00Z">
                  <w:rPr>
                    <w:rStyle w:val="Hyperlink"/>
                    <w:rFonts w:ascii="Times New Roman" w:hAnsi="Times New Roman" w:cs="Times New Roman"/>
                    <w:noProof/>
                    <w:lang w:val="en-US"/>
                  </w:rPr>
                </w:rPrChange>
              </w:rPr>
              <w:delText>3.6</w:delText>
            </w:r>
            <w:r w:rsidRPr="00E646DC" w:rsidDel="000A5801">
              <w:rPr>
                <w:rFonts w:ascii="Times New Roman" w:hAnsi="Times New Roman" w:cs="Times New Roman"/>
                <w:noProof/>
                <w:rPrChange w:id="2145" w:author="Administrator" w:date="2024-12-28T10:51:00Z">
                  <w:rPr>
                    <w:rStyle w:val="Hyperlink"/>
                    <w:rFonts w:ascii="Times New Roman" w:hAnsi="Times New Roman" w:cs="Times New Roman"/>
                    <w:noProof/>
                  </w:rPr>
                </w:rPrChange>
              </w:rPr>
              <w:delText xml:space="preserve"> Kết</w:delText>
            </w:r>
            <w:r w:rsidRPr="00E646DC" w:rsidDel="000A5801">
              <w:rPr>
                <w:rFonts w:ascii="Times New Roman" w:hAnsi="Times New Roman" w:cs="Times New Roman"/>
                <w:noProof/>
                <w:lang w:val="en-US"/>
                <w:rPrChange w:id="2146" w:author="Administrator" w:date="2024-12-28T10:51:00Z">
                  <w:rPr>
                    <w:rStyle w:val="Hyperlink"/>
                    <w:rFonts w:ascii="Times New Roman" w:hAnsi="Times New Roman" w:cs="Times New Roman"/>
                    <w:noProof/>
                    <w:lang w:val="en-US"/>
                  </w:rPr>
                </w:rPrChange>
              </w:rPr>
              <w:delText xml:space="preserve"> luận</w:delText>
            </w:r>
            <w:r w:rsidRPr="00E646DC" w:rsidDel="000A5801">
              <w:rPr>
                <w:rFonts w:ascii="Times New Roman" w:hAnsi="Times New Roman" w:cs="Times New Roman"/>
                <w:noProof/>
                <w:rPrChange w:id="2147" w:author="Administrator" w:date="2024-12-28T10:51:00Z">
                  <w:rPr>
                    <w:rStyle w:val="Hyperlink"/>
                    <w:rFonts w:ascii="Times New Roman" w:hAnsi="Times New Roman" w:cs="Times New Roman"/>
                    <w:noProof/>
                  </w:rPr>
                </w:rPrChange>
              </w:rPr>
              <w:delText xml:space="preserve"> </w:delText>
            </w:r>
            <w:r w:rsidRPr="00E646DC" w:rsidDel="000A5801">
              <w:rPr>
                <w:rFonts w:ascii="Times New Roman" w:hAnsi="Times New Roman" w:cs="Times New Roman"/>
                <w:noProof/>
                <w:lang w:val="en-US"/>
                <w:rPrChange w:id="2148" w:author="Administrator" w:date="2024-12-28T10:51:00Z">
                  <w:rPr>
                    <w:rStyle w:val="Hyperlink"/>
                    <w:rFonts w:ascii="Times New Roman" w:hAnsi="Times New Roman" w:cs="Times New Roman"/>
                    <w:noProof/>
                    <w:lang w:val="en-US"/>
                  </w:rPr>
                </w:rPrChange>
              </w:rPr>
              <w:delText>C</w:delText>
            </w:r>
            <w:r w:rsidRPr="00E646DC" w:rsidDel="000A5801">
              <w:rPr>
                <w:rFonts w:ascii="Times New Roman" w:hAnsi="Times New Roman" w:cs="Times New Roman"/>
                <w:noProof/>
                <w:rPrChange w:id="2149" w:author="Administrator" w:date="2024-12-28T10:51:00Z">
                  <w:rPr>
                    <w:rStyle w:val="Hyperlink"/>
                    <w:rFonts w:ascii="Times New Roman" w:hAnsi="Times New Roman" w:cs="Times New Roman"/>
                    <w:noProof/>
                  </w:rPr>
                </w:rPrChange>
              </w:rPr>
              <w:delText>hương</w:delText>
            </w:r>
            <w:r w:rsidRPr="00E646DC" w:rsidDel="000A5801">
              <w:rPr>
                <w:rFonts w:ascii="Times New Roman" w:hAnsi="Times New Roman" w:cs="Times New Roman"/>
                <w:noProof/>
                <w:lang w:val="en-US"/>
                <w:rPrChange w:id="2150" w:author="Administrator" w:date="2024-12-28T10:51:00Z">
                  <w:rPr>
                    <w:rStyle w:val="Hyperlink"/>
                    <w:rFonts w:ascii="Times New Roman" w:hAnsi="Times New Roman" w:cs="Times New Roman"/>
                    <w:noProof/>
                    <w:lang w:val="en-US"/>
                  </w:rPr>
                </w:rPrChange>
              </w:rPr>
              <w:delText xml:space="preserve"> III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55</w:delText>
            </w:r>
          </w:del>
        </w:p>
        <w:p w14:paraId="64568297" w14:textId="23FEA0B3" w:rsidR="001D5CBB" w:rsidRPr="00E646DC" w:rsidDel="000A5801" w:rsidRDefault="001D5CBB" w:rsidP="00982DD0">
          <w:pPr>
            <w:pStyle w:val="TOC1"/>
            <w:rPr>
              <w:del w:id="2151" w:author="Administrator" w:date="2024-12-28T10:17:00Z"/>
              <w:rFonts w:eastAsiaTheme="minorEastAsia"/>
              <w:kern w:val="2"/>
              <w:sz w:val="24"/>
              <w:szCs w:val="24"/>
              <w14:ligatures w14:val="standardContextual"/>
            </w:rPr>
          </w:pPr>
          <w:del w:id="2152" w:author="Administrator" w:date="2024-12-28T10:17:00Z">
            <w:r w:rsidRPr="00E646DC" w:rsidDel="000A5801">
              <w:rPr>
                <w:lang w:val="en-US"/>
                <w:rPrChange w:id="2153" w:author="Administrator" w:date="2024-12-28T10:51:00Z">
                  <w:rPr>
                    <w:rStyle w:val="Hyperlink"/>
                    <w:lang w:val="en-US"/>
                  </w:rPr>
                </w:rPrChange>
              </w:rPr>
              <w:delText>CHƯƠNG IV: CÀI ĐẶT HỆ THỐNG</w:delText>
            </w:r>
            <w:r w:rsidRPr="00E646DC" w:rsidDel="000A5801">
              <w:rPr>
                <w:webHidden/>
              </w:rPr>
              <w:tab/>
            </w:r>
            <w:r w:rsidR="000A5801" w:rsidRPr="00E646DC" w:rsidDel="000A5801">
              <w:rPr>
                <w:webHidden/>
              </w:rPr>
              <w:delText>56</w:delText>
            </w:r>
          </w:del>
        </w:p>
        <w:p w14:paraId="65DCC853" w14:textId="05019247" w:rsidR="001D5CBB" w:rsidRPr="00E646DC" w:rsidDel="000A5801" w:rsidRDefault="001D5CBB" w:rsidP="00982DD0">
          <w:pPr>
            <w:pStyle w:val="TOC1"/>
            <w:rPr>
              <w:del w:id="2154" w:author="Administrator" w:date="2024-12-28T10:17:00Z"/>
              <w:rFonts w:eastAsiaTheme="minorEastAsia"/>
              <w:kern w:val="2"/>
              <w:sz w:val="24"/>
              <w:szCs w:val="24"/>
              <w14:ligatures w14:val="standardContextual"/>
            </w:rPr>
          </w:pPr>
          <w:del w:id="2155" w:author="Administrator" w:date="2024-12-28T10:17:00Z">
            <w:r w:rsidRPr="00E646DC" w:rsidDel="000A5801">
              <w:rPr>
                <w:lang w:val="en-US"/>
                <w:rPrChange w:id="2156" w:author="Administrator" w:date="2024-12-28T10:51:00Z">
                  <w:rPr>
                    <w:rStyle w:val="Hyperlink"/>
                    <w:lang w:val="en-US"/>
                  </w:rPr>
                </w:rPrChange>
              </w:rPr>
              <w:delText>4.1  Cài đặt môi trường làm việc</w:delText>
            </w:r>
            <w:r w:rsidRPr="00E646DC" w:rsidDel="000A5801">
              <w:rPr>
                <w:webHidden/>
              </w:rPr>
              <w:tab/>
            </w:r>
            <w:r w:rsidR="000A5801" w:rsidRPr="00E646DC" w:rsidDel="000A5801">
              <w:rPr>
                <w:webHidden/>
              </w:rPr>
              <w:delText>56</w:delText>
            </w:r>
          </w:del>
        </w:p>
        <w:p w14:paraId="61FE0073" w14:textId="2E43BDC1" w:rsidR="001D5CBB" w:rsidRPr="00E646DC" w:rsidDel="000A5801" w:rsidRDefault="001D5CBB">
          <w:pPr>
            <w:pStyle w:val="TOC2"/>
            <w:tabs>
              <w:tab w:val="right" w:leader="dot" w:pos="9064"/>
            </w:tabs>
            <w:rPr>
              <w:del w:id="2157" w:author="Administrator" w:date="2024-12-28T10:17:00Z"/>
              <w:rFonts w:ascii="Times New Roman" w:eastAsiaTheme="minorEastAsia" w:hAnsi="Times New Roman" w:cs="Times New Roman"/>
              <w:noProof/>
              <w:kern w:val="2"/>
              <w:sz w:val="24"/>
              <w:szCs w:val="24"/>
              <w14:ligatures w14:val="standardContextual"/>
            </w:rPr>
          </w:pPr>
          <w:del w:id="2158" w:author="Administrator" w:date="2024-12-28T10:17:00Z">
            <w:r w:rsidRPr="00E646DC" w:rsidDel="000A5801">
              <w:rPr>
                <w:rFonts w:ascii="Times New Roman" w:hAnsi="Times New Roman" w:cs="Times New Roman"/>
                <w:noProof/>
                <w:lang w:val="en-US"/>
                <w:rPrChange w:id="2159" w:author="Administrator" w:date="2024-12-28T10:51:00Z">
                  <w:rPr>
                    <w:rStyle w:val="Hyperlink"/>
                    <w:rFonts w:ascii="Times New Roman" w:hAnsi="Times New Roman" w:cs="Times New Roman"/>
                    <w:noProof/>
                    <w:lang w:val="en-US"/>
                  </w:rPr>
                </w:rPrChange>
              </w:rPr>
              <w:delText>4.1.1 Cài đặt Visual Studio Code</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56</w:delText>
            </w:r>
          </w:del>
        </w:p>
        <w:p w14:paraId="686435FC" w14:textId="1F1DC608" w:rsidR="001D5CBB" w:rsidRPr="00E646DC" w:rsidDel="000A5801" w:rsidRDefault="001D5CBB">
          <w:pPr>
            <w:pStyle w:val="TOC2"/>
            <w:tabs>
              <w:tab w:val="right" w:leader="dot" w:pos="9064"/>
            </w:tabs>
            <w:rPr>
              <w:del w:id="2160" w:author="Administrator" w:date="2024-12-28T10:17:00Z"/>
              <w:rFonts w:ascii="Times New Roman" w:eastAsiaTheme="minorEastAsia" w:hAnsi="Times New Roman" w:cs="Times New Roman"/>
              <w:noProof/>
              <w:kern w:val="2"/>
              <w:sz w:val="24"/>
              <w:szCs w:val="24"/>
              <w14:ligatures w14:val="standardContextual"/>
            </w:rPr>
          </w:pPr>
          <w:del w:id="2161" w:author="Administrator" w:date="2024-12-28T10:17:00Z">
            <w:r w:rsidRPr="00E646DC" w:rsidDel="000A5801">
              <w:rPr>
                <w:rFonts w:ascii="Times New Roman" w:hAnsi="Times New Roman" w:cs="Times New Roman"/>
                <w:noProof/>
                <w:lang w:val="en-US"/>
                <w:rPrChange w:id="2162" w:author="Administrator" w:date="2024-12-28T10:51:00Z">
                  <w:rPr>
                    <w:rStyle w:val="Hyperlink"/>
                    <w:rFonts w:ascii="Times New Roman" w:hAnsi="Times New Roman" w:cs="Times New Roman"/>
                    <w:noProof/>
                    <w:lang w:val="en-US"/>
                  </w:rPr>
                </w:rPrChange>
              </w:rPr>
              <w:delText>4.1.2 Cài đặt Androi Studio</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56</w:delText>
            </w:r>
          </w:del>
        </w:p>
        <w:p w14:paraId="6777E833" w14:textId="29E88A39" w:rsidR="001D5CBB" w:rsidRPr="00E646DC" w:rsidDel="000A5801" w:rsidRDefault="001D5CBB">
          <w:pPr>
            <w:pStyle w:val="TOC2"/>
            <w:tabs>
              <w:tab w:val="right" w:leader="dot" w:pos="9064"/>
            </w:tabs>
            <w:rPr>
              <w:del w:id="2163" w:author="Administrator" w:date="2024-12-28T10:17:00Z"/>
              <w:rFonts w:ascii="Times New Roman" w:eastAsiaTheme="minorEastAsia" w:hAnsi="Times New Roman" w:cs="Times New Roman"/>
              <w:noProof/>
              <w:kern w:val="2"/>
              <w:sz w:val="24"/>
              <w:szCs w:val="24"/>
              <w14:ligatures w14:val="standardContextual"/>
            </w:rPr>
          </w:pPr>
          <w:del w:id="2164" w:author="Administrator" w:date="2024-12-28T10:17:00Z">
            <w:r w:rsidRPr="00E646DC" w:rsidDel="000A5801">
              <w:rPr>
                <w:rFonts w:ascii="Times New Roman" w:hAnsi="Times New Roman" w:cs="Times New Roman"/>
                <w:noProof/>
                <w:lang w:val="en-US"/>
                <w:rPrChange w:id="2165" w:author="Administrator" w:date="2024-12-28T10:51:00Z">
                  <w:rPr>
                    <w:rStyle w:val="Hyperlink"/>
                    <w:rFonts w:ascii="Times New Roman" w:hAnsi="Times New Roman" w:cs="Times New Roman"/>
                    <w:noProof/>
                    <w:lang w:val="en-US"/>
                  </w:rPr>
                </w:rPrChange>
              </w:rPr>
              <w:delText>4.1.3 Cài đặt NodeJS và khởi tạo Dự án</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57</w:delText>
            </w:r>
          </w:del>
        </w:p>
        <w:p w14:paraId="7E13DCB1" w14:textId="29CFBF4E" w:rsidR="001D5CBB" w:rsidRPr="00E646DC" w:rsidDel="000A5801" w:rsidRDefault="001D5CBB">
          <w:pPr>
            <w:pStyle w:val="TOC2"/>
            <w:tabs>
              <w:tab w:val="right" w:leader="dot" w:pos="9064"/>
            </w:tabs>
            <w:rPr>
              <w:del w:id="2166" w:author="Administrator" w:date="2024-12-28T10:17:00Z"/>
              <w:rFonts w:ascii="Times New Roman" w:eastAsiaTheme="minorEastAsia" w:hAnsi="Times New Roman" w:cs="Times New Roman"/>
              <w:noProof/>
              <w:kern w:val="2"/>
              <w:sz w:val="24"/>
              <w:szCs w:val="24"/>
              <w14:ligatures w14:val="standardContextual"/>
            </w:rPr>
          </w:pPr>
          <w:del w:id="2167" w:author="Administrator" w:date="2024-12-28T10:17:00Z">
            <w:r w:rsidRPr="00E646DC" w:rsidDel="000A5801">
              <w:rPr>
                <w:rFonts w:ascii="Times New Roman" w:hAnsi="Times New Roman" w:cs="Times New Roman"/>
                <w:noProof/>
                <w:lang w:val="en-US"/>
                <w:rPrChange w:id="2168" w:author="Administrator" w:date="2024-12-28T10:51:00Z">
                  <w:rPr>
                    <w:rStyle w:val="Hyperlink"/>
                    <w:rFonts w:ascii="Times New Roman" w:hAnsi="Times New Roman" w:cs="Times New Roman"/>
                    <w:noProof/>
                    <w:lang w:val="en-US"/>
                  </w:rPr>
                </w:rPrChange>
              </w:rPr>
              <w:delText>4.2 Kiểm thử hệ thống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65</w:delText>
            </w:r>
          </w:del>
        </w:p>
        <w:p w14:paraId="5B066F48" w14:textId="45008094" w:rsidR="001D5CBB" w:rsidRPr="00E646DC" w:rsidDel="000A5801" w:rsidRDefault="001D5CBB">
          <w:pPr>
            <w:pStyle w:val="TOC3"/>
            <w:tabs>
              <w:tab w:val="right" w:leader="dot" w:pos="9064"/>
            </w:tabs>
            <w:rPr>
              <w:del w:id="2169" w:author="Administrator" w:date="2024-12-28T10:17:00Z"/>
              <w:rFonts w:ascii="Times New Roman" w:eastAsiaTheme="minorEastAsia" w:hAnsi="Times New Roman" w:cs="Times New Roman"/>
              <w:noProof/>
              <w:kern w:val="2"/>
              <w:sz w:val="24"/>
              <w:szCs w:val="24"/>
              <w14:ligatures w14:val="standardContextual"/>
            </w:rPr>
          </w:pPr>
          <w:del w:id="2170" w:author="Administrator" w:date="2024-12-28T10:17:00Z">
            <w:r w:rsidRPr="00E646DC" w:rsidDel="000A5801">
              <w:rPr>
                <w:rFonts w:ascii="Times New Roman" w:hAnsi="Times New Roman" w:cs="Times New Roman"/>
                <w:noProof/>
                <w:lang w:val="en-US"/>
                <w:rPrChange w:id="2171" w:author="Administrator" w:date="2024-12-28T10:51:00Z">
                  <w:rPr>
                    <w:rStyle w:val="Hyperlink"/>
                    <w:rFonts w:ascii="Times New Roman" w:hAnsi="Times New Roman" w:cs="Times New Roman"/>
                    <w:noProof/>
                    <w:lang w:val="en-US"/>
                  </w:rPr>
                </w:rPrChange>
              </w:rPr>
              <w:delText>4.2.1 Kiểm thử đơn vị (Unit Testing):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65</w:delText>
            </w:r>
          </w:del>
        </w:p>
        <w:p w14:paraId="20E7F619" w14:textId="3E4C9E58" w:rsidR="001D5CBB" w:rsidRPr="00E646DC" w:rsidDel="000A5801" w:rsidRDefault="001D5CBB">
          <w:pPr>
            <w:pStyle w:val="TOC3"/>
            <w:tabs>
              <w:tab w:val="right" w:leader="dot" w:pos="9064"/>
            </w:tabs>
            <w:rPr>
              <w:del w:id="2172" w:author="Administrator" w:date="2024-12-28T10:17:00Z"/>
              <w:rFonts w:ascii="Times New Roman" w:eastAsiaTheme="minorEastAsia" w:hAnsi="Times New Roman" w:cs="Times New Roman"/>
              <w:noProof/>
              <w:kern w:val="2"/>
              <w:sz w:val="24"/>
              <w:szCs w:val="24"/>
              <w14:ligatures w14:val="standardContextual"/>
            </w:rPr>
          </w:pPr>
          <w:del w:id="2173" w:author="Administrator" w:date="2024-12-28T10:17:00Z">
            <w:r w:rsidRPr="00E646DC" w:rsidDel="000A5801">
              <w:rPr>
                <w:rFonts w:ascii="Times New Roman" w:hAnsi="Times New Roman" w:cs="Times New Roman"/>
                <w:noProof/>
                <w:lang w:val="en-US"/>
                <w:rPrChange w:id="2174" w:author="Administrator" w:date="2024-12-28T10:51:00Z">
                  <w:rPr>
                    <w:rStyle w:val="Hyperlink"/>
                    <w:rFonts w:ascii="Times New Roman" w:hAnsi="Times New Roman" w:cs="Times New Roman"/>
                    <w:noProof/>
                    <w:lang w:val="en-US"/>
                  </w:rPr>
                </w:rPrChange>
              </w:rPr>
              <w:delText>4.2.2 Kiểm thử tích hợp (Integration Testing):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66</w:delText>
            </w:r>
          </w:del>
        </w:p>
        <w:p w14:paraId="7DD8E7DB" w14:textId="16320FC8" w:rsidR="001D5CBB" w:rsidRPr="00E646DC" w:rsidDel="000A5801" w:rsidRDefault="001D5CBB">
          <w:pPr>
            <w:pStyle w:val="TOC3"/>
            <w:tabs>
              <w:tab w:val="right" w:leader="dot" w:pos="9064"/>
            </w:tabs>
            <w:rPr>
              <w:del w:id="2175" w:author="Administrator" w:date="2024-12-28T10:17:00Z"/>
              <w:rFonts w:ascii="Times New Roman" w:eastAsiaTheme="minorEastAsia" w:hAnsi="Times New Roman" w:cs="Times New Roman"/>
              <w:noProof/>
              <w:kern w:val="2"/>
              <w:sz w:val="24"/>
              <w:szCs w:val="24"/>
              <w14:ligatures w14:val="standardContextual"/>
            </w:rPr>
          </w:pPr>
          <w:del w:id="2176" w:author="Administrator" w:date="2024-12-28T10:17:00Z">
            <w:r w:rsidRPr="00E646DC" w:rsidDel="000A5801">
              <w:rPr>
                <w:rFonts w:ascii="Times New Roman" w:hAnsi="Times New Roman" w:cs="Times New Roman"/>
                <w:noProof/>
                <w:lang w:val="en-US"/>
                <w:rPrChange w:id="2177" w:author="Administrator" w:date="2024-12-28T10:51:00Z">
                  <w:rPr>
                    <w:rStyle w:val="Hyperlink"/>
                    <w:rFonts w:ascii="Times New Roman" w:hAnsi="Times New Roman" w:cs="Times New Roman"/>
                    <w:noProof/>
                    <w:lang w:val="en-US"/>
                  </w:rPr>
                </w:rPrChange>
              </w:rPr>
              <w:delText>4.2.3 Kiểm thử hệ thống (System Testing):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66</w:delText>
            </w:r>
          </w:del>
        </w:p>
        <w:p w14:paraId="0543C768" w14:textId="670C3107" w:rsidR="001D5CBB" w:rsidRPr="00E646DC" w:rsidDel="000A5801" w:rsidRDefault="001D5CBB">
          <w:pPr>
            <w:pStyle w:val="TOC3"/>
            <w:tabs>
              <w:tab w:val="right" w:leader="dot" w:pos="9064"/>
            </w:tabs>
            <w:rPr>
              <w:del w:id="2178" w:author="Administrator" w:date="2024-12-28T10:17:00Z"/>
              <w:rFonts w:ascii="Times New Roman" w:eastAsiaTheme="minorEastAsia" w:hAnsi="Times New Roman" w:cs="Times New Roman"/>
              <w:noProof/>
              <w:kern w:val="2"/>
              <w:sz w:val="24"/>
              <w:szCs w:val="24"/>
              <w14:ligatures w14:val="standardContextual"/>
            </w:rPr>
          </w:pPr>
          <w:del w:id="2179" w:author="Administrator" w:date="2024-12-28T10:17:00Z">
            <w:r w:rsidRPr="00E646DC" w:rsidDel="000A5801">
              <w:rPr>
                <w:rFonts w:ascii="Times New Roman" w:hAnsi="Times New Roman" w:cs="Times New Roman"/>
                <w:noProof/>
                <w:lang w:val="en-US"/>
                <w:rPrChange w:id="2180" w:author="Administrator" w:date="2024-12-28T10:51:00Z">
                  <w:rPr>
                    <w:rStyle w:val="Hyperlink"/>
                    <w:rFonts w:ascii="Times New Roman" w:hAnsi="Times New Roman" w:cs="Times New Roman"/>
                    <w:noProof/>
                    <w:lang w:val="en-US"/>
                  </w:rPr>
                </w:rPrChange>
              </w:rPr>
              <w:delText>4.2.4 Các kịch bản kiểm thử (Test cases):</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66</w:delText>
            </w:r>
          </w:del>
        </w:p>
        <w:p w14:paraId="1445843A" w14:textId="637C74B5" w:rsidR="001D5CBB" w:rsidRPr="00E646DC" w:rsidDel="000A5801" w:rsidRDefault="001D5CBB">
          <w:pPr>
            <w:pStyle w:val="TOC3"/>
            <w:tabs>
              <w:tab w:val="right" w:leader="dot" w:pos="9064"/>
            </w:tabs>
            <w:rPr>
              <w:del w:id="2181" w:author="Administrator" w:date="2024-12-28T10:17:00Z"/>
              <w:rFonts w:ascii="Times New Roman" w:eastAsiaTheme="minorEastAsia" w:hAnsi="Times New Roman" w:cs="Times New Roman"/>
              <w:noProof/>
              <w:kern w:val="2"/>
              <w:sz w:val="24"/>
              <w:szCs w:val="24"/>
              <w14:ligatures w14:val="standardContextual"/>
            </w:rPr>
          </w:pPr>
          <w:del w:id="2182" w:author="Administrator" w:date="2024-12-28T10:17:00Z">
            <w:r w:rsidRPr="00E646DC" w:rsidDel="000A5801">
              <w:rPr>
                <w:rFonts w:ascii="Times New Roman" w:hAnsi="Times New Roman" w:cs="Times New Roman"/>
                <w:noProof/>
                <w:lang w:val="en-US"/>
                <w:rPrChange w:id="2183" w:author="Administrator" w:date="2024-12-28T10:51:00Z">
                  <w:rPr>
                    <w:rStyle w:val="Hyperlink"/>
                    <w:rFonts w:ascii="Times New Roman" w:hAnsi="Times New Roman" w:cs="Times New Roman"/>
                    <w:noProof/>
                    <w:lang w:val="en-US"/>
                  </w:rPr>
                </w:rPrChange>
              </w:rPr>
              <w:delText>4.2.6 Kết quả kiểm thử:</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69</w:delText>
            </w:r>
          </w:del>
        </w:p>
        <w:p w14:paraId="49EE5553" w14:textId="60E4B44E" w:rsidR="001D5CBB" w:rsidRPr="00E646DC" w:rsidDel="000A5801" w:rsidRDefault="001D5CBB">
          <w:pPr>
            <w:pStyle w:val="TOC2"/>
            <w:tabs>
              <w:tab w:val="right" w:leader="dot" w:pos="9064"/>
            </w:tabs>
            <w:rPr>
              <w:del w:id="2184" w:author="Administrator" w:date="2024-12-28T10:17:00Z"/>
              <w:rFonts w:ascii="Times New Roman" w:eastAsiaTheme="minorEastAsia" w:hAnsi="Times New Roman" w:cs="Times New Roman"/>
              <w:noProof/>
              <w:kern w:val="2"/>
              <w:sz w:val="24"/>
              <w:szCs w:val="24"/>
              <w14:ligatures w14:val="standardContextual"/>
            </w:rPr>
          </w:pPr>
          <w:del w:id="2185" w:author="Administrator" w:date="2024-12-28T10:17:00Z">
            <w:r w:rsidRPr="00E646DC" w:rsidDel="000A5801">
              <w:rPr>
                <w:rFonts w:ascii="Times New Roman" w:hAnsi="Times New Roman" w:cs="Times New Roman"/>
                <w:noProof/>
                <w:lang w:val="en-US"/>
                <w:rPrChange w:id="2186" w:author="Administrator" w:date="2024-12-28T10:51:00Z">
                  <w:rPr>
                    <w:rStyle w:val="Hyperlink"/>
                    <w:rFonts w:ascii="Times New Roman" w:hAnsi="Times New Roman" w:cs="Times New Roman"/>
                    <w:noProof/>
                    <w:lang w:val="en-US"/>
                  </w:rPr>
                </w:rPrChange>
              </w:rPr>
              <w:delText>4.3 Các màn hình triển khai</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70</w:delText>
            </w:r>
          </w:del>
        </w:p>
        <w:p w14:paraId="574C2A17" w14:textId="5BD99292" w:rsidR="001D5CBB" w:rsidRPr="00E646DC" w:rsidDel="000A5801" w:rsidRDefault="001D5CBB">
          <w:pPr>
            <w:pStyle w:val="TOC2"/>
            <w:tabs>
              <w:tab w:val="right" w:leader="dot" w:pos="9064"/>
            </w:tabs>
            <w:rPr>
              <w:del w:id="2187" w:author="Administrator" w:date="2024-12-28T10:17:00Z"/>
              <w:rFonts w:ascii="Times New Roman" w:eastAsiaTheme="minorEastAsia" w:hAnsi="Times New Roman" w:cs="Times New Roman"/>
              <w:noProof/>
              <w:kern w:val="2"/>
              <w:sz w:val="24"/>
              <w:szCs w:val="24"/>
              <w14:ligatures w14:val="standardContextual"/>
            </w:rPr>
          </w:pPr>
          <w:del w:id="2188" w:author="Administrator" w:date="2024-12-28T10:17:00Z">
            <w:r w:rsidRPr="00E646DC" w:rsidDel="000A5801">
              <w:rPr>
                <w:rFonts w:ascii="Times New Roman" w:hAnsi="Times New Roman" w:cs="Times New Roman"/>
                <w:noProof/>
                <w:lang w:val="en-US"/>
                <w:rPrChange w:id="2189" w:author="Administrator" w:date="2024-12-28T10:51:00Z">
                  <w:rPr>
                    <w:rStyle w:val="Hyperlink"/>
                    <w:rFonts w:ascii="Times New Roman" w:hAnsi="Times New Roman" w:cs="Times New Roman"/>
                    <w:noProof/>
                    <w:lang w:val="en-US"/>
                  </w:rPr>
                </w:rPrChange>
              </w:rPr>
              <w:delText>4.4 Kết luận chương IV</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75</w:delText>
            </w:r>
          </w:del>
        </w:p>
        <w:p w14:paraId="1FF7A580" w14:textId="051CE2A4" w:rsidR="001D5CBB" w:rsidRPr="00E646DC" w:rsidDel="000A5801" w:rsidRDefault="001D5CBB" w:rsidP="00982DD0">
          <w:pPr>
            <w:pStyle w:val="TOC1"/>
            <w:rPr>
              <w:del w:id="2190" w:author="Administrator" w:date="2024-12-28T10:17:00Z"/>
              <w:rFonts w:eastAsiaTheme="minorEastAsia"/>
              <w:kern w:val="2"/>
              <w:sz w:val="24"/>
              <w:szCs w:val="24"/>
              <w14:ligatures w14:val="standardContextual"/>
            </w:rPr>
          </w:pPr>
          <w:del w:id="2191" w:author="Administrator" w:date="2024-12-28T10:17:00Z">
            <w:r w:rsidRPr="00E646DC" w:rsidDel="000A5801">
              <w:rPr>
                <w:rPrChange w:id="2192" w:author="Administrator" w:date="2024-12-28T10:51:00Z">
                  <w:rPr>
                    <w:rStyle w:val="Hyperlink"/>
                  </w:rPr>
                </w:rPrChange>
              </w:rPr>
              <w:delText>KẾT LUẬN</w:delText>
            </w:r>
            <w:r w:rsidRPr="00E646DC" w:rsidDel="000A5801">
              <w:rPr>
                <w:webHidden/>
              </w:rPr>
              <w:tab/>
            </w:r>
            <w:r w:rsidR="000A5801" w:rsidRPr="00E646DC" w:rsidDel="000A5801">
              <w:rPr>
                <w:webHidden/>
              </w:rPr>
              <w:delText>76</w:delText>
            </w:r>
          </w:del>
        </w:p>
        <w:p w14:paraId="7A94DD9D" w14:textId="2F490234" w:rsidR="001D5CBB" w:rsidRPr="00E646DC" w:rsidDel="000A5801" w:rsidRDefault="001D5CBB">
          <w:pPr>
            <w:pStyle w:val="TOC2"/>
            <w:tabs>
              <w:tab w:val="right" w:leader="dot" w:pos="9064"/>
            </w:tabs>
            <w:rPr>
              <w:del w:id="2193" w:author="Administrator" w:date="2024-12-28T10:17:00Z"/>
              <w:rFonts w:ascii="Times New Roman" w:eastAsiaTheme="minorEastAsia" w:hAnsi="Times New Roman" w:cs="Times New Roman"/>
              <w:noProof/>
              <w:kern w:val="2"/>
              <w:sz w:val="24"/>
              <w:szCs w:val="24"/>
              <w14:ligatures w14:val="standardContextual"/>
            </w:rPr>
          </w:pPr>
          <w:del w:id="2194" w:author="Administrator" w:date="2024-12-28T10:17:00Z">
            <w:r w:rsidRPr="00E646DC" w:rsidDel="000A5801">
              <w:rPr>
                <w:rFonts w:ascii="Times New Roman" w:hAnsi="Times New Roman" w:cs="Times New Roman"/>
                <w:noProof/>
                <w:lang w:val="en-US"/>
                <w:rPrChange w:id="2195" w:author="Administrator" w:date="2024-12-28T10:51:00Z">
                  <w:rPr>
                    <w:rStyle w:val="Hyperlink"/>
                    <w:rFonts w:ascii="Times New Roman" w:hAnsi="Times New Roman" w:cs="Times New Roman"/>
                    <w:noProof/>
                    <w:lang w:val="en-US"/>
                  </w:rPr>
                </w:rPrChange>
              </w:rPr>
              <w:delText>1.</w:delText>
            </w:r>
            <w:r w:rsidRPr="00E646DC" w:rsidDel="000A5801">
              <w:rPr>
                <w:rFonts w:ascii="Times New Roman" w:hAnsi="Times New Roman" w:cs="Times New Roman"/>
                <w:noProof/>
                <w:rPrChange w:id="2196" w:author="Administrator" w:date="2024-12-28T10:51:00Z">
                  <w:rPr>
                    <w:rStyle w:val="Hyperlink"/>
                    <w:rFonts w:ascii="Times New Roman" w:hAnsi="Times New Roman" w:cs="Times New Roman"/>
                    <w:noProof/>
                  </w:rPr>
                </w:rPrChange>
              </w:rPr>
              <w:delText xml:space="preserve"> Kết quả đạt được</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76</w:delText>
            </w:r>
          </w:del>
        </w:p>
        <w:p w14:paraId="3C06C021" w14:textId="55487D2C" w:rsidR="001D5CBB" w:rsidRPr="00E646DC" w:rsidDel="000A5801" w:rsidRDefault="001D5CBB">
          <w:pPr>
            <w:pStyle w:val="TOC2"/>
            <w:tabs>
              <w:tab w:val="right" w:leader="dot" w:pos="9064"/>
            </w:tabs>
            <w:rPr>
              <w:del w:id="2197" w:author="Administrator" w:date="2024-12-28T10:17:00Z"/>
              <w:rFonts w:ascii="Times New Roman" w:eastAsiaTheme="minorEastAsia" w:hAnsi="Times New Roman" w:cs="Times New Roman"/>
              <w:noProof/>
              <w:kern w:val="2"/>
              <w:sz w:val="24"/>
              <w:szCs w:val="24"/>
              <w14:ligatures w14:val="standardContextual"/>
            </w:rPr>
          </w:pPr>
          <w:del w:id="2198" w:author="Administrator" w:date="2024-12-28T10:17:00Z">
            <w:r w:rsidRPr="00E646DC" w:rsidDel="000A5801">
              <w:rPr>
                <w:rFonts w:ascii="Times New Roman" w:hAnsi="Times New Roman" w:cs="Times New Roman"/>
                <w:noProof/>
                <w:lang w:val="en-US"/>
                <w:rPrChange w:id="2199" w:author="Administrator" w:date="2024-12-28T10:51:00Z">
                  <w:rPr>
                    <w:rStyle w:val="Hyperlink"/>
                    <w:rFonts w:ascii="Times New Roman" w:hAnsi="Times New Roman" w:cs="Times New Roman"/>
                    <w:noProof/>
                    <w:lang w:val="en-US"/>
                  </w:rPr>
                </w:rPrChange>
              </w:rPr>
              <w:delText>2.</w:delText>
            </w:r>
            <w:r w:rsidRPr="00E646DC" w:rsidDel="000A5801">
              <w:rPr>
                <w:rFonts w:ascii="Times New Roman" w:hAnsi="Times New Roman" w:cs="Times New Roman"/>
                <w:noProof/>
                <w:rPrChange w:id="2200" w:author="Administrator" w:date="2024-12-28T10:51:00Z">
                  <w:rPr>
                    <w:rStyle w:val="Hyperlink"/>
                    <w:rFonts w:ascii="Times New Roman" w:hAnsi="Times New Roman" w:cs="Times New Roman"/>
                    <w:noProof/>
                  </w:rPr>
                </w:rPrChange>
              </w:rPr>
              <w:delText xml:space="preserve"> Hạn chế của hệ thống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76</w:delText>
            </w:r>
          </w:del>
        </w:p>
        <w:p w14:paraId="6A0581A3" w14:textId="287F209A" w:rsidR="001D5CBB" w:rsidRPr="00E646DC" w:rsidDel="000A5801" w:rsidRDefault="001D5CBB">
          <w:pPr>
            <w:pStyle w:val="TOC2"/>
            <w:tabs>
              <w:tab w:val="right" w:leader="dot" w:pos="9064"/>
            </w:tabs>
            <w:rPr>
              <w:del w:id="2201" w:author="Administrator" w:date="2024-12-28T10:17:00Z"/>
              <w:rFonts w:ascii="Times New Roman" w:eastAsiaTheme="minorEastAsia" w:hAnsi="Times New Roman" w:cs="Times New Roman"/>
              <w:noProof/>
              <w:kern w:val="2"/>
              <w:sz w:val="24"/>
              <w:szCs w:val="24"/>
              <w14:ligatures w14:val="standardContextual"/>
            </w:rPr>
          </w:pPr>
          <w:del w:id="2202" w:author="Administrator" w:date="2024-12-28T10:17:00Z">
            <w:r w:rsidRPr="00E646DC" w:rsidDel="000A5801">
              <w:rPr>
                <w:rFonts w:ascii="Times New Roman" w:hAnsi="Times New Roman" w:cs="Times New Roman"/>
                <w:noProof/>
                <w:rPrChange w:id="2203" w:author="Administrator" w:date="2024-12-28T10:51:00Z">
                  <w:rPr>
                    <w:rStyle w:val="Hyperlink"/>
                    <w:rFonts w:ascii="Times New Roman" w:hAnsi="Times New Roman" w:cs="Times New Roman"/>
                    <w:noProof/>
                  </w:rPr>
                </w:rPrChange>
              </w:rPr>
              <w:delText>3</w:delText>
            </w:r>
            <w:r w:rsidRPr="00E646DC" w:rsidDel="000A5801">
              <w:rPr>
                <w:rFonts w:ascii="Times New Roman" w:hAnsi="Times New Roman" w:cs="Times New Roman"/>
                <w:noProof/>
                <w:lang w:val="en-AU"/>
                <w:rPrChange w:id="2204" w:author="Administrator" w:date="2024-12-28T10:51:00Z">
                  <w:rPr>
                    <w:rStyle w:val="Hyperlink"/>
                    <w:rFonts w:ascii="Times New Roman" w:hAnsi="Times New Roman" w:cs="Times New Roman"/>
                    <w:noProof/>
                    <w:lang w:val="en-AU"/>
                  </w:rPr>
                </w:rPrChange>
              </w:rPr>
              <w:delText>.</w:delText>
            </w:r>
            <w:r w:rsidRPr="00E646DC" w:rsidDel="000A5801">
              <w:rPr>
                <w:rFonts w:ascii="Times New Roman" w:hAnsi="Times New Roman" w:cs="Times New Roman"/>
                <w:noProof/>
                <w:rPrChange w:id="2205" w:author="Administrator" w:date="2024-12-28T10:51:00Z">
                  <w:rPr>
                    <w:rStyle w:val="Hyperlink"/>
                    <w:rFonts w:ascii="Times New Roman" w:hAnsi="Times New Roman" w:cs="Times New Roman"/>
                    <w:noProof/>
                  </w:rPr>
                </w:rPrChange>
              </w:rPr>
              <w:delText xml:space="preserve"> Định hướng phát triển hệ thống</w:delText>
            </w:r>
            <w:r w:rsidRPr="00E646DC" w:rsidDel="000A5801">
              <w:rPr>
                <w:rFonts w:ascii="Times New Roman" w:hAnsi="Times New Roman" w:cs="Times New Roman"/>
                <w:noProof/>
                <w:webHidden/>
              </w:rPr>
              <w:tab/>
            </w:r>
            <w:r w:rsidR="000A5801" w:rsidRPr="00E646DC" w:rsidDel="000A5801">
              <w:rPr>
                <w:rFonts w:ascii="Times New Roman" w:hAnsi="Times New Roman" w:cs="Times New Roman"/>
                <w:noProof/>
                <w:webHidden/>
              </w:rPr>
              <w:delText>76</w:delText>
            </w:r>
          </w:del>
        </w:p>
        <w:p w14:paraId="704B2746" w14:textId="4D1196DA" w:rsidR="001D5CBB" w:rsidRPr="00E646DC" w:rsidDel="000A5801" w:rsidRDefault="001D5CBB" w:rsidP="00982DD0">
          <w:pPr>
            <w:pStyle w:val="TOC1"/>
            <w:rPr>
              <w:del w:id="2206" w:author="Administrator" w:date="2024-12-28T10:17:00Z"/>
              <w:rFonts w:eastAsiaTheme="minorEastAsia"/>
              <w:kern w:val="2"/>
              <w:sz w:val="24"/>
              <w:szCs w:val="24"/>
              <w14:ligatures w14:val="standardContextual"/>
            </w:rPr>
          </w:pPr>
          <w:del w:id="2207" w:author="Administrator" w:date="2024-12-28T10:17:00Z">
            <w:r w:rsidRPr="00E646DC" w:rsidDel="000A5801">
              <w:rPr>
                <w:rPrChange w:id="2208" w:author="Administrator" w:date="2024-12-28T10:51:00Z">
                  <w:rPr>
                    <w:rStyle w:val="Hyperlink"/>
                  </w:rPr>
                </w:rPrChange>
              </w:rPr>
              <w:delText>DANH MỤC TÀI LIỆU THAM KHẢO</w:delText>
            </w:r>
            <w:r w:rsidRPr="00E646DC" w:rsidDel="000A5801">
              <w:rPr>
                <w:webHidden/>
              </w:rPr>
              <w:tab/>
            </w:r>
            <w:r w:rsidR="000A5801" w:rsidRPr="00E646DC" w:rsidDel="000A5801">
              <w:rPr>
                <w:webHidden/>
              </w:rPr>
              <w:delText>77</w:delText>
            </w:r>
          </w:del>
        </w:p>
        <w:p w14:paraId="0E2E9933" w14:textId="77777777" w:rsidR="00CA471C" w:rsidRPr="00E646DC" w:rsidRDefault="000230F0" w:rsidP="006050CE">
          <w:pPr>
            <w:spacing w:line="360" w:lineRule="auto"/>
            <w:rPr>
              <w:sz w:val="26"/>
              <w:szCs w:val="26"/>
            </w:rPr>
          </w:pPr>
          <w:r w:rsidRPr="00E646DC">
            <w:rPr>
              <w:b/>
              <w:bCs/>
              <w:noProof/>
              <w:sz w:val="30"/>
              <w:szCs w:val="30"/>
            </w:rPr>
            <w:fldChar w:fldCharType="end"/>
          </w:r>
          <w:commentRangeEnd w:id="9"/>
          <w:r w:rsidR="00893D5F" w:rsidRPr="00E646DC">
            <w:rPr>
              <w:rStyle w:val="CommentReference"/>
            </w:rPr>
            <w:commentReference w:id="9"/>
          </w:r>
          <w:commentRangeEnd w:id="10"/>
          <w:r w:rsidR="000A5801" w:rsidRPr="00E646DC">
            <w:rPr>
              <w:rStyle w:val="CommentReference"/>
            </w:rPr>
            <w:commentReference w:id="10"/>
          </w:r>
        </w:p>
      </w:sdtContent>
    </w:sdt>
    <w:p w14:paraId="7182A7F4" w14:textId="77777777" w:rsidR="00133AE3" w:rsidRPr="00E646DC" w:rsidRDefault="00133AE3" w:rsidP="000F669E">
      <w:pPr>
        <w:spacing w:line="360" w:lineRule="auto"/>
        <w:rPr>
          <w:ins w:id="2209" w:author="admin" w:date="2024-12-27T17:09:00Z"/>
          <w:sz w:val="26"/>
          <w:szCs w:val="26"/>
        </w:rPr>
      </w:pPr>
      <w:bookmarkStart w:id="2210" w:name="_u3lk5s5cuxc3" w:colFirst="0" w:colLast="0"/>
      <w:bookmarkEnd w:id="2210"/>
    </w:p>
    <w:p w14:paraId="2CB7FB3E" w14:textId="694AB15A" w:rsidR="005854F0" w:rsidRPr="00E646DC" w:rsidRDefault="00133AE3" w:rsidP="000F669E">
      <w:pPr>
        <w:spacing w:line="360" w:lineRule="auto"/>
        <w:rPr>
          <w:b/>
          <w:sz w:val="26"/>
          <w:szCs w:val="26"/>
        </w:rPr>
      </w:pPr>
      <w:commentRangeStart w:id="2211"/>
      <w:commentRangeEnd w:id="2211"/>
      <w:ins w:id="2212" w:author="admin" w:date="2024-12-27T17:10:00Z">
        <w:r w:rsidRPr="00E646DC">
          <w:rPr>
            <w:rStyle w:val="CommentReference"/>
          </w:rPr>
          <w:commentReference w:id="2211"/>
        </w:r>
      </w:ins>
      <w:r w:rsidR="005854F0" w:rsidRPr="00E646DC">
        <w:rPr>
          <w:sz w:val="26"/>
          <w:szCs w:val="26"/>
        </w:rPr>
        <w:br w:type="page"/>
      </w:r>
    </w:p>
    <w:p w14:paraId="292E3877" w14:textId="77777777" w:rsidR="000230F0" w:rsidRPr="00E646DC" w:rsidRDefault="000230F0" w:rsidP="000F669E">
      <w:pPr>
        <w:pStyle w:val="Heading1"/>
        <w:spacing w:before="60" w:after="60" w:line="360" w:lineRule="auto"/>
        <w:rPr>
          <w:b w:val="0"/>
          <w:sz w:val="30"/>
        </w:rPr>
      </w:pPr>
      <w:bookmarkStart w:id="2213" w:name="_Toc186275493"/>
      <w:r w:rsidRPr="00E646DC">
        <w:rPr>
          <w:sz w:val="30"/>
        </w:rPr>
        <w:lastRenderedPageBreak/>
        <w:t>BẢNG VIẾT TẮT VÀ THUẬT NGỮ</w:t>
      </w:r>
      <w:bookmarkEnd w:id="2213"/>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E646DC" w14:paraId="46D80BC6" w14:textId="77777777" w:rsidTr="008C2689">
        <w:tc>
          <w:tcPr>
            <w:tcW w:w="1713" w:type="pct"/>
            <w:shd w:val="clear" w:color="auto" w:fill="auto"/>
            <w:tcMar>
              <w:top w:w="100" w:type="dxa"/>
              <w:left w:w="100" w:type="dxa"/>
              <w:bottom w:w="100" w:type="dxa"/>
              <w:right w:w="100" w:type="dxa"/>
            </w:tcMar>
            <w:vAlign w:val="center"/>
          </w:tcPr>
          <w:p w14:paraId="6D38F6E2" w14:textId="77777777" w:rsidR="008C2689" w:rsidRPr="00E646DC" w:rsidRDefault="008C2689" w:rsidP="000F669E">
            <w:pPr>
              <w:spacing w:before="60" w:after="60" w:line="360" w:lineRule="auto"/>
              <w:jc w:val="center"/>
              <w:rPr>
                <w:b/>
                <w:sz w:val="26"/>
                <w:szCs w:val="26"/>
              </w:rPr>
            </w:pPr>
            <w:r w:rsidRPr="00E646DC">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3D642B25" w14:textId="77777777" w:rsidR="008C2689" w:rsidRPr="00E646DC" w:rsidRDefault="008C2689" w:rsidP="000F669E">
            <w:pPr>
              <w:spacing w:before="60" w:after="60" w:line="360" w:lineRule="auto"/>
              <w:jc w:val="center"/>
              <w:rPr>
                <w:b/>
                <w:sz w:val="26"/>
                <w:szCs w:val="26"/>
              </w:rPr>
            </w:pPr>
            <w:r w:rsidRPr="00E646DC">
              <w:rPr>
                <w:b/>
                <w:sz w:val="26"/>
                <w:szCs w:val="26"/>
              </w:rPr>
              <w:t>Ý NGHĨA</w:t>
            </w:r>
          </w:p>
        </w:tc>
      </w:tr>
      <w:tr w:rsidR="008C2689" w:rsidRPr="00E646DC" w14:paraId="2CE4E549" w14:textId="77777777" w:rsidTr="008C2689">
        <w:trPr>
          <w:trHeight w:val="467"/>
        </w:trPr>
        <w:tc>
          <w:tcPr>
            <w:tcW w:w="1713" w:type="pct"/>
            <w:tcBorders>
              <w:bottom w:val="single" w:sz="4" w:space="0" w:color="000000"/>
            </w:tcBorders>
            <w:vAlign w:val="center"/>
          </w:tcPr>
          <w:p w14:paraId="694882E5" w14:textId="77777777" w:rsidR="008C2689" w:rsidRPr="00E646DC" w:rsidRDefault="004D046C" w:rsidP="000F669E">
            <w:pPr>
              <w:spacing w:before="60" w:after="60" w:line="360" w:lineRule="auto"/>
              <w:jc w:val="center"/>
              <w:rPr>
                <w:sz w:val="26"/>
                <w:szCs w:val="26"/>
                <w:lang w:val="en-US"/>
              </w:rPr>
            </w:pPr>
            <w:r w:rsidRPr="00E646DC">
              <w:rPr>
                <w:sz w:val="26"/>
                <w:szCs w:val="26"/>
                <w:lang w:val="en-US"/>
              </w:rPr>
              <w:t>API</w:t>
            </w:r>
          </w:p>
        </w:tc>
        <w:tc>
          <w:tcPr>
            <w:tcW w:w="3287" w:type="pct"/>
            <w:tcBorders>
              <w:bottom w:val="single" w:sz="4" w:space="0" w:color="000000"/>
            </w:tcBorders>
            <w:vAlign w:val="center"/>
          </w:tcPr>
          <w:p w14:paraId="1DD26E79" w14:textId="77777777" w:rsidR="008C2689" w:rsidRPr="00E646DC" w:rsidRDefault="004D046C" w:rsidP="000F669E">
            <w:pPr>
              <w:spacing w:before="60" w:after="60" w:line="360" w:lineRule="auto"/>
              <w:rPr>
                <w:sz w:val="26"/>
                <w:szCs w:val="26"/>
              </w:rPr>
            </w:pPr>
            <w:r w:rsidRPr="00E646DC">
              <w:t>Application Programming Interface</w:t>
            </w:r>
          </w:p>
        </w:tc>
      </w:tr>
      <w:tr w:rsidR="008C2689" w:rsidRPr="00E646DC" w14:paraId="47E902B9" w14:textId="77777777" w:rsidTr="008C2689">
        <w:trPr>
          <w:trHeight w:val="510"/>
        </w:trPr>
        <w:tc>
          <w:tcPr>
            <w:tcW w:w="1713" w:type="pct"/>
            <w:tcBorders>
              <w:bottom w:val="single" w:sz="4" w:space="0" w:color="000000"/>
            </w:tcBorders>
            <w:vAlign w:val="center"/>
          </w:tcPr>
          <w:p w14:paraId="643CE660" w14:textId="77777777" w:rsidR="008C2689" w:rsidRPr="00E646DC" w:rsidRDefault="00850157" w:rsidP="000F669E">
            <w:pPr>
              <w:spacing w:before="60" w:after="60" w:line="360" w:lineRule="auto"/>
              <w:jc w:val="center"/>
              <w:rPr>
                <w:sz w:val="26"/>
                <w:szCs w:val="26"/>
                <w:lang w:val="en-AU"/>
              </w:rPr>
            </w:pPr>
            <w:r w:rsidRPr="00E646DC">
              <w:rPr>
                <w:sz w:val="26"/>
                <w:szCs w:val="26"/>
                <w:lang w:val="en-AU"/>
              </w:rPr>
              <w:t>MQTT</w:t>
            </w:r>
          </w:p>
        </w:tc>
        <w:tc>
          <w:tcPr>
            <w:tcW w:w="3287" w:type="pct"/>
            <w:tcBorders>
              <w:bottom w:val="single" w:sz="4" w:space="0" w:color="000000"/>
            </w:tcBorders>
            <w:vAlign w:val="center"/>
          </w:tcPr>
          <w:p w14:paraId="0F5EEE4F" w14:textId="77777777" w:rsidR="008C2689" w:rsidRPr="00E646DC" w:rsidRDefault="00850157" w:rsidP="000F669E">
            <w:pPr>
              <w:spacing w:before="60" w:after="60" w:line="360" w:lineRule="auto"/>
              <w:rPr>
                <w:sz w:val="26"/>
                <w:szCs w:val="26"/>
              </w:rPr>
            </w:pPr>
            <w:r w:rsidRPr="00E646DC">
              <w:t>Message Queuing Telemetry Transport</w:t>
            </w:r>
          </w:p>
        </w:tc>
      </w:tr>
      <w:tr w:rsidR="008C2689" w:rsidRPr="00E646DC" w14:paraId="77170B5F" w14:textId="77777777" w:rsidTr="008C2689">
        <w:trPr>
          <w:trHeight w:val="467"/>
        </w:trPr>
        <w:tc>
          <w:tcPr>
            <w:tcW w:w="1713" w:type="pct"/>
            <w:tcBorders>
              <w:bottom w:val="single" w:sz="4" w:space="0" w:color="000000"/>
            </w:tcBorders>
            <w:vAlign w:val="center"/>
          </w:tcPr>
          <w:p w14:paraId="511A4B9F" w14:textId="77777777" w:rsidR="008C2689" w:rsidRPr="00E646DC" w:rsidRDefault="005259E3" w:rsidP="000F669E">
            <w:pPr>
              <w:spacing w:before="60" w:after="60" w:line="360" w:lineRule="auto"/>
              <w:jc w:val="center"/>
              <w:rPr>
                <w:sz w:val="26"/>
                <w:szCs w:val="26"/>
                <w:lang w:val="en-AU"/>
              </w:rPr>
            </w:pPr>
            <w:r w:rsidRPr="00E646DC">
              <w:rPr>
                <w:sz w:val="26"/>
                <w:szCs w:val="26"/>
                <w:lang w:val="en-AU"/>
              </w:rPr>
              <w:t>IoT</w:t>
            </w:r>
          </w:p>
        </w:tc>
        <w:tc>
          <w:tcPr>
            <w:tcW w:w="3287" w:type="pct"/>
            <w:tcBorders>
              <w:bottom w:val="single" w:sz="4" w:space="0" w:color="000000"/>
            </w:tcBorders>
            <w:vAlign w:val="center"/>
          </w:tcPr>
          <w:p w14:paraId="78D3F97C" w14:textId="77777777" w:rsidR="008C2689" w:rsidRPr="00E646DC" w:rsidRDefault="005259E3" w:rsidP="000F669E">
            <w:pPr>
              <w:spacing w:before="60" w:after="60" w:line="360" w:lineRule="auto"/>
              <w:rPr>
                <w:bCs/>
                <w:iCs/>
                <w:sz w:val="26"/>
                <w:szCs w:val="26"/>
              </w:rPr>
            </w:pPr>
            <w:r w:rsidRPr="00E646DC">
              <w:rPr>
                <w:bCs/>
                <w:iCs/>
                <w:szCs w:val="26"/>
                <w:lang w:val="en-US"/>
              </w:rPr>
              <w:t>Internet of Things</w:t>
            </w:r>
          </w:p>
        </w:tc>
      </w:tr>
      <w:tr w:rsidR="008C2689" w:rsidRPr="00E646DC" w14:paraId="2A6AD58C" w14:textId="77777777" w:rsidTr="008C2689">
        <w:trPr>
          <w:trHeight w:val="467"/>
        </w:trPr>
        <w:tc>
          <w:tcPr>
            <w:tcW w:w="1713" w:type="pct"/>
            <w:tcBorders>
              <w:bottom w:val="single" w:sz="4" w:space="0" w:color="000000"/>
            </w:tcBorders>
            <w:vAlign w:val="center"/>
          </w:tcPr>
          <w:p w14:paraId="4A1C2922" w14:textId="77777777" w:rsidR="008C2689" w:rsidRPr="00E646DC" w:rsidRDefault="00EC6191" w:rsidP="000F669E">
            <w:pPr>
              <w:spacing w:before="60" w:after="60" w:line="360" w:lineRule="auto"/>
              <w:jc w:val="center"/>
              <w:rPr>
                <w:sz w:val="26"/>
                <w:szCs w:val="26"/>
                <w:lang w:val="en-AU"/>
              </w:rPr>
            </w:pPr>
            <w:r w:rsidRPr="00E646DC">
              <w:rPr>
                <w:sz w:val="26"/>
                <w:szCs w:val="26"/>
                <w:lang w:val="en-AU"/>
              </w:rPr>
              <w:t>Client</w:t>
            </w:r>
          </w:p>
        </w:tc>
        <w:tc>
          <w:tcPr>
            <w:tcW w:w="3287" w:type="pct"/>
            <w:tcBorders>
              <w:bottom w:val="single" w:sz="4" w:space="0" w:color="000000"/>
            </w:tcBorders>
            <w:vAlign w:val="center"/>
          </w:tcPr>
          <w:p w14:paraId="3562CD4D" w14:textId="77777777" w:rsidR="008C2689" w:rsidRPr="00E646DC" w:rsidRDefault="00EC6191" w:rsidP="000F669E">
            <w:pPr>
              <w:spacing w:before="60" w:after="60" w:line="360" w:lineRule="auto"/>
              <w:rPr>
                <w:color w:val="2F2F2F"/>
                <w:sz w:val="26"/>
                <w:szCs w:val="26"/>
                <w:highlight w:val="white"/>
                <w:lang w:val="en-AU"/>
              </w:rPr>
            </w:pPr>
            <w:r w:rsidRPr="00E646DC">
              <w:rPr>
                <w:color w:val="2F2F2F"/>
                <w:sz w:val="26"/>
                <w:szCs w:val="26"/>
                <w:highlight w:val="white"/>
                <w:lang w:val="en-AU"/>
              </w:rPr>
              <w:t>Người dùng</w:t>
            </w:r>
          </w:p>
        </w:tc>
      </w:tr>
      <w:tr w:rsidR="008C2689" w:rsidRPr="00E646DC" w14:paraId="264BA7FF" w14:textId="77777777" w:rsidTr="008C2689">
        <w:trPr>
          <w:trHeight w:val="467"/>
        </w:trPr>
        <w:tc>
          <w:tcPr>
            <w:tcW w:w="1713" w:type="pct"/>
            <w:tcBorders>
              <w:bottom w:val="single" w:sz="4" w:space="0" w:color="000000"/>
            </w:tcBorders>
            <w:vAlign w:val="center"/>
          </w:tcPr>
          <w:p w14:paraId="5F8F15C7" w14:textId="77777777" w:rsidR="008C2689" w:rsidRPr="00E646DC" w:rsidRDefault="00EC6191" w:rsidP="000F669E">
            <w:pPr>
              <w:spacing w:before="60" w:after="60" w:line="360" w:lineRule="auto"/>
              <w:jc w:val="center"/>
              <w:rPr>
                <w:sz w:val="26"/>
                <w:szCs w:val="26"/>
                <w:lang w:val="en-AU"/>
              </w:rPr>
            </w:pPr>
            <w:r w:rsidRPr="00E646DC">
              <w:rPr>
                <w:sz w:val="26"/>
                <w:szCs w:val="26"/>
                <w:lang w:val="en-AU"/>
              </w:rPr>
              <w:t>Server</w:t>
            </w:r>
          </w:p>
        </w:tc>
        <w:tc>
          <w:tcPr>
            <w:tcW w:w="3287" w:type="pct"/>
            <w:tcBorders>
              <w:bottom w:val="single" w:sz="4" w:space="0" w:color="000000"/>
            </w:tcBorders>
            <w:vAlign w:val="center"/>
          </w:tcPr>
          <w:p w14:paraId="0F435CCC" w14:textId="77777777" w:rsidR="008C2689" w:rsidRPr="00E646DC" w:rsidRDefault="00EC6191" w:rsidP="000F669E">
            <w:pPr>
              <w:spacing w:before="60" w:after="60" w:line="360" w:lineRule="auto"/>
              <w:rPr>
                <w:sz w:val="26"/>
                <w:szCs w:val="26"/>
                <w:lang w:val="en-AU"/>
              </w:rPr>
            </w:pPr>
            <w:r w:rsidRPr="00E646DC">
              <w:rPr>
                <w:sz w:val="26"/>
                <w:szCs w:val="26"/>
                <w:lang w:val="en-AU"/>
              </w:rPr>
              <w:t>Máy chủ</w:t>
            </w:r>
          </w:p>
        </w:tc>
      </w:tr>
      <w:tr w:rsidR="008C2689" w:rsidRPr="00E646DC" w14:paraId="78DEC993" w14:textId="77777777" w:rsidTr="008C2689">
        <w:trPr>
          <w:trHeight w:val="437"/>
        </w:trPr>
        <w:tc>
          <w:tcPr>
            <w:tcW w:w="1713" w:type="pct"/>
            <w:tcBorders>
              <w:bottom w:val="single" w:sz="4" w:space="0" w:color="000000"/>
            </w:tcBorders>
            <w:vAlign w:val="center"/>
          </w:tcPr>
          <w:p w14:paraId="3F78A9B8" w14:textId="77777777" w:rsidR="008C2689" w:rsidRPr="00E646DC" w:rsidRDefault="009D37CE" w:rsidP="000F669E">
            <w:pPr>
              <w:spacing w:before="60" w:after="60" w:line="360" w:lineRule="auto"/>
              <w:jc w:val="center"/>
              <w:rPr>
                <w:sz w:val="26"/>
                <w:szCs w:val="26"/>
                <w:lang w:val="en-US"/>
              </w:rPr>
            </w:pPr>
            <w:r w:rsidRPr="00E646DC">
              <w:rPr>
                <w:sz w:val="26"/>
                <w:szCs w:val="26"/>
                <w:lang w:val="en-US"/>
              </w:rPr>
              <w:t>OTP</w:t>
            </w:r>
          </w:p>
        </w:tc>
        <w:tc>
          <w:tcPr>
            <w:tcW w:w="3287" w:type="pct"/>
            <w:tcBorders>
              <w:bottom w:val="single" w:sz="4" w:space="0" w:color="000000"/>
            </w:tcBorders>
            <w:vAlign w:val="center"/>
          </w:tcPr>
          <w:p w14:paraId="1313C7A5" w14:textId="77777777" w:rsidR="008C2689" w:rsidRPr="00E646DC" w:rsidRDefault="009D37CE" w:rsidP="000F669E">
            <w:pPr>
              <w:spacing w:before="60" w:after="60" w:line="360" w:lineRule="auto"/>
              <w:rPr>
                <w:sz w:val="26"/>
                <w:szCs w:val="26"/>
                <w:lang w:val="en-US"/>
              </w:rPr>
            </w:pPr>
            <w:r w:rsidRPr="00E646DC">
              <w:rPr>
                <w:sz w:val="26"/>
                <w:szCs w:val="26"/>
                <w:lang w:val="en-US"/>
              </w:rPr>
              <w:t>One Time Password</w:t>
            </w:r>
          </w:p>
        </w:tc>
      </w:tr>
    </w:tbl>
    <w:p w14:paraId="15E7F4EE" w14:textId="77777777" w:rsidR="006B3527" w:rsidRPr="00E646DC" w:rsidRDefault="000230F0" w:rsidP="000F669E">
      <w:pPr>
        <w:pStyle w:val="Heading1"/>
        <w:spacing w:before="60" w:after="60" w:line="360" w:lineRule="auto"/>
        <w:rPr>
          <w:sz w:val="30"/>
        </w:rPr>
      </w:pPr>
      <w:bookmarkStart w:id="2214" w:name="_9uko0uo6r0z" w:colFirst="0" w:colLast="0"/>
      <w:bookmarkEnd w:id="2214"/>
      <w:r w:rsidRPr="00E646DC">
        <w:br w:type="page"/>
      </w:r>
    </w:p>
    <w:p w14:paraId="7EAC10EB" w14:textId="77777777" w:rsidR="0070251F" w:rsidRPr="00E646DC" w:rsidRDefault="0070251F" w:rsidP="000F669E">
      <w:pPr>
        <w:tabs>
          <w:tab w:val="center" w:pos="4537"/>
        </w:tabs>
        <w:spacing w:line="360" w:lineRule="auto"/>
        <w:rPr>
          <w:sz w:val="26"/>
          <w:szCs w:val="26"/>
        </w:rPr>
      </w:pPr>
    </w:p>
    <w:p w14:paraId="2A120BFF" w14:textId="77777777" w:rsidR="0070251F" w:rsidRPr="00E646DC" w:rsidRDefault="0070251F" w:rsidP="000F669E">
      <w:pPr>
        <w:pStyle w:val="Heading1"/>
        <w:spacing w:before="60" w:after="60" w:line="360" w:lineRule="auto"/>
      </w:pPr>
      <w:bookmarkStart w:id="2215" w:name="_Toc122637541"/>
      <w:bookmarkStart w:id="2216" w:name="_Toc186275494"/>
      <w:r w:rsidRPr="00E646DC">
        <w:t>DANH SÁCH HÌNH VẼ</w:t>
      </w:r>
      <w:bookmarkEnd w:id="2215"/>
      <w:bookmarkEnd w:id="2216"/>
    </w:p>
    <w:commentRangeStart w:id="2217"/>
    <w:commentRangeStart w:id="2218"/>
    <w:commentRangeStart w:id="2219"/>
    <w:commentRangeStart w:id="2220"/>
    <w:commentRangeStart w:id="2221"/>
    <w:commentRangeStart w:id="2222"/>
    <w:commentRangeStart w:id="2223"/>
    <w:p w14:paraId="45FB45BD" w14:textId="1F7D84B6" w:rsidR="0045438E" w:rsidRDefault="0070251F">
      <w:pPr>
        <w:pStyle w:val="TOC1"/>
        <w:rPr>
          <w:ins w:id="2224" w:author="Administrator" w:date="2024-12-28T12:29:00Z"/>
          <w:rFonts w:asciiTheme="minorHAnsi" w:eastAsiaTheme="minorEastAsia" w:hAnsiTheme="minorHAnsi" w:cstheme="minorBidi"/>
          <w:sz w:val="22"/>
          <w:szCs w:val="22"/>
          <w:lang w:val="en-US"/>
        </w:rPr>
      </w:pPr>
      <w:r w:rsidRPr="00E646DC">
        <w:fldChar w:fldCharType="begin"/>
      </w:r>
      <w:r w:rsidRPr="00E646DC">
        <w:instrText xml:space="preserve"> TOC \h \z \u \t "Heading 7,1" </w:instrText>
      </w:r>
      <w:r w:rsidRPr="00E646DC">
        <w:fldChar w:fldCharType="separate"/>
      </w:r>
      <w:ins w:id="2225" w:author="Administrator" w:date="2024-12-28T12:29:00Z">
        <w:r w:rsidR="0045438E" w:rsidRPr="00A028A9">
          <w:rPr>
            <w:rStyle w:val="Hyperlink"/>
          </w:rPr>
          <w:fldChar w:fldCharType="begin"/>
        </w:r>
        <w:r w:rsidR="0045438E" w:rsidRPr="00A028A9">
          <w:rPr>
            <w:rStyle w:val="Hyperlink"/>
          </w:rPr>
          <w:instrText xml:space="preserve"> </w:instrText>
        </w:r>
        <w:r w:rsidR="0045438E">
          <w:instrText>HYPERLINK \l "_Toc186281379"</w:instrText>
        </w:r>
        <w:r w:rsidR="0045438E" w:rsidRPr="00A028A9">
          <w:rPr>
            <w:rStyle w:val="Hyperlink"/>
          </w:rPr>
          <w:instrText xml:space="preserve"> </w:instrText>
        </w:r>
        <w:r w:rsidR="0045438E" w:rsidRPr="00A028A9">
          <w:rPr>
            <w:rStyle w:val="Hyperlink"/>
          </w:rPr>
        </w:r>
        <w:r w:rsidR="0045438E" w:rsidRPr="00A028A9">
          <w:rPr>
            <w:rStyle w:val="Hyperlink"/>
          </w:rPr>
          <w:fldChar w:fldCharType="separate"/>
        </w:r>
        <w:r w:rsidR="0045438E" w:rsidRPr="00A028A9">
          <w:rPr>
            <w:rStyle w:val="Hyperlink"/>
          </w:rPr>
          <w:t xml:space="preserve">Hình </w:t>
        </w:r>
        <w:r w:rsidR="0045438E" w:rsidRPr="00A028A9">
          <w:rPr>
            <w:rStyle w:val="Hyperlink"/>
            <w:lang w:val="en-AU"/>
          </w:rPr>
          <w:t>1</w:t>
        </w:r>
        <w:r w:rsidR="0045438E" w:rsidRPr="00A028A9">
          <w:rPr>
            <w:rStyle w:val="Hyperlink"/>
          </w:rPr>
          <w:t xml:space="preserve">.1 </w:t>
        </w:r>
        <w:r w:rsidR="0045438E" w:rsidRPr="00A028A9">
          <w:rPr>
            <w:rStyle w:val="Hyperlink"/>
            <w:lang w:val="en-US"/>
          </w:rPr>
          <w:t>Mức độ phổ biến các thương hiệu gọi xe tại Việt Nam Tham khảo Q&amp;M</w:t>
        </w:r>
        <w:r w:rsidR="0045438E">
          <w:rPr>
            <w:webHidden/>
          </w:rPr>
          <w:tab/>
        </w:r>
        <w:r w:rsidR="0045438E">
          <w:rPr>
            <w:webHidden/>
          </w:rPr>
          <w:fldChar w:fldCharType="begin"/>
        </w:r>
        <w:r w:rsidR="0045438E">
          <w:rPr>
            <w:webHidden/>
          </w:rPr>
          <w:instrText xml:space="preserve"> PAGEREF _Toc186281379 \h </w:instrText>
        </w:r>
        <w:r w:rsidR="0045438E">
          <w:rPr>
            <w:webHidden/>
          </w:rPr>
        </w:r>
      </w:ins>
      <w:r w:rsidR="0045438E">
        <w:rPr>
          <w:webHidden/>
        </w:rPr>
        <w:fldChar w:fldCharType="separate"/>
      </w:r>
      <w:ins w:id="2226" w:author="Administrator" w:date="2024-12-28T12:29:00Z">
        <w:r w:rsidR="0045438E">
          <w:rPr>
            <w:webHidden/>
          </w:rPr>
          <w:t>4</w:t>
        </w:r>
        <w:r w:rsidR="0045438E">
          <w:rPr>
            <w:webHidden/>
          </w:rPr>
          <w:fldChar w:fldCharType="end"/>
        </w:r>
        <w:r w:rsidR="0045438E" w:rsidRPr="00A028A9">
          <w:rPr>
            <w:rStyle w:val="Hyperlink"/>
          </w:rPr>
          <w:fldChar w:fldCharType="end"/>
        </w:r>
      </w:ins>
    </w:p>
    <w:p w14:paraId="53AF3F72" w14:textId="33981290" w:rsidR="0045438E" w:rsidRDefault="0045438E">
      <w:pPr>
        <w:pStyle w:val="TOC1"/>
        <w:rPr>
          <w:ins w:id="2227" w:author="Administrator" w:date="2024-12-28T12:29:00Z"/>
          <w:rFonts w:asciiTheme="minorHAnsi" w:eastAsiaTheme="minorEastAsia" w:hAnsiTheme="minorHAnsi" w:cstheme="minorBidi"/>
          <w:sz w:val="22"/>
          <w:szCs w:val="22"/>
          <w:lang w:val="en-US"/>
        </w:rPr>
      </w:pPr>
      <w:ins w:id="2228" w:author="Administrator" w:date="2024-12-28T12:29:00Z">
        <w:r w:rsidRPr="00A028A9">
          <w:rPr>
            <w:rStyle w:val="Hyperlink"/>
          </w:rPr>
          <w:fldChar w:fldCharType="begin"/>
        </w:r>
        <w:r w:rsidRPr="00A028A9">
          <w:rPr>
            <w:rStyle w:val="Hyperlink"/>
          </w:rPr>
          <w:instrText xml:space="preserve"> </w:instrText>
        </w:r>
        <w:r>
          <w:instrText>HYPERLINK \l "_Toc186281380"</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rPr>
          <w:t>Hình 2.</w:t>
        </w:r>
        <w:r w:rsidRPr="00A028A9">
          <w:rPr>
            <w:rStyle w:val="Hyperlink"/>
            <w:lang w:val="en-AU"/>
          </w:rPr>
          <w:t>1</w:t>
        </w:r>
        <w:r w:rsidRPr="00A028A9">
          <w:rPr>
            <w:rStyle w:val="Hyperlink"/>
          </w:rPr>
          <w:t xml:space="preserve"> </w:t>
        </w:r>
        <w:r w:rsidRPr="00A028A9">
          <w:rPr>
            <w:rStyle w:val="Hyperlink"/>
            <w:lang w:val="en-US"/>
          </w:rPr>
          <w:t>Mô hình Waterfall</w:t>
        </w:r>
        <w:r>
          <w:rPr>
            <w:webHidden/>
          </w:rPr>
          <w:tab/>
        </w:r>
        <w:r>
          <w:rPr>
            <w:webHidden/>
          </w:rPr>
          <w:fldChar w:fldCharType="begin"/>
        </w:r>
        <w:r>
          <w:rPr>
            <w:webHidden/>
          </w:rPr>
          <w:instrText xml:space="preserve"> PAGEREF _Toc186281380 \h </w:instrText>
        </w:r>
        <w:r>
          <w:rPr>
            <w:webHidden/>
          </w:rPr>
        </w:r>
      </w:ins>
      <w:r>
        <w:rPr>
          <w:webHidden/>
        </w:rPr>
        <w:fldChar w:fldCharType="separate"/>
      </w:r>
      <w:ins w:id="2229" w:author="Administrator" w:date="2024-12-28T12:29:00Z">
        <w:r>
          <w:rPr>
            <w:webHidden/>
          </w:rPr>
          <w:t>10</w:t>
        </w:r>
        <w:r>
          <w:rPr>
            <w:webHidden/>
          </w:rPr>
          <w:fldChar w:fldCharType="end"/>
        </w:r>
        <w:r w:rsidRPr="00A028A9">
          <w:rPr>
            <w:rStyle w:val="Hyperlink"/>
          </w:rPr>
          <w:fldChar w:fldCharType="end"/>
        </w:r>
      </w:ins>
    </w:p>
    <w:p w14:paraId="0521E5D0" w14:textId="22CCB819" w:rsidR="0045438E" w:rsidRDefault="0045438E">
      <w:pPr>
        <w:pStyle w:val="TOC1"/>
        <w:rPr>
          <w:ins w:id="2230" w:author="Administrator" w:date="2024-12-28T12:29:00Z"/>
          <w:rFonts w:asciiTheme="minorHAnsi" w:eastAsiaTheme="minorEastAsia" w:hAnsiTheme="minorHAnsi" w:cstheme="minorBidi"/>
          <w:sz w:val="22"/>
          <w:szCs w:val="22"/>
          <w:lang w:val="en-US"/>
        </w:rPr>
      </w:pPr>
      <w:ins w:id="2231" w:author="Administrator" w:date="2024-12-28T12:29:00Z">
        <w:r w:rsidRPr="00A028A9">
          <w:rPr>
            <w:rStyle w:val="Hyperlink"/>
          </w:rPr>
          <w:fldChar w:fldCharType="begin"/>
        </w:r>
        <w:r w:rsidRPr="00A028A9">
          <w:rPr>
            <w:rStyle w:val="Hyperlink"/>
          </w:rPr>
          <w:instrText xml:space="preserve"> </w:instrText>
        </w:r>
        <w:r>
          <w:instrText>HYPERLINK \l "_Toc186281381"</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rPr>
          <w:t>Hình 2.</w:t>
        </w:r>
        <w:r w:rsidRPr="00A028A9">
          <w:rPr>
            <w:rStyle w:val="Hyperlink"/>
            <w:lang w:val="en-AU"/>
          </w:rPr>
          <w:t>2</w:t>
        </w:r>
        <w:r w:rsidRPr="00A028A9">
          <w:rPr>
            <w:rStyle w:val="Hyperlink"/>
          </w:rPr>
          <w:t xml:space="preserve"> </w:t>
        </w:r>
        <w:r w:rsidRPr="00A028A9">
          <w:rPr>
            <w:rStyle w:val="Hyperlink"/>
            <w:lang w:val="en-US"/>
          </w:rPr>
          <w:t>Sơ đồ kiến trúc hệ thống</w:t>
        </w:r>
        <w:r>
          <w:rPr>
            <w:webHidden/>
          </w:rPr>
          <w:tab/>
        </w:r>
        <w:r>
          <w:rPr>
            <w:webHidden/>
          </w:rPr>
          <w:fldChar w:fldCharType="begin"/>
        </w:r>
        <w:r>
          <w:rPr>
            <w:webHidden/>
          </w:rPr>
          <w:instrText xml:space="preserve"> PAGEREF _Toc186281381 \h </w:instrText>
        </w:r>
        <w:r>
          <w:rPr>
            <w:webHidden/>
          </w:rPr>
        </w:r>
      </w:ins>
      <w:r>
        <w:rPr>
          <w:webHidden/>
        </w:rPr>
        <w:fldChar w:fldCharType="separate"/>
      </w:r>
      <w:ins w:id="2232" w:author="Administrator" w:date="2024-12-28T12:29:00Z">
        <w:r>
          <w:rPr>
            <w:webHidden/>
          </w:rPr>
          <w:t>15</w:t>
        </w:r>
        <w:r>
          <w:rPr>
            <w:webHidden/>
          </w:rPr>
          <w:fldChar w:fldCharType="end"/>
        </w:r>
        <w:r w:rsidRPr="00A028A9">
          <w:rPr>
            <w:rStyle w:val="Hyperlink"/>
          </w:rPr>
          <w:fldChar w:fldCharType="end"/>
        </w:r>
      </w:ins>
    </w:p>
    <w:p w14:paraId="007A1789" w14:textId="06316940" w:rsidR="0045438E" w:rsidRDefault="0045438E">
      <w:pPr>
        <w:pStyle w:val="TOC1"/>
        <w:rPr>
          <w:ins w:id="2233" w:author="Administrator" w:date="2024-12-28T12:29:00Z"/>
          <w:rFonts w:asciiTheme="minorHAnsi" w:eastAsiaTheme="minorEastAsia" w:hAnsiTheme="minorHAnsi" w:cstheme="minorBidi"/>
          <w:sz w:val="22"/>
          <w:szCs w:val="22"/>
          <w:lang w:val="en-US"/>
        </w:rPr>
      </w:pPr>
      <w:ins w:id="2234" w:author="Administrator" w:date="2024-12-28T12:29:00Z">
        <w:r w:rsidRPr="00A028A9">
          <w:rPr>
            <w:rStyle w:val="Hyperlink"/>
          </w:rPr>
          <w:fldChar w:fldCharType="begin"/>
        </w:r>
        <w:r w:rsidRPr="00A028A9">
          <w:rPr>
            <w:rStyle w:val="Hyperlink"/>
          </w:rPr>
          <w:instrText xml:space="preserve"> </w:instrText>
        </w:r>
        <w:r>
          <w:instrText>HYPERLINK \l "_Toc186281382"</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rPr>
          <w:t>Hình 2.</w:t>
        </w:r>
        <w:r w:rsidRPr="00A028A9">
          <w:rPr>
            <w:rStyle w:val="Hyperlink"/>
            <w:lang w:val="en-AU"/>
          </w:rPr>
          <w:t>3</w:t>
        </w:r>
        <w:r w:rsidRPr="00A028A9">
          <w:rPr>
            <w:rStyle w:val="Hyperlink"/>
          </w:rPr>
          <w:t xml:space="preserve"> </w:t>
        </w:r>
        <w:r w:rsidRPr="00A028A9">
          <w:rPr>
            <w:rStyle w:val="Hyperlink"/>
            <w:lang w:val="en-US"/>
          </w:rPr>
          <w:t xml:space="preserve">Phân phối tập dữ liệu huấn luyện của mô hình </w:t>
        </w:r>
        <w:r w:rsidRPr="00A028A9">
          <w:rPr>
            <w:rStyle w:val="Hyperlink"/>
            <w:bCs/>
            <w:lang w:val="en-US"/>
          </w:rPr>
          <w:t>5CD-ViSoBERT</w:t>
        </w:r>
        <w:r>
          <w:rPr>
            <w:webHidden/>
          </w:rPr>
          <w:tab/>
        </w:r>
        <w:r>
          <w:rPr>
            <w:webHidden/>
          </w:rPr>
          <w:fldChar w:fldCharType="begin"/>
        </w:r>
        <w:r>
          <w:rPr>
            <w:webHidden/>
          </w:rPr>
          <w:instrText xml:space="preserve"> PAGEREF _Toc186281382 \h </w:instrText>
        </w:r>
        <w:r>
          <w:rPr>
            <w:webHidden/>
          </w:rPr>
        </w:r>
      </w:ins>
      <w:r>
        <w:rPr>
          <w:webHidden/>
        </w:rPr>
        <w:fldChar w:fldCharType="separate"/>
      </w:r>
      <w:ins w:id="2235" w:author="Administrator" w:date="2024-12-28T12:29:00Z">
        <w:r>
          <w:rPr>
            <w:webHidden/>
          </w:rPr>
          <w:t>18</w:t>
        </w:r>
        <w:r>
          <w:rPr>
            <w:webHidden/>
          </w:rPr>
          <w:fldChar w:fldCharType="end"/>
        </w:r>
        <w:r w:rsidRPr="00A028A9">
          <w:rPr>
            <w:rStyle w:val="Hyperlink"/>
          </w:rPr>
          <w:fldChar w:fldCharType="end"/>
        </w:r>
      </w:ins>
    </w:p>
    <w:p w14:paraId="66E5945F" w14:textId="16FD5367" w:rsidR="0045438E" w:rsidRDefault="0045438E">
      <w:pPr>
        <w:pStyle w:val="TOC1"/>
        <w:rPr>
          <w:ins w:id="2236" w:author="Administrator" w:date="2024-12-28T12:29:00Z"/>
          <w:rFonts w:asciiTheme="minorHAnsi" w:eastAsiaTheme="minorEastAsia" w:hAnsiTheme="minorHAnsi" w:cstheme="minorBidi"/>
          <w:sz w:val="22"/>
          <w:szCs w:val="22"/>
          <w:lang w:val="en-US"/>
        </w:rPr>
      </w:pPr>
      <w:ins w:id="2237" w:author="Administrator" w:date="2024-12-28T12:29:00Z">
        <w:r w:rsidRPr="00A028A9">
          <w:rPr>
            <w:rStyle w:val="Hyperlink"/>
          </w:rPr>
          <w:fldChar w:fldCharType="begin"/>
        </w:r>
        <w:r w:rsidRPr="00A028A9">
          <w:rPr>
            <w:rStyle w:val="Hyperlink"/>
          </w:rPr>
          <w:instrText xml:space="preserve"> </w:instrText>
        </w:r>
        <w:r>
          <w:instrText>HYPERLINK \l "_Toc186281383"</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rPr>
          <w:t>Hình 3.1 Sơ đồ môi trường hệ thống</w:t>
        </w:r>
        <w:r>
          <w:rPr>
            <w:webHidden/>
          </w:rPr>
          <w:tab/>
        </w:r>
        <w:r>
          <w:rPr>
            <w:webHidden/>
          </w:rPr>
          <w:fldChar w:fldCharType="begin"/>
        </w:r>
        <w:r>
          <w:rPr>
            <w:webHidden/>
          </w:rPr>
          <w:instrText xml:space="preserve"> PAGEREF _Toc186281383 \h </w:instrText>
        </w:r>
        <w:r>
          <w:rPr>
            <w:webHidden/>
          </w:rPr>
        </w:r>
      </w:ins>
      <w:r>
        <w:rPr>
          <w:webHidden/>
        </w:rPr>
        <w:fldChar w:fldCharType="separate"/>
      </w:r>
      <w:ins w:id="2238" w:author="Administrator" w:date="2024-12-28T12:29:00Z">
        <w:r>
          <w:rPr>
            <w:webHidden/>
          </w:rPr>
          <w:t>21</w:t>
        </w:r>
        <w:r>
          <w:rPr>
            <w:webHidden/>
          </w:rPr>
          <w:fldChar w:fldCharType="end"/>
        </w:r>
        <w:r w:rsidRPr="00A028A9">
          <w:rPr>
            <w:rStyle w:val="Hyperlink"/>
          </w:rPr>
          <w:fldChar w:fldCharType="end"/>
        </w:r>
      </w:ins>
    </w:p>
    <w:p w14:paraId="1079E3CC" w14:textId="60BB9D84" w:rsidR="0045438E" w:rsidRDefault="0045438E">
      <w:pPr>
        <w:pStyle w:val="TOC1"/>
        <w:rPr>
          <w:ins w:id="2239" w:author="Administrator" w:date="2024-12-28T12:29:00Z"/>
          <w:rFonts w:asciiTheme="minorHAnsi" w:eastAsiaTheme="minorEastAsia" w:hAnsiTheme="minorHAnsi" w:cstheme="minorBidi"/>
          <w:sz w:val="22"/>
          <w:szCs w:val="22"/>
          <w:lang w:val="en-US"/>
        </w:rPr>
      </w:pPr>
      <w:ins w:id="2240" w:author="Administrator" w:date="2024-12-28T12:29:00Z">
        <w:r w:rsidRPr="00A028A9">
          <w:rPr>
            <w:rStyle w:val="Hyperlink"/>
          </w:rPr>
          <w:fldChar w:fldCharType="begin"/>
        </w:r>
        <w:r w:rsidRPr="00A028A9">
          <w:rPr>
            <w:rStyle w:val="Hyperlink"/>
          </w:rPr>
          <w:instrText xml:space="preserve"> </w:instrText>
        </w:r>
        <w:r>
          <w:instrText>HYPERLINK \l "_Toc186281384"</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 Usecase Tổng quát</w:t>
        </w:r>
        <w:r>
          <w:rPr>
            <w:webHidden/>
          </w:rPr>
          <w:tab/>
        </w:r>
        <w:r>
          <w:rPr>
            <w:webHidden/>
          </w:rPr>
          <w:fldChar w:fldCharType="begin"/>
        </w:r>
        <w:r>
          <w:rPr>
            <w:webHidden/>
          </w:rPr>
          <w:instrText xml:space="preserve"> PAGEREF _Toc186281384 \h </w:instrText>
        </w:r>
        <w:r>
          <w:rPr>
            <w:webHidden/>
          </w:rPr>
        </w:r>
      </w:ins>
      <w:r>
        <w:rPr>
          <w:webHidden/>
        </w:rPr>
        <w:fldChar w:fldCharType="separate"/>
      </w:r>
      <w:ins w:id="2241" w:author="Administrator" w:date="2024-12-28T12:29:00Z">
        <w:r>
          <w:rPr>
            <w:webHidden/>
          </w:rPr>
          <w:t>22</w:t>
        </w:r>
        <w:r>
          <w:rPr>
            <w:webHidden/>
          </w:rPr>
          <w:fldChar w:fldCharType="end"/>
        </w:r>
        <w:r w:rsidRPr="00A028A9">
          <w:rPr>
            <w:rStyle w:val="Hyperlink"/>
          </w:rPr>
          <w:fldChar w:fldCharType="end"/>
        </w:r>
      </w:ins>
    </w:p>
    <w:p w14:paraId="2F24BB8A" w14:textId="3DE4D1DF" w:rsidR="0045438E" w:rsidRDefault="0045438E">
      <w:pPr>
        <w:pStyle w:val="TOC1"/>
        <w:rPr>
          <w:ins w:id="2242" w:author="Administrator" w:date="2024-12-28T12:29:00Z"/>
          <w:rFonts w:asciiTheme="minorHAnsi" w:eastAsiaTheme="minorEastAsia" w:hAnsiTheme="minorHAnsi" w:cstheme="minorBidi"/>
          <w:sz w:val="22"/>
          <w:szCs w:val="22"/>
          <w:lang w:val="en-US"/>
        </w:rPr>
      </w:pPr>
      <w:ins w:id="2243" w:author="Administrator" w:date="2024-12-28T12:29:00Z">
        <w:r w:rsidRPr="00A028A9">
          <w:rPr>
            <w:rStyle w:val="Hyperlink"/>
          </w:rPr>
          <w:fldChar w:fldCharType="begin"/>
        </w:r>
        <w:r w:rsidRPr="00A028A9">
          <w:rPr>
            <w:rStyle w:val="Hyperlink"/>
          </w:rPr>
          <w:instrText xml:space="preserve"> </w:instrText>
        </w:r>
        <w:r>
          <w:instrText>HYPERLINK \l "_Toc186281385"</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3.3 Usecase Đăng nhập</w:t>
        </w:r>
        <w:r>
          <w:rPr>
            <w:webHidden/>
          </w:rPr>
          <w:tab/>
        </w:r>
        <w:r>
          <w:rPr>
            <w:webHidden/>
          </w:rPr>
          <w:fldChar w:fldCharType="begin"/>
        </w:r>
        <w:r>
          <w:rPr>
            <w:webHidden/>
          </w:rPr>
          <w:instrText xml:space="preserve"> PAGEREF _Toc186281385 \h </w:instrText>
        </w:r>
        <w:r>
          <w:rPr>
            <w:webHidden/>
          </w:rPr>
        </w:r>
      </w:ins>
      <w:r>
        <w:rPr>
          <w:webHidden/>
        </w:rPr>
        <w:fldChar w:fldCharType="separate"/>
      </w:r>
      <w:ins w:id="2244" w:author="Administrator" w:date="2024-12-28T12:29:00Z">
        <w:r>
          <w:rPr>
            <w:webHidden/>
          </w:rPr>
          <w:t>23</w:t>
        </w:r>
        <w:r>
          <w:rPr>
            <w:webHidden/>
          </w:rPr>
          <w:fldChar w:fldCharType="end"/>
        </w:r>
        <w:r w:rsidRPr="00A028A9">
          <w:rPr>
            <w:rStyle w:val="Hyperlink"/>
          </w:rPr>
          <w:fldChar w:fldCharType="end"/>
        </w:r>
      </w:ins>
    </w:p>
    <w:p w14:paraId="2F3B59FA" w14:textId="503D6170" w:rsidR="0045438E" w:rsidRDefault="0045438E">
      <w:pPr>
        <w:pStyle w:val="TOC1"/>
        <w:rPr>
          <w:ins w:id="2245" w:author="Administrator" w:date="2024-12-28T12:29:00Z"/>
          <w:rFonts w:asciiTheme="minorHAnsi" w:eastAsiaTheme="minorEastAsia" w:hAnsiTheme="minorHAnsi" w:cstheme="minorBidi"/>
          <w:sz w:val="22"/>
          <w:szCs w:val="22"/>
          <w:lang w:val="en-US"/>
        </w:rPr>
      </w:pPr>
      <w:ins w:id="2246" w:author="Administrator" w:date="2024-12-28T12:29:00Z">
        <w:r w:rsidRPr="00A028A9">
          <w:rPr>
            <w:rStyle w:val="Hyperlink"/>
          </w:rPr>
          <w:fldChar w:fldCharType="begin"/>
        </w:r>
        <w:r w:rsidRPr="00A028A9">
          <w:rPr>
            <w:rStyle w:val="Hyperlink"/>
          </w:rPr>
          <w:instrText xml:space="preserve"> </w:instrText>
        </w:r>
        <w:r>
          <w:instrText>HYPERLINK \l "_Toc186281386"</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3.4 Usecase Quản lý thông tin cá nhân</w:t>
        </w:r>
        <w:r>
          <w:rPr>
            <w:webHidden/>
          </w:rPr>
          <w:tab/>
        </w:r>
        <w:r>
          <w:rPr>
            <w:webHidden/>
          </w:rPr>
          <w:fldChar w:fldCharType="begin"/>
        </w:r>
        <w:r>
          <w:rPr>
            <w:webHidden/>
          </w:rPr>
          <w:instrText xml:space="preserve"> PAGEREF _Toc186281386 \h </w:instrText>
        </w:r>
        <w:r>
          <w:rPr>
            <w:webHidden/>
          </w:rPr>
        </w:r>
      </w:ins>
      <w:r>
        <w:rPr>
          <w:webHidden/>
        </w:rPr>
        <w:fldChar w:fldCharType="separate"/>
      </w:r>
      <w:ins w:id="2247" w:author="Administrator" w:date="2024-12-28T12:29:00Z">
        <w:r>
          <w:rPr>
            <w:webHidden/>
          </w:rPr>
          <w:t>23</w:t>
        </w:r>
        <w:r>
          <w:rPr>
            <w:webHidden/>
          </w:rPr>
          <w:fldChar w:fldCharType="end"/>
        </w:r>
        <w:r w:rsidRPr="00A028A9">
          <w:rPr>
            <w:rStyle w:val="Hyperlink"/>
          </w:rPr>
          <w:fldChar w:fldCharType="end"/>
        </w:r>
      </w:ins>
    </w:p>
    <w:p w14:paraId="12F7922E" w14:textId="615C9A4D" w:rsidR="0045438E" w:rsidRDefault="0045438E">
      <w:pPr>
        <w:pStyle w:val="TOC1"/>
        <w:rPr>
          <w:ins w:id="2248" w:author="Administrator" w:date="2024-12-28T12:29:00Z"/>
          <w:rFonts w:asciiTheme="minorHAnsi" w:eastAsiaTheme="minorEastAsia" w:hAnsiTheme="minorHAnsi" w:cstheme="minorBidi"/>
          <w:sz w:val="22"/>
          <w:szCs w:val="22"/>
          <w:lang w:val="en-US"/>
        </w:rPr>
      </w:pPr>
      <w:ins w:id="2249" w:author="Administrator" w:date="2024-12-28T12:29:00Z">
        <w:r w:rsidRPr="00A028A9">
          <w:rPr>
            <w:rStyle w:val="Hyperlink"/>
          </w:rPr>
          <w:fldChar w:fldCharType="begin"/>
        </w:r>
        <w:r w:rsidRPr="00A028A9">
          <w:rPr>
            <w:rStyle w:val="Hyperlink"/>
          </w:rPr>
          <w:instrText xml:space="preserve"> </w:instrText>
        </w:r>
        <w:r>
          <w:instrText>HYPERLINK \l "_Toc186281387"</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3.5 Usecase Xem lịch sử chuyến đi</w:t>
        </w:r>
        <w:r>
          <w:rPr>
            <w:webHidden/>
          </w:rPr>
          <w:tab/>
        </w:r>
        <w:r>
          <w:rPr>
            <w:webHidden/>
          </w:rPr>
          <w:fldChar w:fldCharType="begin"/>
        </w:r>
        <w:r>
          <w:rPr>
            <w:webHidden/>
          </w:rPr>
          <w:instrText xml:space="preserve"> PAGEREF _Toc186281387 \h </w:instrText>
        </w:r>
        <w:r>
          <w:rPr>
            <w:webHidden/>
          </w:rPr>
        </w:r>
      </w:ins>
      <w:r>
        <w:rPr>
          <w:webHidden/>
        </w:rPr>
        <w:fldChar w:fldCharType="separate"/>
      </w:r>
      <w:ins w:id="2250" w:author="Administrator" w:date="2024-12-28T12:29:00Z">
        <w:r>
          <w:rPr>
            <w:webHidden/>
          </w:rPr>
          <w:t>24</w:t>
        </w:r>
        <w:r>
          <w:rPr>
            <w:webHidden/>
          </w:rPr>
          <w:fldChar w:fldCharType="end"/>
        </w:r>
        <w:r w:rsidRPr="00A028A9">
          <w:rPr>
            <w:rStyle w:val="Hyperlink"/>
          </w:rPr>
          <w:fldChar w:fldCharType="end"/>
        </w:r>
      </w:ins>
    </w:p>
    <w:p w14:paraId="3EAFB7B1" w14:textId="7D516B3B" w:rsidR="0045438E" w:rsidRDefault="0045438E">
      <w:pPr>
        <w:pStyle w:val="TOC1"/>
        <w:rPr>
          <w:ins w:id="2251" w:author="Administrator" w:date="2024-12-28T12:29:00Z"/>
          <w:rFonts w:asciiTheme="minorHAnsi" w:eastAsiaTheme="minorEastAsia" w:hAnsiTheme="minorHAnsi" w:cstheme="minorBidi"/>
          <w:sz w:val="22"/>
          <w:szCs w:val="22"/>
          <w:lang w:val="en-US"/>
        </w:rPr>
      </w:pPr>
      <w:ins w:id="2252" w:author="Administrator" w:date="2024-12-28T12:29:00Z">
        <w:r w:rsidRPr="00A028A9">
          <w:rPr>
            <w:rStyle w:val="Hyperlink"/>
          </w:rPr>
          <w:fldChar w:fldCharType="begin"/>
        </w:r>
        <w:r w:rsidRPr="00A028A9">
          <w:rPr>
            <w:rStyle w:val="Hyperlink"/>
          </w:rPr>
          <w:instrText xml:space="preserve"> </w:instrText>
        </w:r>
        <w:r>
          <w:instrText>HYPERLINK \l "_Toc186281388"</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3.6 Usecase Nạp tiền vào ví ứng dụng</w:t>
        </w:r>
        <w:r>
          <w:rPr>
            <w:webHidden/>
          </w:rPr>
          <w:tab/>
        </w:r>
        <w:r>
          <w:rPr>
            <w:webHidden/>
          </w:rPr>
          <w:fldChar w:fldCharType="begin"/>
        </w:r>
        <w:r>
          <w:rPr>
            <w:webHidden/>
          </w:rPr>
          <w:instrText xml:space="preserve"> PAGEREF _Toc186281388 \h </w:instrText>
        </w:r>
        <w:r>
          <w:rPr>
            <w:webHidden/>
          </w:rPr>
        </w:r>
      </w:ins>
      <w:r>
        <w:rPr>
          <w:webHidden/>
        </w:rPr>
        <w:fldChar w:fldCharType="separate"/>
      </w:r>
      <w:ins w:id="2253" w:author="Administrator" w:date="2024-12-28T12:29:00Z">
        <w:r>
          <w:rPr>
            <w:webHidden/>
          </w:rPr>
          <w:t>25</w:t>
        </w:r>
        <w:r>
          <w:rPr>
            <w:webHidden/>
          </w:rPr>
          <w:fldChar w:fldCharType="end"/>
        </w:r>
        <w:r w:rsidRPr="00A028A9">
          <w:rPr>
            <w:rStyle w:val="Hyperlink"/>
          </w:rPr>
          <w:fldChar w:fldCharType="end"/>
        </w:r>
      </w:ins>
    </w:p>
    <w:p w14:paraId="7626D7FD" w14:textId="05368F4C" w:rsidR="0045438E" w:rsidRDefault="0045438E">
      <w:pPr>
        <w:pStyle w:val="TOC1"/>
        <w:rPr>
          <w:ins w:id="2254" w:author="Administrator" w:date="2024-12-28T12:29:00Z"/>
          <w:rFonts w:asciiTheme="minorHAnsi" w:eastAsiaTheme="minorEastAsia" w:hAnsiTheme="minorHAnsi" w:cstheme="minorBidi"/>
          <w:sz w:val="22"/>
          <w:szCs w:val="22"/>
          <w:lang w:val="en-US"/>
        </w:rPr>
      </w:pPr>
      <w:ins w:id="2255" w:author="Administrator" w:date="2024-12-28T12:29:00Z">
        <w:r w:rsidRPr="00A028A9">
          <w:rPr>
            <w:rStyle w:val="Hyperlink"/>
          </w:rPr>
          <w:fldChar w:fldCharType="begin"/>
        </w:r>
        <w:r w:rsidRPr="00A028A9">
          <w:rPr>
            <w:rStyle w:val="Hyperlink"/>
          </w:rPr>
          <w:instrText xml:space="preserve"> </w:instrText>
        </w:r>
        <w:r>
          <w:instrText>HYPERLINK \l "_Toc186281389"</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3.7 Usecase Đăng ký</w:t>
        </w:r>
        <w:r>
          <w:rPr>
            <w:webHidden/>
          </w:rPr>
          <w:tab/>
        </w:r>
        <w:r>
          <w:rPr>
            <w:webHidden/>
          </w:rPr>
          <w:fldChar w:fldCharType="begin"/>
        </w:r>
        <w:r>
          <w:rPr>
            <w:webHidden/>
          </w:rPr>
          <w:instrText xml:space="preserve"> PAGEREF _Toc186281389 \h </w:instrText>
        </w:r>
        <w:r>
          <w:rPr>
            <w:webHidden/>
          </w:rPr>
        </w:r>
      </w:ins>
      <w:r>
        <w:rPr>
          <w:webHidden/>
        </w:rPr>
        <w:fldChar w:fldCharType="separate"/>
      </w:r>
      <w:ins w:id="2256" w:author="Administrator" w:date="2024-12-28T12:29:00Z">
        <w:r>
          <w:rPr>
            <w:webHidden/>
          </w:rPr>
          <w:t>25</w:t>
        </w:r>
        <w:r>
          <w:rPr>
            <w:webHidden/>
          </w:rPr>
          <w:fldChar w:fldCharType="end"/>
        </w:r>
        <w:r w:rsidRPr="00A028A9">
          <w:rPr>
            <w:rStyle w:val="Hyperlink"/>
          </w:rPr>
          <w:fldChar w:fldCharType="end"/>
        </w:r>
      </w:ins>
    </w:p>
    <w:p w14:paraId="4B390B2E" w14:textId="09910372" w:rsidR="0045438E" w:rsidRDefault="0045438E">
      <w:pPr>
        <w:pStyle w:val="TOC1"/>
        <w:rPr>
          <w:ins w:id="2257" w:author="Administrator" w:date="2024-12-28T12:29:00Z"/>
          <w:rFonts w:asciiTheme="minorHAnsi" w:eastAsiaTheme="minorEastAsia" w:hAnsiTheme="minorHAnsi" w:cstheme="minorBidi"/>
          <w:sz w:val="22"/>
          <w:szCs w:val="22"/>
          <w:lang w:val="en-US"/>
        </w:rPr>
      </w:pPr>
      <w:ins w:id="2258" w:author="Administrator" w:date="2024-12-28T12:29:00Z">
        <w:r w:rsidRPr="00A028A9">
          <w:rPr>
            <w:rStyle w:val="Hyperlink"/>
          </w:rPr>
          <w:fldChar w:fldCharType="begin"/>
        </w:r>
        <w:r w:rsidRPr="00A028A9">
          <w:rPr>
            <w:rStyle w:val="Hyperlink"/>
          </w:rPr>
          <w:instrText xml:space="preserve"> </w:instrText>
        </w:r>
        <w:r>
          <w:instrText>HYPERLINK \l "_Toc186281390"</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3.8 Usecase Đặt xe</w:t>
        </w:r>
        <w:r>
          <w:rPr>
            <w:webHidden/>
          </w:rPr>
          <w:tab/>
        </w:r>
        <w:r>
          <w:rPr>
            <w:webHidden/>
          </w:rPr>
          <w:fldChar w:fldCharType="begin"/>
        </w:r>
        <w:r>
          <w:rPr>
            <w:webHidden/>
          </w:rPr>
          <w:instrText xml:space="preserve"> PAGEREF _Toc186281390 \h </w:instrText>
        </w:r>
        <w:r>
          <w:rPr>
            <w:webHidden/>
          </w:rPr>
        </w:r>
      </w:ins>
      <w:r>
        <w:rPr>
          <w:webHidden/>
        </w:rPr>
        <w:fldChar w:fldCharType="separate"/>
      </w:r>
      <w:ins w:id="2259" w:author="Administrator" w:date="2024-12-28T12:29:00Z">
        <w:r>
          <w:rPr>
            <w:webHidden/>
          </w:rPr>
          <w:t>25</w:t>
        </w:r>
        <w:r>
          <w:rPr>
            <w:webHidden/>
          </w:rPr>
          <w:fldChar w:fldCharType="end"/>
        </w:r>
        <w:r w:rsidRPr="00A028A9">
          <w:rPr>
            <w:rStyle w:val="Hyperlink"/>
          </w:rPr>
          <w:fldChar w:fldCharType="end"/>
        </w:r>
      </w:ins>
    </w:p>
    <w:p w14:paraId="666ED0BB" w14:textId="2D1E9E94" w:rsidR="0045438E" w:rsidRDefault="0045438E">
      <w:pPr>
        <w:pStyle w:val="TOC1"/>
        <w:rPr>
          <w:ins w:id="2260" w:author="Administrator" w:date="2024-12-28T12:29:00Z"/>
          <w:rFonts w:asciiTheme="minorHAnsi" w:eastAsiaTheme="minorEastAsia" w:hAnsiTheme="minorHAnsi" w:cstheme="minorBidi"/>
          <w:sz w:val="22"/>
          <w:szCs w:val="22"/>
          <w:lang w:val="en-US"/>
        </w:rPr>
      </w:pPr>
      <w:ins w:id="2261" w:author="Administrator" w:date="2024-12-28T12:29:00Z">
        <w:r w:rsidRPr="00A028A9">
          <w:rPr>
            <w:rStyle w:val="Hyperlink"/>
          </w:rPr>
          <w:fldChar w:fldCharType="begin"/>
        </w:r>
        <w:r w:rsidRPr="00A028A9">
          <w:rPr>
            <w:rStyle w:val="Hyperlink"/>
          </w:rPr>
          <w:instrText xml:space="preserve"> </w:instrText>
        </w:r>
        <w:r>
          <w:instrText>HYPERLINK \l "_Toc186281391"</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3.9 Usecase Thực hiện chuyến xe</w:t>
        </w:r>
        <w:r>
          <w:rPr>
            <w:webHidden/>
          </w:rPr>
          <w:tab/>
        </w:r>
        <w:r>
          <w:rPr>
            <w:webHidden/>
          </w:rPr>
          <w:fldChar w:fldCharType="begin"/>
        </w:r>
        <w:r>
          <w:rPr>
            <w:webHidden/>
          </w:rPr>
          <w:instrText xml:space="preserve"> PAGEREF _Toc186281391 \h </w:instrText>
        </w:r>
        <w:r>
          <w:rPr>
            <w:webHidden/>
          </w:rPr>
        </w:r>
      </w:ins>
      <w:r>
        <w:rPr>
          <w:webHidden/>
        </w:rPr>
        <w:fldChar w:fldCharType="separate"/>
      </w:r>
      <w:ins w:id="2262" w:author="Administrator" w:date="2024-12-28T12:29:00Z">
        <w:r>
          <w:rPr>
            <w:webHidden/>
          </w:rPr>
          <w:t>26</w:t>
        </w:r>
        <w:r>
          <w:rPr>
            <w:webHidden/>
          </w:rPr>
          <w:fldChar w:fldCharType="end"/>
        </w:r>
        <w:r w:rsidRPr="00A028A9">
          <w:rPr>
            <w:rStyle w:val="Hyperlink"/>
          </w:rPr>
          <w:fldChar w:fldCharType="end"/>
        </w:r>
      </w:ins>
    </w:p>
    <w:p w14:paraId="444A7ACA" w14:textId="74FCA7A1" w:rsidR="0045438E" w:rsidRDefault="0045438E">
      <w:pPr>
        <w:pStyle w:val="TOC1"/>
        <w:rPr>
          <w:ins w:id="2263" w:author="Administrator" w:date="2024-12-28T12:29:00Z"/>
          <w:rFonts w:asciiTheme="minorHAnsi" w:eastAsiaTheme="minorEastAsia" w:hAnsiTheme="minorHAnsi" w:cstheme="minorBidi"/>
          <w:sz w:val="22"/>
          <w:szCs w:val="22"/>
          <w:lang w:val="en-US"/>
        </w:rPr>
      </w:pPr>
      <w:ins w:id="2264" w:author="Administrator" w:date="2024-12-28T12:29:00Z">
        <w:r w:rsidRPr="00A028A9">
          <w:rPr>
            <w:rStyle w:val="Hyperlink"/>
          </w:rPr>
          <w:fldChar w:fldCharType="begin"/>
        </w:r>
        <w:r w:rsidRPr="00A028A9">
          <w:rPr>
            <w:rStyle w:val="Hyperlink"/>
          </w:rPr>
          <w:instrText xml:space="preserve"> </w:instrText>
        </w:r>
        <w:r>
          <w:instrText>HYPERLINK \l "_Toc186281392"</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3.10 Usecase Tìm kiếm chuyến xe</w:t>
        </w:r>
        <w:r>
          <w:rPr>
            <w:webHidden/>
          </w:rPr>
          <w:tab/>
        </w:r>
        <w:r>
          <w:rPr>
            <w:webHidden/>
          </w:rPr>
          <w:fldChar w:fldCharType="begin"/>
        </w:r>
        <w:r>
          <w:rPr>
            <w:webHidden/>
          </w:rPr>
          <w:instrText xml:space="preserve"> PAGEREF _Toc186281392 \h </w:instrText>
        </w:r>
        <w:r>
          <w:rPr>
            <w:webHidden/>
          </w:rPr>
        </w:r>
      </w:ins>
      <w:r>
        <w:rPr>
          <w:webHidden/>
        </w:rPr>
        <w:fldChar w:fldCharType="separate"/>
      </w:r>
      <w:ins w:id="2265" w:author="Administrator" w:date="2024-12-28T12:29:00Z">
        <w:r>
          <w:rPr>
            <w:webHidden/>
          </w:rPr>
          <w:t>26</w:t>
        </w:r>
        <w:r>
          <w:rPr>
            <w:webHidden/>
          </w:rPr>
          <w:fldChar w:fldCharType="end"/>
        </w:r>
        <w:r w:rsidRPr="00A028A9">
          <w:rPr>
            <w:rStyle w:val="Hyperlink"/>
          </w:rPr>
          <w:fldChar w:fldCharType="end"/>
        </w:r>
      </w:ins>
    </w:p>
    <w:p w14:paraId="78555D96" w14:textId="79C1461A" w:rsidR="0045438E" w:rsidRDefault="0045438E">
      <w:pPr>
        <w:pStyle w:val="TOC1"/>
        <w:rPr>
          <w:ins w:id="2266" w:author="Administrator" w:date="2024-12-28T12:29:00Z"/>
          <w:rFonts w:asciiTheme="minorHAnsi" w:eastAsiaTheme="minorEastAsia" w:hAnsiTheme="minorHAnsi" w:cstheme="minorBidi"/>
          <w:sz w:val="22"/>
          <w:szCs w:val="22"/>
          <w:lang w:val="en-US"/>
        </w:rPr>
      </w:pPr>
      <w:ins w:id="2267" w:author="Administrator" w:date="2024-12-28T12:29:00Z">
        <w:r w:rsidRPr="00A028A9">
          <w:rPr>
            <w:rStyle w:val="Hyperlink"/>
          </w:rPr>
          <w:fldChar w:fldCharType="begin"/>
        </w:r>
        <w:r w:rsidRPr="00A028A9">
          <w:rPr>
            <w:rStyle w:val="Hyperlink"/>
          </w:rPr>
          <w:instrText xml:space="preserve"> </w:instrText>
        </w:r>
        <w:r>
          <w:instrText>HYPERLINK \l "_Toc186281393"</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3.11 Usecase Chọn chuyến xe</w:t>
        </w:r>
        <w:r>
          <w:rPr>
            <w:webHidden/>
          </w:rPr>
          <w:tab/>
        </w:r>
        <w:r>
          <w:rPr>
            <w:webHidden/>
          </w:rPr>
          <w:fldChar w:fldCharType="begin"/>
        </w:r>
        <w:r>
          <w:rPr>
            <w:webHidden/>
          </w:rPr>
          <w:instrText xml:space="preserve"> PAGEREF _Toc186281393 \h </w:instrText>
        </w:r>
        <w:r>
          <w:rPr>
            <w:webHidden/>
          </w:rPr>
        </w:r>
      </w:ins>
      <w:r>
        <w:rPr>
          <w:webHidden/>
        </w:rPr>
        <w:fldChar w:fldCharType="separate"/>
      </w:r>
      <w:ins w:id="2268" w:author="Administrator" w:date="2024-12-28T12:29:00Z">
        <w:r>
          <w:rPr>
            <w:webHidden/>
          </w:rPr>
          <w:t>27</w:t>
        </w:r>
        <w:r>
          <w:rPr>
            <w:webHidden/>
          </w:rPr>
          <w:fldChar w:fldCharType="end"/>
        </w:r>
        <w:r w:rsidRPr="00A028A9">
          <w:rPr>
            <w:rStyle w:val="Hyperlink"/>
          </w:rPr>
          <w:fldChar w:fldCharType="end"/>
        </w:r>
      </w:ins>
    </w:p>
    <w:p w14:paraId="7DF44B42" w14:textId="6E9BCC58" w:rsidR="0045438E" w:rsidRDefault="0045438E">
      <w:pPr>
        <w:pStyle w:val="TOC1"/>
        <w:rPr>
          <w:ins w:id="2269" w:author="Administrator" w:date="2024-12-28T12:29:00Z"/>
          <w:rFonts w:asciiTheme="minorHAnsi" w:eastAsiaTheme="minorEastAsia" w:hAnsiTheme="minorHAnsi" w:cstheme="minorBidi"/>
          <w:sz w:val="22"/>
          <w:szCs w:val="22"/>
          <w:lang w:val="en-US"/>
        </w:rPr>
      </w:pPr>
      <w:ins w:id="2270" w:author="Administrator" w:date="2024-12-28T12:29:00Z">
        <w:r w:rsidRPr="00A028A9">
          <w:rPr>
            <w:rStyle w:val="Hyperlink"/>
          </w:rPr>
          <w:fldChar w:fldCharType="begin"/>
        </w:r>
        <w:r w:rsidRPr="00A028A9">
          <w:rPr>
            <w:rStyle w:val="Hyperlink"/>
          </w:rPr>
          <w:instrText xml:space="preserve"> </w:instrText>
        </w:r>
        <w:r>
          <w:instrText>HYPERLINK \l "_Toc186281394"</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3.12 Usecase Đánh giá chuyến xe</w:t>
        </w:r>
        <w:r>
          <w:rPr>
            <w:webHidden/>
          </w:rPr>
          <w:tab/>
        </w:r>
        <w:r>
          <w:rPr>
            <w:webHidden/>
          </w:rPr>
          <w:fldChar w:fldCharType="begin"/>
        </w:r>
        <w:r>
          <w:rPr>
            <w:webHidden/>
          </w:rPr>
          <w:instrText xml:space="preserve"> PAGEREF _Toc186281394 \h </w:instrText>
        </w:r>
        <w:r>
          <w:rPr>
            <w:webHidden/>
          </w:rPr>
        </w:r>
      </w:ins>
      <w:r>
        <w:rPr>
          <w:webHidden/>
        </w:rPr>
        <w:fldChar w:fldCharType="separate"/>
      </w:r>
      <w:ins w:id="2271" w:author="Administrator" w:date="2024-12-28T12:29:00Z">
        <w:r>
          <w:rPr>
            <w:webHidden/>
          </w:rPr>
          <w:t>27</w:t>
        </w:r>
        <w:r>
          <w:rPr>
            <w:webHidden/>
          </w:rPr>
          <w:fldChar w:fldCharType="end"/>
        </w:r>
        <w:r w:rsidRPr="00A028A9">
          <w:rPr>
            <w:rStyle w:val="Hyperlink"/>
          </w:rPr>
          <w:fldChar w:fldCharType="end"/>
        </w:r>
      </w:ins>
    </w:p>
    <w:p w14:paraId="1FF82847" w14:textId="64382C56" w:rsidR="0045438E" w:rsidRDefault="0045438E">
      <w:pPr>
        <w:pStyle w:val="TOC1"/>
        <w:rPr>
          <w:ins w:id="2272" w:author="Administrator" w:date="2024-12-28T12:29:00Z"/>
          <w:rFonts w:asciiTheme="minorHAnsi" w:eastAsiaTheme="minorEastAsia" w:hAnsiTheme="minorHAnsi" w:cstheme="minorBidi"/>
          <w:sz w:val="22"/>
          <w:szCs w:val="22"/>
          <w:lang w:val="en-US"/>
        </w:rPr>
      </w:pPr>
      <w:ins w:id="2273" w:author="Administrator" w:date="2024-12-28T12:29:00Z">
        <w:r w:rsidRPr="00A028A9">
          <w:rPr>
            <w:rStyle w:val="Hyperlink"/>
          </w:rPr>
          <w:fldChar w:fldCharType="begin"/>
        </w:r>
        <w:r w:rsidRPr="00A028A9">
          <w:rPr>
            <w:rStyle w:val="Hyperlink"/>
          </w:rPr>
          <w:instrText xml:space="preserve"> </w:instrText>
        </w:r>
        <w:r>
          <w:instrText>HYPERLINK \l "_Toc186281395"</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3.13 Usecase Thanh toán</w:t>
        </w:r>
        <w:r>
          <w:rPr>
            <w:webHidden/>
          </w:rPr>
          <w:tab/>
        </w:r>
        <w:r>
          <w:rPr>
            <w:webHidden/>
          </w:rPr>
          <w:fldChar w:fldCharType="begin"/>
        </w:r>
        <w:r>
          <w:rPr>
            <w:webHidden/>
          </w:rPr>
          <w:instrText xml:space="preserve"> PAGEREF _Toc186281395 \h </w:instrText>
        </w:r>
        <w:r>
          <w:rPr>
            <w:webHidden/>
          </w:rPr>
        </w:r>
      </w:ins>
      <w:r>
        <w:rPr>
          <w:webHidden/>
        </w:rPr>
        <w:fldChar w:fldCharType="separate"/>
      </w:r>
      <w:ins w:id="2274" w:author="Administrator" w:date="2024-12-28T12:29:00Z">
        <w:r>
          <w:rPr>
            <w:webHidden/>
          </w:rPr>
          <w:t>28</w:t>
        </w:r>
        <w:r>
          <w:rPr>
            <w:webHidden/>
          </w:rPr>
          <w:fldChar w:fldCharType="end"/>
        </w:r>
        <w:r w:rsidRPr="00A028A9">
          <w:rPr>
            <w:rStyle w:val="Hyperlink"/>
          </w:rPr>
          <w:fldChar w:fldCharType="end"/>
        </w:r>
      </w:ins>
    </w:p>
    <w:p w14:paraId="0E2DE4AB" w14:textId="3FE0B830" w:rsidR="0045438E" w:rsidRDefault="0045438E">
      <w:pPr>
        <w:pStyle w:val="TOC1"/>
        <w:rPr>
          <w:ins w:id="2275" w:author="Administrator" w:date="2024-12-28T12:29:00Z"/>
          <w:rFonts w:asciiTheme="minorHAnsi" w:eastAsiaTheme="minorEastAsia" w:hAnsiTheme="minorHAnsi" w:cstheme="minorBidi"/>
          <w:sz w:val="22"/>
          <w:szCs w:val="22"/>
          <w:lang w:val="en-US"/>
        </w:rPr>
      </w:pPr>
      <w:ins w:id="2276" w:author="Administrator" w:date="2024-12-28T12:29:00Z">
        <w:r w:rsidRPr="00A028A9">
          <w:rPr>
            <w:rStyle w:val="Hyperlink"/>
          </w:rPr>
          <w:fldChar w:fldCharType="begin"/>
        </w:r>
        <w:r w:rsidRPr="00A028A9">
          <w:rPr>
            <w:rStyle w:val="Hyperlink"/>
          </w:rPr>
          <w:instrText xml:space="preserve"> </w:instrText>
        </w:r>
        <w:r>
          <w:instrText>HYPERLINK \l "_Toc186281396"</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3.14 Usecase Tạo yêu cầu rút tiền</w:t>
        </w:r>
        <w:r>
          <w:rPr>
            <w:webHidden/>
          </w:rPr>
          <w:tab/>
        </w:r>
        <w:r>
          <w:rPr>
            <w:webHidden/>
          </w:rPr>
          <w:fldChar w:fldCharType="begin"/>
        </w:r>
        <w:r>
          <w:rPr>
            <w:webHidden/>
          </w:rPr>
          <w:instrText xml:space="preserve"> PAGEREF _Toc186281396 \h </w:instrText>
        </w:r>
        <w:r>
          <w:rPr>
            <w:webHidden/>
          </w:rPr>
        </w:r>
      </w:ins>
      <w:r>
        <w:rPr>
          <w:webHidden/>
        </w:rPr>
        <w:fldChar w:fldCharType="separate"/>
      </w:r>
      <w:ins w:id="2277" w:author="Administrator" w:date="2024-12-28T12:29:00Z">
        <w:r>
          <w:rPr>
            <w:webHidden/>
          </w:rPr>
          <w:t>28</w:t>
        </w:r>
        <w:r>
          <w:rPr>
            <w:webHidden/>
          </w:rPr>
          <w:fldChar w:fldCharType="end"/>
        </w:r>
        <w:r w:rsidRPr="00A028A9">
          <w:rPr>
            <w:rStyle w:val="Hyperlink"/>
          </w:rPr>
          <w:fldChar w:fldCharType="end"/>
        </w:r>
      </w:ins>
    </w:p>
    <w:p w14:paraId="11AA226E" w14:textId="1872CAA3" w:rsidR="0045438E" w:rsidRDefault="0045438E">
      <w:pPr>
        <w:pStyle w:val="TOC1"/>
        <w:rPr>
          <w:ins w:id="2278" w:author="Administrator" w:date="2024-12-28T12:29:00Z"/>
          <w:rFonts w:asciiTheme="minorHAnsi" w:eastAsiaTheme="minorEastAsia" w:hAnsiTheme="minorHAnsi" w:cstheme="minorBidi"/>
          <w:sz w:val="22"/>
          <w:szCs w:val="22"/>
          <w:lang w:val="en-US"/>
        </w:rPr>
      </w:pPr>
      <w:ins w:id="2279" w:author="Administrator" w:date="2024-12-28T12:29:00Z">
        <w:r w:rsidRPr="00A028A9">
          <w:rPr>
            <w:rStyle w:val="Hyperlink"/>
          </w:rPr>
          <w:fldChar w:fldCharType="begin"/>
        </w:r>
        <w:r w:rsidRPr="00A028A9">
          <w:rPr>
            <w:rStyle w:val="Hyperlink"/>
          </w:rPr>
          <w:instrText xml:space="preserve"> </w:instrText>
        </w:r>
        <w:r>
          <w:instrText>HYPERLINK \l "_Toc186281397"</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3.15 Usecase Quản lý khách hàng</w:t>
        </w:r>
        <w:r>
          <w:rPr>
            <w:webHidden/>
          </w:rPr>
          <w:tab/>
        </w:r>
        <w:r>
          <w:rPr>
            <w:webHidden/>
          </w:rPr>
          <w:fldChar w:fldCharType="begin"/>
        </w:r>
        <w:r>
          <w:rPr>
            <w:webHidden/>
          </w:rPr>
          <w:instrText xml:space="preserve"> PAGEREF _Toc186281397 \h </w:instrText>
        </w:r>
        <w:r>
          <w:rPr>
            <w:webHidden/>
          </w:rPr>
        </w:r>
      </w:ins>
      <w:r>
        <w:rPr>
          <w:webHidden/>
        </w:rPr>
        <w:fldChar w:fldCharType="separate"/>
      </w:r>
      <w:ins w:id="2280" w:author="Administrator" w:date="2024-12-28T12:29:00Z">
        <w:r>
          <w:rPr>
            <w:webHidden/>
          </w:rPr>
          <w:t>28</w:t>
        </w:r>
        <w:r>
          <w:rPr>
            <w:webHidden/>
          </w:rPr>
          <w:fldChar w:fldCharType="end"/>
        </w:r>
        <w:r w:rsidRPr="00A028A9">
          <w:rPr>
            <w:rStyle w:val="Hyperlink"/>
          </w:rPr>
          <w:fldChar w:fldCharType="end"/>
        </w:r>
      </w:ins>
    </w:p>
    <w:p w14:paraId="46F7932D" w14:textId="05584C27" w:rsidR="0045438E" w:rsidRDefault="0045438E">
      <w:pPr>
        <w:pStyle w:val="TOC1"/>
        <w:rPr>
          <w:ins w:id="2281" w:author="Administrator" w:date="2024-12-28T12:29:00Z"/>
          <w:rFonts w:asciiTheme="minorHAnsi" w:eastAsiaTheme="minorEastAsia" w:hAnsiTheme="minorHAnsi" w:cstheme="minorBidi"/>
          <w:sz w:val="22"/>
          <w:szCs w:val="22"/>
          <w:lang w:val="en-US"/>
        </w:rPr>
      </w:pPr>
      <w:ins w:id="2282" w:author="Administrator" w:date="2024-12-28T12:29:00Z">
        <w:r w:rsidRPr="00A028A9">
          <w:rPr>
            <w:rStyle w:val="Hyperlink"/>
          </w:rPr>
          <w:fldChar w:fldCharType="begin"/>
        </w:r>
        <w:r w:rsidRPr="00A028A9">
          <w:rPr>
            <w:rStyle w:val="Hyperlink"/>
          </w:rPr>
          <w:instrText xml:space="preserve"> </w:instrText>
        </w:r>
        <w:r>
          <w:instrText>HYPERLINK \l "_Toc186281398"</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3.16 Usecase Quản lý tài xế</w:t>
        </w:r>
        <w:r>
          <w:rPr>
            <w:webHidden/>
          </w:rPr>
          <w:tab/>
        </w:r>
        <w:r>
          <w:rPr>
            <w:webHidden/>
          </w:rPr>
          <w:fldChar w:fldCharType="begin"/>
        </w:r>
        <w:r>
          <w:rPr>
            <w:webHidden/>
          </w:rPr>
          <w:instrText xml:space="preserve"> PAGEREF _Toc186281398 \h </w:instrText>
        </w:r>
        <w:r>
          <w:rPr>
            <w:webHidden/>
          </w:rPr>
        </w:r>
      </w:ins>
      <w:r>
        <w:rPr>
          <w:webHidden/>
        </w:rPr>
        <w:fldChar w:fldCharType="separate"/>
      </w:r>
      <w:ins w:id="2283" w:author="Administrator" w:date="2024-12-28T12:29:00Z">
        <w:r>
          <w:rPr>
            <w:webHidden/>
          </w:rPr>
          <w:t>29</w:t>
        </w:r>
        <w:r>
          <w:rPr>
            <w:webHidden/>
          </w:rPr>
          <w:fldChar w:fldCharType="end"/>
        </w:r>
        <w:r w:rsidRPr="00A028A9">
          <w:rPr>
            <w:rStyle w:val="Hyperlink"/>
          </w:rPr>
          <w:fldChar w:fldCharType="end"/>
        </w:r>
      </w:ins>
    </w:p>
    <w:p w14:paraId="22D60E8D" w14:textId="6E455BEF" w:rsidR="0045438E" w:rsidRDefault="0045438E">
      <w:pPr>
        <w:pStyle w:val="TOC1"/>
        <w:rPr>
          <w:ins w:id="2284" w:author="Administrator" w:date="2024-12-28T12:29:00Z"/>
          <w:rFonts w:asciiTheme="minorHAnsi" w:eastAsiaTheme="minorEastAsia" w:hAnsiTheme="minorHAnsi" w:cstheme="minorBidi"/>
          <w:sz w:val="22"/>
          <w:szCs w:val="22"/>
          <w:lang w:val="en-US"/>
        </w:rPr>
      </w:pPr>
      <w:ins w:id="2285" w:author="Administrator" w:date="2024-12-28T12:29:00Z">
        <w:r w:rsidRPr="00A028A9">
          <w:rPr>
            <w:rStyle w:val="Hyperlink"/>
          </w:rPr>
          <w:fldChar w:fldCharType="begin"/>
        </w:r>
        <w:r w:rsidRPr="00A028A9">
          <w:rPr>
            <w:rStyle w:val="Hyperlink"/>
          </w:rPr>
          <w:instrText xml:space="preserve"> </w:instrText>
        </w:r>
        <w:r>
          <w:instrText>HYPERLINK \l "_Toc186281399"</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3.17 Usecase Thống kê</w:t>
        </w:r>
        <w:r>
          <w:rPr>
            <w:webHidden/>
          </w:rPr>
          <w:tab/>
        </w:r>
        <w:r>
          <w:rPr>
            <w:webHidden/>
          </w:rPr>
          <w:fldChar w:fldCharType="begin"/>
        </w:r>
        <w:r>
          <w:rPr>
            <w:webHidden/>
          </w:rPr>
          <w:instrText xml:space="preserve"> PAGEREF _Toc186281399 \h </w:instrText>
        </w:r>
        <w:r>
          <w:rPr>
            <w:webHidden/>
          </w:rPr>
        </w:r>
      </w:ins>
      <w:r>
        <w:rPr>
          <w:webHidden/>
        </w:rPr>
        <w:fldChar w:fldCharType="separate"/>
      </w:r>
      <w:ins w:id="2286" w:author="Administrator" w:date="2024-12-28T12:29:00Z">
        <w:r>
          <w:rPr>
            <w:webHidden/>
          </w:rPr>
          <w:t>29</w:t>
        </w:r>
        <w:r>
          <w:rPr>
            <w:webHidden/>
          </w:rPr>
          <w:fldChar w:fldCharType="end"/>
        </w:r>
        <w:r w:rsidRPr="00A028A9">
          <w:rPr>
            <w:rStyle w:val="Hyperlink"/>
          </w:rPr>
          <w:fldChar w:fldCharType="end"/>
        </w:r>
      </w:ins>
    </w:p>
    <w:p w14:paraId="08F8EB9A" w14:textId="607A50C4" w:rsidR="0045438E" w:rsidRDefault="0045438E">
      <w:pPr>
        <w:pStyle w:val="TOC1"/>
        <w:rPr>
          <w:ins w:id="2287" w:author="Administrator" w:date="2024-12-28T12:29:00Z"/>
          <w:rFonts w:asciiTheme="minorHAnsi" w:eastAsiaTheme="minorEastAsia" w:hAnsiTheme="minorHAnsi" w:cstheme="minorBidi"/>
          <w:sz w:val="22"/>
          <w:szCs w:val="22"/>
          <w:lang w:val="en-US"/>
        </w:rPr>
      </w:pPr>
      <w:ins w:id="2288" w:author="Administrator" w:date="2024-12-28T12:29:00Z">
        <w:r w:rsidRPr="00A028A9">
          <w:rPr>
            <w:rStyle w:val="Hyperlink"/>
          </w:rPr>
          <w:fldChar w:fldCharType="begin"/>
        </w:r>
        <w:r w:rsidRPr="00A028A9">
          <w:rPr>
            <w:rStyle w:val="Hyperlink"/>
          </w:rPr>
          <w:instrText xml:space="preserve"> </w:instrText>
        </w:r>
        <w:r>
          <w:instrText>HYPERLINK \l "_Toc186281400"</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3.18 Biểu đồ hoạt động Đăng nhập</w:t>
        </w:r>
        <w:r>
          <w:rPr>
            <w:webHidden/>
          </w:rPr>
          <w:tab/>
        </w:r>
        <w:r>
          <w:rPr>
            <w:webHidden/>
          </w:rPr>
          <w:fldChar w:fldCharType="begin"/>
        </w:r>
        <w:r>
          <w:rPr>
            <w:webHidden/>
          </w:rPr>
          <w:instrText xml:space="preserve"> PAGEREF _Toc186281400 \h </w:instrText>
        </w:r>
        <w:r>
          <w:rPr>
            <w:webHidden/>
          </w:rPr>
        </w:r>
      </w:ins>
      <w:r>
        <w:rPr>
          <w:webHidden/>
        </w:rPr>
        <w:fldChar w:fldCharType="separate"/>
      </w:r>
      <w:ins w:id="2289" w:author="Administrator" w:date="2024-12-28T12:29:00Z">
        <w:r>
          <w:rPr>
            <w:webHidden/>
          </w:rPr>
          <w:t>30</w:t>
        </w:r>
        <w:r>
          <w:rPr>
            <w:webHidden/>
          </w:rPr>
          <w:fldChar w:fldCharType="end"/>
        </w:r>
        <w:r w:rsidRPr="00A028A9">
          <w:rPr>
            <w:rStyle w:val="Hyperlink"/>
          </w:rPr>
          <w:fldChar w:fldCharType="end"/>
        </w:r>
      </w:ins>
    </w:p>
    <w:p w14:paraId="50732526" w14:textId="654FD914" w:rsidR="0045438E" w:rsidRDefault="0045438E">
      <w:pPr>
        <w:pStyle w:val="TOC1"/>
        <w:rPr>
          <w:ins w:id="2290" w:author="Administrator" w:date="2024-12-28T12:29:00Z"/>
          <w:rFonts w:asciiTheme="minorHAnsi" w:eastAsiaTheme="minorEastAsia" w:hAnsiTheme="minorHAnsi" w:cstheme="minorBidi"/>
          <w:sz w:val="22"/>
          <w:szCs w:val="22"/>
          <w:lang w:val="en-US"/>
        </w:rPr>
      </w:pPr>
      <w:ins w:id="2291" w:author="Administrator" w:date="2024-12-28T12:29:00Z">
        <w:r w:rsidRPr="00A028A9">
          <w:rPr>
            <w:rStyle w:val="Hyperlink"/>
          </w:rPr>
          <w:fldChar w:fldCharType="begin"/>
        </w:r>
        <w:r w:rsidRPr="00A028A9">
          <w:rPr>
            <w:rStyle w:val="Hyperlink"/>
          </w:rPr>
          <w:instrText xml:space="preserve"> </w:instrText>
        </w:r>
        <w:r>
          <w:instrText>HYPERLINK \l "_Toc186281401"</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3.19 Biểu đồ hoạt động Đăng ký</w:t>
        </w:r>
        <w:r>
          <w:rPr>
            <w:webHidden/>
          </w:rPr>
          <w:tab/>
        </w:r>
        <w:r>
          <w:rPr>
            <w:webHidden/>
          </w:rPr>
          <w:fldChar w:fldCharType="begin"/>
        </w:r>
        <w:r>
          <w:rPr>
            <w:webHidden/>
          </w:rPr>
          <w:instrText xml:space="preserve"> PAGEREF _Toc186281401 \h </w:instrText>
        </w:r>
        <w:r>
          <w:rPr>
            <w:webHidden/>
          </w:rPr>
        </w:r>
      </w:ins>
      <w:r>
        <w:rPr>
          <w:webHidden/>
        </w:rPr>
        <w:fldChar w:fldCharType="separate"/>
      </w:r>
      <w:ins w:id="2292" w:author="Administrator" w:date="2024-12-28T12:29:00Z">
        <w:r>
          <w:rPr>
            <w:webHidden/>
          </w:rPr>
          <w:t>30</w:t>
        </w:r>
        <w:r>
          <w:rPr>
            <w:webHidden/>
          </w:rPr>
          <w:fldChar w:fldCharType="end"/>
        </w:r>
        <w:r w:rsidRPr="00A028A9">
          <w:rPr>
            <w:rStyle w:val="Hyperlink"/>
          </w:rPr>
          <w:fldChar w:fldCharType="end"/>
        </w:r>
      </w:ins>
    </w:p>
    <w:p w14:paraId="6C64F11A" w14:textId="6911B751" w:rsidR="0045438E" w:rsidRDefault="0045438E">
      <w:pPr>
        <w:pStyle w:val="TOC1"/>
        <w:rPr>
          <w:ins w:id="2293" w:author="Administrator" w:date="2024-12-28T12:29:00Z"/>
          <w:rFonts w:asciiTheme="minorHAnsi" w:eastAsiaTheme="minorEastAsia" w:hAnsiTheme="minorHAnsi" w:cstheme="minorBidi"/>
          <w:sz w:val="22"/>
          <w:szCs w:val="22"/>
          <w:lang w:val="en-US"/>
        </w:rPr>
      </w:pPr>
      <w:ins w:id="2294" w:author="Administrator" w:date="2024-12-28T12:29:00Z">
        <w:r w:rsidRPr="00A028A9">
          <w:rPr>
            <w:rStyle w:val="Hyperlink"/>
          </w:rPr>
          <w:fldChar w:fldCharType="begin"/>
        </w:r>
        <w:r w:rsidRPr="00A028A9">
          <w:rPr>
            <w:rStyle w:val="Hyperlink"/>
          </w:rPr>
          <w:instrText xml:space="preserve"> </w:instrText>
        </w:r>
        <w:r>
          <w:instrText>HYPERLINK \l "_Toc186281402"</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3.20 Biểu đồ hoạt động Khách hàng đặt xe</w:t>
        </w:r>
        <w:r>
          <w:rPr>
            <w:webHidden/>
          </w:rPr>
          <w:tab/>
        </w:r>
        <w:r>
          <w:rPr>
            <w:webHidden/>
          </w:rPr>
          <w:fldChar w:fldCharType="begin"/>
        </w:r>
        <w:r>
          <w:rPr>
            <w:webHidden/>
          </w:rPr>
          <w:instrText xml:space="preserve"> PAGEREF _Toc186281402 \h </w:instrText>
        </w:r>
        <w:r>
          <w:rPr>
            <w:webHidden/>
          </w:rPr>
        </w:r>
      </w:ins>
      <w:r>
        <w:rPr>
          <w:webHidden/>
        </w:rPr>
        <w:fldChar w:fldCharType="separate"/>
      </w:r>
      <w:ins w:id="2295" w:author="Administrator" w:date="2024-12-28T12:29:00Z">
        <w:r>
          <w:rPr>
            <w:webHidden/>
          </w:rPr>
          <w:t>31</w:t>
        </w:r>
        <w:r>
          <w:rPr>
            <w:webHidden/>
          </w:rPr>
          <w:fldChar w:fldCharType="end"/>
        </w:r>
        <w:r w:rsidRPr="00A028A9">
          <w:rPr>
            <w:rStyle w:val="Hyperlink"/>
          </w:rPr>
          <w:fldChar w:fldCharType="end"/>
        </w:r>
      </w:ins>
    </w:p>
    <w:p w14:paraId="77826B87" w14:textId="16DE247D" w:rsidR="0045438E" w:rsidRDefault="0045438E">
      <w:pPr>
        <w:pStyle w:val="TOC1"/>
        <w:rPr>
          <w:ins w:id="2296" w:author="Administrator" w:date="2024-12-28T12:29:00Z"/>
          <w:rFonts w:asciiTheme="minorHAnsi" w:eastAsiaTheme="minorEastAsia" w:hAnsiTheme="minorHAnsi" w:cstheme="minorBidi"/>
          <w:sz w:val="22"/>
          <w:szCs w:val="22"/>
          <w:lang w:val="en-US"/>
        </w:rPr>
      </w:pPr>
      <w:ins w:id="2297" w:author="Administrator" w:date="2024-12-28T12:29:00Z">
        <w:r w:rsidRPr="00A028A9">
          <w:rPr>
            <w:rStyle w:val="Hyperlink"/>
          </w:rPr>
          <w:fldChar w:fldCharType="begin"/>
        </w:r>
        <w:r w:rsidRPr="00A028A9">
          <w:rPr>
            <w:rStyle w:val="Hyperlink"/>
          </w:rPr>
          <w:instrText xml:space="preserve"> </w:instrText>
        </w:r>
        <w:r>
          <w:instrText>HYPERLINK \l "_Toc186281403"</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3.21 Biểu đồ hoạt động Tài xế nhận chuyến xe</w:t>
        </w:r>
        <w:r>
          <w:rPr>
            <w:webHidden/>
          </w:rPr>
          <w:tab/>
        </w:r>
        <w:r>
          <w:rPr>
            <w:webHidden/>
          </w:rPr>
          <w:fldChar w:fldCharType="begin"/>
        </w:r>
        <w:r>
          <w:rPr>
            <w:webHidden/>
          </w:rPr>
          <w:instrText xml:space="preserve"> PAGEREF _Toc186281403 \h </w:instrText>
        </w:r>
        <w:r>
          <w:rPr>
            <w:webHidden/>
          </w:rPr>
        </w:r>
      </w:ins>
      <w:r>
        <w:rPr>
          <w:webHidden/>
        </w:rPr>
        <w:fldChar w:fldCharType="separate"/>
      </w:r>
      <w:ins w:id="2298" w:author="Administrator" w:date="2024-12-28T12:29:00Z">
        <w:r>
          <w:rPr>
            <w:webHidden/>
          </w:rPr>
          <w:t>31</w:t>
        </w:r>
        <w:r>
          <w:rPr>
            <w:webHidden/>
          </w:rPr>
          <w:fldChar w:fldCharType="end"/>
        </w:r>
        <w:r w:rsidRPr="00A028A9">
          <w:rPr>
            <w:rStyle w:val="Hyperlink"/>
          </w:rPr>
          <w:fldChar w:fldCharType="end"/>
        </w:r>
      </w:ins>
    </w:p>
    <w:p w14:paraId="61640843" w14:textId="20DD76CD" w:rsidR="0045438E" w:rsidRDefault="0045438E">
      <w:pPr>
        <w:pStyle w:val="TOC1"/>
        <w:rPr>
          <w:ins w:id="2299" w:author="Administrator" w:date="2024-12-28T12:29:00Z"/>
          <w:rFonts w:asciiTheme="minorHAnsi" w:eastAsiaTheme="minorEastAsia" w:hAnsiTheme="minorHAnsi" w:cstheme="minorBidi"/>
          <w:sz w:val="22"/>
          <w:szCs w:val="22"/>
          <w:lang w:val="en-US"/>
        </w:rPr>
      </w:pPr>
      <w:ins w:id="2300" w:author="Administrator" w:date="2024-12-28T12:29:00Z">
        <w:r w:rsidRPr="00A028A9">
          <w:rPr>
            <w:rStyle w:val="Hyperlink"/>
          </w:rPr>
          <w:fldChar w:fldCharType="begin"/>
        </w:r>
        <w:r w:rsidRPr="00A028A9">
          <w:rPr>
            <w:rStyle w:val="Hyperlink"/>
          </w:rPr>
          <w:instrText xml:space="preserve"> </w:instrText>
        </w:r>
        <w:r>
          <w:instrText>HYPERLINK \l "_Toc186281404"</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3.22 Biểu đồ hoạt động Thực hiện chuyến xe</w:t>
        </w:r>
        <w:r>
          <w:rPr>
            <w:webHidden/>
          </w:rPr>
          <w:tab/>
        </w:r>
        <w:r>
          <w:rPr>
            <w:webHidden/>
          </w:rPr>
          <w:fldChar w:fldCharType="begin"/>
        </w:r>
        <w:r>
          <w:rPr>
            <w:webHidden/>
          </w:rPr>
          <w:instrText xml:space="preserve"> PAGEREF _Toc186281404 \h </w:instrText>
        </w:r>
        <w:r>
          <w:rPr>
            <w:webHidden/>
          </w:rPr>
        </w:r>
      </w:ins>
      <w:r>
        <w:rPr>
          <w:webHidden/>
        </w:rPr>
        <w:fldChar w:fldCharType="separate"/>
      </w:r>
      <w:ins w:id="2301" w:author="Administrator" w:date="2024-12-28T12:29:00Z">
        <w:r>
          <w:rPr>
            <w:webHidden/>
          </w:rPr>
          <w:t>32</w:t>
        </w:r>
        <w:r>
          <w:rPr>
            <w:webHidden/>
          </w:rPr>
          <w:fldChar w:fldCharType="end"/>
        </w:r>
        <w:r w:rsidRPr="00A028A9">
          <w:rPr>
            <w:rStyle w:val="Hyperlink"/>
          </w:rPr>
          <w:fldChar w:fldCharType="end"/>
        </w:r>
      </w:ins>
    </w:p>
    <w:p w14:paraId="559DD3AC" w14:textId="2C210DA2" w:rsidR="0045438E" w:rsidRDefault="0045438E">
      <w:pPr>
        <w:pStyle w:val="TOC1"/>
        <w:rPr>
          <w:ins w:id="2302" w:author="Administrator" w:date="2024-12-28T12:29:00Z"/>
          <w:rFonts w:asciiTheme="minorHAnsi" w:eastAsiaTheme="minorEastAsia" w:hAnsiTheme="minorHAnsi" w:cstheme="minorBidi"/>
          <w:sz w:val="22"/>
          <w:szCs w:val="22"/>
          <w:lang w:val="en-US"/>
        </w:rPr>
      </w:pPr>
      <w:ins w:id="2303" w:author="Administrator" w:date="2024-12-28T12:29:00Z">
        <w:r w:rsidRPr="00A028A9">
          <w:rPr>
            <w:rStyle w:val="Hyperlink"/>
          </w:rPr>
          <w:fldChar w:fldCharType="begin"/>
        </w:r>
        <w:r w:rsidRPr="00A028A9">
          <w:rPr>
            <w:rStyle w:val="Hyperlink"/>
          </w:rPr>
          <w:instrText xml:space="preserve"> </w:instrText>
        </w:r>
        <w:r>
          <w:instrText>HYPERLINK \l "_Toc186281405"</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3.23 Biểu đồ hoạt động Nạp tiền vào tài khoản ví</w:t>
        </w:r>
        <w:r>
          <w:rPr>
            <w:webHidden/>
          </w:rPr>
          <w:tab/>
        </w:r>
        <w:r>
          <w:rPr>
            <w:webHidden/>
          </w:rPr>
          <w:fldChar w:fldCharType="begin"/>
        </w:r>
        <w:r>
          <w:rPr>
            <w:webHidden/>
          </w:rPr>
          <w:instrText xml:space="preserve"> PAGEREF _Toc186281405 \h </w:instrText>
        </w:r>
        <w:r>
          <w:rPr>
            <w:webHidden/>
          </w:rPr>
        </w:r>
      </w:ins>
      <w:r>
        <w:rPr>
          <w:webHidden/>
        </w:rPr>
        <w:fldChar w:fldCharType="separate"/>
      </w:r>
      <w:ins w:id="2304" w:author="Administrator" w:date="2024-12-28T12:29:00Z">
        <w:r>
          <w:rPr>
            <w:webHidden/>
          </w:rPr>
          <w:t>32</w:t>
        </w:r>
        <w:r>
          <w:rPr>
            <w:webHidden/>
          </w:rPr>
          <w:fldChar w:fldCharType="end"/>
        </w:r>
        <w:r w:rsidRPr="00A028A9">
          <w:rPr>
            <w:rStyle w:val="Hyperlink"/>
          </w:rPr>
          <w:fldChar w:fldCharType="end"/>
        </w:r>
      </w:ins>
    </w:p>
    <w:p w14:paraId="22CE4574" w14:textId="7423E07D" w:rsidR="0045438E" w:rsidRDefault="0045438E">
      <w:pPr>
        <w:pStyle w:val="TOC1"/>
        <w:rPr>
          <w:ins w:id="2305" w:author="Administrator" w:date="2024-12-28T12:29:00Z"/>
          <w:rFonts w:asciiTheme="minorHAnsi" w:eastAsiaTheme="minorEastAsia" w:hAnsiTheme="minorHAnsi" w:cstheme="minorBidi"/>
          <w:sz w:val="22"/>
          <w:szCs w:val="22"/>
          <w:lang w:val="en-US"/>
        </w:rPr>
      </w:pPr>
      <w:ins w:id="2306" w:author="Administrator" w:date="2024-12-28T12:29:00Z">
        <w:r w:rsidRPr="00A028A9">
          <w:rPr>
            <w:rStyle w:val="Hyperlink"/>
          </w:rPr>
          <w:fldChar w:fldCharType="begin"/>
        </w:r>
        <w:r w:rsidRPr="00A028A9">
          <w:rPr>
            <w:rStyle w:val="Hyperlink"/>
          </w:rPr>
          <w:instrText xml:space="preserve"> </w:instrText>
        </w:r>
        <w:r>
          <w:instrText>HYPERLINK \l "_Toc186281406"</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3.24 Biểu đồ hoạt động Tài xế rút tiền khỏi tài khoản ví</w:t>
        </w:r>
        <w:r>
          <w:rPr>
            <w:webHidden/>
          </w:rPr>
          <w:tab/>
        </w:r>
        <w:r>
          <w:rPr>
            <w:webHidden/>
          </w:rPr>
          <w:fldChar w:fldCharType="begin"/>
        </w:r>
        <w:r>
          <w:rPr>
            <w:webHidden/>
          </w:rPr>
          <w:instrText xml:space="preserve"> PAGEREF _Toc186281406 \h </w:instrText>
        </w:r>
        <w:r>
          <w:rPr>
            <w:webHidden/>
          </w:rPr>
        </w:r>
      </w:ins>
      <w:r>
        <w:rPr>
          <w:webHidden/>
        </w:rPr>
        <w:fldChar w:fldCharType="separate"/>
      </w:r>
      <w:ins w:id="2307" w:author="Administrator" w:date="2024-12-28T12:29:00Z">
        <w:r>
          <w:rPr>
            <w:webHidden/>
          </w:rPr>
          <w:t>33</w:t>
        </w:r>
        <w:r>
          <w:rPr>
            <w:webHidden/>
          </w:rPr>
          <w:fldChar w:fldCharType="end"/>
        </w:r>
        <w:r w:rsidRPr="00A028A9">
          <w:rPr>
            <w:rStyle w:val="Hyperlink"/>
          </w:rPr>
          <w:fldChar w:fldCharType="end"/>
        </w:r>
      </w:ins>
    </w:p>
    <w:p w14:paraId="5E4B300E" w14:textId="5556FC64" w:rsidR="0045438E" w:rsidRDefault="0045438E">
      <w:pPr>
        <w:pStyle w:val="TOC1"/>
        <w:rPr>
          <w:ins w:id="2308" w:author="Administrator" w:date="2024-12-28T12:29:00Z"/>
          <w:rFonts w:asciiTheme="minorHAnsi" w:eastAsiaTheme="minorEastAsia" w:hAnsiTheme="minorHAnsi" w:cstheme="minorBidi"/>
          <w:sz w:val="22"/>
          <w:szCs w:val="22"/>
          <w:lang w:val="en-US"/>
        </w:rPr>
      </w:pPr>
      <w:ins w:id="2309" w:author="Administrator" w:date="2024-12-28T12:29:00Z">
        <w:r w:rsidRPr="00A028A9">
          <w:rPr>
            <w:rStyle w:val="Hyperlink"/>
          </w:rPr>
          <w:fldChar w:fldCharType="begin"/>
        </w:r>
        <w:r w:rsidRPr="00A028A9">
          <w:rPr>
            <w:rStyle w:val="Hyperlink"/>
          </w:rPr>
          <w:instrText xml:space="preserve"> </w:instrText>
        </w:r>
        <w:r>
          <w:instrText>HYPERLINK \l "_Toc186281407"</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3.25 Biểu đồ hoạt động Xem lịch sử chuyến xe</w:t>
        </w:r>
        <w:r>
          <w:rPr>
            <w:webHidden/>
          </w:rPr>
          <w:tab/>
        </w:r>
        <w:r>
          <w:rPr>
            <w:webHidden/>
          </w:rPr>
          <w:fldChar w:fldCharType="begin"/>
        </w:r>
        <w:r>
          <w:rPr>
            <w:webHidden/>
          </w:rPr>
          <w:instrText xml:space="preserve"> PAGEREF _Toc186281407 \h </w:instrText>
        </w:r>
        <w:r>
          <w:rPr>
            <w:webHidden/>
          </w:rPr>
        </w:r>
      </w:ins>
      <w:r>
        <w:rPr>
          <w:webHidden/>
        </w:rPr>
        <w:fldChar w:fldCharType="separate"/>
      </w:r>
      <w:ins w:id="2310" w:author="Administrator" w:date="2024-12-28T12:29:00Z">
        <w:r>
          <w:rPr>
            <w:webHidden/>
          </w:rPr>
          <w:t>33</w:t>
        </w:r>
        <w:r>
          <w:rPr>
            <w:webHidden/>
          </w:rPr>
          <w:fldChar w:fldCharType="end"/>
        </w:r>
        <w:r w:rsidRPr="00A028A9">
          <w:rPr>
            <w:rStyle w:val="Hyperlink"/>
          </w:rPr>
          <w:fldChar w:fldCharType="end"/>
        </w:r>
      </w:ins>
    </w:p>
    <w:p w14:paraId="057F7CC7" w14:textId="0F10D8BE" w:rsidR="0045438E" w:rsidRDefault="0045438E">
      <w:pPr>
        <w:pStyle w:val="TOC1"/>
        <w:rPr>
          <w:ins w:id="2311" w:author="Administrator" w:date="2024-12-28T12:29:00Z"/>
          <w:rFonts w:asciiTheme="minorHAnsi" w:eastAsiaTheme="minorEastAsia" w:hAnsiTheme="minorHAnsi" w:cstheme="minorBidi"/>
          <w:sz w:val="22"/>
          <w:szCs w:val="22"/>
          <w:lang w:val="en-US"/>
        </w:rPr>
      </w:pPr>
      <w:ins w:id="2312" w:author="Administrator" w:date="2024-12-28T12:29:00Z">
        <w:r w:rsidRPr="00A028A9">
          <w:rPr>
            <w:rStyle w:val="Hyperlink"/>
          </w:rPr>
          <w:fldChar w:fldCharType="begin"/>
        </w:r>
        <w:r w:rsidRPr="00A028A9">
          <w:rPr>
            <w:rStyle w:val="Hyperlink"/>
          </w:rPr>
          <w:instrText xml:space="preserve"> </w:instrText>
        </w:r>
        <w:r>
          <w:instrText>HYPERLINK \l "_Toc186281408"</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3.26 Biểu đồ hoạt động Quản lý khách hàng</w:t>
        </w:r>
        <w:r>
          <w:rPr>
            <w:webHidden/>
          </w:rPr>
          <w:tab/>
        </w:r>
        <w:r>
          <w:rPr>
            <w:webHidden/>
          </w:rPr>
          <w:fldChar w:fldCharType="begin"/>
        </w:r>
        <w:r>
          <w:rPr>
            <w:webHidden/>
          </w:rPr>
          <w:instrText xml:space="preserve"> PAGEREF _Toc186281408 \h </w:instrText>
        </w:r>
        <w:r>
          <w:rPr>
            <w:webHidden/>
          </w:rPr>
        </w:r>
      </w:ins>
      <w:r>
        <w:rPr>
          <w:webHidden/>
        </w:rPr>
        <w:fldChar w:fldCharType="separate"/>
      </w:r>
      <w:ins w:id="2313" w:author="Administrator" w:date="2024-12-28T12:29:00Z">
        <w:r>
          <w:rPr>
            <w:webHidden/>
          </w:rPr>
          <w:t>34</w:t>
        </w:r>
        <w:r>
          <w:rPr>
            <w:webHidden/>
          </w:rPr>
          <w:fldChar w:fldCharType="end"/>
        </w:r>
        <w:r w:rsidRPr="00A028A9">
          <w:rPr>
            <w:rStyle w:val="Hyperlink"/>
          </w:rPr>
          <w:fldChar w:fldCharType="end"/>
        </w:r>
      </w:ins>
    </w:p>
    <w:p w14:paraId="06E2A328" w14:textId="12F8C8F1" w:rsidR="0045438E" w:rsidRDefault="0045438E">
      <w:pPr>
        <w:pStyle w:val="TOC1"/>
        <w:rPr>
          <w:ins w:id="2314" w:author="Administrator" w:date="2024-12-28T12:29:00Z"/>
          <w:rFonts w:asciiTheme="minorHAnsi" w:eastAsiaTheme="minorEastAsia" w:hAnsiTheme="minorHAnsi" w:cstheme="minorBidi"/>
          <w:sz w:val="22"/>
          <w:szCs w:val="22"/>
          <w:lang w:val="en-US"/>
        </w:rPr>
      </w:pPr>
      <w:ins w:id="2315" w:author="Administrator" w:date="2024-12-28T12:29:00Z">
        <w:r w:rsidRPr="00A028A9">
          <w:rPr>
            <w:rStyle w:val="Hyperlink"/>
          </w:rPr>
          <w:lastRenderedPageBreak/>
          <w:fldChar w:fldCharType="begin"/>
        </w:r>
        <w:r w:rsidRPr="00A028A9">
          <w:rPr>
            <w:rStyle w:val="Hyperlink"/>
          </w:rPr>
          <w:instrText xml:space="preserve"> </w:instrText>
        </w:r>
        <w:r>
          <w:instrText>HYPERLINK \l "_Toc186281409"</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3.27 Biểu đồ hoạt động Quản lý tài xế</w:t>
        </w:r>
        <w:r>
          <w:rPr>
            <w:webHidden/>
          </w:rPr>
          <w:tab/>
        </w:r>
        <w:r>
          <w:rPr>
            <w:webHidden/>
          </w:rPr>
          <w:fldChar w:fldCharType="begin"/>
        </w:r>
        <w:r>
          <w:rPr>
            <w:webHidden/>
          </w:rPr>
          <w:instrText xml:space="preserve"> PAGEREF _Toc186281409 \h </w:instrText>
        </w:r>
        <w:r>
          <w:rPr>
            <w:webHidden/>
          </w:rPr>
        </w:r>
      </w:ins>
      <w:r>
        <w:rPr>
          <w:webHidden/>
        </w:rPr>
        <w:fldChar w:fldCharType="separate"/>
      </w:r>
      <w:ins w:id="2316" w:author="Administrator" w:date="2024-12-28T12:29:00Z">
        <w:r>
          <w:rPr>
            <w:webHidden/>
          </w:rPr>
          <w:t>35</w:t>
        </w:r>
        <w:r>
          <w:rPr>
            <w:webHidden/>
          </w:rPr>
          <w:fldChar w:fldCharType="end"/>
        </w:r>
        <w:r w:rsidRPr="00A028A9">
          <w:rPr>
            <w:rStyle w:val="Hyperlink"/>
          </w:rPr>
          <w:fldChar w:fldCharType="end"/>
        </w:r>
      </w:ins>
    </w:p>
    <w:p w14:paraId="3F99E63C" w14:textId="014DF762" w:rsidR="0045438E" w:rsidRDefault="0045438E">
      <w:pPr>
        <w:pStyle w:val="TOC1"/>
        <w:rPr>
          <w:ins w:id="2317" w:author="Administrator" w:date="2024-12-28T12:29:00Z"/>
          <w:rFonts w:asciiTheme="minorHAnsi" w:eastAsiaTheme="minorEastAsia" w:hAnsiTheme="minorHAnsi" w:cstheme="minorBidi"/>
          <w:sz w:val="22"/>
          <w:szCs w:val="22"/>
          <w:lang w:val="en-US"/>
        </w:rPr>
      </w:pPr>
      <w:ins w:id="2318" w:author="Administrator" w:date="2024-12-28T12:29:00Z">
        <w:r w:rsidRPr="00A028A9">
          <w:rPr>
            <w:rStyle w:val="Hyperlink"/>
          </w:rPr>
          <w:fldChar w:fldCharType="begin"/>
        </w:r>
        <w:r w:rsidRPr="00A028A9">
          <w:rPr>
            <w:rStyle w:val="Hyperlink"/>
          </w:rPr>
          <w:instrText xml:space="preserve"> </w:instrText>
        </w:r>
        <w:r>
          <w:instrText>HYPERLINK \l "_Toc186281410"</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 Trang chủ Visual Studio Code</w:t>
        </w:r>
        <w:r>
          <w:rPr>
            <w:webHidden/>
          </w:rPr>
          <w:tab/>
        </w:r>
        <w:r>
          <w:rPr>
            <w:webHidden/>
          </w:rPr>
          <w:fldChar w:fldCharType="begin"/>
        </w:r>
        <w:r>
          <w:rPr>
            <w:webHidden/>
          </w:rPr>
          <w:instrText xml:space="preserve"> PAGEREF _Toc186281410 \h </w:instrText>
        </w:r>
        <w:r>
          <w:rPr>
            <w:webHidden/>
          </w:rPr>
        </w:r>
      </w:ins>
      <w:r>
        <w:rPr>
          <w:webHidden/>
        </w:rPr>
        <w:fldChar w:fldCharType="separate"/>
      </w:r>
      <w:ins w:id="2319" w:author="Administrator" w:date="2024-12-28T12:29:00Z">
        <w:r>
          <w:rPr>
            <w:webHidden/>
          </w:rPr>
          <w:t>56</w:t>
        </w:r>
        <w:r>
          <w:rPr>
            <w:webHidden/>
          </w:rPr>
          <w:fldChar w:fldCharType="end"/>
        </w:r>
        <w:r w:rsidRPr="00A028A9">
          <w:rPr>
            <w:rStyle w:val="Hyperlink"/>
          </w:rPr>
          <w:fldChar w:fldCharType="end"/>
        </w:r>
      </w:ins>
    </w:p>
    <w:p w14:paraId="0E226830" w14:textId="0E17485B" w:rsidR="0045438E" w:rsidRDefault="0045438E">
      <w:pPr>
        <w:pStyle w:val="TOC1"/>
        <w:rPr>
          <w:ins w:id="2320" w:author="Administrator" w:date="2024-12-28T12:29:00Z"/>
          <w:rFonts w:asciiTheme="minorHAnsi" w:eastAsiaTheme="minorEastAsia" w:hAnsiTheme="minorHAnsi" w:cstheme="minorBidi"/>
          <w:sz w:val="22"/>
          <w:szCs w:val="22"/>
          <w:lang w:val="en-US"/>
        </w:rPr>
      </w:pPr>
      <w:ins w:id="2321" w:author="Administrator" w:date="2024-12-28T12:29:00Z">
        <w:r w:rsidRPr="00A028A9">
          <w:rPr>
            <w:rStyle w:val="Hyperlink"/>
          </w:rPr>
          <w:fldChar w:fldCharType="begin"/>
        </w:r>
        <w:r w:rsidRPr="00A028A9">
          <w:rPr>
            <w:rStyle w:val="Hyperlink"/>
          </w:rPr>
          <w:instrText xml:space="preserve"> </w:instrText>
        </w:r>
        <w:r>
          <w:instrText>HYPERLINK \l "_Toc186281411"</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4.2 Trang chủ Android Studio</w:t>
        </w:r>
        <w:r>
          <w:rPr>
            <w:webHidden/>
          </w:rPr>
          <w:tab/>
        </w:r>
        <w:r>
          <w:rPr>
            <w:webHidden/>
          </w:rPr>
          <w:fldChar w:fldCharType="begin"/>
        </w:r>
        <w:r>
          <w:rPr>
            <w:webHidden/>
          </w:rPr>
          <w:instrText xml:space="preserve"> PAGEREF _Toc186281411 \h </w:instrText>
        </w:r>
        <w:r>
          <w:rPr>
            <w:webHidden/>
          </w:rPr>
        </w:r>
      </w:ins>
      <w:r>
        <w:rPr>
          <w:webHidden/>
        </w:rPr>
        <w:fldChar w:fldCharType="separate"/>
      </w:r>
      <w:ins w:id="2322" w:author="Administrator" w:date="2024-12-28T12:29:00Z">
        <w:r>
          <w:rPr>
            <w:webHidden/>
          </w:rPr>
          <w:t>56</w:t>
        </w:r>
        <w:r>
          <w:rPr>
            <w:webHidden/>
          </w:rPr>
          <w:fldChar w:fldCharType="end"/>
        </w:r>
        <w:r w:rsidRPr="00A028A9">
          <w:rPr>
            <w:rStyle w:val="Hyperlink"/>
          </w:rPr>
          <w:fldChar w:fldCharType="end"/>
        </w:r>
      </w:ins>
    </w:p>
    <w:p w14:paraId="5903AB7D" w14:textId="51D47300" w:rsidR="0045438E" w:rsidRDefault="0045438E">
      <w:pPr>
        <w:pStyle w:val="TOC1"/>
        <w:rPr>
          <w:ins w:id="2323" w:author="Administrator" w:date="2024-12-28T12:29:00Z"/>
          <w:rFonts w:asciiTheme="minorHAnsi" w:eastAsiaTheme="minorEastAsia" w:hAnsiTheme="minorHAnsi" w:cstheme="minorBidi"/>
          <w:sz w:val="22"/>
          <w:szCs w:val="22"/>
          <w:lang w:val="en-US"/>
        </w:rPr>
      </w:pPr>
      <w:ins w:id="2324" w:author="Administrator" w:date="2024-12-28T12:29:00Z">
        <w:r w:rsidRPr="00A028A9">
          <w:rPr>
            <w:rStyle w:val="Hyperlink"/>
          </w:rPr>
          <w:fldChar w:fldCharType="begin"/>
        </w:r>
        <w:r w:rsidRPr="00A028A9">
          <w:rPr>
            <w:rStyle w:val="Hyperlink"/>
          </w:rPr>
          <w:instrText xml:space="preserve"> </w:instrText>
        </w:r>
        <w:r>
          <w:instrText>HYPERLINK \l "_Toc186281412"</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4.3 Cài đặt NodeJS #1</w:t>
        </w:r>
        <w:r>
          <w:rPr>
            <w:webHidden/>
          </w:rPr>
          <w:tab/>
        </w:r>
        <w:r>
          <w:rPr>
            <w:webHidden/>
          </w:rPr>
          <w:fldChar w:fldCharType="begin"/>
        </w:r>
        <w:r>
          <w:rPr>
            <w:webHidden/>
          </w:rPr>
          <w:instrText xml:space="preserve"> PAGEREF _Toc186281412 \h </w:instrText>
        </w:r>
        <w:r>
          <w:rPr>
            <w:webHidden/>
          </w:rPr>
        </w:r>
      </w:ins>
      <w:r>
        <w:rPr>
          <w:webHidden/>
        </w:rPr>
        <w:fldChar w:fldCharType="separate"/>
      </w:r>
      <w:ins w:id="2325" w:author="Administrator" w:date="2024-12-28T12:29:00Z">
        <w:r>
          <w:rPr>
            <w:webHidden/>
          </w:rPr>
          <w:t>57</w:t>
        </w:r>
        <w:r>
          <w:rPr>
            <w:webHidden/>
          </w:rPr>
          <w:fldChar w:fldCharType="end"/>
        </w:r>
        <w:r w:rsidRPr="00A028A9">
          <w:rPr>
            <w:rStyle w:val="Hyperlink"/>
          </w:rPr>
          <w:fldChar w:fldCharType="end"/>
        </w:r>
      </w:ins>
    </w:p>
    <w:p w14:paraId="7CD6C122" w14:textId="3C40AA4F" w:rsidR="0045438E" w:rsidRDefault="0045438E">
      <w:pPr>
        <w:pStyle w:val="TOC1"/>
        <w:rPr>
          <w:ins w:id="2326" w:author="Administrator" w:date="2024-12-28T12:29:00Z"/>
          <w:rFonts w:asciiTheme="minorHAnsi" w:eastAsiaTheme="minorEastAsia" w:hAnsiTheme="minorHAnsi" w:cstheme="minorBidi"/>
          <w:sz w:val="22"/>
          <w:szCs w:val="22"/>
          <w:lang w:val="en-US"/>
        </w:rPr>
      </w:pPr>
      <w:ins w:id="2327" w:author="Administrator" w:date="2024-12-28T12:29:00Z">
        <w:r w:rsidRPr="00A028A9">
          <w:rPr>
            <w:rStyle w:val="Hyperlink"/>
          </w:rPr>
          <w:fldChar w:fldCharType="begin"/>
        </w:r>
        <w:r w:rsidRPr="00A028A9">
          <w:rPr>
            <w:rStyle w:val="Hyperlink"/>
          </w:rPr>
          <w:instrText xml:space="preserve"> </w:instrText>
        </w:r>
        <w:r>
          <w:instrText>HYPERLINK \l "_Toc186281413"</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4.4 Cài đặt NodeJS #2</w:t>
        </w:r>
        <w:r>
          <w:rPr>
            <w:webHidden/>
          </w:rPr>
          <w:tab/>
        </w:r>
        <w:r>
          <w:rPr>
            <w:webHidden/>
          </w:rPr>
          <w:fldChar w:fldCharType="begin"/>
        </w:r>
        <w:r>
          <w:rPr>
            <w:webHidden/>
          </w:rPr>
          <w:instrText xml:space="preserve"> PAGEREF _Toc186281413 \h </w:instrText>
        </w:r>
        <w:r>
          <w:rPr>
            <w:webHidden/>
          </w:rPr>
        </w:r>
      </w:ins>
      <w:r>
        <w:rPr>
          <w:webHidden/>
        </w:rPr>
        <w:fldChar w:fldCharType="separate"/>
      </w:r>
      <w:ins w:id="2328" w:author="Administrator" w:date="2024-12-28T12:29:00Z">
        <w:r>
          <w:rPr>
            <w:webHidden/>
          </w:rPr>
          <w:t>58</w:t>
        </w:r>
        <w:r>
          <w:rPr>
            <w:webHidden/>
          </w:rPr>
          <w:fldChar w:fldCharType="end"/>
        </w:r>
        <w:r w:rsidRPr="00A028A9">
          <w:rPr>
            <w:rStyle w:val="Hyperlink"/>
          </w:rPr>
          <w:fldChar w:fldCharType="end"/>
        </w:r>
      </w:ins>
    </w:p>
    <w:p w14:paraId="55BC36AD" w14:textId="312605DB" w:rsidR="0045438E" w:rsidRDefault="0045438E">
      <w:pPr>
        <w:pStyle w:val="TOC1"/>
        <w:rPr>
          <w:ins w:id="2329" w:author="Administrator" w:date="2024-12-28T12:29:00Z"/>
          <w:rFonts w:asciiTheme="minorHAnsi" w:eastAsiaTheme="minorEastAsia" w:hAnsiTheme="minorHAnsi" w:cstheme="minorBidi"/>
          <w:sz w:val="22"/>
          <w:szCs w:val="22"/>
          <w:lang w:val="en-US"/>
        </w:rPr>
      </w:pPr>
      <w:ins w:id="2330" w:author="Administrator" w:date="2024-12-28T12:29:00Z">
        <w:r w:rsidRPr="00A028A9">
          <w:rPr>
            <w:rStyle w:val="Hyperlink"/>
          </w:rPr>
          <w:fldChar w:fldCharType="begin"/>
        </w:r>
        <w:r w:rsidRPr="00A028A9">
          <w:rPr>
            <w:rStyle w:val="Hyperlink"/>
          </w:rPr>
          <w:instrText xml:space="preserve"> </w:instrText>
        </w:r>
        <w:r>
          <w:instrText>HYPERLINK \l "_Toc186281414"</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4.5 Cài đặt NodeJS #3</w:t>
        </w:r>
        <w:r>
          <w:rPr>
            <w:webHidden/>
          </w:rPr>
          <w:tab/>
        </w:r>
        <w:r>
          <w:rPr>
            <w:webHidden/>
          </w:rPr>
          <w:fldChar w:fldCharType="begin"/>
        </w:r>
        <w:r>
          <w:rPr>
            <w:webHidden/>
          </w:rPr>
          <w:instrText xml:space="preserve"> PAGEREF _Toc186281414 \h </w:instrText>
        </w:r>
        <w:r>
          <w:rPr>
            <w:webHidden/>
          </w:rPr>
        </w:r>
      </w:ins>
      <w:r>
        <w:rPr>
          <w:webHidden/>
        </w:rPr>
        <w:fldChar w:fldCharType="separate"/>
      </w:r>
      <w:ins w:id="2331" w:author="Administrator" w:date="2024-12-28T12:29:00Z">
        <w:r>
          <w:rPr>
            <w:webHidden/>
          </w:rPr>
          <w:t>59</w:t>
        </w:r>
        <w:r>
          <w:rPr>
            <w:webHidden/>
          </w:rPr>
          <w:fldChar w:fldCharType="end"/>
        </w:r>
        <w:r w:rsidRPr="00A028A9">
          <w:rPr>
            <w:rStyle w:val="Hyperlink"/>
          </w:rPr>
          <w:fldChar w:fldCharType="end"/>
        </w:r>
      </w:ins>
    </w:p>
    <w:p w14:paraId="308A7878" w14:textId="45F0790F" w:rsidR="0045438E" w:rsidRDefault="0045438E">
      <w:pPr>
        <w:pStyle w:val="TOC1"/>
        <w:rPr>
          <w:ins w:id="2332" w:author="Administrator" w:date="2024-12-28T12:29:00Z"/>
          <w:rFonts w:asciiTheme="minorHAnsi" w:eastAsiaTheme="minorEastAsia" w:hAnsiTheme="minorHAnsi" w:cstheme="minorBidi"/>
          <w:sz w:val="22"/>
          <w:szCs w:val="22"/>
          <w:lang w:val="en-US"/>
        </w:rPr>
      </w:pPr>
      <w:ins w:id="2333" w:author="Administrator" w:date="2024-12-28T12:29:00Z">
        <w:r w:rsidRPr="00A028A9">
          <w:rPr>
            <w:rStyle w:val="Hyperlink"/>
          </w:rPr>
          <w:fldChar w:fldCharType="begin"/>
        </w:r>
        <w:r w:rsidRPr="00A028A9">
          <w:rPr>
            <w:rStyle w:val="Hyperlink"/>
          </w:rPr>
          <w:instrText xml:space="preserve"> </w:instrText>
        </w:r>
        <w:r>
          <w:instrText>HYPERLINK \l "_Toc186281415"</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4.6 Cài đặt NodeJS #4</w:t>
        </w:r>
        <w:r>
          <w:rPr>
            <w:webHidden/>
          </w:rPr>
          <w:tab/>
        </w:r>
        <w:r>
          <w:rPr>
            <w:webHidden/>
          </w:rPr>
          <w:fldChar w:fldCharType="begin"/>
        </w:r>
        <w:r>
          <w:rPr>
            <w:webHidden/>
          </w:rPr>
          <w:instrText xml:space="preserve"> PAGEREF _Toc186281415 \h </w:instrText>
        </w:r>
        <w:r>
          <w:rPr>
            <w:webHidden/>
          </w:rPr>
        </w:r>
      </w:ins>
      <w:r>
        <w:rPr>
          <w:webHidden/>
        </w:rPr>
        <w:fldChar w:fldCharType="separate"/>
      </w:r>
      <w:ins w:id="2334" w:author="Administrator" w:date="2024-12-28T12:29:00Z">
        <w:r>
          <w:rPr>
            <w:webHidden/>
          </w:rPr>
          <w:t>60</w:t>
        </w:r>
        <w:r>
          <w:rPr>
            <w:webHidden/>
          </w:rPr>
          <w:fldChar w:fldCharType="end"/>
        </w:r>
        <w:r w:rsidRPr="00A028A9">
          <w:rPr>
            <w:rStyle w:val="Hyperlink"/>
          </w:rPr>
          <w:fldChar w:fldCharType="end"/>
        </w:r>
      </w:ins>
    </w:p>
    <w:p w14:paraId="4B3C6378" w14:textId="0BAE3902" w:rsidR="0045438E" w:rsidRDefault="0045438E">
      <w:pPr>
        <w:pStyle w:val="TOC1"/>
        <w:rPr>
          <w:ins w:id="2335" w:author="Administrator" w:date="2024-12-28T12:29:00Z"/>
          <w:rFonts w:asciiTheme="minorHAnsi" w:eastAsiaTheme="minorEastAsia" w:hAnsiTheme="minorHAnsi" w:cstheme="minorBidi"/>
          <w:sz w:val="22"/>
          <w:szCs w:val="22"/>
          <w:lang w:val="en-US"/>
        </w:rPr>
      </w:pPr>
      <w:ins w:id="2336" w:author="Administrator" w:date="2024-12-28T12:29:00Z">
        <w:r w:rsidRPr="00A028A9">
          <w:rPr>
            <w:rStyle w:val="Hyperlink"/>
          </w:rPr>
          <w:fldChar w:fldCharType="begin"/>
        </w:r>
        <w:r w:rsidRPr="00A028A9">
          <w:rPr>
            <w:rStyle w:val="Hyperlink"/>
          </w:rPr>
          <w:instrText xml:space="preserve"> </w:instrText>
        </w:r>
        <w:r>
          <w:instrText>HYPERLINK \l "_Toc186281416"</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4.7 Cài đặt NodeJS #5</w:t>
        </w:r>
        <w:r>
          <w:rPr>
            <w:webHidden/>
          </w:rPr>
          <w:tab/>
        </w:r>
        <w:r>
          <w:rPr>
            <w:webHidden/>
          </w:rPr>
          <w:fldChar w:fldCharType="begin"/>
        </w:r>
        <w:r>
          <w:rPr>
            <w:webHidden/>
          </w:rPr>
          <w:instrText xml:space="preserve"> PAGEREF _Toc186281416 \h </w:instrText>
        </w:r>
        <w:r>
          <w:rPr>
            <w:webHidden/>
          </w:rPr>
        </w:r>
      </w:ins>
      <w:r>
        <w:rPr>
          <w:webHidden/>
        </w:rPr>
        <w:fldChar w:fldCharType="separate"/>
      </w:r>
      <w:ins w:id="2337" w:author="Administrator" w:date="2024-12-28T12:29:00Z">
        <w:r>
          <w:rPr>
            <w:webHidden/>
          </w:rPr>
          <w:t>61</w:t>
        </w:r>
        <w:r>
          <w:rPr>
            <w:webHidden/>
          </w:rPr>
          <w:fldChar w:fldCharType="end"/>
        </w:r>
        <w:r w:rsidRPr="00A028A9">
          <w:rPr>
            <w:rStyle w:val="Hyperlink"/>
          </w:rPr>
          <w:fldChar w:fldCharType="end"/>
        </w:r>
      </w:ins>
    </w:p>
    <w:p w14:paraId="66C0BE32" w14:textId="4218D962" w:rsidR="0045438E" w:rsidRDefault="0045438E">
      <w:pPr>
        <w:pStyle w:val="TOC1"/>
        <w:rPr>
          <w:ins w:id="2338" w:author="Administrator" w:date="2024-12-28T12:29:00Z"/>
          <w:rFonts w:asciiTheme="minorHAnsi" w:eastAsiaTheme="minorEastAsia" w:hAnsiTheme="minorHAnsi" w:cstheme="minorBidi"/>
          <w:sz w:val="22"/>
          <w:szCs w:val="22"/>
          <w:lang w:val="en-US"/>
        </w:rPr>
      </w:pPr>
      <w:ins w:id="2339" w:author="Administrator" w:date="2024-12-28T12:29:00Z">
        <w:r w:rsidRPr="00A028A9">
          <w:rPr>
            <w:rStyle w:val="Hyperlink"/>
          </w:rPr>
          <w:fldChar w:fldCharType="begin"/>
        </w:r>
        <w:r w:rsidRPr="00A028A9">
          <w:rPr>
            <w:rStyle w:val="Hyperlink"/>
          </w:rPr>
          <w:instrText xml:space="preserve"> </w:instrText>
        </w:r>
        <w:r>
          <w:instrText>HYPERLINK \l "_Toc186281417"</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4.8 Cài đặt NodeJS #6</w:t>
        </w:r>
        <w:r>
          <w:rPr>
            <w:webHidden/>
          </w:rPr>
          <w:tab/>
        </w:r>
        <w:r>
          <w:rPr>
            <w:webHidden/>
          </w:rPr>
          <w:fldChar w:fldCharType="begin"/>
        </w:r>
        <w:r>
          <w:rPr>
            <w:webHidden/>
          </w:rPr>
          <w:instrText xml:space="preserve"> PAGEREF _Toc186281417 \h </w:instrText>
        </w:r>
        <w:r>
          <w:rPr>
            <w:webHidden/>
          </w:rPr>
        </w:r>
      </w:ins>
      <w:r>
        <w:rPr>
          <w:webHidden/>
        </w:rPr>
        <w:fldChar w:fldCharType="separate"/>
      </w:r>
      <w:ins w:id="2340" w:author="Administrator" w:date="2024-12-28T12:29:00Z">
        <w:r>
          <w:rPr>
            <w:webHidden/>
          </w:rPr>
          <w:t>62</w:t>
        </w:r>
        <w:r>
          <w:rPr>
            <w:webHidden/>
          </w:rPr>
          <w:fldChar w:fldCharType="end"/>
        </w:r>
        <w:r w:rsidRPr="00A028A9">
          <w:rPr>
            <w:rStyle w:val="Hyperlink"/>
          </w:rPr>
          <w:fldChar w:fldCharType="end"/>
        </w:r>
      </w:ins>
    </w:p>
    <w:p w14:paraId="0B4D6892" w14:textId="4948EBEB" w:rsidR="0045438E" w:rsidRDefault="0045438E">
      <w:pPr>
        <w:pStyle w:val="TOC1"/>
        <w:rPr>
          <w:ins w:id="2341" w:author="Administrator" w:date="2024-12-28T12:29:00Z"/>
          <w:rFonts w:asciiTheme="minorHAnsi" w:eastAsiaTheme="minorEastAsia" w:hAnsiTheme="minorHAnsi" w:cstheme="minorBidi"/>
          <w:sz w:val="22"/>
          <w:szCs w:val="22"/>
          <w:lang w:val="en-US"/>
        </w:rPr>
      </w:pPr>
      <w:ins w:id="2342" w:author="Administrator" w:date="2024-12-28T12:29:00Z">
        <w:r w:rsidRPr="00A028A9">
          <w:rPr>
            <w:rStyle w:val="Hyperlink"/>
          </w:rPr>
          <w:fldChar w:fldCharType="begin"/>
        </w:r>
        <w:r w:rsidRPr="00A028A9">
          <w:rPr>
            <w:rStyle w:val="Hyperlink"/>
          </w:rPr>
          <w:instrText xml:space="preserve"> </w:instrText>
        </w:r>
        <w:r>
          <w:instrText>HYPERLINK \l "_Toc186281418"</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4.9 Màn hình Visual Studio Code</w:t>
        </w:r>
        <w:r>
          <w:rPr>
            <w:webHidden/>
          </w:rPr>
          <w:tab/>
        </w:r>
        <w:r>
          <w:rPr>
            <w:webHidden/>
          </w:rPr>
          <w:fldChar w:fldCharType="begin"/>
        </w:r>
        <w:r>
          <w:rPr>
            <w:webHidden/>
          </w:rPr>
          <w:instrText xml:space="preserve"> PAGEREF _Toc186281418 \h </w:instrText>
        </w:r>
        <w:r>
          <w:rPr>
            <w:webHidden/>
          </w:rPr>
        </w:r>
      </w:ins>
      <w:r>
        <w:rPr>
          <w:webHidden/>
        </w:rPr>
        <w:fldChar w:fldCharType="separate"/>
      </w:r>
      <w:ins w:id="2343" w:author="Administrator" w:date="2024-12-28T12:29:00Z">
        <w:r>
          <w:rPr>
            <w:webHidden/>
          </w:rPr>
          <w:t>62</w:t>
        </w:r>
        <w:r>
          <w:rPr>
            <w:webHidden/>
          </w:rPr>
          <w:fldChar w:fldCharType="end"/>
        </w:r>
        <w:r w:rsidRPr="00A028A9">
          <w:rPr>
            <w:rStyle w:val="Hyperlink"/>
          </w:rPr>
          <w:fldChar w:fldCharType="end"/>
        </w:r>
      </w:ins>
    </w:p>
    <w:p w14:paraId="33B16BCD" w14:textId="780202C0" w:rsidR="0045438E" w:rsidRDefault="0045438E">
      <w:pPr>
        <w:pStyle w:val="TOC1"/>
        <w:rPr>
          <w:ins w:id="2344" w:author="Administrator" w:date="2024-12-28T12:29:00Z"/>
          <w:rFonts w:asciiTheme="minorHAnsi" w:eastAsiaTheme="minorEastAsia" w:hAnsiTheme="minorHAnsi" w:cstheme="minorBidi"/>
          <w:sz w:val="22"/>
          <w:szCs w:val="22"/>
          <w:lang w:val="en-US"/>
        </w:rPr>
      </w:pPr>
      <w:ins w:id="2345" w:author="Administrator" w:date="2024-12-28T12:29:00Z">
        <w:r w:rsidRPr="00A028A9">
          <w:rPr>
            <w:rStyle w:val="Hyperlink"/>
          </w:rPr>
          <w:fldChar w:fldCharType="begin"/>
        </w:r>
        <w:r w:rsidRPr="00A028A9">
          <w:rPr>
            <w:rStyle w:val="Hyperlink"/>
          </w:rPr>
          <w:instrText xml:space="preserve"> </w:instrText>
        </w:r>
        <w:r>
          <w:instrText>HYPERLINK \l "_Toc186281419"</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4.10 Chạy câu lệnh npm install -g create-react-app</w:t>
        </w:r>
        <w:r>
          <w:rPr>
            <w:webHidden/>
          </w:rPr>
          <w:tab/>
        </w:r>
        <w:r>
          <w:rPr>
            <w:webHidden/>
          </w:rPr>
          <w:fldChar w:fldCharType="begin"/>
        </w:r>
        <w:r>
          <w:rPr>
            <w:webHidden/>
          </w:rPr>
          <w:instrText xml:space="preserve"> PAGEREF _Toc186281419 \h </w:instrText>
        </w:r>
        <w:r>
          <w:rPr>
            <w:webHidden/>
          </w:rPr>
        </w:r>
      </w:ins>
      <w:r>
        <w:rPr>
          <w:webHidden/>
        </w:rPr>
        <w:fldChar w:fldCharType="separate"/>
      </w:r>
      <w:ins w:id="2346" w:author="Administrator" w:date="2024-12-28T12:29:00Z">
        <w:r>
          <w:rPr>
            <w:webHidden/>
          </w:rPr>
          <w:t>63</w:t>
        </w:r>
        <w:r>
          <w:rPr>
            <w:webHidden/>
          </w:rPr>
          <w:fldChar w:fldCharType="end"/>
        </w:r>
        <w:r w:rsidRPr="00A028A9">
          <w:rPr>
            <w:rStyle w:val="Hyperlink"/>
          </w:rPr>
          <w:fldChar w:fldCharType="end"/>
        </w:r>
      </w:ins>
    </w:p>
    <w:p w14:paraId="38816B3E" w14:textId="305FEC04" w:rsidR="0045438E" w:rsidRDefault="0045438E">
      <w:pPr>
        <w:pStyle w:val="TOC1"/>
        <w:rPr>
          <w:ins w:id="2347" w:author="Administrator" w:date="2024-12-28T12:29:00Z"/>
          <w:rFonts w:asciiTheme="minorHAnsi" w:eastAsiaTheme="minorEastAsia" w:hAnsiTheme="minorHAnsi" w:cstheme="minorBidi"/>
          <w:sz w:val="22"/>
          <w:szCs w:val="22"/>
          <w:lang w:val="en-US"/>
        </w:rPr>
      </w:pPr>
      <w:ins w:id="2348" w:author="Administrator" w:date="2024-12-28T12:29:00Z">
        <w:r w:rsidRPr="00A028A9">
          <w:rPr>
            <w:rStyle w:val="Hyperlink"/>
          </w:rPr>
          <w:fldChar w:fldCharType="begin"/>
        </w:r>
        <w:r w:rsidRPr="00A028A9">
          <w:rPr>
            <w:rStyle w:val="Hyperlink"/>
          </w:rPr>
          <w:instrText xml:space="preserve"> </w:instrText>
        </w:r>
        <w:r>
          <w:instrText>HYPERLINK \l "_Toc186281420"</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4.11 Chạy câu lệnh create-react-app my-app</w:t>
        </w:r>
        <w:r>
          <w:rPr>
            <w:webHidden/>
          </w:rPr>
          <w:tab/>
        </w:r>
        <w:r>
          <w:rPr>
            <w:webHidden/>
          </w:rPr>
          <w:fldChar w:fldCharType="begin"/>
        </w:r>
        <w:r>
          <w:rPr>
            <w:webHidden/>
          </w:rPr>
          <w:instrText xml:space="preserve"> PAGEREF _Toc186281420 \h </w:instrText>
        </w:r>
        <w:r>
          <w:rPr>
            <w:webHidden/>
          </w:rPr>
        </w:r>
      </w:ins>
      <w:r>
        <w:rPr>
          <w:webHidden/>
        </w:rPr>
        <w:fldChar w:fldCharType="separate"/>
      </w:r>
      <w:ins w:id="2349" w:author="Administrator" w:date="2024-12-28T12:29:00Z">
        <w:r>
          <w:rPr>
            <w:webHidden/>
          </w:rPr>
          <w:t>63</w:t>
        </w:r>
        <w:r>
          <w:rPr>
            <w:webHidden/>
          </w:rPr>
          <w:fldChar w:fldCharType="end"/>
        </w:r>
        <w:r w:rsidRPr="00A028A9">
          <w:rPr>
            <w:rStyle w:val="Hyperlink"/>
          </w:rPr>
          <w:fldChar w:fldCharType="end"/>
        </w:r>
      </w:ins>
    </w:p>
    <w:p w14:paraId="57FC0635" w14:textId="39CDBF17" w:rsidR="0045438E" w:rsidRDefault="0045438E">
      <w:pPr>
        <w:pStyle w:val="TOC1"/>
        <w:rPr>
          <w:ins w:id="2350" w:author="Administrator" w:date="2024-12-28T12:29:00Z"/>
          <w:rFonts w:asciiTheme="minorHAnsi" w:eastAsiaTheme="minorEastAsia" w:hAnsiTheme="minorHAnsi" w:cstheme="minorBidi"/>
          <w:sz w:val="22"/>
          <w:szCs w:val="22"/>
          <w:lang w:val="en-US"/>
        </w:rPr>
      </w:pPr>
      <w:ins w:id="2351" w:author="Administrator" w:date="2024-12-28T12:29:00Z">
        <w:r w:rsidRPr="00A028A9">
          <w:rPr>
            <w:rStyle w:val="Hyperlink"/>
          </w:rPr>
          <w:fldChar w:fldCharType="begin"/>
        </w:r>
        <w:r w:rsidRPr="00A028A9">
          <w:rPr>
            <w:rStyle w:val="Hyperlink"/>
          </w:rPr>
          <w:instrText xml:space="preserve"> </w:instrText>
        </w:r>
        <w:r>
          <w:instrText>HYPERLINK \l "_Toc186281421"</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4.12 Cài đặt Flutter và Dart Plugin cho Android Studio</w:t>
        </w:r>
        <w:r>
          <w:rPr>
            <w:webHidden/>
          </w:rPr>
          <w:tab/>
        </w:r>
        <w:r>
          <w:rPr>
            <w:webHidden/>
          </w:rPr>
          <w:fldChar w:fldCharType="begin"/>
        </w:r>
        <w:r>
          <w:rPr>
            <w:webHidden/>
          </w:rPr>
          <w:instrText xml:space="preserve"> PAGEREF _Toc186281421 \h </w:instrText>
        </w:r>
        <w:r>
          <w:rPr>
            <w:webHidden/>
          </w:rPr>
        </w:r>
      </w:ins>
      <w:r>
        <w:rPr>
          <w:webHidden/>
        </w:rPr>
        <w:fldChar w:fldCharType="separate"/>
      </w:r>
      <w:ins w:id="2352" w:author="Administrator" w:date="2024-12-28T12:29:00Z">
        <w:r>
          <w:rPr>
            <w:webHidden/>
          </w:rPr>
          <w:t>64</w:t>
        </w:r>
        <w:r>
          <w:rPr>
            <w:webHidden/>
          </w:rPr>
          <w:fldChar w:fldCharType="end"/>
        </w:r>
        <w:r w:rsidRPr="00A028A9">
          <w:rPr>
            <w:rStyle w:val="Hyperlink"/>
          </w:rPr>
          <w:fldChar w:fldCharType="end"/>
        </w:r>
      </w:ins>
    </w:p>
    <w:p w14:paraId="7A87138A" w14:textId="5D64FF1B" w:rsidR="0045438E" w:rsidRDefault="0045438E">
      <w:pPr>
        <w:pStyle w:val="TOC1"/>
        <w:rPr>
          <w:ins w:id="2353" w:author="Administrator" w:date="2024-12-28T12:29:00Z"/>
          <w:rFonts w:asciiTheme="minorHAnsi" w:eastAsiaTheme="minorEastAsia" w:hAnsiTheme="minorHAnsi" w:cstheme="minorBidi"/>
          <w:sz w:val="22"/>
          <w:szCs w:val="22"/>
          <w:lang w:val="en-US"/>
        </w:rPr>
      </w:pPr>
      <w:ins w:id="2354" w:author="Administrator" w:date="2024-12-28T12:29:00Z">
        <w:r w:rsidRPr="00A028A9">
          <w:rPr>
            <w:rStyle w:val="Hyperlink"/>
          </w:rPr>
          <w:fldChar w:fldCharType="begin"/>
        </w:r>
        <w:r w:rsidRPr="00A028A9">
          <w:rPr>
            <w:rStyle w:val="Hyperlink"/>
          </w:rPr>
          <w:instrText xml:space="preserve"> </w:instrText>
        </w:r>
        <w:r>
          <w:instrText>HYPERLINK \l "_Toc186281422"</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4.13 Tạo Dự án Flutter mới</w:t>
        </w:r>
        <w:r>
          <w:rPr>
            <w:webHidden/>
          </w:rPr>
          <w:tab/>
        </w:r>
        <w:r>
          <w:rPr>
            <w:webHidden/>
          </w:rPr>
          <w:fldChar w:fldCharType="begin"/>
        </w:r>
        <w:r>
          <w:rPr>
            <w:webHidden/>
          </w:rPr>
          <w:instrText xml:space="preserve"> PAGEREF _Toc186281422 \h </w:instrText>
        </w:r>
        <w:r>
          <w:rPr>
            <w:webHidden/>
          </w:rPr>
        </w:r>
      </w:ins>
      <w:r>
        <w:rPr>
          <w:webHidden/>
        </w:rPr>
        <w:fldChar w:fldCharType="separate"/>
      </w:r>
      <w:ins w:id="2355" w:author="Administrator" w:date="2024-12-28T12:29:00Z">
        <w:r>
          <w:rPr>
            <w:webHidden/>
          </w:rPr>
          <w:t>65</w:t>
        </w:r>
        <w:r>
          <w:rPr>
            <w:webHidden/>
          </w:rPr>
          <w:fldChar w:fldCharType="end"/>
        </w:r>
        <w:r w:rsidRPr="00A028A9">
          <w:rPr>
            <w:rStyle w:val="Hyperlink"/>
          </w:rPr>
          <w:fldChar w:fldCharType="end"/>
        </w:r>
      </w:ins>
    </w:p>
    <w:p w14:paraId="2B0591BD" w14:textId="669D9AA2" w:rsidR="0045438E" w:rsidRDefault="0045438E">
      <w:pPr>
        <w:pStyle w:val="TOC1"/>
        <w:rPr>
          <w:ins w:id="2356" w:author="Administrator" w:date="2024-12-28T12:29:00Z"/>
          <w:rFonts w:asciiTheme="minorHAnsi" w:eastAsiaTheme="minorEastAsia" w:hAnsiTheme="minorHAnsi" w:cstheme="minorBidi"/>
          <w:sz w:val="22"/>
          <w:szCs w:val="22"/>
          <w:lang w:val="en-US"/>
        </w:rPr>
      </w:pPr>
      <w:ins w:id="2357" w:author="Administrator" w:date="2024-12-28T12:29:00Z">
        <w:r w:rsidRPr="00A028A9">
          <w:rPr>
            <w:rStyle w:val="Hyperlink"/>
          </w:rPr>
          <w:fldChar w:fldCharType="begin"/>
        </w:r>
        <w:r w:rsidRPr="00A028A9">
          <w:rPr>
            <w:rStyle w:val="Hyperlink"/>
          </w:rPr>
          <w:instrText xml:space="preserve"> </w:instrText>
        </w:r>
        <w:r>
          <w:instrText>HYPERLINK \l "_Toc186281423"</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4.14 Giao diện Postman</w:t>
        </w:r>
        <w:r>
          <w:rPr>
            <w:webHidden/>
          </w:rPr>
          <w:tab/>
        </w:r>
        <w:r>
          <w:rPr>
            <w:webHidden/>
          </w:rPr>
          <w:fldChar w:fldCharType="begin"/>
        </w:r>
        <w:r>
          <w:rPr>
            <w:webHidden/>
          </w:rPr>
          <w:instrText xml:space="preserve"> PAGEREF _Toc186281423 \h </w:instrText>
        </w:r>
        <w:r>
          <w:rPr>
            <w:webHidden/>
          </w:rPr>
        </w:r>
      </w:ins>
      <w:r>
        <w:rPr>
          <w:webHidden/>
        </w:rPr>
        <w:fldChar w:fldCharType="separate"/>
      </w:r>
      <w:ins w:id="2358" w:author="Administrator" w:date="2024-12-28T12:29:00Z">
        <w:r>
          <w:rPr>
            <w:webHidden/>
          </w:rPr>
          <w:t>68</w:t>
        </w:r>
        <w:r>
          <w:rPr>
            <w:webHidden/>
          </w:rPr>
          <w:fldChar w:fldCharType="end"/>
        </w:r>
        <w:r w:rsidRPr="00A028A9">
          <w:rPr>
            <w:rStyle w:val="Hyperlink"/>
          </w:rPr>
          <w:fldChar w:fldCharType="end"/>
        </w:r>
      </w:ins>
    </w:p>
    <w:p w14:paraId="0FB4DC33" w14:textId="35EED53B" w:rsidR="0045438E" w:rsidRDefault="0045438E">
      <w:pPr>
        <w:pStyle w:val="TOC1"/>
        <w:rPr>
          <w:ins w:id="2359" w:author="Administrator" w:date="2024-12-28T12:29:00Z"/>
          <w:rFonts w:asciiTheme="minorHAnsi" w:eastAsiaTheme="minorEastAsia" w:hAnsiTheme="minorHAnsi" w:cstheme="minorBidi"/>
          <w:sz w:val="22"/>
          <w:szCs w:val="22"/>
          <w:lang w:val="en-US"/>
        </w:rPr>
      </w:pPr>
      <w:ins w:id="2360" w:author="Administrator" w:date="2024-12-28T12:29:00Z">
        <w:r w:rsidRPr="00A028A9">
          <w:rPr>
            <w:rStyle w:val="Hyperlink"/>
          </w:rPr>
          <w:fldChar w:fldCharType="begin"/>
        </w:r>
        <w:r w:rsidRPr="00A028A9">
          <w:rPr>
            <w:rStyle w:val="Hyperlink"/>
          </w:rPr>
          <w:instrText xml:space="preserve"> </w:instrText>
        </w:r>
        <w:r>
          <w:instrText>HYPERLINK \l "_Toc186281424"</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4.15 Máy ảo Android và IOS</w:t>
        </w:r>
        <w:r>
          <w:rPr>
            <w:webHidden/>
          </w:rPr>
          <w:tab/>
        </w:r>
        <w:r>
          <w:rPr>
            <w:webHidden/>
          </w:rPr>
          <w:fldChar w:fldCharType="begin"/>
        </w:r>
        <w:r>
          <w:rPr>
            <w:webHidden/>
          </w:rPr>
          <w:instrText xml:space="preserve"> PAGEREF _Toc186281424 \h </w:instrText>
        </w:r>
        <w:r>
          <w:rPr>
            <w:webHidden/>
          </w:rPr>
        </w:r>
      </w:ins>
      <w:r>
        <w:rPr>
          <w:webHidden/>
        </w:rPr>
        <w:fldChar w:fldCharType="separate"/>
      </w:r>
      <w:ins w:id="2361" w:author="Administrator" w:date="2024-12-28T12:29:00Z">
        <w:r>
          <w:rPr>
            <w:webHidden/>
          </w:rPr>
          <w:t>68</w:t>
        </w:r>
        <w:r>
          <w:rPr>
            <w:webHidden/>
          </w:rPr>
          <w:fldChar w:fldCharType="end"/>
        </w:r>
        <w:r w:rsidRPr="00A028A9">
          <w:rPr>
            <w:rStyle w:val="Hyperlink"/>
          </w:rPr>
          <w:fldChar w:fldCharType="end"/>
        </w:r>
      </w:ins>
    </w:p>
    <w:p w14:paraId="28705085" w14:textId="08A890CB" w:rsidR="0045438E" w:rsidRDefault="0045438E">
      <w:pPr>
        <w:pStyle w:val="TOC1"/>
        <w:rPr>
          <w:ins w:id="2362" w:author="Administrator" w:date="2024-12-28T12:29:00Z"/>
          <w:rFonts w:asciiTheme="minorHAnsi" w:eastAsiaTheme="minorEastAsia" w:hAnsiTheme="minorHAnsi" w:cstheme="minorBidi"/>
          <w:sz w:val="22"/>
          <w:szCs w:val="22"/>
          <w:lang w:val="en-US"/>
        </w:rPr>
      </w:pPr>
      <w:ins w:id="2363" w:author="Administrator" w:date="2024-12-28T12:29:00Z">
        <w:r w:rsidRPr="00A028A9">
          <w:rPr>
            <w:rStyle w:val="Hyperlink"/>
          </w:rPr>
          <w:fldChar w:fldCharType="begin"/>
        </w:r>
        <w:r w:rsidRPr="00A028A9">
          <w:rPr>
            <w:rStyle w:val="Hyperlink"/>
          </w:rPr>
          <w:instrText xml:space="preserve"> </w:instrText>
        </w:r>
        <w:r>
          <w:instrText>HYPERLINK \l "_Toc186281425"</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4.16 Màn hình thống kê</w:t>
        </w:r>
        <w:r>
          <w:rPr>
            <w:webHidden/>
          </w:rPr>
          <w:tab/>
        </w:r>
        <w:r>
          <w:rPr>
            <w:webHidden/>
          </w:rPr>
          <w:fldChar w:fldCharType="begin"/>
        </w:r>
        <w:r>
          <w:rPr>
            <w:webHidden/>
          </w:rPr>
          <w:instrText xml:space="preserve"> PAGEREF _Toc186281425 \h </w:instrText>
        </w:r>
        <w:r>
          <w:rPr>
            <w:webHidden/>
          </w:rPr>
        </w:r>
      </w:ins>
      <w:r>
        <w:rPr>
          <w:webHidden/>
        </w:rPr>
        <w:fldChar w:fldCharType="separate"/>
      </w:r>
      <w:ins w:id="2364" w:author="Administrator" w:date="2024-12-28T12:29:00Z">
        <w:r>
          <w:rPr>
            <w:webHidden/>
          </w:rPr>
          <w:t>73</w:t>
        </w:r>
        <w:r>
          <w:rPr>
            <w:webHidden/>
          </w:rPr>
          <w:fldChar w:fldCharType="end"/>
        </w:r>
        <w:r w:rsidRPr="00A028A9">
          <w:rPr>
            <w:rStyle w:val="Hyperlink"/>
          </w:rPr>
          <w:fldChar w:fldCharType="end"/>
        </w:r>
      </w:ins>
    </w:p>
    <w:p w14:paraId="77CDB66F" w14:textId="05AFA8B9" w:rsidR="0045438E" w:rsidRDefault="0045438E">
      <w:pPr>
        <w:pStyle w:val="TOC1"/>
        <w:rPr>
          <w:ins w:id="2365" w:author="Administrator" w:date="2024-12-28T12:29:00Z"/>
          <w:rFonts w:asciiTheme="minorHAnsi" w:eastAsiaTheme="minorEastAsia" w:hAnsiTheme="minorHAnsi" w:cstheme="minorBidi"/>
          <w:sz w:val="22"/>
          <w:szCs w:val="22"/>
          <w:lang w:val="en-US"/>
        </w:rPr>
      </w:pPr>
      <w:ins w:id="2366" w:author="Administrator" w:date="2024-12-28T12:29:00Z">
        <w:r w:rsidRPr="00A028A9">
          <w:rPr>
            <w:rStyle w:val="Hyperlink"/>
          </w:rPr>
          <w:fldChar w:fldCharType="begin"/>
        </w:r>
        <w:r w:rsidRPr="00A028A9">
          <w:rPr>
            <w:rStyle w:val="Hyperlink"/>
          </w:rPr>
          <w:instrText xml:space="preserve"> </w:instrText>
        </w:r>
        <w:r>
          <w:instrText>HYPERLINK \l "_Toc186281426"</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4.17 Màn hình Quản lý khách hàng</w:t>
        </w:r>
        <w:r>
          <w:rPr>
            <w:webHidden/>
          </w:rPr>
          <w:tab/>
        </w:r>
        <w:r>
          <w:rPr>
            <w:webHidden/>
          </w:rPr>
          <w:fldChar w:fldCharType="begin"/>
        </w:r>
        <w:r>
          <w:rPr>
            <w:webHidden/>
          </w:rPr>
          <w:instrText xml:space="preserve"> PAGEREF _Toc186281426 \h </w:instrText>
        </w:r>
        <w:r>
          <w:rPr>
            <w:webHidden/>
          </w:rPr>
        </w:r>
      </w:ins>
      <w:r>
        <w:rPr>
          <w:webHidden/>
        </w:rPr>
        <w:fldChar w:fldCharType="separate"/>
      </w:r>
      <w:ins w:id="2367" w:author="Administrator" w:date="2024-12-28T12:29:00Z">
        <w:r>
          <w:rPr>
            <w:webHidden/>
          </w:rPr>
          <w:t>74</w:t>
        </w:r>
        <w:r>
          <w:rPr>
            <w:webHidden/>
          </w:rPr>
          <w:fldChar w:fldCharType="end"/>
        </w:r>
        <w:r w:rsidRPr="00A028A9">
          <w:rPr>
            <w:rStyle w:val="Hyperlink"/>
          </w:rPr>
          <w:fldChar w:fldCharType="end"/>
        </w:r>
      </w:ins>
    </w:p>
    <w:p w14:paraId="29DCC267" w14:textId="75E8B293" w:rsidR="0045438E" w:rsidRDefault="0045438E">
      <w:pPr>
        <w:pStyle w:val="TOC1"/>
        <w:rPr>
          <w:ins w:id="2368" w:author="Administrator" w:date="2024-12-28T12:29:00Z"/>
          <w:rFonts w:asciiTheme="minorHAnsi" w:eastAsiaTheme="minorEastAsia" w:hAnsiTheme="minorHAnsi" w:cstheme="minorBidi"/>
          <w:sz w:val="22"/>
          <w:szCs w:val="22"/>
          <w:lang w:val="en-US"/>
        </w:rPr>
      </w:pPr>
      <w:ins w:id="2369" w:author="Administrator" w:date="2024-12-28T12:29:00Z">
        <w:r w:rsidRPr="00A028A9">
          <w:rPr>
            <w:rStyle w:val="Hyperlink"/>
          </w:rPr>
          <w:fldChar w:fldCharType="begin"/>
        </w:r>
        <w:r w:rsidRPr="00A028A9">
          <w:rPr>
            <w:rStyle w:val="Hyperlink"/>
          </w:rPr>
          <w:instrText xml:space="preserve"> </w:instrText>
        </w:r>
        <w:r>
          <w:instrText>HYPERLINK \l "_Toc186281427"</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4.18 Màn hình Quản lý vị trí tài xế</w:t>
        </w:r>
        <w:r>
          <w:rPr>
            <w:webHidden/>
          </w:rPr>
          <w:tab/>
        </w:r>
        <w:r>
          <w:rPr>
            <w:webHidden/>
          </w:rPr>
          <w:fldChar w:fldCharType="begin"/>
        </w:r>
        <w:r>
          <w:rPr>
            <w:webHidden/>
          </w:rPr>
          <w:instrText xml:space="preserve"> PAGEREF _Toc186281427 \h </w:instrText>
        </w:r>
        <w:r>
          <w:rPr>
            <w:webHidden/>
          </w:rPr>
        </w:r>
      </w:ins>
      <w:r>
        <w:rPr>
          <w:webHidden/>
        </w:rPr>
        <w:fldChar w:fldCharType="separate"/>
      </w:r>
      <w:ins w:id="2370" w:author="Administrator" w:date="2024-12-28T12:29:00Z">
        <w:r>
          <w:rPr>
            <w:webHidden/>
          </w:rPr>
          <w:t>74</w:t>
        </w:r>
        <w:r>
          <w:rPr>
            <w:webHidden/>
          </w:rPr>
          <w:fldChar w:fldCharType="end"/>
        </w:r>
        <w:r w:rsidRPr="00A028A9">
          <w:rPr>
            <w:rStyle w:val="Hyperlink"/>
          </w:rPr>
          <w:fldChar w:fldCharType="end"/>
        </w:r>
      </w:ins>
    </w:p>
    <w:p w14:paraId="151AA97C" w14:textId="76201C8A" w:rsidR="0045438E" w:rsidRDefault="0045438E">
      <w:pPr>
        <w:pStyle w:val="TOC1"/>
        <w:rPr>
          <w:ins w:id="2371" w:author="Administrator" w:date="2024-12-28T12:29:00Z"/>
          <w:rFonts w:asciiTheme="minorHAnsi" w:eastAsiaTheme="minorEastAsia" w:hAnsiTheme="minorHAnsi" w:cstheme="minorBidi"/>
          <w:sz w:val="22"/>
          <w:szCs w:val="22"/>
          <w:lang w:val="en-US"/>
        </w:rPr>
      </w:pPr>
      <w:ins w:id="2372" w:author="Administrator" w:date="2024-12-28T12:29:00Z">
        <w:r w:rsidRPr="00A028A9">
          <w:rPr>
            <w:rStyle w:val="Hyperlink"/>
          </w:rPr>
          <w:fldChar w:fldCharType="begin"/>
        </w:r>
        <w:r w:rsidRPr="00A028A9">
          <w:rPr>
            <w:rStyle w:val="Hyperlink"/>
          </w:rPr>
          <w:instrText xml:space="preserve"> </w:instrText>
        </w:r>
        <w:r>
          <w:instrText>HYPERLINK \l "_Toc186281428"</w:instrText>
        </w:r>
        <w:r w:rsidRPr="00A028A9">
          <w:rPr>
            <w:rStyle w:val="Hyperlink"/>
          </w:rPr>
          <w:instrText xml:space="preserve"> </w:instrText>
        </w:r>
        <w:r w:rsidRPr="00A028A9">
          <w:rPr>
            <w:rStyle w:val="Hyperlink"/>
          </w:rPr>
        </w:r>
        <w:r w:rsidRPr="00A028A9">
          <w:rPr>
            <w:rStyle w:val="Hyperlink"/>
          </w:rPr>
          <w:fldChar w:fldCharType="separate"/>
        </w:r>
        <w:r w:rsidRPr="00A028A9">
          <w:rPr>
            <w:rStyle w:val="Hyperlink"/>
            <w:lang w:val="en-US"/>
          </w:rPr>
          <w:t>Hình 4.19 Màn hình Quản lý giao dịch</w:t>
        </w:r>
        <w:r>
          <w:rPr>
            <w:webHidden/>
          </w:rPr>
          <w:tab/>
        </w:r>
        <w:r>
          <w:rPr>
            <w:webHidden/>
          </w:rPr>
          <w:fldChar w:fldCharType="begin"/>
        </w:r>
        <w:r>
          <w:rPr>
            <w:webHidden/>
          </w:rPr>
          <w:instrText xml:space="preserve"> PAGEREF _Toc186281428 \h </w:instrText>
        </w:r>
        <w:r>
          <w:rPr>
            <w:webHidden/>
          </w:rPr>
        </w:r>
      </w:ins>
      <w:r>
        <w:rPr>
          <w:webHidden/>
        </w:rPr>
        <w:fldChar w:fldCharType="separate"/>
      </w:r>
      <w:ins w:id="2373" w:author="Administrator" w:date="2024-12-28T12:29:00Z">
        <w:r>
          <w:rPr>
            <w:webHidden/>
          </w:rPr>
          <w:t>75</w:t>
        </w:r>
        <w:r>
          <w:rPr>
            <w:webHidden/>
          </w:rPr>
          <w:fldChar w:fldCharType="end"/>
        </w:r>
        <w:r w:rsidRPr="00A028A9">
          <w:rPr>
            <w:rStyle w:val="Hyperlink"/>
          </w:rPr>
          <w:fldChar w:fldCharType="end"/>
        </w:r>
      </w:ins>
    </w:p>
    <w:p w14:paraId="1FEEF7DC" w14:textId="5B96DF24" w:rsidR="0045438E" w:rsidDel="0045438E" w:rsidRDefault="0045438E">
      <w:pPr>
        <w:pStyle w:val="TOC1"/>
        <w:rPr>
          <w:del w:id="2374" w:author="Administrator" w:date="2024-12-28T12:29:00Z"/>
          <w:rFonts w:asciiTheme="minorHAnsi" w:eastAsiaTheme="minorEastAsia" w:hAnsiTheme="minorHAnsi" w:cstheme="minorBidi"/>
          <w:sz w:val="22"/>
          <w:szCs w:val="22"/>
          <w:lang w:val="en-US"/>
        </w:rPr>
      </w:pPr>
      <w:del w:id="2375" w:author="Administrator" w:date="2024-12-28T12:29:00Z">
        <w:r w:rsidRPr="0045438E" w:rsidDel="0045438E">
          <w:rPr>
            <w:rStyle w:val="Hyperlink"/>
          </w:rPr>
          <w:delText xml:space="preserve">Hình </w:delText>
        </w:r>
        <w:r w:rsidRPr="0045438E" w:rsidDel="0045438E">
          <w:rPr>
            <w:rStyle w:val="Hyperlink"/>
            <w:lang w:val="en-AU"/>
          </w:rPr>
          <w:delText>1</w:delText>
        </w:r>
        <w:r w:rsidRPr="0045438E" w:rsidDel="0045438E">
          <w:rPr>
            <w:rStyle w:val="Hyperlink"/>
          </w:rPr>
          <w:delText xml:space="preserve">.1 </w:delText>
        </w:r>
        <w:r w:rsidRPr="0045438E" w:rsidDel="0045438E">
          <w:rPr>
            <w:rStyle w:val="Hyperlink"/>
            <w:lang w:val="en-US"/>
          </w:rPr>
          <w:delText>Mức độ phổ biến các thương hiệu gọi xe tại Việt Nam Tham khảo Q&amp;M</w:delText>
        </w:r>
        <w:r w:rsidDel="0045438E">
          <w:rPr>
            <w:webHidden/>
          </w:rPr>
          <w:tab/>
          <w:delText>4</w:delText>
        </w:r>
      </w:del>
    </w:p>
    <w:p w14:paraId="2DA7656D" w14:textId="103BEE0E" w:rsidR="0045438E" w:rsidDel="0045438E" w:rsidRDefault="0045438E">
      <w:pPr>
        <w:pStyle w:val="TOC1"/>
        <w:rPr>
          <w:del w:id="2376" w:author="Administrator" w:date="2024-12-28T12:29:00Z"/>
          <w:rFonts w:asciiTheme="minorHAnsi" w:eastAsiaTheme="minorEastAsia" w:hAnsiTheme="minorHAnsi" w:cstheme="minorBidi"/>
          <w:sz w:val="22"/>
          <w:szCs w:val="22"/>
          <w:lang w:val="en-US"/>
        </w:rPr>
      </w:pPr>
      <w:del w:id="2377" w:author="Administrator" w:date="2024-12-28T12:29:00Z">
        <w:r w:rsidRPr="0045438E" w:rsidDel="0045438E">
          <w:rPr>
            <w:rStyle w:val="Hyperlink"/>
          </w:rPr>
          <w:delText>Hình 2.</w:delText>
        </w:r>
        <w:r w:rsidRPr="0045438E" w:rsidDel="0045438E">
          <w:rPr>
            <w:rStyle w:val="Hyperlink"/>
            <w:lang w:val="en-AU"/>
          </w:rPr>
          <w:delText>1</w:delText>
        </w:r>
        <w:r w:rsidRPr="0045438E" w:rsidDel="0045438E">
          <w:rPr>
            <w:rStyle w:val="Hyperlink"/>
          </w:rPr>
          <w:delText xml:space="preserve"> </w:delText>
        </w:r>
        <w:r w:rsidRPr="0045438E" w:rsidDel="0045438E">
          <w:rPr>
            <w:rStyle w:val="Hyperlink"/>
            <w:lang w:val="en-US"/>
          </w:rPr>
          <w:delText>Mô hình Waterfall</w:delText>
        </w:r>
        <w:r w:rsidDel="0045438E">
          <w:rPr>
            <w:webHidden/>
          </w:rPr>
          <w:tab/>
          <w:delText>10</w:delText>
        </w:r>
      </w:del>
    </w:p>
    <w:p w14:paraId="09EACA69" w14:textId="4DB12815" w:rsidR="0045438E" w:rsidDel="0045438E" w:rsidRDefault="0045438E">
      <w:pPr>
        <w:pStyle w:val="TOC1"/>
        <w:rPr>
          <w:del w:id="2378" w:author="Administrator" w:date="2024-12-28T12:29:00Z"/>
          <w:rFonts w:asciiTheme="minorHAnsi" w:eastAsiaTheme="minorEastAsia" w:hAnsiTheme="minorHAnsi" w:cstheme="minorBidi"/>
          <w:sz w:val="22"/>
          <w:szCs w:val="22"/>
          <w:lang w:val="en-US"/>
        </w:rPr>
      </w:pPr>
      <w:del w:id="2379" w:author="Administrator" w:date="2024-12-28T12:29:00Z">
        <w:r w:rsidRPr="0045438E" w:rsidDel="0045438E">
          <w:rPr>
            <w:rStyle w:val="Hyperlink"/>
          </w:rPr>
          <w:delText>Hình 2.</w:delText>
        </w:r>
        <w:r w:rsidRPr="0045438E" w:rsidDel="0045438E">
          <w:rPr>
            <w:rStyle w:val="Hyperlink"/>
            <w:lang w:val="en-AU"/>
          </w:rPr>
          <w:delText>2</w:delText>
        </w:r>
        <w:r w:rsidRPr="0045438E" w:rsidDel="0045438E">
          <w:rPr>
            <w:rStyle w:val="Hyperlink"/>
          </w:rPr>
          <w:delText xml:space="preserve"> </w:delText>
        </w:r>
        <w:r w:rsidRPr="0045438E" w:rsidDel="0045438E">
          <w:rPr>
            <w:rStyle w:val="Hyperlink"/>
            <w:lang w:val="en-US"/>
          </w:rPr>
          <w:delText>Sơ đồ kiến trúc hệ thống</w:delText>
        </w:r>
        <w:r w:rsidDel="0045438E">
          <w:rPr>
            <w:webHidden/>
          </w:rPr>
          <w:tab/>
          <w:delText>15</w:delText>
        </w:r>
      </w:del>
    </w:p>
    <w:p w14:paraId="0F63E062" w14:textId="0B09B7B8" w:rsidR="0045438E" w:rsidDel="0045438E" w:rsidRDefault="0045438E">
      <w:pPr>
        <w:pStyle w:val="TOC1"/>
        <w:rPr>
          <w:del w:id="2380" w:author="Administrator" w:date="2024-12-28T12:29:00Z"/>
          <w:rFonts w:asciiTheme="minorHAnsi" w:eastAsiaTheme="minorEastAsia" w:hAnsiTheme="minorHAnsi" w:cstheme="minorBidi"/>
          <w:sz w:val="22"/>
          <w:szCs w:val="22"/>
          <w:lang w:val="en-US"/>
        </w:rPr>
      </w:pPr>
      <w:del w:id="2381" w:author="Administrator" w:date="2024-12-28T12:29:00Z">
        <w:r w:rsidRPr="0045438E" w:rsidDel="0045438E">
          <w:rPr>
            <w:rStyle w:val="Hyperlink"/>
          </w:rPr>
          <w:delText>Hình 2.</w:delText>
        </w:r>
        <w:r w:rsidRPr="0045438E" w:rsidDel="0045438E">
          <w:rPr>
            <w:rStyle w:val="Hyperlink"/>
            <w:lang w:val="en-AU"/>
          </w:rPr>
          <w:delText>3</w:delText>
        </w:r>
        <w:r w:rsidRPr="0045438E" w:rsidDel="0045438E">
          <w:rPr>
            <w:rStyle w:val="Hyperlink"/>
          </w:rPr>
          <w:delText xml:space="preserve"> </w:delText>
        </w:r>
        <w:r w:rsidRPr="0045438E" w:rsidDel="0045438E">
          <w:rPr>
            <w:rStyle w:val="Hyperlink"/>
            <w:lang w:val="en-US"/>
          </w:rPr>
          <w:delText xml:space="preserve">Phân phối tập dữ liệu huấn luyện của mô hình </w:delText>
        </w:r>
        <w:r w:rsidRPr="0045438E" w:rsidDel="0045438E">
          <w:rPr>
            <w:rStyle w:val="Hyperlink"/>
            <w:bCs/>
            <w:lang w:val="en-US"/>
          </w:rPr>
          <w:delText>5CD-ViSoBERT</w:delText>
        </w:r>
        <w:r w:rsidDel="0045438E">
          <w:rPr>
            <w:webHidden/>
          </w:rPr>
          <w:tab/>
          <w:delText>18</w:delText>
        </w:r>
      </w:del>
    </w:p>
    <w:p w14:paraId="05A3D8F6" w14:textId="7F17DED4" w:rsidR="0045438E" w:rsidDel="0045438E" w:rsidRDefault="0045438E">
      <w:pPr>
        <w:pStyle w:val="TOC1"/>
        <w:rPr>
          <w:del w:id="2382" w:author="Administrator" w:date="2024-12-28T12:29:00Z"/>
          <w:rFonts w:asciiTheme="minorHAnsi" w:eastAsiaTheme="minorEastAsia" w:hAnsiTheme="minorHAnsi" w:cstheme="minorBidi"/>
          <w:sz w:val="22"/>
          <w:szCs w:val="22"/>
          <w:lang w:val="en-US"/>
        </w:rPr>
      </w:pPr>
      <w:del w:id="2383" w:author="Administrator" w:date="2024-12-28T12:29:00Z">
        <w:r w:rsidRPr="0045438E" w:rsidDel="0045438E">
          <w:rPr>
            <w:rStyle w:val="Hyperlink"/>
          </w:rPr>
          <w:delText>Hình 3.1 Sơ đồ môi trường hệ thống</w:delText>
        </w:r>
        <w:r w:rsidDel="0045438E">
          <w:rPr>
            <w:webHidden/>
          </w:rPr>
          <w:tab/>
          <w:delText>21</w:delText>
        </w:r>
      </w:del>
    </w:p>
    <w:p w14:paraId="79C7022C" w14:textId="231D930F" w:rsidR="0045438E" w:rsidDel="0045438E" w:rsidRDefault="0045438E">
      <w:pPr>
        <w:pStyle w:val="TOC1"/>
        <w:rPr>
          <w:del w:id="2384" w:author="Administrator" w:date="2024-12-28T12:29:00Z"/>
          <w:rFonts w:asciiTheme="minorHAnsi" w:eastAsiaTheme="minorEastAsia" w:hAnsiTheme="minorHAnsi" w:cstheme="minorBidi"/>
          <w:sz w:val="22"/>
          <w:szCs w:val="22"/>
          <w:lang w:val="en-US"/>
        </w:rPr>
      </w:pPr>
      <w:del w:id="2385" w:author="Administrator" w:date="2024-12-28T12:29:00Z">
        <w:r w:rsidRPr="0045438E" w:rsidDel="0045438E">
          <w:rPr>
            <w:rStyle w:val="Hyperlink"/>
            <w:lang w:val="en-US"/>
          </w:rPr>
          <w:delText>Hình 3.2 Usecase Tổng quát</w:delText>
        </w:r>
        <w:r w:rsidDel="0045438E">
          <w:rPr>
            <w:webHidden/>
          </w:rPr>
          <w:tab/>
          <w:delText>22</w:delText>
        </w:r>
      </w:del>
    </w:p>
    <w:p w14:paraId="62AB43A6" w14:textId="7F237C61" w:rsidR="0045438E" w:rsidDel="0045438E" w:rsidRDefault="0045438E">
      <w:pPr>
        <w:pStyle w:val="TOC1"/>
        <w:rPr>
          <w:del w:id="2386" w:author="Administrator" w:date="2024-12-28T12:29:00Z"/>
          <w:rFonts w:asciiTheme="minorHAnsi" w:eastAsiaTheme="minorEastAsia" w:hAnsiTheme="minorHAnsi" w:cstheme="minorBidi"/>
          <w:sz w:val="22"/>
          <w:szCs w:val="22"/>
          <w:lang w:val="en-US"/>
        </w:rPr>
      </w:pPr>
      <w:del w:id="2387" w:author="Administrator" w:date="2024-12-28T12:29:00Z">
        <w:r w:rsidRPr="0045438E" w:rsidDel="0045438E">
          <w:rPr>
            <w:rStyle w:val="Hyperlink"/>
            <w:lang w:val="en-US"/>
          </w:rPr>
          <w:delText>Hình 3.3 Usecase Đăng nhập</w:delText>
        </w:r>
        <w:r w:rsidDel="0045438E">
          <w:rPr>
            <w:webHidden/>
          </w:rPr>
          <w:tab/>
          <w:delText>23</w:delText>
        </w:r>
      </w:del>
    </w:p>
    <w:p w14:paraId="5F4F2646" w14:textId="54E51A7C" w:rsidR="0045438E" w:rsidDel="0045438E" w:rsidRDefault="0045438E">
      <w:pPr>
        <w:pStyle w:val="TOC1"/>
        <w:rPr>
          <w:del w:id="2388" w:author="Administrator" w:date="2024-12-28T12:29:00Z"/>
          <w:rFonts w:asciiTheme="minorHAnsi" w:eastAsiaTheme="minorEastAsia" w:hAnsiTheme="minorHAnsi" w:cstheme="minorBidi"/>
          <w:sz w:val="22"/>
          <w:szCs w:val="22"/>
          <w:lang w:val="en-US"/>
        </w:rPr>
      </w:pPr>
      <w:del w:id="2389" w:author="Administrator" w:date="2024-12-28T12:29:00Z">
        <w:r w:rsidRPr="0045438E" w:rsidDel="0045438E">
          <w:rPr>
            <w:rStyle w:val="Hyperlink"/>
            <w:lang w:val="en-US"/>
          </w:rPr>
          <w:delText>Hình 3.4 Usecase Quản lý thông tin cá nhân</w:delText>
        </w:r>
        <w:r w:rsidDel="0045438E">
          <w:rPr>
            <w:webHidden/>
          </w:rPr>
          <w:tab/>
          <w:delText>23</w:delText>
        </w:r>
      </w:del>
    </w:p>
    <w:p w14:paraId="7A7C25A4" w14:textId="441D74D3" w:rsidR="0045438E" w:rsidDel="0045438E" w:rsidRDefault="0045438E">
      <w:pPr>
        <w:pStyle w:val="TOC1"/>
        <w:rPr>
          <w:del w:id="2390" w:author="Administrator" w:date="2024-12-28T12:29:00Z"/>
          <w:rFonts w:asciiTheme="minorHAnsi" w:eastAsiaTheme="minorEastAsia" w:hAnsiTheme="minorHAnsi" w:cstheme="minorBidi"/>
          <w:sz w:val="22"/>
          <w:szCs w:val="22"/>
          <w:lang w:val="en-US"/>
        </w:rPr>
      </w:pPr>
      <w:del w:id="2391" w:author="Administrator" w:date="2024-12-28T12:29:00Z">
        <w:r w:rsidRPr="0045438E" w:rsidDel="0045438E">
          <w:rPr>
            <w:rStyle w:val="Hyperlink"/>
            <w:lang w:val="en-US"/>
          </w:rPr>
          <w:delText>Hình 3.5 Usecase Xem lịch sử chuyến đi</w:delText>
        </w:r>
        <w:r w:rsidDel="0045438E">
          <w:rPr>
            <w:webHidden/>
          </w:rPr>
          <w:tab/>
          <w:delText>24</w:delText>
        </w:r>
      </w:del>
    </w:p>
    <w:p w14:paraId="07BCF918" w14:textId="4E77254E" w:rsidR="0045438E" w:rsidDel="0045438E" w:rsidRDefault="0045438E">
      <w:pPr>
        <w:pStyle w:val="TOC1"/>
        <w:rPr>
          <w:del w:id="2392" w:author="Administrator" w:date="2024-12-28T12:29:00Z"/>
          <w:rFonts w:asciiTheme="minorHAnsi" w:eastAsiaTheme="minorEastAsia" w:hAnsiTheme="minorHAnsi" w:cstheme="minorBidi"/>
          <w:sz w:val="22"/>
          <w:szCs w:val="22"/>
          <w:lang w:val="en-US"/>
        </w:rPr>
      </w:pPr>
      <w:del w:id="2393" w:author="Administrator" w:date="2024-12-28T12:29:00Z">
        <w:r w:rsidRPr="0045438E" w:rsidDel="0045438E">
          <w:rPr>
            <w:rStyle w:val="Hyperlink"/>
            <w:lang w:val="en-US"/>
          </w:rPr>
          <w:delText>Hình 3.6 Usecase Nạp tiền vào ví ứng dụng</w:delText>
        </w:r>
        <w:r w:rsidDel="0045438E">
          <w:rPr>
            <w:webHidden/>
          </w:rPr>
          <w:tab/>
          <w:delText>25</w:delText>
        </w:r>
      </w:del>
    </w:p>
    <w:p w14:paraId="77ACD293" w14:textId="5F11FFF1" w:rsidR="0045438E" w:rsidDel="0045438E" w:rsidRDefault="0045438E">
      <w:pPr>
        <w:pStyle w:val="TOC1"/>
        <w:rPr>
          <w:del w:id="2394" w:author="Administrator" w:date="2024-12-28T12:29:00Z"/>
          <w:rFonts w:asciiTheme="minorHAnsi" w:eastAsiaTheme="minorEastAsia" w:hAnsiTheme="minorHAnsi" w:cstheme="minorBidi"/>
          <w:sz w:val="22"/>
          <w:szCs w:val="22"/>
          <w:lang w:val="en-US"/>
        </w:rPr>
      </w:pPr>
      <w:del w:id="2395" w:author="Administrator" w:date="2024-12-28T12:29:00Z">
        <w:r w:rsidRPr="0045438E" w:rsidDel="0045438E">
          <w:rPr>
            <w:rStyle w:val="Hyperlink"/>
            <w:lang w:val="en-US"/>
          </w:rPr>
          <w:delText>Hình 3.7 Usecase Đăng ký</w:delText>
        </w:r>
        <w:r w:rsidDel="0045438E">
          <w:rPr>
            <w:webHidden/>
          </w:rPr>
          <w:tab/>
          <w:delText>25</w:delText>
        </w:r>
      </w:del>
    </w:p>
    <w:p w14:paraId="3C174ED5" w14:textId="156D6D4E" w:rsidR="0045438E" w:rsidDel="0045438E" w:rsidRDefault="0045438E">
      <w:pPr>
        <w:pStyle w:val="TOC1"/>
        <w:rPr>
          <w:del w:id="2396" w:author="Administrator" w:date="2024-12-28T12:29:00Z"/>
          <w:rFonts w:asciiTheme="minorHAnsi" w:eastAsiaTheme="minorEastAsia" w:hAnsiTheme="minorHAnsi" w:cstheme="minorBidi"/>
          <w:sz w:val="22"/>
          <w:szCs w:val="22"/>
          <w:lang w:val="en-US"/>
        </w:rPr>
      </w:pPr>
      <w:del w:id="2397" w:author="Administrator" w:date="2024-12-28T12:29:00Z">
        <w:r w:rsidRPr="0045438E" w:rsidDel="0045438E">
          <w:rPr>
            <w:rStyle w:val="Hyperlink"/>
            <w:lang w:val="en-US"/>
          </w:rPr>
          <w:delText>Hình 3.8 Usecase Đặt xe</w:delText>
        </w:r>
        <w:r w:rsidDel="0045438E">
          <w:rPr>
            <w:webHidden/>
          </w:rPr>
          <w:tab/>
          <w:delText>25</w:delText>
        </w:r>
      </w:del>
    </w:p>
    <w:p w14:paraId="65381DEA" w14:textId="34FF2ABE" w:rsidR="0045438E" w:rsidDel="0045438E" w:rsidRDefault="0045438E">
      <w:pPr>
        <w:pStyle w:val="TOC1"/>
        <w:rPr>
          <w:del w:id="2398" w:author="Administrator" w:date="2024-12-28T12:29:00Z"/>
          <w:rFonts w:asciiTheme="minorHAnsi" w:eastAsiaTheme="minorEastAsia" w:hAnsiTheme="minorHAnsi" w:cstheme="minorBidi"/>
          <w:sz w:val="22"/>
          <w:szCs w:val="22"/>
          <w:lang w:val="en-US"/>
        </w:rPr>
      </w:pPr>
      <w:del w:id="2399" w:author="Administrator" w:date="2024-12-28T12:29:00Z">
        <w:r w:rsidRPr="0045438E" w:rsidDel="0045438E">
          <w:rPr>
            <w:rStyle w:val="Hyperlink"/>
            <w:lang w:val="en-US"/>
          </w:rPr>
          <w:delText>Hình 3.9 Usecase Thực hiện chuyến xe</w:delText>
        </w:r>
        <w:r w:rsidDel="0045438E">
          <w:rPr>
            <w:webHidden/>
          </w:rPr>
          <w:tab/>
          <w:delText>26</w:delText>
        </w:r>
      </w:del>
    </w:p>
    <w:p w14:paraId="34E0805C" w14:textId="6FD367FC" w:rsidR="0045438E" w:rsidDel="0045438E" w:rsidRDefault="0045438E">
      <w:pPr>
        <w:pStyle w:val="TOC1"/>
        <w:rPr>
          <w:del w:id="2400" w:author="Administrator" w:date="2024-12-28T12:29:00Z"/>
          <w:rFonts w:asciiTheme="minorHAnsi" w:eastAsiaTheme="minorEastAsia" w:hAnsiTheme="minorHAnsi" w:cstheme="minorBidi"/>
          <w:sz w:val="22"/>
          <w:szCs w:val="22"/>
          <w:lang w:val="en-US"/>
        </w:rPr>
      </w:pPr>
      <w:del w:id="2401" w:author="Administrator" w:date="2024-12-28T12:29:00Z">
        <w:r w:rsidRPr="0045438E" w:rsidDel="0045438E">
          <w:rPr>
            <w:rStyle w:val="Hyperlink"/>
            <w:lang w:val="en-US"/>
          </w:rPr>
          <w:delText>Hình 3.10 Usecase Tìm kiếm chuyến xe</w:delText>
        </w:r>
        <w:r w:rsidDel="0045438E">
          <w:rPr>
            <w:webHidden/>
          </w:rPr>
          <w:tab/>
          <w:delText>26</w:delText>
        </w:r>
      </w:del>
    </w:p>
    <w:p w14:paraId="23A927E9" w14:textId="22B4C975" w:rsidR="0045438E" w:rsidDel="0045438E" w:rsidRDefault="0045438E">
      <w:pPr>
        <w:pStyle w:val="TOC1"/>
        <w:rPr>
          <w:del w:id="2402" w:author="Administrator" w:date="2024-12-28T12:29:00Z"/>
          <w:rFonts w:asciiTheme="minorHAnsi" w:eastAsiaTheme="minorEastAsia" w:hAnsiTheme="minorHAnsi" w:cstheme="minorBidi"/>
          <w:sz w:val="22"/>
          <w:szCs w:val="22"/>
          <w:lang w:val="en-US"/>
        </w:rPr>
      </w:pPr>
      <w:del w:id="2403" w:author="Administrator" w:date="2024-12-28T12:29:00Z">
        <w:r w:rsidRPr="0045438E" w:rsidDel="0045438E">
          <w:rPr>
            <w:rStyle w:val="Hyperlink"/>
            <w:lang w:val="en-US"/>
          </w:rPr>
          <w:delText>Hình 3.11 Usecase Chọn chuyến xe</w:delText>
        </w:r>
        <w:r w:rsidDel="0045438E">
          <w:rPr>
            <w:webHidden/>
          </w:rPr>
          <w:tab/>
          <w:delText>27</w:delText>
        </w:r>
      </w:del>
    </w:p>
    <w:p w14:paraId="2B6CCAFF" w14:textId="51D90983" w:rsidR="0045438E" w:rsidDel="0045438E" w:rsidRDefault="0045438E">
      <w:pPr>
        <w:pStyle w:val="TOC1"/>
        <w:rPr>
          <w:del w:id="2404" w:author="Administrator" w:date="2024-12-28T12:29:00Z"/>
          <w:rFonts w:asciiTheme="minorHAnsi" w:eastAsiaTheme="minorEastAsia" w:hAnsiTheme="minorHAnsi" w:cstheme="minorBidi"/>
          <w:sz w:val="22"/>
          <w:szCs w:val="22"/>
          <w:lang w:val="en-US"/>
        </w:rPr>
      </w:pPr>
      <w:del w:id="2405" w:author="Administrator" w:date="2024-12-28T12:29:00Z">
        <w:r w:rsidRPr="0045438E" w:rsidDel="0045438E">
          <w:rPr>
            <w:rStyle w:val="Hyperlink"/>
            <w:lang w:val="en-US"/>
          </w:rPr>
          <w:delText>Hình 3.12 Usecase Đánh giá chuyến xe</w:delText>
        </w:r>
        <w:r w:rsidDel="0045438E">
          <w:rPr>
            <w:webHidden/>
          </w:rPr>
          <w:tab/>
          <w:delText>27</w:delText>
        </w:r>
      </w:del>
    </w:p>
    <w:p w14:paraId="07B458B4" w14:textId="0B6E2331" w:rsidR="0045438E" w:rsidDel="0045438E" w:rsidRDefault="0045438E">
      <w:pPr>
        <w:pStyle w:val="TOC1"/>
        <w:rPr>
          <w:del w:id="2406" w:author="Administrator" w:date="2024-12-28T12:29:00Z"/>
          <w:rFonts w:asciiTheme="minorHAnsi" w:eastAsiaTheme="minorEastAsia" w:hAnsiTheme="minorHAnsi" w:cstheme="minorBidi"/>
          <w:sz w:val="22"/>
          <w:szCs w:val="22"/>
          <w:lang w:val="en-US"/>
        </w:rPr>
      </w:pPr>
      <w:del w:id="2407" w:author="Administrator" w:date="2024-12-28T12:29:00Z">
        <w:r w:rsidRPr="0045438E" w:rsidDel="0045438E">
          <w:rPr>
            <w:rStyle w:val="Hyperlink"/>
            <w:lang w:val="en-US"/>
          </w:rPr>
          <w:delText>Hình 3.13 Usecase Thanh toán</w:delText>
        </w:r>
        <w:r w:rsidDel="0045438E">
          <w:rPr>
            <w:webHidden/>
          </w:rPr>
          <w:tab/>
          <w:delText>28</w:delText>
        </w:r>
      </w:del>
    </w:p>
    <w:p w14:paraId="2CBBB07B" w14:textId="20061E19" w:rsidR="0045438E" w:rsidDel="0045438E" w:rsidRDefault="0045438E">
      <w:pPr>
        <w:pStyle w:val="TOC1"/>
        <w:rPr>
          <w:del w:id="2408" w:author="Administrator" w:date="2024-12-28T12:29:00Z"/>
          <w:rFonts w:asciiTheme="minorHAnsi" w:eastAsiaTheme="minorEastAsia" w:hAnsiTheme="minorHAnsi" w:cstheme="minorBidi"/>
          <w:sz w:val="22"/>
          <w:szCs w:val="22"/>
          <w:lang w:val="en-US"/>
        </w:rPr>
      </w:pPr>
      <w:del w:id="2409" w:author="Administrator" w:date="2024-12-28T12:29:00Z">
        <w:r w:rsidRPr="0045438E" w:rsidDel="0045438E">
          <w:rPr>
            <w:rStyle w:val="Hyperlink"/>
            <w:lang w:val="en-US"/>
          </w:rPr>
          <w:delText>Hình 3.14 Usecase Tạo yêu cầu rút tiền</w:delText>
        </w:r>
        <w:r w:rsidDel="0045438E">
          <w:rPr>
            <w:webHidden/>
          </w:rPr>
          <w:tab/>
          <w:delText>28</w:delText>
        </w:r>
      </w:del>
    </w:p>
    <w:p w14:paraId="376E3647" w14:textId="49370615" w:rsidR="0045438E" w:rsidDel="0045438E" w:rsidRDefault="0045438E">
      <w:pPr>
        <w:pStyle w:val="TOC1"/>
        <w:rPr>
          <w:del w:id="2410" w:author="Administrator" w:date="2024-12-28T12:29:00Z"/>
          <w:rFonts w:asciiTheme="minorHAnsi" w:eastAsiaTheme="minorEastAsia" w:hAnsiTheme="minorHAnsi" w:cstheme="minorBidi"/>
          <w:sz w:val="22"/>
          <w:szCs w:val="22"/>
          <w:lang w:val="en-US"/>
        </w:rPr>
      </w:pPr>
      <w:del w:id="2411" w:author="Administrator" w:date="2024-12-28T12:29:00Z">
        <w:r w:rsidRPr="0045438E" w:rsidDel="0045438E">
          <w:rPr>
            <w:rStyle w:val="Hyperlink"/>
            <w:lang w:val="en-US"/>
          </w:rPr>
          <w:delText>Hình 3.15 Usecase Quản lý khách hàng</w:delText>
        </w:r>
        <w:r w:rsidDel="0045438E">
          <w:rPr>
            <w:webHidden/>
          </w:rPr>
          <w:tab/>
          <w:delText>28</w:delText>
        </w:r>
      </w:del>
    </w:p>
    <w:p w14:paraId="1A25023C" w14:textId="571CC1E7" w:rsidR="0045438E" w:rsidDel="0045438E" w:rsidRDefault="0045438E">
      <w:pPr>
        <w:pStyle w:val="TOC1"/>
        <w:rPr>
          <w:del w:id="2412" w:author="Administrator" w:date="2024-12-28T12:29:00Z"/>
          <w:rFonts w:asciiTheme="minorHAnsi" w:eastAsiaTheme="minorEastAsia" w:hAnsiTheme="minorHAnsi" w:cstheme="minorBidi"/>
          <w:sz w:val="22"/>
          <w:szCs w:val="22"/>
          <w:lang w:val="en-US"/>
        </w:rPr>
      </w:pPr>
      <w:del w:id="2413" w:author="Administrator" w:date="2024-12-28T12:29:00Z">
        <w:r w:rsidRPr="0045438E" w:rsidDel="0045438E">
          <w:rPr>
            <w:rStyle w:val="Hyperlink"/>
            <w:lang w:val="en-US"/>
          </w:rPr>
          <w:delText>Hình 3.16 Usecase Quản lý tài xế</w:delText>
        </w:r>
        <w:r w:rsidDel="0045438E">
          <w:rPr>
            <w:webHidden/>
          </w:rPr>
          <w:tab/>
          <w:delText>29</w:delText>
        </w:r>
      </w:del>
    </w:p>
    <w:p w14:paraId="18D3735E" w14:textId="2FC05832" w:rsidR="0045438E" w:rsidDel="0045438E" w:rsidRDefault="0045438E">
      <w:pPr>
        <w:pStyle w:val="TOC1"/>
        <w:rPr>
          <w:del w:id="2414" w:author="Administrator" w:date="2024-12-28T12:29:00Z"/>
          <w:rFonts w:asciiTheme="minorHAnsi" w:eastAsiaTheme="minorEastAsia" w:hAnsiTheme="minorHAnsi" w:cstheme="minorBidi"/>
          <w:sz w:val="22"/>
          <w:szCs w:val="22"/>
          <w:lang w:val="en-US"/>
        </w:rPr>
      </w:pPr>
      <w:del w:id="2415" w:author="Administrator" w:date="2024-12-28T12:29:00Z">
        <w:r w:rsidRPr="0045438E" w:rsidDel="0045438E">
          <w:rPr>
            <w:rStyle w:val="Hyperlink"/>
            <w:lang w:val="en-US"/>
          </w:rPr>
          <w:delText>Hình 3.17 Usecase Thống kê</w:delText>
        </w:r>
        <w:r w:rsidDel="0045438E">
          <w:rPr>
            <w:webHidden/>
          </w:rPr>
          <w:tab/>
          <w:delText>29</w:delText>
        </w:r>
      </w:del>
    </w:p>
    <w:p w14:paraId="02FDA023" w14:textId="2318C149" w:rsidR="0045438E" w:rsidDel="0045438E" w:rsidRDefault="0045438E">
      <w:pPr>
        <w:pStyle w:val="TOC1"/>
        <w:rPr>
          <w:del w:id="2416" w:author="Administrator" w:date="2024-12-28T12:29:00Z"/>
          <w:rFonts w:asciiTheme="minorHAnsi" w:eastAsiaTheme="minorEastAsia" w:hAnsiTheme="minorHAnsi" w:cstheme="minorBidi"/>
          <w:sz w:val="22"/>
          <w:szCs w:val="22"/>
          <w:lang w:val="en-US"/>
        </w:rPr>
      </w:pPr>
      <w:del w:id="2417" w:author="Administrator" w:date="2024-12-28T12:29:00Z">
        <w:r w:rsidRPr="0045438E" w:rsidDel="0045438E">
          <w:rPr>
            <w:rStyle w:val="Hyperlink"/>
            <w:lang w:val="en-US"/>
          </w:rPr>
          <w:delText>Hình 3.18 Biểu đồ hoạt động Đăng nhập</w:delText>
        </w:r>
        <w:r w:rsidDel="0045438E">
          <w:rPr>
            <w:webHidden/>
          </w:rPr>
          <w:tab/>
          <w:delText>30</w:delText>
        </w:r>
      </w:del>
    </w:p>
    <w:p w14:paraId="56F52106" w14:textId="281EC611" w:rsidR="0045438E" w:rsidDel="0045438E" w:rsidRDefault="0045438E">
      <w:pPr>
        <w:pStyle w:val="TOC1"/>
        <w:rPr>
          <w:del w:id="2418" w:author="Administrator" w:date="2024-12-28T12:29:00Z"/>
          <w:rFonts w:asciiTheme="minorHAnsi" w:eastAsiaTheme="minorEastAsia" w:hAnsiTheme="minorHAnsi" w:cstheme="minorBidi"/>
          <w:sz w:val="22"/>
          <w:szCs w:val="22"/>
          <w:lang w:val="en-US"/>
        </w:rPr>
      </w:pPr>
      <w:del w:id="2419" w:author="Administrator" w:date="2024-12-28T12:29:00Z">
        <w:r w:rsidRPr="0045438E" w:rsidDel="0045438E">
          <w:rPr>
            <w:rStyle w:val="Hyperlink"/>
            <w:lang w:val="en-US"/>
          </w:rPr>
          <w:delText>Hình 3.19 Biểu đồ hoạt động Đăng ký</w:delText>
        </w:r>
        <w:r w:rsidDel="0045438E">
          <w:rPr>
            <w:webHidden/>
          </w:rPr>
          <w:tab/>
          <w:delText>30</w:delText>
        </w:r>
      </w:del>
    </w:p>
    <w:p w14:paraId="1500D9DF" w14:textId="22D95412" w:rsidR="0045438E" w:rsidDel="0045438E" w:rsidRDefault="0045438E">
      <w:pPr>
        <w:pStyle w:val="TOC1"/>
        <w:rPr>
          <w:del w:id="2420" w:author="Administrator" w:date="2024-12-28T12:29:00Z"/>
          <w:rFonts w:asciiTheme="minorHAnsi" w:eastAsiaTheme="minorEastAsia" w:hAnsiTheme="minorHAnsi" w:cstheme="minorBidi"/>
          <w:sz w:val="22"/>
          <w:szCs w:val="22"/>
          <w:lang w:val="en-US"/>
        </w:rPr>
      </w:pPr>
      <w:del w:id="2421" w:author="Administrator" w:date="2024-12-28T12:29:00Z">
        <w:r w:rsidRPr="0045438E" w:rsidDel="0045438E">
          <w:rPr>
            <w:rStyle w:val="Hyperlink"/>
            <w:lang w:val="en-US"/>
          </w:rPr>
          <w:delText>Hình 3.20 Biểu đồ hoạt động Khách hàng đặt xe</w:delText>
        </w:r>
        <w:r w:rsidDel="0045438E">
          <w:rPr>
            <w:webHidden/>
          </w:rPr>
          <w:tab/>
          <w:delText>31</w:delText>
        </w:r>
      </w:del>
    </w:p>
    <w:p w14:paraId="5CB2FFB3" w14:textId="385547F1" w:rsidR="0045438E" w:rsidDel="0045438E" w:rsidRDefault="0045438E">
      <w:pPr>
        <w:pStyle w:val="TOC1"/>
        <w:rPr>
          <w:del w:id="2422" w:author="Administrator" w:date="2024-12-28T12:29:00Z"/>
          <w:rFonts w:asciiTheme="minorHAnsi" w:eastAsiaTheme="minorEastAsia" w:hAnsiTheme="minorHAnsi" w:cstheme="minorBidi"/>
          <w:sz w:val="22"/>
          <w:szCs w:val="22"/>
          <w:lang w:val="en-US"/>
        </w:rPr>
      </w:pPr>
      <w:del w:id="2423" w:author="Administrator" w:date="2024-12-28T12:29:00Z">
        <w:r w:rsidRPr="0045438E" w:rsidDel="0045438E">
          <w:rPr>
            <w:rStyle w:val="Hyperlink"/>
            <w:lang w:val="en-US"/>
          </w:rPr>
          <w:delText>Hình 3.21 Biểu đồ hoạt động Tài xế nhận chuyến xe</w:delText>
        </w:r>
        <w:r w:rsidDel="0045438E">
          <w:rPr>
            <w:webHidden/>
          </w:rPr>
          <w:tab/>
          <w:delText>31</w:delText>
        </w:r>
      </w:del>
    </w:p>
    <w:p w14:paraId="5A085F00" w14:textId="4DCB6374" w:rsidR="0045438E" w:rsidDel="0045438E" w:rsidRDefault="0045438E">
      <w:pPr>
        <w:pStyle w:val="TOC1"/>
        <w:rPr>
          <w:del w:id="2424" w:author="Administrator" w:date="2024-12-28T12:29:00Z"/>
          <w:rFonts w:asciiTheme="minorHAnsi" w:eastAsiaTheme="minorEastAsia" w:hAnsiTheme="minorHAnsi" w:cstheme="minorBidi"/>
          <w:sz w:val="22"/>
          <w:szCs w:val="22"/>
          <w:lang w:val="en-US"/>
        </w:rPr>
      </w:pPr>
      <w:del w:id="2425" w:author="Administrator" w:date="2024-12-28T12:29:00Z">
        <w:r w:rsidRPr="0045438E" w:rsidDel="0045438E">
          <w:rPr>
            <w:rStyle w:val="Hyperlink"/>
            <w:lang w:val="en-US"/>
          </w:rPr>
          <w:delText>Hình 3.22 Biểu đồ hoạt động Thực hiện chuyến xe</w:delText>
        </w:r>
        <w:r w:rsidDel="0045438E">
          <w:rPr>
            <w:webHidden/>
          </w:rPr>
          <w:tab/>
          <w:delText>32</w:delText>
        </w:r>
      </w:del>
    </w:p>
    <w:p w14:paraId="0E316F33" w14:textId="43BA6381" w:rsidR="0045438E" w:rsidDel="0045438E" w:rsidRDefault="0045438E">
      <w:pPr>
        <w:pStyle w:val="TOC1"/>
        <w:rPr>
          <w:del w:id="2426" w:author="Administrator" w:date="2024-12-28T12:29:00Z"/>
          <w:rFonts w:asciiTheme="minorHAnsi" w:eastAsiaTheme="minorEastAsia" w:hAnsiTheme="minorHAnsi" w:cstheme="minorBidi"/>
          <w:sz w:val="22"/>
          <w:szCs w:val="22"/>
          <w:lang w:val="en-US"/>
        </w:rPr>
      </w:pPr>
      <w:del w:id="2427" w:author="Administrator" w:date="2024-12-28T12:29:00Z">
        <w:r w:rsidRPr="0045438E" w:rsidDel="0045438E">
          <w:rPr>
            <w:rStyle w:val="Hyperlink"/>
            <w:lang w:val="en-US"/>
          </w:rPr>
          <w:delText>Hình 3.23 Biểu đồ hoạt động Nạp tiền vào tài khoản ví</w:delText>
        </w:r>
        <w:r w:rsidDel="0045438E">
          <w:rPr>
            <w:webHidden/>
          </w:rPr>
          <w:tab/>
          <w:delText>32</w:delText>
        </w:r>
      </w:del>
    </w:p>
    <w:p w14:paraId="1983B618" w14:textId="48DB361E" w:rsidR="0045438E" w:rsidDel="0045438E" w:rsidRDefault="0045438E">
      <w:pPr>
        <w:pStyle w:val="TOC1"/>
        <w:rPr>
          <w:del w:id="2428" w:author="Administrator" w:date="2024-12-28T12:29:00Z"/>
          <w:rFonts w:asciiTheme="minorHAnsi" w:eastAsiaTheme="minorEastAsia" w:hAnsiTheme="minorHAnsi" w:cstheme="minorBidi"/>
          <w:sz w:val="22"/>
          <w:szCs w:val="22"/>
          <w:lang w:val="en-US"/>
        </w:rPr>
      </w:pPr>
      <w:del w:id="2429" w:author="Administrator" w:date="2024-12-28T12:29:00Z">
        <w:r w:rsidRPr="0045438E" w:rsidDel="0045438E">
          <w:rPr>
            <w:rStyle w:val="Hyperlink"/>
            <w:lang w:val="en-US"/>
          </w:rPr>
          <w:delText>Hình 3.24 Biểu đồ hoạt động Tài xế rút tiền khỏi tài khoản ví</w:delText>
        </w:r>
        <w:r w:rsidDel="0045438E">
          <w:rPr>
            <w:webHidden/>
          </w:rPr>
          <w:tab/>
          <w:delText>33</w:delText>
        </w:r>
      </w:del>
    </w:p>
    <w:p w14:paraId="6CED83E4" w14:textId="7ECB5F82" w:rsidR="0045438E" w:rsidDel="0045438E" w:rsidRDefault="0045438E">
      <w:pPr>
        <w:pStyle w:val="TOC1"/>
        <w:rPr>
          <w:del w:id="2430" w:author="Administrator" w:date="2024-12-28T12:29:00Z"/>
          <w:rFonts w:asciiTheme="minorHAnsi" w:eastAsiaTheme="minorEastAsia" w:hAnsiTheme="minorHAnsi" w:cstheme="minorBidi"/>
          <w:sz w:val="22"/>
          <w:szCs w:val="22"/>
          <w:lang w:val="en-US"/>
        </w:rPr>
      </w:pPr>
      <w:del w:id="2431" w:author="Administrator" w:date="2024-12-28T12:29:00Z">
        <w:r w:rsidRPr="0045438E" w:rsidDel="0045438E">
          <w:rPr>
            <w:rStyle w:val="Hyperlink"/>
            <w:lang w:val="en-US"/>
          </w:rPr>
          <w:delText>Hình 3.25 Biểu đồ hoạt động Xem lịch sử chuyến xe</w:delText>
        </w:r>
        <w:r w:rsidDel="0045438E">
          <w:rPr>
            <w:webHidden/>
          </w:rPr>
          <w:tab/>
          <w:delText>33</w:delText>
        </w:r>
      </w:del>
    </w:p>
    <w:p w14:paraId="6EE9C579" w14:textId="292DF6F0" w:rsidR="0045438E" w:rsidDel="0045438E" w:rsidRDefault="0045438E">
      <w:pPr>
        <w:pStyle w:val="TOC1"/>
        <w:rPr>
          <w:del w:id="2432" w:author="Administrator" w:date="2024-12-28T12:29:00Z"/>
          <w:rFonts w:asciiTheme="minorHAnsi" w:eastAsiaTheme="minorEastAsia" w:hAnsiTheme="minorHAnsi" w:cstheme="minorBidi"/>
          <w:sz w:val="22"/>
          <w:szCs w:val="22"/>
          <w:lang w:val="en-US"/>
        </w:rPr>
      </w:pPr>
      <w:del w:id="2433" w:author="Administrator" w:date="2024-12-28T12:29:00Z">
        <w:r w:rsidRPr="0045438E" w:rsidDel="0045438E">
          <w:rPr>
            <w:rStyle w:val="Hyperlink"/>
            <w:lang w:val="en-US"/>
          </w:rPr>
          <w:delText>Hình 3.26 Biểu đồ hoạt động Quản lý khách hàng</w:delText>
        </w:r>
        <w:r w:rsidDel="0045438E">
          <w:rPr>
            <w:webHidden/>
          </w:rPr>
          <w:tab/>
          <w:delText>34</w:delText>
        </w:r>
      </w:del>
    </w:p>
    <w:p w14:paraId="1949B8B5" w14:textId="3864192B" w:rsidR="0045438E" w:rsidDel="0045438E" w:rsidRDefault="0045438E">
      <w:pPr>
        <w:pStyle w:val="TOC1"/>
        <w:rPr>
          <w:del w:id="2434" w:author="Administrator" w:date="2024-12-28T12:29:00Z"/>
          <w:rFonts w:asciiTheme="minorHAnsi" w:eastAsiaTheme="minorEastAsia" w:hAnsiTheme="minorHAnsi" w:cstheme="minorBidi"/>
          <w:sz w:val="22"/>
          <w:szCs w:val="22"/>
          <w:lang w:val="en-US"/>
        </w:rPr>
      </w:pPr>
      <w:del w:id="2435" w:author="Administrator" w:date="2024-12-28T12:29:00Z">
        <w:r w:rsidRPr="0045438E" w:rsidDel="0045438E">
          <w:rPr>
            <w:rStyle w:val="Hyperlink"/>
            <w:lang w:val="en-US"/>
          </w:rPr>
          <w:delText>Hình 3.27 Biểu đồ hoạt động Quản lý tài xế</w:delText>
        </w:r>
        <w:r w:rsidDel="0045438E">
          <w:rPr>
            <w:webHidden/>
          </w:rPr>
          <w:tab/>
          <w:delText>35</w:delText>
        </w:r>
      </w:del>
    </w:p>
    <w:p w14:paraId="3C3FB412" w14:textId="6222B20B" w:rsidR="0045438E" w:rsidDel="0045438E" w:rsidRDefault="0045438E">
      <w:pPr>
        <w:pStyle w:val="TOC1"/>
        <w:rPr>
          <w:del w:id="2436" w:author="Administrator" w:date="2024-12-28T12:29:00Z"/>
          <w:rFonts w:asciiTheme="minorHAnsi" w:eastAsiaTheme="minorEastAsia" w:hAnsiTheme="minorHAnsi" w:cstheme="minorBidi"/>
          <w:sz w:val="22"/>
          <w:szCs w:val="22"/>
          <w:lang w:val="en-US"/>
        </w:rPr>
      </w:pPr>
      <w:del w:id="2437" w:author="Administrator" w:date="2024-12-28T12:29:00Z">
        <w:r w:rsidRPr="0045438E" w:rsidDel="0045438E">
          <w:rPr>
            <w:rStyle w:val="Hyperlink"/>
            <w:lang w:val="en-US"/>
          </w:rPr>
          <w:delText>Hình 4.1 Trang chủ Visual Studio Code</w:delText>
        </w:r>
        <w:r w:rsidDel="0045438E">
          <w:rPr>
            <w:webHidden/>
          </w:rPr>
          <w:tab/>
          <w:delText>56</w:delText>
        </w:r>
      </w:del>
    </w:p>
    <w:p w14:paraId="72EBF8D8" w14:textId="271C76E2" w:rsidR="0045438E" w:rsidDel="0045438E" w:rsidRDefault="0045438E">
      <w:pPr>
        <w:pStyle w:val="TOC1"/>
        <w:rPr>
          <w:del w:id="2438" w:author="Administrator" w:date="2024-12-28T12:29:00Z"/>
          <w:rFonts w:asciiTheme="minorHAnsi" w:eastAsiaTheme="minorEastAsia" w:hAnsiTheme="minorHAnsi" w:cstheme="minorBidi"/>
          <w:sz w:val="22"/>
          <w:szCs w:val="22"/>
          <w:lang w:val="en-US"/>
        </w:rPr>
      </w:pPr>
      <w:del w:id="2439" w:author="Administrator" w:date="2024-12-28T12:29:00Z">
        <w:r w:rsidRPr="0045438E" w:rsidDel="0045438E">
          <w:rPr>
            <w:rStyle w:val="Hyperlink"/>
            <w:lang w:val="en-US"/>
          </w:rPr>
          <w:delText>Hình 4.2 Trang chủ Android Studio</w:delText>
        </w:r>
        <w:r w:rsidDel="0045438E">
          <w:rPr>
            <w:webHidden/>
          </w:rPr>
          <w:tab/>
          <w:delText>56</w:delText>
        </w:r>
      </w:del>
    </w:p>
    <w:p w14:paraId="61B65C4B" w14:textId="49874EC5" w:rsidR="0045438E" w:rsidDel="0045438E" w:rsidRDefault="0045438E">
      <w:pPr>
        <w:pStyle w:val="TOC1"/>
        <w:rPr>
          <w:del w:id="2440" w:author="Administrator" w:date="2024-12-28T12:29:00Z"/>
          <w:rFonts w:asciiTheme="minorHAnsi" w:eastAsiaTheme="minorEastAsia" w:hAnsiTheme="minorHAnsi" w:cstheme="minorBidi"/>
          <w:sz w:val="22"/>
          <w:szCs w:val="22"/>
          <w:lang w:val="en-US"/>
        </w:rPr>
      </w:pPr>
      <w:del w:id="2441" w:author="Administrator" w:date="2024-12-28T12:29:00Z">
        <w:r w:rsidRPr="0045438E" w:rsidDel="0045438E">
          <w:rPr>
            <w:rStyle w:val="Hyperlink"/>
            <w:lang w:val="en-US"/>
          </w:rPr>
          <w:delText>Hình 4.3 Cài đặt NodeJS #1</w:delText>
        </w:r>
        <w:r w:rsidDel="0045438E">
          <w:rPr>
            <w:webHidden/>
          </w:rPr>
          <w:tab/>
          <w:delText>57</w:delText>
        </w:r>
      </w:del>
    </w:p>
    <w:p w14:paraId="2BFFA3C1" w14:textId="73EC10CD" w:rsidR="0045438E" w:rsidDel="0045438E" w:rsidRDefault="0045438E">
      <w:pPr>
        <w:pStyle w:val="TOC1"/>
        <w:rPr>
          <w:del w:id="2442" w:author="Administrator" w:date="2024-12-28T12:29:00Z"/>
          <w:rFonts w:asciiTheme="minorHAnsi" w:eastAsiaTheme="minorEastAsia" w:hAnsiTheme="minorHAnsi" w:cstheme="minorBidi"/>
          <w:sz w:val="22"/>
          <w:szCs w:val="22"/>
          <w:lang w:val="en-US"/>
        </w:rPr>
      </w:pPr>
      <w:del w:id="2443" w:author="Administrator" w:date="2024-12-28T12:29:00Z">
        <w:r w:rsidRPr="0045438E" w:rsidDel="0045438E">
          <w:rPr>
            <w:rStyle w:val="Hyperlink"/>
            <w:lang w:val="en-US"/>
          </w:rPr>
          <w:delText>Hình 4.4 Cài đặt NodeJS #2</w:delText>
        </w:r>
        <w:r w:rsidDel="0045438E">
          <w:rPr>
            <w:webHidden/>
          </w:rPr>
          <w:tab/>
          <w:delText>58</w:delText>
        </w:r>
      </w:del>
    </w:p>
    <w:p w14:paraId="0939FC48" w14:textId="14DC1822" w:rsidR="0045438E" w:rsidDel="0045438E" w:rsidRDefault="0045438E">
      <w:pPr>
        <w:pStyle w:val="TOC1"/>
        <w:rPr>
          <w:del w:id="2444" w:author="Administrator" w:date="2024-12-28T12:29:00Z"/>
          <w:rFonts w:asciiTheme="minorHAnsi" w:eastAsiaTheme="minorEastAsia" w:hAnsiTheme="minorHAnsi" w:cstheme="minorBidi"/>
          <w:sz w:val="22"/>
          <w:szCs w:val="22"/>
          <w:lang w:val="en-US"/>
        </w:rPr>
      </w:pPr>
      <w:del w:id="2445" w:author="Administrator" w:date="2024-12-28T12:29:00Z">
        <w:r w:rsidRPr="0045438E" w:rsidDel="0045438E">
          <w:rPr>
            <w:rStyle w:val="Hyperlink"/>
            <w:lang w:val="en-US"/>
          </w:rPr>
          <w:delText>Hình 4.5 Cài đặt NodeJS #3</w:delText>
        </w:r>
        <w:r w:rsidDel="0045438E">
          <w:rPr>
            <w:webHidden/>
          </w:rPr>
          <w:tab/>
          <w:delText>59</w:delText>
        </w:r>
      </w:del>
    </w:p>
    <w:p w14:paraId="10900F7B" w14:textId="2C362588" w:rsidR="0045438E" w:rsidDel="0045438E" w:rsidRDefault="0045438E">
      <w:pPr>
        <w:pStyle w:val="TOC1"/>
        <w:rPr>
          <w:del w:id="2446" w:author="Administrator" w:date="2024-12-28T12:29:00Z"/>
          <w:rFonts w:asciiTheme="minorHAnsi" w:eastAsiaTheme="minorEastAsia" w:hAnsiTheme="minorHAnsi" w:cstheme="minorBidi"/>
          <w:sz w:val="22"/>
          <w:szCs w:val="22"/>
          <w:lang w:val="en-US"/>
        </w:rPr>
      </w:pPr>
      <w:del w:id="2447" w:author="Administrator" w:date="2024-12-28T12:29:00Z">
        <w:r w:rsidRPr="0045438E" w:rsidDel="0045438E">
          <w:rPr>
            <w:rStyle w:val="Hyperlink"/>
            <w:lang w:val="en-US"/>
          </w:rPr>
          <w:delText>Hình 4.6 Cài đặt NodeJS #4</w:delText>
        </w:r>
        <w:r w:rsidDel="0045438E">
          <w:rPr>
            <w:webHidden/>
          </w:rPr>
          <w:tab/>
          <w:delText>60</w:delText>
        </w:r>
      </w:del>
    </w:p>
    <w:p w14:paraId="01AE9371" w14:textId="3FA27251" w:rsidR="0045438E" w:rsidDel="0045438E" w:rsidRDefault="0045438E">
      <w:pPr>
        <w:pStyle w:val="TOC1"/>
        <w:rPr>
          <w:del w:id="2448" w:author="Administrator" w:date="2024-12-28T12:29:00Z"/>
          <w:rFonts w:asciiTheme="minorHAnsi" w:eastAsiaTheme="minorEastAsia" w:hAnsiTheme="minorHAnsi" w:cstheme="minorBidi"/>
          <w:sz w:val="22"/>
          <w:szCs w:val="22"/>
          <w:lang w:val="en-US"/>
        </w:rPr>
      </w:pPr>
      <w:del w:id="2449" w:author="Administrator" w:date="2024-12-28T12:29:00Z">
        <w:r w:rsidRPr="0045438E" w:rsidDel="0045438E">
          <w:rPr>
            <w:rStyle w:val="Hyperlink"/>
            <w:lang w:val="en-US"/>
          </w:rPr>
          <w:delText>Hình 4.7 Cài đặt NodeJS #5</w:delText>
        </w:r>
        <w:r w:rsidDel="0045438E">
          <w:rPr>
            <w:webHidden/>
          </w:rPr>
          <w:tab/>
          <w:delText>61</w:delText>
        </w:r>
      </w:del>
    </w:p>
    <w:p w14:paraId="215AFA8B" w14:textId="2BDF22C0" w:rsidR="0045438E" w:rsidDel="0045438E" w:rsidRDefault="0045438E">
      <w:pPr>
        <w:pStyle w:val="TOC1"/>
        <w:rPr>
          <w:del w:id="2450" w:author="Administrator" w:date="2024-12-28T12:29:00Z"/>
          <w:rFonts w:asciiTheme="minorHAnsi" w:eastAsiaTheme="minorEastAsia" w:hAnsiTheme="minorHAnsi" w:cstheme="minorBidi"/>
          <w:sz w:val="22"/>
          <w:szCs w:val="22"/>
          <w:lang w:val="en-US"/>
        </w:rPr>
      </w:pPr>
      <w:del w:id="2451" w:author="Administrator" w:date="2024-12-28T12:29:00Z">
        <w:r w:rsidRPr="0045438E" w:rsidDel="0045438E">
          <w:rPr>
            <w:rStyle w:val="Hyperlink"/>
            <w:lang w:val="en-US"/>
          </w:rPr>
          <w:delText>Hình 4.8 Cài đặt NodeJS #6</w:delText>
        </w:r>
        <w:r w:rsidDel="0045438E">
          <w:rPr>
            <w:webHidden/>
          </w:rPr>
          <w:tab/>
          <w:delText>62</w:delText>
        </w:r>
      </w:del>
    </w:p>
    <w:p w14:paraId="3A4A6B95" w14:textId="6ADA6869" w:rsidR="0045438E" w:rsidDel="0045438E" w:rsidRDefault="0045438E">
      <w:pPr>
        <w:pStyle w:val="TOC1"/>
        <w:rPr>
          <w:del w:id="2452" w:author="Administrator" w:date="2024-12-28T12:29:00Z"/>
          <w:rFonts w:asciiTheme="minorHAnsi" w:eastAsiaTheme="minorEastAsia" w:hAnsiTheme="minorHAnsi" w:cstheme="minorBidi"/>
          <w:sz w:val="22"/>
          <w:szCs w:val="22"/>
          <w:lang w:val="en-US"/>
        </w:rPr>
      </w:pPr>
      <w:del w:id="2453" w:author="Administrator" w:date="2024-12-28T12:29:00Z">
        <w:r w:rsidRPr="0045438E" w:rsidDel="0045438E">
          <w:rPr>
            <w:rStyle w:val="Hyperlink"/>
            <w:lang w:val="en-US"/>
          </w:rPr>
          <w:delText>Hình 4.9 Màn hình Visual Studio Code</w:delText>
        </w:r>
        <w:r w:rsidDel="0045438E">
          <w:rPr>
            <w:webHidden/>
          </w:rPr>
          <w:tab/>
          <w:delText>62</w:delText>
        </w:r>
      </w:del>
    </w:p>
    <w:p w14:paraId="540E0FBD" w14:textId="572F766F" w:rsidR="0045438E" w:rsidDel="0045438E" w:rsidRDefault="0045438E">
      <w:pPr>
        <w:pStyle w:val="TOC1"/>
        <w:rPr>
          <w:del w:id="2454" w:author="Administrator" w:date="2024-12-28T12:29:00Z"/>
          <w:rFonts w:asciiTheme="minorHAnsi" w:eastAsiaTheme="minorEastAsia" w:hAnsiTheme="minorHAnsi" w:cstheme="minorBidi"/>
          <w:sz w:val="22"/>
          <w:szCs w:val="22"/>
          <w:lang w:val="en-US"/>
        </w:rPr>
      </w:pPr>
      <w:del w:id="2455" w:author="Administrator" w:date="2024-12-28T12:29:00Z">
        <w:r w:rsidRPr="0045438E" w:rsidDel="0045438E">
          <w:rPr>
            <w:rStyle w:val="Hyperlink"/>
            <w:lang w:val="en-US"/>
          </w:rPr>
          <w:delText>Hình 4.10 Chạy câu lệnh npm install -g create-react-app</w:delText>
        </w:r>
        <w:r w:rsidDel="0045438E">
          <w:rPr>
            <w:webHidden/>
          </w:rPr>
          <w:tab/>
          <w:delText>63</w:delText>
        </w:r>
      </w:del>
    </w:p>
    <w:p w14:paraId="3A7EB2FB" w14:textId="785340A5" w:rsidR="0045438E" w:rsidDel="0045438E" w:rsidRDefault="0045438E">
      <w:pPr>
        <w:pStyle w:val="TOC1"/>
        <w:rPr>
          <w:del w:id="2456" w:author="Administrator" w:date="2024-12-28T12:29:00Z"/>
          <w:rFonts w:asciiTheme="minorHAnsi" w:eastAsiaTheme="minorEastAsia" w:hAnsiTheme="minorHAnsi" w:cstheme="minorBidi"/>
          <w:sz w:val="22"/>
          <w:szCs w:val="22"/>
          <w:lang w:val="en-US"/>
        </w:rPr>
      </w:pPr>
      <w:del w:id="2457" w:author="Administrator" w:date="2024-12-28T12:29:00Z">
        <w:r w:rsidRPr="0045438E" w:rsidDel="0045438E">
          <w:rPr>
            <w:rStyle w:val="Hyperlink"/>
            <w:lang w:val="en-US"/>
          </w:rPr>
          <w:delText>Hình 4.11 Chạy câu lệnh create-react-app my-app</w:delText>
        </w:r>
        <w:r w:rsidDel="0045438E">
          <w:rPr>
            <w:webHidden/>
          </w:rPr>
          <w:tab/>
          <w:delText>63</w:delText>
        </w:r>
      </w:del>
    </w:p>
    <w:p w14:paraId="29A5218C" w14:textId="175FC478" w:rsidR="0045438E" w:rsidDel="0045438E" w:rsidRDefault="0045438E">
      <w:pPr>
        <w:pStyle w:val="TOC1"/>
        <w:rPr>
          <w:del w:id="2458" w:author="Administrator" w:date="2024-12-28T12:29:00Z"/>
          <w:rFonts w:asciiTheme="minorHAnsi" w:eastAsiaTheme="minorEastAsia" w:hAnsiTheme="minorHAnsi" w:cstheme="minorBidi"/>
          <w:sz w:val="22"/>
          <w:szCs w:val="22"/>
          <w:lang w:val="en-US"/>
        </w:rPr>
      </w:pPr>
      <w:del w:id="2459" w:author="Administrator" w:date="2024-12-28T12:29:00Z">
        <w:r w:rsidRPr="0045438E" w:rsidDel="0045438E">
          <w:rPr>
            <w:rStyle w:val="Hyperlink"/>
            <w:lang w:val="en-US"/>
          </w:rPr>
          <w:delText>Hình 4.12 Cài đặt Flutter và Dart Plugin cho Android Studio</w:delText>
        </w:r>
        <w:r w:rsidDel="0045438E">
          <w:rPr>
            <w:webHidden/>
          </w:rPr>
          <w:tab/>
          <w:delText>64</w:delText>
        </w:r>
      </w:del>
    </w:p>
    <w:p w14:paraId="3F04D3F2" w14:textId="515472D2" w:rsidR="0045438E" w:rsidDel="0045438E" w:rsidRDefault="0045438E">
      <w:pPr>
        <w:pStyle w:val="TOC1"/>
        <w:rPr>
          <w:del w:id="2460" w:author="Administrator" w:date="2024-12-28T12:29:00Z"/>
          <w:rFonts w:asciiTheme="minorHAnsi" w:eastAsiaTheme="minorEastAsia" w:hAnsiTheme="minorHAnsi" w:cstheme="minorBidi"/>
          <w:sz w:val="22"/>
          <w:szCs w:val="22"/>
          <w:lang w:val="en-US"/>
        </w:rPr>
      </w:pPr>
      <w:del w:id="2461" w:author="Administrator" w:date="2024-12-28T12:29:00Z">
        <w:r w:rsidRPr="0045438E" w:rsidDel="0045438E">
          <w:rPr>
            <w:rStyle w:val="Hyperlink"/>
            <w:lang w:val="en-US"/>
          </w:rPr>
          <w:delText>Hình 4.13 Tạo Dự án Flutter mới</w:delText>
        </w:r>
        <w:r w:rsidDel="0045438E">
          <w:rPr>
            <w:webHidden/>
          </w:rPr>
          <w:tab/>
          <w:delText>65</w:delText>
        </w:r>
      </w:del>
    </w:p>
    <w:p w14:paraId="3743CDD2" w14:textId="03B841D1" w:rsidR="0045438E" w:rsidDel="0045438E" w:rsidRDefault="0045438E">
      <w:pPr>
        <w:pStyle w:val="TOC1"/>
        <w:rPr>
          <w:del w:id="2462" w:author="Administrator" w:date="2024-12-28T12:29:00Z"/>
          <w:rFonts w:asciiTheme="minorHAnsi" w:eastAsiaTheme="minorEastAsia" w:hAnsiTheme="minorHAnsi" w:cstheme="minorBidi"/>
          <w:sz w:val="22"/>
          <w:szCs w:val="22"/>
          <w:lang w:val="en-US"/>
        </w:rPr>
      </w:pPr>
      <w:del w:id="2463" w:author="Administrator" w:date="2024-12-28T12:29:00Z">
        <w:r w:rsidRPr="0045438E" w:rsidDel="0045438E">
          <w:rPr>
            <w:rStyle w:val="Hyperlink"/>
            <w:lang w:val="en-US"/>
          </w:rPr>
          <w:delText>Hình 4.14 Giao diện Postman</w:delText>
        </w:r>
        <w:r w:rsidDel="0045438E">
          <w:rPr>
            <w:webHidden/>
          </w:rPr>
          <w:tab/>
          <w:delText>68</w:delText>
        </w:r>
      </w:del>
    </w:p>
    <w:p w14:paraId="3F3BC223" w14:textId="77B8C8DF" w:rsidR="0045438E" w:rsidDel="0045438E" w:rsidRDefault="0045438E">
      <w:pPr>
        <w:pStyle w:val="TOC1"/>
        <w:rPr>
          <w:del w:id="2464" w:author="Administrator" w:date="2024-12-28T12:29:00Z"/>
          <w:rFonts w:asciiTheme="minorHAnsi" w:eastAsiaTheme="minorEastAsia" w:hAnsiTheme="minorHAnsi" w:cstheme="minorBidi"/>
          <w:sz w:val="22"/>
          <w:szCs w:val="22"/>
          <w:lang w:val="en-US"/>
        </w:rPr>
      </w:pPr>
      <w:del w:id="2465" w:author="Administrator" w:date="2024-12-28T12:29:00Z">
        <w:r w:rsidRPr="0045438E" w:rsidDel="0045438E">
          <w:rPr>
            <w:rStyle w:val="Hyperlink"/>
            <w:lang w:val="en-US"/>
          </w:rPr>
          <w:delText>Hình 4.15 Máy ảo Android và IOS</w:delText>
        </w:r>
        <w:r w:rsidDel="0045438E">
          <w:rPr>
            <w:webHidden/>
          </w:rPr>
          <w:tab/>
          <w:delText>68</w:delText>
        </w:r>
      </w:del>
    </w:p>
    <w:p w14:paraId="7293922D" w14:textId="4173BD78" w:rsidR="0045438E" w:rsidDel="0045438E" w:rsidRDefault="0045438E">
      <w:pPr>
        <w:pStyle w:val="TOC1"/>
        <w:rPr>
          <w:del w:id="2466" w:author="Administrator" w:date="2024-12-28T12:29:00Z"/>
          <w:rFonts w:asciiTheme="minorHAnsi" w:eastAsiaTheme="minorEastAsia" w:hAnsiTheme="minorHAnsi" w:cstheme="minorBidi"/>
          <w:sz w:val="22"/>
          <w:szCs w:val="22"/>
          <w:lang w:val="en-US"/>
        </w:rPr>
      </w:pPr>
      <w:del w:id="2467" w:author="Administrator" w:date="2024-12-28T12:29:00Z">
        <w:r w:rsidRPr="0045438E" w:rsidDel="0045438E">
          <w:rPr>
            <w:rStyle w:val="Hyperlink"/>
            <w:lang w:val="en-US"/>
          </w:rPr>
          <w:delText>Hình 4.16 Màn hình thống kê</w:delText>
        </w:r>
        <w:r w:rsidDel="0045438E">
          <w:rPr>
            <w:webHidden/>
          </w:rPr>
          <w:tab/>
          <w:delText>73</w:delText>
        </w:r>
      </w:del>
    </w:p>
    <w:p w14:paraId="225BC3E8" w14:textId="634FFA5B" w:rsidR="0045438E" w:rsidDel="0045438E" w:rsidRDefault="0045438E">
      <w:pPr>
        <w:pStyle w:val="TOC1"/>
        <w:rPr>
          <w:del w:id="2468" w:author="Administrator" w:date="2024-12-28T12:29:00Z"/>
          <w:rFonts w:asciiTheme="minorHAnsi" w:eastAsiaTheme="minorEastAsia" w:hAnsiTheme="minorHAnsi" w:cstheme="minorBidi"/>
          <w:sz w:val="22"/>
          <w:szCs w:val="22"/>
          <w:lang w:val="en-US"/>
        </w:rPr>
      </w:pPr>
      <w:del w:id="2469" w:author="Administrator" w:date="2024-12-28T12:29:00Z">
        <w:r w:rsidRPr="0045438E" w:rsidDel="0045438E">
          <w:rPr>
            <w:rStyle w:val="Hyperlink"/>
            <w:lang w:val="en-US"/>
          </w:rPr>
          <w:delText>Hình 4.17 Màn hình Q</w:delText>
        </w:r>
        <w:r w:rsidRPr="0045438E" w:rsidDel="0045438E">
          <w:rPr>
            <w:rStyle w:val="Hyperlink"/>
            <w:lang w:val="en-US"/>
          </w:rPr>
          <w:delText>u</w:delText>
        </w:r>
        <w:r w:rsidRPr="0045438E" w:rsidDel="0045438E">
          <w:rPr>
            <w:rStyle w:val="Hyperlink"/>
            <w:lang w:val="en-US"/>
          </w:rPr>
          <w:delText>ản lý khách hàng</w:delText>
        </w:r>
        <w:r w:rsidDel="0045438E">
          <w:rPr>
            <w:webHidden/>
          </w:rPr>
          <w:tab/>
          <w:delText>74</w:delText>
        </w:r>
      </w:del>
    </w:p>
    <w:p w14:paraId="357762FD" w14:textId="4963F1B3" w:rsidR="0045438E" w:rsidDel="0045438E" w:rsidRDefault="0045438E">
      <w:pPr>
        <w:pStyle w:val="TOC1"/>
        <w:rPr>
          <w:del w:id="2470" w:author="Administrator" w:date="2024-12-28T12:29:00Z"/>
          <w:rFonts w:asciiTheme="minorHAnsi" w:eastAsiaTheme="minorEastAsia" w:hAnsiTheme="minorHAnsi" w:cstheme="minorBidi"/>
          <w:sz w:val="22"/>
          <w:szCs w:val="22"/>
          <w:lang w:val="en-US"/>
        </w:rPr>
      </w:pPr>
      <w:del w:id="2471" w:author="Administrator" w:date="2024-12-28T12:29:00Z">
        <w:r w:rsidRPr="0045438E" w:rsidDel="0045438E">
          <w:rPr>
            <w:rStyle w:val="Hyperlink"/>
          </w:rPr>
          <w:drawing>
            <wp:inline distT="0" distB="0" distL="0" distR="0" wp14:anchorId="40A84BAC" wp14:editId="136BEC24">
              <wp:extent cx="5761990" cy="290639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14"/>
                      <a:stretch>
                        <a:fillRect/>
                      </a:stretch>
                    </pic:blipFill>
                    <pic:spPr>
                      <a:xfrm>
                        <a:off x="0" y="0"/>
                        <a:ext cx="5761990" cy="2906395"/>
                      </a:xfrm>
                      <a:prstGeom prst="rect">
                        <a:avLst/>
                      </a:prstGeom>
                    </pic:spPr>
                  </pic:pic>
                </a:graphicData>
              </a:graphic>
            </wp:inline>
          </w:drawing>
        </w:r>
        <w:r w:rsidRPr="0045438E" w:rsidDel="0045438E">
          <w:rPr>
            <w:rStyle w:val="Hyperlink"/>
            <w:lang w:val="en-US"/>
          </w:rPr>
          <w:delText>Hình 4.18 Màn hình Quản lý vị trí tài xế</w:delText>
        </w:r>
        <w:r w:rsidDel="0045438E">
          <w:rPr>
            <w:webHidden/>
          </w:rPr>
          <w:tab/>
          <w:delText>74</w:delText>
        </w:r>
      </w:del>
    </w:p>
    <w:p w14:paraId="401D573B" w14:textId="4B9259F0" w:rsidR="0045438E" w:rsidDel="0045438E" w:rsidRDefault="0045438E">
      <w:pPr>
        <w:pStyle w:val="TOC1"/>
        <w:rPr>
          <w:del w:id="2472" w:author="Administrator" w:date="2024-12-28T12:29:00Z"/>
          <w:rFonts w:asciiTheme="minorHAnsi" w:eastAsiaTheme="minorEastAsia" w:hAnsiTheme="minorHAnsi" w:cstheme="minorBidi"/>
          <w:sz w:val="22"/>
          <w:szCs w:val="22"/>
          <w:lang w:val="en-US"/>
        </w:rPr>
      </w:pPr>
      <w:del w:id="2473" w:author="Administrator" w:date="2024-12-28T12:29:00Z">
        <w:r w:rsidRPr="0045438E" w:rsidDel="0045438E">
          <w:rPr>
            <w:rStyle w:val="Hyperlink"/>
            <w:lang w:val="en-US"/>
          </w:rPr>
          <w:delText>Hình 4.19 Màn hình Quản lý giao dịch</w:delText>
        </w:r>
        <w:r w:rsidDel="0045438E">
          <w:rPr>
            <w:webHidden/>
          </w:rPr>
          <w:tab/>
          <w:delText>75</w:delText>
        </w:r>
      </w:del>
    </w:p>
    <w:p w14:paraId="6DAC075A" w14:textId="3D8E8772" w:rsidR="0045438E" w:rsidDel="0045438E" w:rsidRDefault="0045438E">
      <w:pPr>
        <w:pStyle w:val="TOC1"/>
        <w:rPr>
          <w:del w:id="2474" w:author="Administrator" w:date="2024-12-28T12:28:00Z"/>
          <w:rFonts w:asciiTheme="minorHAnsi" w:eastAsiaTheme="minorEastAsia" w:hAnsiTheme="minorHAnsi" w:cstheme="minorBidi"/>
          <w:sz w:val="22"/>
          <w:szCs w:val="22"/>
          <w:lang w:val="en-US"/>
        </w:rPr>
      </w:pPr>
      <w:del w:id="2475" w:author="Administrator" w:date="2024-12-28T12:28:00Z">
        <w:r w:rsidRPr="0045438E" w:rsidDel="0045438E">
          <w:rPr>
            <w:rStyle w:val="Hyperlink"/>
          </w:rPr>
          <w:delText xml:space="preserve">Hình </w:delText>
        </w:r>
        <w:r w:rsidRPr="0045438E" w:rsidDel="0045438E">
          <w:rPr>
            <w:rStyle w:val="Hyperlink"/>
            <w:lang w:val="en-AU"/>
          </w:rPr>
          <w:delText>1</w:delText>
        </w:r>
        <w:r w:rsidRPr="0045438E" w:rsidDel="0045438E">
          <w:rPr>
            <w:rStyle w:val="Hyperlink"/>
          </w:rPr>
          <w:delText xml:space="preserve">.1 </w:delText>
        </w:r>
        <w:r w:rsidRPr="0045438E" w:rsidDel="0045438E">
          <w:rPr>
            <w:rStyle w:val="Hyperlink"/>
            <w:lang w:val="en-US"/>
          </w:rPr>
          <w:delText>Mức độ phổ biến các thương hiệu gọi xe tại Việt Nam Tham khảo Q&amp;M</w:delText>
        </w:r>
        <w:r w:rsidDel="0045438E">
          <w:rPr>
            <w:webHidden/>
          </w:rPr>
          <w:tab/>
          <w:delText>4</w:delText>
        </w:r>
      </w:del>
    </w:p>
    <w:p w14:paraId="7BA30BA4" w14:textId="4623C952" w:rsidR="0045438E" w:rsidDel="0045438E" w:rsidRDefault="0045438E">
      <w:pPr>
        <w:pStyle w:val="TOC1"/>
        <w:rPr>
          <w:del w:id="2476" w:author="Administrator" w:date="2024-12-28T12:28:00Z"/>
          <w:rFonts w:asciiTheme="minorHAnsi" w:eastAsiaTheme="minorEastAsia" w:hAnsiTheme="minorHAnsi" w:cstheme="minorBidi"/>
          <w:sz w:val="22"/>
          <w:szCs w:val="22"/>
          <w:lang w:val="en-US"/>
        </w:rPr>
      </w:pPr>
      <w:del w:id="2477" w:author="Administrator" w:date="2024-12-28T12:28:00Z">
        <w:r w:rsidRPr="0045438E" w:rsidDel="0045438E">
          <w:rPr>
            <w:rStyle w:val="Hyperlink"/>
          </w:rPr>
          <w:delText>Hình 2.</w:delText>
        </w:r>
        <w:r w:rsidRPr="0045438E" w:rsidDel="0045438E">
          <w:rPr>
            <w:rStyle w:val="Hyperlink"/>
            <w:lang w:val="en-AU"/>
          </w:rPr>
          <w:delText>1</w:delText>
        </w:r>
        <w:r w:rsidRPr="0045438E" w:rsidDel="0045438E">
          <w:rPr>
            <w:rStyle w:val="Hyperlink"/>
          </w:rPr>
          <w:delText xml:space="preserve"> </w:delText>
        </w:r>
        <w:r w:rsidRPr="0045438E" w:rsidDel="0045438E">
          <w:rPr>
            <w:rStyle w:val="Hyperlink"/>
            <w:lang w:val="en-US"/>
          </w:rPr>
          <w:delText>Mô hình Waterfall</w:delText>
        </w:r>
        <w:r w:rsidDel="0045438E">
          <w:rPr>
            <w:webHidden/>
          </w:rPr>
          <w:tab/>
          <w:delText>10</w:delText>
        </w:r>
      </w:del>
    </w:p>
    <w:p w14:paraId="39028DD6" w14:textId="182B3E90" w:rsidR="0045438E" w:rsidDel="0045438E" w:rsidRDefault="0045438E">
      <w:pPr>
        <w:pStyle w:val="TOC1"/>
        <w:rPr>
          <w:del w:id="2478" w:author="Administrator" w:date="2024-12-28T12:28:00Z"/>
          <w:rFonts w:asciiTheme="minorHAnsi" w:eastAsiaTheme="minorEastAsia" w:hAnsiTheme="minorHAnsi" w:cstheme="minorBidi"/>
          <w:sz w:val="22"/>
          <w:szCs w:val="22"/>
          <w:lang w:val="en-US"/>
        </w:rPr>
      </w:pPr>
      <w:del w:id="2479" w:author="Administrator" w:date="2024-12-28T12:28:00Z">
        <w:r w:rsidRPr="0045438E" w:rsidDel="0045438E">
          <w:rPr>
            <w:rStyle w:val="Hyperlink"/>
          </w:rPr>
          <w:delText>Hình 2.</w:delText>
        </w:r>
        <w:r w:rsidRPr="0045438E" w:rsidDel="0045438E">
          <w:rPr>
            <w:rStyle w:val="Hyperlink"/>
            <w:lang w:val="en-AU"/>
          </w:rPr>
          <w:delText>2</w:delText>
        </w:r>
        <w:r w:rsidRPr="0045438E" w:rsidDel="0045438E">
          <w:rPr>
            <w:rStyle w:val="Hyperlink"/>
          </w:rPr>
          <w:delText xml:space="preserve"> </w:delText>
        </w:r>
        <w:r w:rsidRPr="0045438E" w:rsidDel="0045438E">
          <w:rPr>
            <w:rStyle w:val="Hyperlink"/>
            <w:lang w:val="en-US"/>
          </w:rPr>
          <w:delText>Sơ đồ kiến trúc hệ thống</w:delText>
        </w:r>
        <w:r w:rsidDel="0045438E">
          <w:rPr>
            <w:webHidden/>
          </w:rPr>
          <w:tab/>
          <w:delText>15</w:delText>
        </w:r>
      </w:del>
    </w:p>
    <w:p w14:paraId="32081CF1" w14:textId="468786B0" w:rsidR="0045438E" w:rsidDel="0045438E" w:rsidRDefault="0045438E">
      <w:pPr>
        <w:pStyle w:val="TOC1"/>
        <w:rPr>
          <w:del w:id="2480" w:author="Administrator" w:date="2024-12-28T12:28:00Z"/>
          <w:rFonts w:asciiTheme="minorHAnsi" w:eastAsiaTheme="minorEastAsia" w:hAnsiTheme="minorHAnsi" w:cstheme="minorBidi"/>
          <w:sz w:val="22"/>
          <w:szCs w:val="22"/>
          <w:lang w:val="en-US"/>
        </w:rPr>
      </w:pPr>
      <w:del w:id="2481" w:author="Administrator" w:date="2024-12-28T12:28:00Z">
        <w:r w:rsidRPr="0045438E" w:rsidDel="0045438E">
          <w:rPr>
            <w:rStyle w:val="Hyperlink"/>
          </w:rPr>
          <w:delText>Hình 2.</w:delText>
        </w:r>
        <w:r w:rsidRPr="0045438E" w:rsidDel="0045438E">
          <w:rPr>
            <w:rStyle w:val="Hyperlink"/>
            <w:lang w:val="en-AU"/>
          </w:rPr>
          <w:delText>3</w:delText>
        </w:r>
        <w:r w:rsidRPr="0045438E" w:rsidDel="0045438E">
          <w:rPr>
            <w:rStyle w:val="Hyperlink"/>
          </w:rPr>
          <w:delText xml:space="preserve"> </w:delText>
        </w:r>
        <w:r w:rsidRPr="0045438E" w:rsidDel="0045438E">
          <w:rPr>
            <w:rStyle w:val="Hyperlink"/>
            <w:lang w:val="en-US"/>
          </w:rPr>
          <w:delText xml:space="preserve">Phân phối tập dữ liệu huấn luyện của mô hình </w:delText>
        </w:r>
        <w:r w:rsidRPr="0045438E" w:rsidDel="0045438E">
          <w:rPr>
            <w:rStyle w:val="Hyperlink"/>
            <w:bCs/>
            <w:lang w:val="en-US"/>
          </w:rPr>
          <w:delText>5CD-ViSoBERT</w:delText>
        </w:r>
        <w:r w:rsidDel="0045438E">
          <w:rPr>
            <w:webHidden/>
          </w:rPr>
          <w:tab/>
          <w:delText>18</w:delText>
        </w:r>
      </w:del>
    </w:p>
    <w:p w14:paraId="7C4B06FD" w14:textId="080B9B77" w:rsidR="0045438E" w:rsidDel="0045438E" w:rsidRDefault="0045438E">
      <w:pPr>
        <w:pStyle w:val="TOC1"/>
        <w:rPr>
          <w:del w:id="2482" w:author="Administrator" w:date="2024-12-28T12:28:00Z"/>
          <w:rFonts w:asciiTheme="minorHAnsi" w:eastAsiaTheme="minorEastAsia" w:hAnsiTheme="minorHAnsi" w:cstheme="minorBidi"/>
          <w:sz w:val="22"/>
          <w:szCs w:val="22"/>
          <w:lang w:val="en-US"/>
        </w:rPr>
      </w:pPr>
      <w:del w:id="2483" w:author="Administrator" w:date="2024-12-28T12:28:00Z">
        <w:r w:rsidRPr="0045438E" w:rsidDel="0045438E">
          <w:rPr>
            <w:rStyle w:val="Hyperlink"/>
          </w:rPr>
          <w:delText>Hình 3.1 Sơ đồ môi trường hệ thống</w:delText>
        </w:r>
        <w:r w:rsidDel="0045438E">
          <w:rPr>
            <w:webHidden/>
          </w:rPr>
          <w:tab/>
          <w:delText>21</w:delText>
        </w:r>
      </w:del>
    </w:p>
    <w:p w14:paraId="65581603" w14:textId="74CD5753" w:rsidR="0045438E" w:rsidDel="0045438E" w:rsidRDefault="0045438E">
      <w:pPr>
        <w:pStyle w:val="TOC1"/>
        <w:rPr>
          <w:del w:id="2484" w:author="Administrator" w:date="2024-12-28T12:28:00Z"/>
          <w:rFonts w:asciiTheme="minorHAnsi" w:eastAsiaTheme="minorEastAsia" w:hAnsiTheme="minorHAnsi" w:cstheme="minorBidi"/>
          <w:sz w:val="22"/>
          <w:szCs w:val="22"/>
          <w:lang w:val="en-US"/>
        </w:rPr>
      </w:pPr>
      <w:del w:id="2485" w:author="Administrator" w:date="2024-12-28T12:28:00Z">
        <w:r w:rsidRPr="0045438E" w:rsidDel="0045438E">
          <w:rPr>
            <w:rStyle w:val="Hyperlink"/>
            <w:lang w:val="en-US"/>
          </w:rPr>
          <w:delText>Hình 3.2 Usecase Tổng quát</w:delText>
        </w:r>
        <w:r w:rsidDel="0045438E">
          <w:rPr>
            <w:webHidden/>
          </w:rPr>
          <w:tab/>
          <w:delText>22</w:delText>
        </w:r>
      </w:del>
    </w:p>
    <w:p w14:paraId="7F5165E6" w14:textId="6A4225DF" w:rsidR="0045438E" w:rsidDel="0045438E" w:rsidRDefault="0045438E">
      <w:pPr>
        <w:pStyle w:val="TOC1"/>
        <w:rPr>
          <w:del w:id="2486" w:author="Administrator" w:date="2024-12-28T12:28:00Z"/>
          <w:rFonts w:asciiTheme="minorHAnsi" w:eastAsiaTheme="minorEastAsia" w:hAnsiTheme="minorHAnsi" w:cstheme="minorBidi"/>
          <w:sz w:val="22"/>
          <w:szCs w:val="22"/>
          <w:lang w:val="en-US"/>
        </w:rPr>
      </w:pPr>
      <w:del w:id="2487" w:author="Administrator" w:date="2024-12-28T12:28:00Z">
        <w:r w:rsidRPr="0045438E" w:rsidDel="0045438E">
          <w:rPr>
            <w:rStyle w:val="Hyperlink"/>
            <w:lang w:val="en-US"/>
          </w:rPr>
          <w:delText>Hình 3.3 Usecase Đăng nhập</w:delText>
        </w:r>
        <w:r w:rsidDel="0045438E">
          <w:rPr>
            <w:webHidden/>
          </w:rPr>
          <w:tab/>
          <w:delText>23</w:delText>
        </w:r>
      </w:del>
    </w:p>
    <w:p w14:paraId="70BF2F93" w14:textId="71EF21C7" w:rsidR="0045438E" w:rsidDel="0045438E" w:rsidRDefault="0045438E">
      <w:pPr>
        <w:pStyle w:val="TOC1"/>
        <w:rPr>
          <w:del w:id="2488" w:author="Administrator" w:date="2024-12-28T12:28:00Z"/>
          <w:rFonts w:asciiTheme="minorHAnsi" w:eastAsiaTheme="minorEastAsia" w:hAnsiTheme="minorHAnsi" w:cstheme="minorBidi"/>
          <w:sz w:val="22"/>
          <w:szCs w:val="22"/>
          <w:lang w:val="en-US"/>
        </w:rPr>
      </w:pPr>
      <w:del w:id="2489" w:author="Administrator" w:date="2024-12-28T12:28:00Z">
        <w:r w:rsidRPr="0045438E" w:rsidDel="0045438E">
          <w:rPr>
            <w:rStyle w:val="Hyperlink"/>
            <w:lang w:val="en-US"/>
          </w:rPr>
          <w:delText>Hình 3.4 Usecase Quản lý thông tin cá nhân</w:delText>
        </w:r>
        <w:r w:rsidDel="0045438E">
          <w:rPr>
            <w:webHidden/>
          </w:rPr>
          <w:tab/>
          <w:delText>23</w:delText>
        </w:r>
      </w:del>
    </w:p>
    <w:p w14:paraId="71910087" w14:textId="7C9901C3" w:rsidR="0045438E" w:rsidDel="0045438E" w:rsidRDefault="0045438E">
      <w:pPr>
        <w:pStyle w:val="TOC1"/>
        <w:rPr>
          <w:del w:id="2490" w:author="Administrator" w:date="2024-12-28T12:28:00Z"/>
          <w:rFonts w:asciiTheme="minorHAnsi" w:eastAsiaTheme="minorEastAsia" w:hAnsiTheme="minorHAnsi" w:cstheme="minorBidi"/>
          <w:sz w:val="22"/>
          <w:szCs w:val="22"/>
          <w:lang w:val="en-US"/>
        </w:rPr>
      </w:pPr>
      <w:del w:id="2491" w:author="Administrator" w:date="2024-12-28T12:28:00Z">
        <w:r w:rsidRPr="0045438E" w:rsidDel="0045438E">
          <w:rPr>
            <w:rStyle w:val="Hyperlink"/>
            <w:lang w:val="en-US"/>
          </w:rPr>
          <w:delText>Hình 3.5 Usecase Xem lịch sử chuyến đi</w:delText>
        </w:r>
        <w:r w:rsidDel="0045438E">
          <w:rPr>
            <w:webHidden/>
          </w:rPr>
          <w:tab/>
          <w:delText>24</w:delText>
        </w:r>
      </w:del>
    </w:p>
    <w:p w14:paraId="62CE2B0F" w14:textId="62A5C0A1" w:rsidR="0045438E" w:rsidDel="0045438E" w:rsidRDefault="0045438E">
      <w:pPr>
        <w:pStyle w:val="TOC1"/>
        <w:rPr>
          <w:del w:id="2492" w:author="Administrator" w:date="2024-12-28T12:28:00Z"/>
          <w:rFonts w:asciiTheme="minorHAnsi" w:eastAsiaTheme="minorEastAsia" w:hAnsiTheme="minorHAnsi" w:cstheme="minorBidi"/>
          <w:sz w:val="22"/>
          <w:szCs w:val="22"/>
          <w:lang w:val="en-US"/>
        </w:rPr>
      </w:pPr>
      <w:del w:id="2493" w:author="Administrator" w:date="2024-12-28T12:28:00Z">
        <w:r w:rsidRPr="0045438E" w:rsidDel="0045438E">
          <w:rPr>
            <w:rStyle w:val="Hyperlink"/>
            <w:lang w:val="en-US"/>
          </w:rPr>
          <w:delText>Hình 3.6 Usecase Nạp tiền vào ví ứng dụng</w:delText>
        </w:r>
        <w:r w:rsidDel="0045438E">
          <w:rPr>
            <w:webHidden/>
          </w:rPr>
          <w:tab/>
          <w:delText>25</w:delText>
        </w:r>
      </w:del>
    </w:p>
    <w:p w14:paraId="1A56CD92" w14:textId="2398F26F" w:rsidR="0045438E" w:rsidDel="0045438E" w:rsidRDefault="0045438E">
      <w:pPr>
        <w:pStyle w:val="TOC1"/>
        <w:rPr>
          <w:del w:id="2494" w:author="Administrator" w:date="2024-12-28T12:28:00Z"/>
          <w:rFonts w:asciiTheme="minorHAnsi" w:eastAsiaTheme="minorEastAsia" w:hAnsiTheme="minorHAnsi" w:cstheme="minorBidi"/>
          <w:sz w:val="22"/>
          <w:szCs w:val="22"/>
          <w:lang w:val="en-US"/>
        </w:rPr>
      </w:pPr>
      <w:del w:id="2495" w:author="Administrator" w:date="2024-12-28T12:28:00Z">
        <w:r w:rsidRPr="0045438E" w:rsidDel="0045438E">
          <w:rPr>
            <w:rStyle w:val="Hyperlink"/>
            <w:lang w:val="en-US"/>
          </w:rPr>
          <w:delText>Hình 3.7 Usecase Đăng ký</w:delText>
        </w:r>
        <w:r w:rsidDel="0045438E">
          <w:rPr>
            <w:webHidden/>
          </w:rPr>
          <w:tab/>
          <w:delText>25</w:delText>
        </w:r>
      </w:del>
    </w:p>
    <w:p w14:paraId="0F191BD4" w14:textId="1CF32D21" w:rsidR="0045438E" w:rsidDel="0045438E" w:rsidRDefault="0045438E">
      <w:pPr>
        <w:pStyle w:val="TOC1"/>
        <w:rPr>
          <w:del w:id="2496" w:author="Administrator" w:date="2024-12-28T12:28:00Z"/>
          <w:rFonts w:asciiTheme="minorHAnsi" w:eastAsiaTheme="minorEastAsia" w:hAnsiTheme="minorHAnsi" w:cstheme="minorBidi"/>
          <w:sz w:val="22"/>
          <w:szCs w:val="22"/>
          <w:lang w:val="en-US"/>
        </w:rPr>
      </w:pPr>
      <w:del w:id="2497" w:author="Administrator" w:date="2024-12-28T12:28:00Z">
        <w:r w:rsidRPr="0045438E" w:rsidDel="0045438E">
          <w:rPr>
            <w:rStyle w:val="Hyperlink"/>
            <w:lang w:val="en-US"/>
          </w:rPr>
          <w:delText>Hình 3.8 Usecase Đặt xe</w:delText>
        </w:r>
        <w:r w:rsidDel="0045438E">
          <w:rPr>
            <w:webHidden/>
          </w:rPr>
          <w:tab/>
          <w:delText>25</w:delText>
        </w:r>
      </w:del>
    </w:p>
    <w:p w14:paraId="514D59EC" w14:textId="7C9FC818" w:rsidR="0045438E" w:rsidDel="0045438E" w:rsidRDefault="0045438E">
      <w:pPr>
        <w:pStyle w:val="TOC1"/>
        <w:rPr>
          <w:del w:id="2498" w:author="Administrator" w:date="2024-12-28T12:28:00Z"/>
          <w:rFonts w:asciiTheme="minorHAnsi" w:eastAsiaTheme="minorEastAsia" w:hAnsiTheme="minorHAnsi" w:cstheme="minorBidi"/>
          <w:sz w:val="22"/>
          <w:szCs w:val="22"/>
          <w:lang w:val="en-US"/>
        </w:rPr>
      </w:pPr>
      <w:del w:id="2499" w:author="Administrator" w:date="2024-12-28T12:28:00Z">
        <w:r w:rsidRPr="0045438E" w:rsidDel="0045438E">
          <w:rPr>
            <w:rStyle w:val="Hyperlink"/>
            <w:lang w:val="en-US"/>
          </w:rPr>
          <w:delText>Hình 3.9 Usecase Thực hiện chuyến xe</w:delText>
        </w:r>
        <w:r w:rsidDel="0045438E">
          <w:rPr>
            <w:webHidden/>
          </w:rPr>
          <w:tab/>
          <w:delText>26</w:delText>
        </w:r>
      </w:del>
    </w:p>
    <w:p w14:paraId="1F7F9EA2" w14:textId="40C1D0FA" w:rsidR="0045438E" w:rsidDel="0045438E" w:rsidRDefault="0045438E">
      <w:pPr>
        <w:pStyle w:val="TOC1"/>
        <w:rPr>
          <w:del w:id="2500" w:author="Administrator" w:date="2024-12-28T12:28:00Z"/>
          <w:rFonts w:asciiTheme="minorHAnsi" w:eastAsiaTheme="minorEastAsia" w:hAnsiTheme="minorHAnsi" w:cstheme="minorBidi"/>
          <w:sz w:val="22"/>
          <w:szCs w:val="22"/>
          <w:lang w:val="en-US"/>
        </w:rPr>
      </w:pPr>
      <w:del w:id="2501" w:author="Administrator" w:date="2024-12-28T12:28:00Z">
        <w:r w:rsidRPr="0045438E" w:rsidDel="0045438E">
          <w:rPr>
            <w:rStyle w:val="Hyperlink"/>
            <w:lang w:val="en-US"/>
          </w:rPr>
          <w:delText>Hình 3.10 Usecase Tìm kiếm chuyến xe</w:delText>
        </w:r>
        <w:r w:rsidDel="0045438E">
          <w:rPr>
            <w:webHidden/>
          </w:rPr>
          <w:tab/>
          <w:delText>26</w:delText>
        </w:r>
      </w:del>
    </w:p>
    <w:p w14:paraId="7DF575E7" w14:textId="7E122F6A" w:rsidR="0045438E" w:rsidDel="0045438E" w:rsidRDefault="0045438E">
      <w:pPr>
        <w:pStyle w:val="TOC1"/>
        <w:rPr>
          <w:del w:id="2502" w:author="Administrator" w:date="2024-12-28T12:28:00Z"/>
          <w:rFonts w:asciiTheme="minorHAnsi" w:eastAsiaTheme="minorEastAsia" w:hAnsiTheme="minorHAnsi" w:cstheme="minorBidi"/>
          <w:sz w:val="22"/>
          <w:szCs w:val="22"/>
          <w:lang w:val="en-US"/>
        </w:rPr>
      </w:pPr>
      <w:del w:id="2503" w:author="Administrator" w:date="2024-12-28T12:28:00Z">
        <w:r w:rsidRPr="0045438E" w:rsidDel="0045438E">
          <w:rPr>
            <w:rStyle w:val="Hyperlink"/>
            <w:lang w:val="en-US"/>
          </w:rPr>
          <w:delText>Hình 3.11 Usecase Chọn chuyến xe</w:delText>
        </w:r>
        <w:r w:rsidDel="0045438E">
          <w:rPr>
            <w:webHidden/>
          </w:rPr>
          <w:tab/>
          <w:delText>27</w:delText>
        </w:r>
      </w:del>
    </w:p>
    <w:p w14:paraId="4CB922F1" w14:textId="36FD5CAE" w:rsidR="0045438E" w:rsidDel="0045438E" w:rsidRDefault="0045438E">
      <w:pPr>
        <w:pStyle w:val="TOC1"/>
        <w:rPr>
          <w:del w:id="2504" w:author="Administrator" w:date="2024-12-28T12:28:00Z"/>
          <w:rFonts w:asciiTheme="minorHAnsi" w:eastAsiaTheme="minorEastAsia" w:hAnsiTheme="minorHAnsi" w:cstheme="minorBidi"/>
          <w:sz w:val="22"/>
          <w:szCs w:val="22"/>
          <w:lang w:val="en-US"/>
        </w:rPr>
      </w:pPr>
      <w:del w:id="2505" w:author="Administrator" w:date="2024-12-28T12:28:00Z">
        <w:r w:rsidRPr="0045438E" w:rsidDel="0045438E">
          <w:rPr>
            <w:rStyle w:val="Hyperlink"/>
            <w:lang w:val="en-US"/>
          </w:rPr>
          <w:delText>Hình 3.12 Usecase Đánh giá chuyến xe</w:delText>
        </w:r>
        <w:r w:rsidDel="0045438E">
          <w:rPr>
            <w:webHidden/>
          </w:rPr>
          <w:tab/>
          <w:delText>27</w:delText>
        </w:r>
      </w:del>
    </w:p>
    <w:p w14:paraId="757E537C" w14:textId="5607AEC7" w:rsidR="0045438E" w:rsidDel="0045438E" w:rsidRDefault="0045438E">
      <w:pPr>
        <w:pStyle w:val="TOC1"/>
        <w:rPr>
          <w:del w:id="2506" w:author="Administrator" w:date="2024-12-28T12:28:00Z"/>
          <w:rFonts w:asciiTheme="minorHAnsi" w:eastAsiaTheme="minorEastAsia" w:hAnsiTheme="minorHAnsi" w:cstheme="minorBidi"/>
          <w:sz w:val="22"/>
          <w:szCs w:val="22"/>
          <w:lang w:val="en-US"/>
        </w:rPr>
      </w:pPr>
      <w:del w:id="2507" w:author="Administrator" w:date="2024-12-28T12:28:00Z">
        <w:r w:rsidRPr="0045438E" w:rsidDel="0045438E">
          <w:rPr>
            <w:rStyle w:val="Hyperlink"/>
            <w:lang w:val="en-US"/>
          </w:rPr>
          <w:delText>Hình 3.13 Usecase Thanh toán</w:delText>
        </w:r>
        <w:r w:rsidDel="0045438E">
          <w:rPr>
            <w:webHidden/>
          </w:rPr>
          <w:tab/>
          <w:delText>28</w:delText>
        </w:r>
      </w:del>
    </w:p>
    <w:p w14:paraId="0A55B762" w14:textId="2AEF87F0" w:rsidR="0045438E" w:rsidDel="0045438E" w:rsidRDefault="0045438E">
      <w:pPr>
        <w:pStyle w:val="TOC1"/>
        <w:rPr>
          <w:del w:id="2508" w:author="Administrator" w:date="2024-12-28T12:28:00Z"/>
          <w:rFonts w:asciiTheme="minorHAnsi" w:eastAsiaTheme="minorEastAsia" w:hAnsiTheme="minorHAnsi" w:cstheme="minorBidi"/>
          <w:sz w:val="22"/>
          <w:szCs w:val="22"/>
          <w:lang w:val="en-US"/>
        </w:rPr>
      </w:pPr>
      <w:del w:id="2509" w:author="Administrator" w:date="2024-12-28T12:28:00Z">
        <w:r w:rsidRPr="0045438E" w:rsidDel="0045438E">
          <w:rPr>
            <w:rStyle w:val="Hyperlink"/>
            <w:lang w:val="en-US"/>
          </w:rPr>
          <w:delText>Hình 3.14 Usecase Tạo yêu cầu rút tiền</w:delText>
        </w:r>
        <w:r w:rsidDel="0045438E">
          <w:rPr>
            <w:webHidden/>
          </w:rPr>
          <w:tab/>
          <w:delText>28</w:delText>
        </w:r>
      </w:del>
    </w:p>
    <w:p w14:paraId="1568DD7B" w14:textId="43D8DBBB" w:rsidR="0045438E" w:rsidDel="0045438E" w:rsidRDefault="0045438E">
      <w:pPr>
        <w:pStyle w:val="TOC1"/>
        <w:rPr>
          <w:del w:id="2510" w:author="Administrator" w:date="2024-12-28T12:28:00Z"/>
          <w:rFonts w:asciiTheme="minorHAnsi" w:eastAsiaTheme="minorEastAsia" w:hAnsiTheme="minorHAnsi" w:cstheme="minorBidi"/>
          <w:sz w:val="22"/>
          <w:szCs w:val="22"/>
          <w:lang w:val="en-US"/>
        </w:rPr>
      </w:pPr>
      <w:del w:id="2511" w:author="Administrator" w:date="2024-12-28T12:28:00Z">
        <w:r w:rsidRPr="0045438E" w:rsidDel="0045438E">
          <w:rPr>
            <w:rStyle w:val="Hyperlink"/>
            <w:lang w:val="en-US"/>
          </w:rPr>
          <w:delText>Hình 3.15 Usecase Quản lý khách hàng</w:delText>
        </w:r>
        <w:r w:rsidDel="0045438E">
          <w:rPr>
            <w:webHidden/>
          </w:rPr>
          <w:tab/>
          <w:delText>28</w:delText>
        </w:r>
      </w:del>
    </w:p>
    <w:p w14:paraId="730577F8" w14:textId="602AC8DF" w:rsidR="0045438E" w:rsidDel="0045438E" w:rsidRDefault="0045438E">
      <w:pPr>
        <w:pStyle w:val="TOC1"/>
        <w:rPr>
          <w:del w:id="2512" w:author="Administrator" w:date="2024-12-28T12:28:00Z"/>
          <w:rFonts w:asciiTheme="minorHAnsi" w:eastAsiaTheme="minorEastAsia" w:hAnsiTheme="minorHAnsi" w:cstheme="minorBidi"/>
          <w:sz w:val="22"/>
          <w:szCs w:val="22"/>
          <w:lang w:val="en-US"/>
        </w:rPr>
      </w:pPr>
      <w:del w:id="2513" w:author="Administrator" w:date="2024-12-28T12:28:00Z">
        <w:r w:rsidRPr="0045438E" w:rsidDel="0045438E">
          <w:rPr>
            <w:rStyle w:val="Hyperlink"/>
            <w:lang w:val="en-US"/>
          </w:rPr>
          <w:delText>Hình 3.16 Usecase Quản lý tài xế</w:delText>
        </w:r>
        <w:r w:rsidDel="0045438E">
          <w:rPr>
            <w:webHidden/>
          </w:rPr>
          <w:tab/>
          <w:delText>29</w:delText>
        </w:r>
      </w:del>
    </w:p>
    <w:p w14:paraId="33D85F74" w14:textId="770C9AC6" w:rsidR="0045438E" w:rsidDel="0045438E" w:rsidRDefault="0045438E">
      <w:pPr>
        <w:pStyle w:val="TOC1"/>
        <w:rPr>
          <w:del w:id="2514" w:author="Administrator" w:date="2024-12-28T12:28:00Z"/>
          <w:rFonts w:asciiTheme="minorHAnsi" w:eastAsiaTheme="minorEastAsia" w:hAnsiTheme="minorHAnsi" w:cstheme="minorBidi"/>
          <w:sz w:val="22"/>
          <w:szCs w:val="22"/>
          <w:lang w:val="en-US"/>
        </w:rPr>
      </w:pPr>
      <w:del w:id="2515" w:author="Administrator" w:date="2024-12-28T12:28:00Z">
        <w:r w:rsidRPr="0045438E" w:rsidDel="0045438E">
          <w:rPr>
            <w:rStyle w:val="Hyperlink"/>
            <w:lang w:val="en-US"/>
          </w:rPr>
          <w:delText>Hình 3.17 Usecase Thống kê</w:delText>
        </w:r>
        <w:r w:rsidDel="0045438E">
          <w:rPr>
            <w:webHidden/>
          </w:rPr>
          <w:tab/>
          <w:delText>29</w:delText>
        </w:r>
      </w:del>
    </w:p>
    <w:p w14:paraId="0ED2B072" w14:textId="72B6E89B" w:rsidR="0045438E" w:rsidDel="0045438E" w:rsidRDefault="0045438E">
      <w:pPr>
        <w:pStyle w:val="TOC1"/>
        <w:rPr>
          <w:del w:id="2516" w:author="Administrator" w:date="2024-12-28T12:28:00Z"/>
          <w:rFonts w:asciiTheme="minorHAnsi" w:eastAsiaTheme="minorEastAsia" w:hAnsiTheme="minorHAnsi" w:cstheme="minorBidi"/>
          <w:sz w:val="22"/>
          <w:szCs w:val="22"/>
          <w:lang w:val="en-US"/>
        </w:rPr>
      </w:pPr>
      <w:del w:id="2517" w:author="Administrator" w:date="2024-12-28T12:28:00Z">
        <w:r w:rsidRPr="0045438E" w:rsidDel="0045438E">
          <w:rPr>
            <w:rStyle w:val="Hyperlink"/>
            <w:lang w:val="en-US"/>
          </w:rPr>
          <w:delText>Hình 3.18 Biểu đồ hoạt động Đăng nhập</w:delText>
        </w:r>
        <w:r w:rsidDel="0045438E">
          <w:rPr>
            <w:webHidden/>
          </w:rPr>
          <w:tab/>
          <w:delText>30</w:delText>
        </w:r>
      </w:del>
    </w:p>
    <w:p w14:paraId="43C7CDF2" w14:textId="0FD79875" w:rsidR="0045438E" w:rsidDel="0045438E" w:rsidRDefault="0045438E">
      <w:pPr>
        <w:pStyle w:val="TOC1"/>
        <w:rPr>
          <w:del w:id="2518" w:author="Administrator" w:date="2024-12-28T12:28:00Z"/>
          <w:rFonts w:asciiTheme="minorHAnsi" w:eastAsiaTheme="minorEastAsia" w:hAnsiTheme="minorHAnsi" w:cstheme="minorBidi"/>
          <w:sz w:val="22"/>
          <w:szCs w:val="22"/>
          <w:lang w:val="en-US"/>
        </w:rPr>
      </w:pPr>
      <w:del w:id="2519" w:author="Administrator" w:date="2024-12-28T12:28:00Z">
        <w:r w:rsidRPr="0045438E" w:rsidDel="0045438E">
          <w:rPr>
            <w:rStyle w:val="Hyperlink"/>
            <w:lang w:val="en-US"/>
          </w:rPr>
          <w:delText>Hình 3.19 Biểu đồ hoạt động Đăng ký</w:delText>
        </w:r>
        <w:r w:rsidDel="0045438E">
          <w:rPr>
            <w:webHidden/>
          </w:rPr>
          <w:tab/>
          <w:delText>30</w:delText>
        </w:r>
      </w:del>
    </w:p>
    <w:p w14:paraId="63349028" w14:textId="03C26D1A" w:rsidR="0045438E" w:rsidDel="0045438E" w:rsidRDefault="0045438E">
      <w:pPr>
        <w:pStyle w:val="TOC1"/>
        <w:rPr>
          <w:del w:id="2520" w:author="Administrator" w:date="2024-12-28T12:28:00Z"/>
          <w:rFonts w:asciiTheme="minorHAnsi" w:eastAsiaTheme="minorEastAsia" w:hAnsiTheme="minorHAnsi" w:cstheme="minorBidi"/>
          <w:sz w:val="22"/>
          <w:szCs w:val="22"/>
          <w:lang w:val="en-US"/>
        </w:rPr>
      </w:pPr>
      <w:del w:id="2521" w:author="Administrator" w:date="2024-12-28T12:28:00Z">
        <w:r w:rsidRPr="0045438E" w:rsidDel="0045438E">
          <w:rPr>
            <w:rStyle w:val="Hyperlink"/>
            <w:lang w:val="en-US"/>
          </w:rPr>
          <w:delText>Hình 3.20 Biểu đồ hoạt động Khác</w:delText>
        </w:r>
        <w:r w:rsidRPr="0045438E" w:rsidDel="0045438E">
          <w:rPr>
            <w:rStyle w:val="Hyperlink"/>
            <w:lang w:val="en-US"/>
          </w:rPr>
          <w:delText>h</w:delText>
        </w:r>
        <w:r w:rsidRPr="0045438E" w:rsidDel="0045438E">
          <w:rPr>
            <w:rStyle w:val="Hyperlink"/>
            <w:lang w:val="en-US"/>
          </w:rPr>
          <w:delText xml:space="preserve"> hàng đặt xe</w:delText>
        </w:r>
        <w:r w:rsidDel="0045438E">
          <w:rPr>
            <w:webHidden/>
          </w:rPr>
          <w:tab/>
          <w:delText>31</w:delText>
        </w:r>
      </w:del>
    </w:p>
    <w:p w14:paraId="728B472A" w14:textId="51C9E4E5" w:rsidR="0045438E" w:rsidDel="0045438E" w:rsidRDefault="0045438E">
      <w:pPr>
        <w:pStyle w:val="TOC1"/>
        <w:rPr>
          <w:del w:id="2522" w:author="Administrator" w:date="2024-12-28T12:28:00Z"/>
          <w:rFonts w:asciiTheme="minorHAnsi" w:eastAsiaTheme="minorEastAsia" w:hAnsiTheme="minorHAnsi" w:cstheme="minorBidi"/>
          <w:sz w:val="22"/>
          <w:szCs w:val="22"/>
          <w:lang w:val="en-US"/>
        </w:rPr>
      </w:pPr>
      <w:del w:id="2523" w:author="Administrator" w:date="2024-12-28T12:28:00Z">
        <w:r w:rsidRPr="0045438E" w:rsidDel="0045438E">
          <w:rPr>
            <w:rStyle w:val="Hyperlink"/>
            <w:lang w:val="en-US"/>
          </w:rPr>
          <w:delText>Hình 3.21 Biểu đồ hoạt động Tài xế nhận chuyến xe</w:delText>
        </w:r>
        <w:r w:rsidDel="0045438E">
          <w:rPr>
            <w:webHidden/>
          </w:rPr>
          <w:tab/>
          <w:delText>31</w:delText>
        </w:r>
      </w:del>
    </w:p>
    <w:p w14:paraId="64360107" w14:textId="33827F3F" w:rsidR="0045438E" w:rsidDel="0045438E" w:rsidRDefault="0045438E">
      <w:pPr>
        <w:pStyle w:val="TOC1"/>
        <w:rPr>
          <w:del w:id="2524" w:author="Administrator" w:date="2024-12-28T12:28:00Z"/>
          <w:rFonts w:asciiTheme="minorHAnsi" w:eastAsiaTheme="minorEastAsia" w:hAnsiTheme="minorHAnsi" w:cstheme="minorBidi"/>
          <w:sz w:val="22"/>
          <w:szCs w:val="22"/>
          <w:lang w:val="en-US"/>
        </w:rPr>
      </w:pPr>
      <w:del w:id="2525" w:author="Administrator" w:date="2024-12-28T12:28:00Z">
        <w:r w:rsidRPr="0045438E" w:rsidDel="0045438E">
          <w:rPr>
            <w:rStyle w:val="Hyperlink"/>
            <w:lang w:val="en-US"/>
          </w:rPr>
          <w:delText>Hình 3.22 Biểu đồ hoạt động Thực hiện chuyến xe</w:delText>
        </w:r>
        <w:r w:rsidDel="0045438E">
          <w:rPr>
            <w:webHidden/>
          </w:rPr>
          <w:tab/>
          <w:delText>32</w:delText>
        </w:r>
      </w:del>
    </w:p>
    <w:p w14:paraId="06D2639B" w14:textId="1152CEE6" w:rsidR="0045438E" w:rsidDel="0045438E" w:rsidRDefault="0045438E">
      <w:pPr>
        <w:pStyle w:val="TOC1"/>
        <w:rPr>
          <w:del w:id="2526" w:author="Administrator" w:date="2024-12-28T12:28:00Z"/>
          <w:rFonts w:asciiTheme="minorHAnsi" w:eastAsiaTheme="minorEastAsia" w:hAnsiTheme="minorHAnsi" w:cstheme="minorBidi"/>
          <w:sz w:val="22"/>
          <w:szCs w:val="22"/>
          <w:lang w:val="en-US"/>
        </w:rPr>
      </w:pPr>
      <w:del w:id="2527" w:author="Administrator" w:date="2024-12-28T12:28:00Z">
        <w:r w:rsidRPr="0045438E" w:rsidDel="0045438E">
          <w:rPr>
            <w:rStyle w:val="Hyperlink"/>
            <w:lang w:val="en-US"/>
          </w:rPr>
          <w:delText>Hình 3.23 Biểu đồ hoạt động Nạp tiền vào tài khoản ví</w:delText>
        </w:r>
        <w:r w:rsidDel="0045438E">
          <w:rPr>
            <w:webHidden/>
          </w:rPr>
          <w:tab/>
          <w:delText>32</w:delText>
        </w:r>
      </w:del>
    </w:p>
    <w:p w14:paraId="5043E0AA" w14:textId="69858588" w:rsidR="0045438E" w:rsidDel="0045438E" w:rsidRDefault="0045438E">
      <w:pPr>
        <w:pStyle w:val="TOC1"/>
        <w:rPr>
          <w:del w:id="2528" w:author="Administrator" w:date="2024-12-28T12:28:00Z"/>
          <w:rFonts w:asciiTheme="minorHAnsi" w:eastAsiaTheme="minorEastAsia" w:hAnsiTheme="minorHAnsi" w:cstheme="minorBidi"/>
          <w:sz w:val="22"/>
          <w:szCs w:val="22"/>
          <w:lang w:val="en-US"/>
        </w:rPr>
      </w:pPr>
      <w:del w:id="2529" w:author="Administrator" w:date="2024-12-28T12:28:00Z">
        <w:r w:rsidRPr="0045438E" w:rsidDel="0045438E">
          <w:rPr>
            <w:rStyle w:val="Hyperlink"/>
            <w:lang w:val="en-US"/>
          </w:rPr>
          <w:delText>Hình 3.24 Biểu đồ hoạt động Tài xế rút tiền khỏi tài khoản ví</w:delText>
        </w:r>
        <w:r w:rsidDel="0045438E">
          <w:rPr>
            <w:webHidden/>
          </w:rPr>
          <w:tab/>
          <w:delText>33</w:delText>
        </w:r>
      </w:del>
    </w:p>
    <w:p w14:paraId="570EABCE" w14:textId="1FD325A8" w:rsidR="0045438E" w:rsidDel="0045438E" w:rsidRDefault="0045438E">
      <w:pPr>
        <w:pStyle w:val="TOC1"/>
        <w:rPr>
          <w:del w:id="2530" w:author="Administrator" w:date="2024-12-28T12:28:00Z"/>
          <w:rFonts w:asciiTheme="minorHAnsi" w:eastAsiaTheme="minorEastAsia" w:hAnsiTheme="minorHAnsi" w:cstheme="minorBidi"/>
          <w:sz w:val="22"/>
          <w:szCs w:val="22"/>
          <w:lang w:val="en-US"/>
        </w:rPr>
      </w:pPr>
      <w:del w:id="2531" w:author="Administrator" w:date="2024-12-28T12:28:00Z">
        <w:r w:rsidRPr="0045438E" w:rsidDel="0045438E">
          <w:rPr>
            <w:rStyle w:val="Hyperlink"/>
            <w:lang w:val="en-US"/>
          </w:rPr>
          <w:delText>Hình 3.25 Biểu đồ hoạt động Xem lịch sử chuyến xe</w:delText>
        </w:r>
        <w:r w:rsidDel="0045438E">
          <w:rPr>
            <w:webHidden/>
          </w:rPr>
          <w:tab/>
          <w:delText>33</w:delText>
        </w:r>
      </w:del>
    </w:p>
    <w:p w14:paraId="68E1D3B4" w14:textId="1E706E7A" w:rsidR="0045438E" w:rsidDel="0045438E" w:rsidRDefault="0045438E">
      <w:pPr>
        <w:pStyle w:val="TOC1"/>
        <w:rPr>
          <w:del w:id="2532" w:author="Administrator" w:date="2024-12-28T12:28:00Z"/>
          <w:rFonts w:asciiTheme="minorHAnsi" w:eastAsiaTheme="minorEastAsia" w:hAnsiTheme="minorHAnsi" w:cstheme="minorBidi"/>
          <w:sz w:val="22"/>
          <w:szCs w:val="22"/>
          <w:lang w:val="en-US"/>
        </w:rPr>
      </w:pPr>
      <w:del w:id="2533" w:author="Administrator" w:date="2024-12-28T12:28:00Z">
        <w:r w:rsidRPr="0045438E" w:rsidDel="0045438E">
          <w:rPr>
            <w:rStyle w:val="Hyperlink"/>
            <w:lang w:val="en-US"/>
          </w:rPr>
          <w:delText>Hình 3.26 Biểu đồ hoạt động Quản lý khách hàng</w:delText>
        </w:r>
        <w:r w:rsidDel="0045438E">
          <w:rPr>
            <w:webHidden/>
          </w:rPr>
          <w:tab/>
          <w:delText>34</w:delText>
        </w:r>
      </w:del>
    </w:p>
    <w:p w14:paraId="3A838060" w14:textId="2919FF1D" w:rsidR="0045438E" w:rsidDel="0045438E" w:rsidRDefault="0045438E">
      <w:pPr>
        <w:pStyle w:val="TOC1"/>
        <w:rPr>
          <w:del w:id="2534" w:author="Administrator" w:date="2024-12-28T12:28:00Z"/>
          <w:rFonts w:asciiTheme="minorHAnsi" w:eastAsiaTheme="minorEastAsia" w:hAnsiTheme="minorHAnsi" w:cstheme="minorBidi"/>
          <w:sz w:val="22"/>
          <w:szCs w:val="22"/>
          <w:lang w:val="en-US"/>
        </w:rPr>
      </w:pPr>
      <w:del w:id="2535" w:author="Administrator" w:date="2024-12-28T12:28:00Z">
        <w:r w:rsidRPr="0045438E" w:rsidDel="0045438E">
          <w:rPr>
            <w:rStyle w:val="Hyperlink"/>
            <w:lang w:val="en-US"/>
          </w:rPr>
          <w:delText>Hình 3.27 Biểu đồ hoạt động Quản lý tài xế</w:delText>
        </w:r>
        <w:r w:rsidDel="0045438E">
          <w:rPr>
            <w:webHidden/>
          </w:rPr>
          <w:tab/>
          <w:delText>35</w:delText>
        </w:r>
      </w:del>
    </w:p>
    <w:p w14:paraId="61E0B080" w14:textId="2CE8314E" w:rsidR="0045438E" w:rsidDel="0045438E" w:rsidRDefault="0045438E">
      <w:pPr>
        <w:pStyle w:val="TOC1"/>
        <w:rPr>
          <w:del w:id="2536" w:author="Administrator" w:date="2024-12-28T12:28:00Z"/>
          <w:rFonts w:asciiTheme="minorHAnsi" w:eastAsiaTheme="minorEastAsia" w:hAnsiTheme="minorHAnsi" w:cstheme="minorBidi"/>
          <w:sz w:val="22"/>
          <w:szCs w:val="22"/>
          <w:lang w:val="en-US"/>
        </w:rPr>
      </w:pPr>
      <w:del w:id="2537" w:author="Administrator" w:date="2024-12-28T12:28:00Z">
        <w:r w:rsidRPr="0045438E" w:rsidDel="0045438E">
          <w:rPr>
            <w:rStyle w:val="Hyperlink"/>
            <w:lang w:val="en-US"/>
          </w:rPr>
          <w:delText>Hình 4.1 Trang chủ Visual Studio Code</w:delText>
        </w:r>
        <w:r w:rsidDel="0045438E">
          <w:rPr>
            <w:webHidden/>
          </w:rPr>
          <w:tab/>
          <w:delText>56</w:delText>
        </w:r>
      </w:del>
    </w:p>
    <w:p w14:paraId="03DFFF3D" w14:textId="0B23506C" w:rsidR="0045438E" w:rsidDel="0045438E" w:rsidRDefault="0045438E">
      <w:pPr>
        <w:pStyle w:val="TOC1"/>
        <w:rPr>
          <w:del w:id="2538" w:author="Administrator" w:date="2024-12-28T12:28:00Z"/>
          <w:rFonts w:asciiTheme="minorHAnsi" w:eastAsiaTheme="minorEastAsia" w:hAnsiTheme="minorHAnsi" w:cstheme="minorBidi"/>
          <w:sz w:val="22"/>
          <w:szCs w:val="22"/>
          <w:lang w:val="en-US"/>
        </w:rPr>
      </w:pPr>
      <w:del w:id="2539" w:author="Administrator" w:date="2024-12-28T12:28:00Z">
        <w:r w:rsidRPr="0045438E" w:rsidDel="0045438E">
          <w:rPr>
            <w:rStyle w:val="Hyperlink"/>
            <w:lang w:val="en-US"/>
          </w:rPr>
          <w:delText>Hình 4.2 Trang chủ Android Studio</w:delText>
        </w:r>
        <w:r w:rsidDel="0045438E">
          <w:rPr>
            <w:webHidden/>
          </w:rPr>
          <w:tab/>
          <w:delText>56</w:delText>
        </w:r>
      </w:del>
    </w:p>
    <w:p w14:paraId="434F6761" w14:textId="6A30F9FD" w:rsidR="0045438E" w:rsidDel="0045438E" w:rsidRDefault="0045438E">
      <w:pPr>
        <w:pStyle w:val="TOC1"/>
        <w:rPr>
          <w:del w:id="2540" w:author="Administrator" w:date="2024-12-28T12:28:00Z"/>
          <w:rFonts w:asciiTheme="minorHAnsi" w:eastAsiaTheme="minorEastAsia" w:hAnsiTheme="minorHAnsi" w:cstheme="minorBidi"/>
          <w:sz w:val="22"/>
          <w:szCs w:val="22"/>
          <w:lang w:val="en-US"/>
        </w:rPr>
      </w:pPr>
      <w:del w:id="2541" w:author="Administrator" w:date="2024-12-28T12:28:00Z">
        <w:r w:rsidRPr="0045438E" w:rsidDel="0045438E">
          <w:rPr>
            <w:rStyle w:val="Hyperlink"/>
            <w:lang w:val="en-US"/>
          </w:rPr>
          <w:delText>Hình 4.3 Cài đặt NodeJS #1</w:delText>
        </w:r>
        <w:r w:rsidDel="0045438E">
          <w:rPr>
            <w:webHidden/>
          </w:rPr>
          <w:tab/>
          <w:delText>57</w:delText>
        </w:r>
      </w:del>
    </w:p>
    <w:p w14:paraId="583DD21F" w14:textId="2B61BCBF" w:rsidR="0045438E" w:rsidDel="0045438E" w:rsidRDefault="0045438E">
      <w:pPr>
        <w:pStyle w:val="TOC1"/>
        <w:rPr>
          <w:del w:id="2542" w:author="Administrator" w:date="2024-12-28T12:28:00Z"/>
          <w:rFonts w:asciiTheme="minorHAnsi" w:eastAsiaTheme="minorEastAsia" w:hAnsiTheme="minorHAnsi" w:cstheme="minorBidi"/>
          <w:sz w:val="22"/>
          <w:szCs w:val="22"/>
          <w:lang w:val="en-US"/>
        </w:rPr>
      </w:pPr>
      <w:del w:id="2543" w:author="Administrator" w:date="2024-12-28T12:28:00Z">
        <w:r w:rsidRPr="0045438E" w:rsidDel="0045438E">
          <w:rPr>
            <w:rStyle w:val="Hyperlink"/>
            <w:lang w:val="en-US"/>
          </w:rPr>
          <w:delText>Hình 4.4 Cài đặt NodeJS #2</w:delText>
        </w:r>
        <w:r w:rsidDel="0045438E">
          <w:rPr>
            <w:webHidden/>
          </w:rPr>
          <w:tab/>
          <w:delText>58</w:delText>
        </w:r>
      </w:del>
    </w:p>
    <w:p w14:paraId="56B2DFF4" w14:textId="05021115" w:rsidR="0045438E" w:rsidDel="0045438E" w:rsidRDefault="0045438E">
      <w:pPr>
        <w:pStyle w:val="TOC1"/>
        <w:rPr>
          <w:del w:id="2544" w:author="Administrator" w:date="2024-12-28T12:28:00Z"/>
          <w:rFonts w:asciiTheme="minorHAnsi" w:eastAsiaTheme="minorEastAsia" w:hAnsiTheme="minorHAnsi" w:cstheme="minorBidi"/>
          <w:sz w:val="22"/>
          <w:szCs w:val="22"/>
          <w:lang w:val="en-US"/>
        </w:rPr>
      </w:pPr>
      <w:del w:id="2545" w:author="Administrator" w:date="2024-12-28T12:28:00Z">
        <w:r w:rsidRPr="0045438E" w:rsidDel="0045438E">
          <w:rPr>
            <w:rStyle w:val="Hyperlink"/>
            <w:lang w:val="en-US"/>
          </w:rPr>
          <w:delText>Hình 4.5 Cài đặt NodeJS #3</w:delText>
        </w:r>
        <w:r w:rsidDel="0045438E">
          <w:rPr>
            <w:webHidden/>
          </w:rPr>
          <w:tab/>
          <w:delText>59</w:delText>
        </w:r>
      </w:del>
    </w:p>
    <w:p w14:paraId="274674AD" w14:textId="172E729A" w:rsidR="0045438E" w:rsidDel="0045438E" w:rsidRDefault="0045438E">
      <w:pPr>
        <w:pStyle w:val="TOC1"/>
        <w:rPr>
          <w:del w:id="2546" w:author="Administrator" w:date="2024-12-28T12:28:00Z"/>
          <w:rFonts w:asciiTheme="minorHAnsi" w:eastAsiaTheme="minorEastAsia" w:hAnsiTheme="minorHAnsi" w:cstheme="minorBidi"/>
          <w:sz w:val="22"/>
          <w:szCs w:val="22"/>
          <w:lang w:val="en-US"/>
        </w:rPr>
      </w:pPr>
      <w:del w:id="2547" w:author="Administrator" w:date="2024-12-28T12:28:00Z">
        <w:r w:rsidRPr="0045438E" w:rsidDel="0045438E">
          <w:rPr>
            <w:rStyle w:val="Hyperlink"/>
            <w:lang w:val="en-US"/>
          </w:rPr>
          <w:delText>Hình 4.6 Cài đặt NodeJS #4</w:delText>
        </w:r>
        <w:r w:rsidDel="0045438E">
          <w:rPr>
            <w:webHidden/>
          </w:rPr>
          <w:tab/>
          <w:delText>60</w:delText>
        </w:r>
      </w:del>
    </w:p>
    <w:p w14:paraId="54F6CCF0" w14:textId="34016E80" w:rsidR="0045438E" w:rsidDel="0045438E" w:rsidRDefault="0045438E">
      <w:pPr>
        <w:pStyle w:val="TOC1"/>
        <w:rPr>
          <w:del w:id="2548" w:author="Administrator" w:date="2024-12-28T12:28:00Z"/>
          <w:rFonts w:asciiTheme="minorHAnsi" w:eastAsiaTheme="minorEastAsia" w:hAnsiTheme="minorHAnsi" w:cstheme="minorBidi"/>
          <w:sz w:val="22"/>
          <w:szCs w:val="22"/>
          <w:lang w:val="en-US"/>
        </w:rPr>
      </w:pPr>
      <w:del w:id="2549" w:author="Administrator" w:date="2024-12-28T12:28:00Z">
        <w:r w:rsidRPr="0045438E" w:rsidDel="0045438E">
          <w:rPr>
            <w:rStyle w:val="Hyperlink"/>
            <w:lang w:val="en-US"/>
          </w:rPr>
          <w:delText>Hình 4.7 Cài đặt NodeJS #5</w:delText>
        </w:r>
        <w:r w:rsidDel="0045438E">
          <w:rPr>
            <w:webHidden/>
          </w:rPr>
          <w:tab/>
          <w:delText>61</w:delText>
        </w:r>
      </w:del>
    </w:p>
    <w:p w14:paraId="1B2106F4" w14:textId="6289E1C8" w:rsidR="0045438E" w:rsidDel="0045438E" w:rsidRDefault="0045438E">
      <w:pPr>
        <w:pStyle w:val="TOC1"/>
        <w:rPr>
          <w:del w:id="2550" w:author="Administrator" w:date="2024-12-28T12:28:00Z"/>
          <w:rFonts w:asciiTheme="minorHAnsi" w:eastAsiaTheme="minorEastAsia" w:hAnsiTheme="minorHAnsi" w:cstheme="minorBidi"/>
          <w:sz w:val="22"/>
          <w:szCs w:val="22"/>
          <w:lang w:val="en-US"/>
        </w:rPr>
      </w:pPr>
      <w:del w:id="2551" w:author="Administrator" w:date="2024-12-28T12:28:00Z">
        <w:r w:rsidRPr="0045438E" w:rsidDel="0045438E">
          <w:rPr>
            <w:rStyle w:val="Hyperlink"/>
            <w:lang w:val="en-US"/>
          </w:rPr>
          <w:delText>Hình 4.8 Cài đặt NodeJS #6</w:delText>
        </w:r>
        <w:r w:rsidDel="0045438E">
          <w:rPr>
            <w:webHidden/>
          </w:rPr>
          <w:tab/>
          <w:delText>62</w:delText>
        </w:r>
      </w:del>
    </w:p>
    <w:p w14:paraId="5D148A77" w14:textId="1C0D03CB" w:rsidR="0045438E" w:rsidDel="0045438E" w:rsidRDefault="0045438E">
      <w:pPr>
        <w:pStyle w:val="TOC1"/>
        <w:rPr>
          <w:del w:id="2552" w:author="Administrator" w:date="2024-12-28T12:28:00Z"/>
          <w:rFonts w:asciiTheme="minorHAnsi" w:eastAsiaTheme="minorEastAsia" w:hAnsiTheme="minorHAnsi" w:cstheme="minorBidi"/>
          <w:sz w:val="22"/>
          <w:szCs w:val="22"/>
          <w:lang w:val="en-US"/>
        </w:rPr>
      </w:pPr>
      <w:del w:id="2553" w:author="Administrator" w:date="2024-12-28T12:28:00Z">
        <w:r w:rsidRPr="0045438E" w:rsidDel="0045438E">
          <w:rPr>
            <w:rStyle w:val="Hyperlink"/>
            <w:lang w:val="en-US"/>
          </w:rPr>
          <w:delText>Hình 4.9 Màn hình Visual Studio Code</w:delText>
        </w:r>
        <w:r w:rsidDel="0045438E">
          <w:rPr>
            <w:webHidden/>
          </w:rPr>
          <w:tab/>
          <w:delText>62</w:delText>
        </w:r>
      </w:del>
    </w:p>
    <w:p w14:paraId="7810F089" w14:textId="01ED9403" w:rsidR="0045438E" w:rsidDel="0045438E" w:rsidRDefault="0045438E">
      <w:pPr>
        <w:pStyle w:val="TOC1"/>
        <w:rPr>
          <w:del w:id="2554" w:author="Administrator" w:date="2024-12-28T12:28:00Z"/>
          <w:rFonts w:asciiTheme="minorHAnsi" w:eastAsiaTheme="minorEastAsia" w:hAnsiTheme="minorHAnsi" w:cstheme="minorBidi"/>
          <w:sz w:val="22"/>
          <w:szCs w:val="22"/>
          <w:lang w:val="en-US"/>
        </w:rPr>
      </w:pPr>
      <w:del w:id="2555" w:author="Administrator" w:date="2024-12-28T12:28:00Z">
        <w:r w:rsidRPr="0045438E" w:rsidDel="0045438E">
          <w:rPr>
            <w:rStyle w:val="Hyperlink"/>
            <w:lang w:val="en-US"/>
          </w:rPr>
          <w:delText>Hình 4.10 Chạy câu lệnh npm install -g create-react-app</w:delText>
        </w:r>
        <w:r w:rsidDel="0045438E">
          <w:rPr>
            <w:webHidden/>
          </w:rPr>
          <w:tab/>
          <w:delText>63</w:delText>
        </w:r>
      </w:del>
    </w:p>
    <w:p w14:paraId="3CE8BAE5" w14:textId="0C3E91DE" w:rsidR="0045438E" w:rsidDel="0045438E" w:rsidRDefault="0045438E">
      <w:pPr>
        <w:pStyle w:val="TOC1"/>
        <w:rPr>
          <w:del w:id="2556" w:author="Administrator" w:date="2024-12-28T12:28:00Z"/>
          <w:rFonts w:asciiTheme="minorHAnsi" w:eastAsiaTheme="minorEastAsia" w:hAnsiTheme="minorHAnsi" w:cstheme="minorBidi"/>
          <w:sz w:val="22"/>
          <w:szCs w:val="22"/>
          <w:lang w:val="en-US"/>
        </w:rPr>
      </w:pPr>
      <w:del w:id="2557" w:author="Administrator" w:date="2024-12-28T12:28:00Z">
        <w:r w:rsidRPr="0045438E" w:rsidDel="0045438E">
          <w:rPr>
            <w:rStyle w:val="Hyperlink"/>
            <w:lang w:val="en-US"/>
          </w:rPr>
          <w:delText>Hình 4.11 Chạy câu lệnh create-react-app my-app</w:delText>
        </w:r>
        <w:r w:rsidDel="0045438E">
          <w:rPr>
            <w:webHidden/>
          </w:rPr>
          <w:tab/>
          <w:delText>63</w:delText>
        </w:r>
      </w:del>
    </w:p>
    <w:p w14:paraId="4756B83C" w14:textId="186FCDED" w:rsidR="0045438E" w:rsidDel="0045438E" w:rsidRDefault="0045438E">
      <w:pPr>
        <w:pStyle w:val="TOC1"/>
        <w:rPr>
          <w:del w:id="2558" w:author="Administrator" w:date="2024-12-28T12:28:00Z"/>
          <w:rFonts w:asciiTheme="minorHAnsi" w:eastAsiaTheme="minorEastAsia" w:hAnsiTheme="minorHAnsi" w:cstheme="minorBidi"/>
          <w:sz w:val="22"/>
          <w:szCs w:val="22"/>
          <w:lang w:val="en-US"/>
        </w:rPr>
      </w:pPr>
      <w:del w:id="2559" w:author="Administrator" w:date="2024-12-28T12:28:00Z">
        <w:r w:rsidRPr="0045438E" w:rsidDel="0045438E">
          <w:rPr>
            <w:rStyle w:val="Hyperlink"/>
            <w:lang w:val="en-US"/>
          </w:rPr>
          <w:delText>Hình 4.12 Cài đặt Flutter và Dart Plugin cho Android Studio</w:delText>
        </w:r>
        <w:r w:rsidDel="0045438E">
          <w:rPr>
            <w:webHidden/>
          </w:rPr>
          <w:tab/>
          <w:delText>64</w:delText>
        </w:r>
      </w:del>
    </w:p>
    <w:p w14:paraId="64E6B5DA" w14:textId="190AD624" w:rsidR="0045438E" w:rsidDel="0045438E" w:rsidRDefault="0045438E">
      <w:pPr>
        <w:pStyle w:val="TOC1"/>
        <w:rPr>
          <w:del w:id="2560" w:author="Administrator" w:date="2024-12-28T12:28:00Z"/>
          <w:rFonts w:asciiTheme="minorHAnsi" w:eastAsiaTheme="minorEastAsia" w:hAnsiTheme="minorHAnsi" w:cstheme="minorBidi"/>
          <w:sz w:val="22"/>
          <w:szCs w:val="22"/>
          <w:lang w:val="en-US"/>
        </w:rPr>
      </w:pPr>
      <w:del w:id="2561" w:author="Administrator" w:date="2024-12-28T12:28:00Z">
        <w:r w:rsidRPr="0045438E" w:rsidDel="0045438E">
          <w:rPr>
            <w:rStyle w:val="Hyperlink"/>
            <w:lang w:val="en-US"/>
          </w:rPr>
          <w:delText>Hình 4.13 Tạo Dự án Flutter mới</w:delText>
        </w:r>
        <w:r w:rsidDel="0045438E">
          <w:rPr>
            <w:webHidden/>
          </w:rPr>
          <w:tab/>
          <w:delText>65</w:delText>
        </w:r>
      </w:del>
    </w:p>
    <w:p w14:paraId="01DB6728" w14:textId="3573A3F8" w:rsidR="0045438E" w:rsidDel="0045438E" w:rsidRDefault="0045438E">
      <w:pPr>
        <w:pStyle w:val="TOC1"/>
        <w:rPr>
          <w:del w:id="2562" w:author="Administrator" w:date="2024-12-28T12:28:00Z"/>
          <w:rFonts w:asciiTheme="minorHAnsi" w:eastAsiaTheme="minorEastAsia" w:hAnsiTheme="minorHAnsi" w:cstheme="minorBidi"/>
          <w:sz w:val="22"/>
          <w:szCs w:val="22"/>
          <w:lang w:val="en-US"/>
        </w:rPr>
      </w:pPr>
      <w:del w:id="2563" w:author="Administrator" w:date="2024-12-28T12:28:00Z">
        <w:r w:rsidRPr="0045438E" w:rsidDel="0045438E">
          <w:rPr>
            <w:rStyle w:val="Hyperlink"/>
            <w:lang w:val="en-US"/>
          </w:rPr>
          <w:delText>Hình 4.14 Giao diện Postman</w:delText>
        </w:r>
        <w:r w:rsidDel="0045438E">
          <w:rPr>
            <w:webHidden/>
          </w:rPr>
          <w:tab/>
          <w:delText>68</w:delText>
        </w:r>
      </w:del>
    </w:p>
    <w:p w14:paraId="59111FC7" w14:textId="39FCACC3" w:rsidR="0045438E" w:rsidDel="0045438E" w:rsidRDefault="0045438E">
      <w:pPr>
        <w:pStyle w:val="TOC1"/>
        <w:rPr>
          <w:del w:id="2564" w:author="Administrator" w:date="2024-12-28T12:28:00Z"/>
          <w:rFonts w:asciiTheme="minorHAnsi" w:eastAsiaTheme="minorEastAsia" w:hAnsiTheme="minorHAnsi" w:cstheme="minorBidi"/>
          <w:sz w:val="22"/>
          <w:szCs w:val="22"/>
          <w:lang w:val="en-US"/>
        </w:rPr>
      </w:pPr>
      <w:del w:id="2565" w:author="Administrator" w:date="2024-12-28T12:28:00Z">
        <w:r w:rsidRPr="0045438E" w:rsidDel="0045438E">
          <w:rPr>
            <w:rStyle w:val="Hyperlink"/>
            <w:lang w:val="en-US"/>
          </w:rPr>
          <w:delText>Hình 4.15 Máy ảo Android và IOS</w:delText>
        </w:r>
        <w:r w:rsidDel="0045438E">
          <w:rPr>
            <w:webHidden/>
          </w:rPr>
          <w:tab/>
          <w:delText>68</w:delText>
        </w:r>
      </w:del>
    </w:p>
    <w:p w14:paraId="00FD029F" w14:textId="27E03894" w:rsidR="0045438E" w:rsidDel="0045438E" w:rsidRDefault="0045438E">
      <w:pPr>
        <w:pStyle w:val="TOC1"/>
        <w:rPr>
          <w:del w:id="2566" w:author="Administrator" w:date="2024-12-28T12:28:00Z"/>
          <w:rFonts w:asciiTheme="minorHAnsi" w:eastAsiaTheme="minorEastAsia" w:hAnsiTheme="minorHAnsi" w:cstheme="minorBidi"/>
          <w:sz w:val="22"/>
          <w:szCs w:val="22"/>
          <w:lang w:val="en-US"/>
        </w:rPr>
      </w:pPr>
      <w:del w:id="2567" w:author="Administrator" w:date="2024-12-28T12:28:00Z">
        <w:r w:rsidRPr="0045438E" w:rsidDel="0045438E">
          <w:rPr>
            <w:rStyle w:val="Hyperlink"/>
            <w:lang w:val="en-US"/>
          </w:rPr>
          <w:delText>Hình 4.16 Màn hình thống kê</w:delText>
        </w:r>
        <w:r w:rsidDel="0045438E">
          <w:rPr>
            <w:webHidden/>
          </w:rPr>
          <w:tab/>
          <w:delText>73</w:delText>
        </w:r>
      </w:del>
    </w:p>
    <w:p w14:paraId="055A3268" w14:textId="123C8019" w:rsidR="0045438E" w:rsidDel="0045438E" w:rsidRDefault="0045438E">
      <w:pPr>
        <w:pStyle w:val="TOC1"/>
        <w:rPr>
          <w:del w:id="2568" w:author="Administrator" w:date="2024-12-28T12:28:00Z"/>
          <w:rFonts w:asciiTheme="minorHAnsi" w:eastAsiaTheme="minorEastAsia" w:hAnsiTheme="minorHAnsi" w:cstheme="minorBidi"/>
          <w:sz w:val="22"/>
          <w:szCs w:val="22"/>
          <w:lang w:val="en-US"/>
        </w:rPr>
      </w:pPr>
      <w:del w:id="2569" w:author="Administrator" w:date="2024-12-28T12:28:00Z">
        <w:r w:rsidRPr="0045438E" w:rsidDel="0045438E">
          <w:rPr>
            <w:rStyle w:val="Hyperlink"/>
            <w:lang w:val="en-US"/>
          </w:rPr>
          <w:delText>Hình 4.17 Màn hình Quản lý khách hàng</w:delText>
        </w:r>
        <w:r w:rsidDel="0045438E">
          <w:rPr>
            <w:webHidden/>
          </w:rPr>
          <w:tab/>
          <w:delText>74</w:delText>
        </w:r>
      </w:del>
    </w:p>
    <w:p w14:paraId="704C6C70" w14:textId="186ED9D8" w:rsidR="0045438E" w:rsidDel="0045438E" w:rsidRDefault="0045438E">
      <w:pPr>
        <w:pStyle w:val="TOC1"/>
        <w:rPr>
          <w:del w:id="2570" w:author="Administrator" w:date="2024-12-28T12:28:00Z"/>
          <w:rFonts w:asciiTheme="minorHAnsi" w:eastAsiaTheme="minorEastAsia" w:hAnsiTheme="minorHAnsi" w:cstheme="minorBidi"/>
          <w:sz w:val="22"/>
          <w:szCs w:val="22"/>
          <w:lang w:val="en-US"/>
        </w:rPr>
      </w:pPr>
      <w:del w:id="2571" w:author="Administrator" w:date="2024-12-28T12:28:00Z">
        <w:r w:rsidRPr="0045438E" w:rsidDel="0045438E">
          <w:rPr>
            <w:rStyle w:val="Hyperlink"/>
          </w:rPr>
          <w:drawing>
            <wp:inline distT="0" distB="0" distL="0" distR="0" wp14:anchorId="09E22FE7" wp14:editId="455466DE">
              <wp:extent cx="5761990" cy="290639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14"/>
                      <a:stretch>
                        <a:fillRect/>
                      </a:stretch>
                    </pic:blipFill>
                    <pic:spPr>
                      <a:xfrm>
                        <a:off x="0" y="0"/>
                        <a:ext cx="5761990" cy="2906395"/>
                      </a:xfrm>
                      <a:prstGeom prst="rect">
                        <a:avLst/>
                      </a:prstGeom>
                    </pic:spPr>
                  </pic:pic>
                </a:graphicData>
              </a:graphic>
            </wp:inline>
          </w:drawing>
        </w:r>
        <w:r w:rsidRPr="0045438E" w:rsidDel="0045438E">
          <w:rPr>
            <w:rStyle w:val="Hyperlink"/>
            <w:lang w:val="en-US"/>
          </w:rPr>
          <w:delText>Hình 4.18 Màn hình Quản lý vị trí tài xế</w:delText>
        </w:r>
        <w:r w:rsidDel="0045438E">
          <w:rPr>
            <w:webHidden/>
          </w:rPr>
          <w:tab/>
          <w:delText>74</w:delText>
        </w:r>
      </w:del>
    </w:p>
    <w:p w14:paraId="3EE8F3EA" w14:textId="508953C3" w:rsidR="0045438E" w:rsidDel="0045438E" w:rsidRDefault="0045438E">
      <w:pPr>
        <w:pStyle w:val="TOC1"/>
        <w:rPr>
          <w:del w:id="2572" w:author="Administrator" w:date="2024-12-28T12:28:00Z"/>
          <w:rFonts w:asciiTheme="minorHAnsi" w:eastAsiaTheme="minorEastAsia" w:hAnsiTheme="minorHAnsi" w:cstheme="minorBidi"/>
          <w:sz w:val="22"/>
          <w:szCs w:val="22"/>
          <w:lang w:val="en-US"/>
        </w:rPr>
      </w:pPr>
      <w:del w:id="2573" w:author="Administrator" w:date="2024-12-28T12:28:00Z">
        <w:r w:rsidRPr="0045438E" w:rsidDel="0045438E">
          <w:rPr>
            <w:rStyle w:val="Hyperlink"/>
            <w:lang w:val="en-US"/>
          </w:rPr>
          <w:delText>Hình 4.19 Màn hình Quản lý giao dịch</w:delText>
        </w:r>
        <w:r w:rsidDel="0045438E">
          <w:rPr>
            <w:webHidden/>
          </w:rPr>
          <w:tab/>
          <w:delText>75</w:delText>
        </w:r>
      </w:del>
    </w:p>
    <w:p w14:paraId="4F2AAF2F" w14:textId="7D8836D2" w:rsidR="0045438E" w:rsidDel="0045438E" w:rsidRDefault="0045438E" w:rsidP="0045438E">
      <w:pPr>
        <w:pStyle w:val="TOC1"/>
        <w:rPr>
          <w:del w:id="2574" w:author="Administrator" w:date="2024-12-28T12:27:00Z"/>
          <w:rFonts w:asciiTheme="minorHAnsi" w:eastAsiaTheme="minorEastAsia" w:hAnsiTheme="minorHAnsi" w:cstheme="minorBidi"/>
          <w:sz w:val="22"/>
          <w:szCs w:val="22"/>
          <w:lang w:val="en-US"/>
        </w:rPr>
      </w:pPr>
      <w:del w:id="2575" w:author="Administrator" w:date="2024-12-28T12:27:00Z">
        <w:r w:rsidRPr="0045438E" w:rsidDel="0045438E">
          <w:rPr>
            <w:rStyle w:val="Hyperlink"/>
          </w:rPr>
          <w:delText xml:space="preserve">Hình </w:delText>
        </w:r>
        <w:r w:rsidRPr="0045438E" w:rsidDel="0045438E">
          <w:rPr>
            <w:rStyle w:val="Hyperlink"/>
            <w:lang w:val="en-AU"/>
          </w:rPr>
          <w:delText>1</w:delText>
        </w:r>
        <w:r w:rsidRPr="0045438E" w:rsidDel="0045438E">
          <w:rPr>
            <w:rStyle w:val="Hyperlink"/>
          </w:rPr>
          <w:delText xml:space="preserve">.1 </w:delText>
        </w:r>
        <w:r w:rsidRPr="0045438E" w:rsidDel="0045438E">
          <w:rPr>
            <w:rStyle w:val="Hyperlink"/>
            <w:lang w:val="en-US"/>
          </w:rPr>
          <w:delText>Mức độ phổ biến các thương hiệu gọi xe tại Việt Nam Tham khảo Q&amp;M</w:delText>
        </w:r>
        <w:r w:rsidDel="0045438E">
          <w:rPr>
            <w:webHidden/>
          </w:rPr>
          <w:tab/>
          <w:delText>4</w:delText>
        </w:r>
      </w:del>
    </w:p>
    <w:p w14:paraId="338F810E" w14:textId="4ED56477" w:rsidR="0045438E" w:rsidDel="0045438E" w:rsidRDefault="0045438E" w:rsidP="0045438E">
      <w:pPr>
        <w:pStyle w:val="TOC1"/>
        <w:rPr>
          <w:del w:id="2576" w:author="Administrator" w:date="2024-12-28T12:27:00Z"/>
          <w:rFonts w:asciiTheme="minorHAnsi" w:eastAsiaTheme="minorEastAsia" w:hAnsiTheme="minorHAnsi" w:cstheme="minorBidi"/>
          <w:sz w:val="22"/>
          <w:szCs w:val="22"/>
          <w:lang w:val="en-US"/>
        </w:rPr>
      </w:pPr>
      <w:del w:id="2577" w:author="Administrator" w:date="2024-12-28T12:27:00Z">
        <w:r w:rsidRPr="0045438E" w:rsidDel="0045438E">
          <w:rPr>
            <w:rStyle w:val="Hyperlink"/>
          </w:rPr>
          <w:delText>Hình 2.</w:delText>
        </w:r>
        <w:r w:rsidRPr="0045438E" w:rsidDel="0045438E">
          <w:rPr>
            <w:rStyle w:val="Hyperlink"/>
            <w:lang w:val="en-AU"/>
          </w:rPr>
          <w:delText>1</w:delText>
        </w:r>
        <w:r w:rsidRPr="0045438E" w:rsidDel="0045438E">
          <w:rPr>
            <w:rStyle w:val="Hyperlink"/>
          </w:rPr>
          <w:delText xml:space="preserve"> </w:delText>
        </w:r>
        <w:r w:rsidRPr="0045438E" w:rsidDel="0045438E">
          <w:rPr>
            <w:rStyle w:val="Hyperlink"/>
            <w:lang w:val="en-US"/>
          </w:rPr>
          <w:delText>Mô hình Waterfall</w:delText>
        </w:r>
        <w:r w:rsidDel="0045438E">
          <w:rPr>
            <w:webHidden/>
          </w:rPr>
          <w:tab/>
          <w:delText>10</w:delText>
        </w:r>
      </w:del>
    </w:p>
    <w:p w14:paraId="2356CDE7" w14:textId="25AFC944" w:rsidR="0045438E" w:rsidDel="0045438E" w:rsidRDefault="0045438E" w:rsidP="0045438E">
      <w:pPr>
        <w:pStyle w:val="TOC1"/>
        <w:rPr>
          <w:del w:id="2578" w:author="Administrator" w:date="2024-12-28T12:27:00Z"/>
          <w:rFonts w:asciiTheme="minorHAnsi" w:eastAsiaTheme="minorEastAsia" w:hAnsiTheme="minorHAnsi" w:cstheme="minorBidi"/>
          <w:sz w:val="22"/>
          <w:szCs w:val="22"/>
          <w:lang w:val="en-US"/>
        </w:rPr>
      </w:pPr>
      <w:del w:id="2579" w:author="Administrator" w:date="2024-12-28T12:27:00Z">
        <w:r w:rsidRPr="0045438E" w:rsidDel="0045438E">
          <w:rPr>
            <w:rStyle w:val="Hyperlink"/>
          </w:rPr>
          <w:delText>Hình 2.</w:delText>
        </w:r>
        <w:r w:rsidRPr="0045438E" w:rsidDel="0045438E">
          <w:rPr>
            <w:rStyle w:val="Hyperlink"/>
            <w:lang w:val="en-AU"/>
          </w:rPr>
          <w:delText>2</w:delText>
        </w:r>
        <w:r w:rsidRPr="0045438E" w:rsidDel="0045438E">
          <w:rPr>
            <w:rStyle w:val="Hyperlink"/>
          </w:rPr>
          <w:delText xml:space="preserve"> </w:delText>
        </w:r>
        <w:r w:rsidRPr="0045438E" w:rsidDel="0045438E">
          <w:rPr>
            <w:rStyle w:val="Hyperlink"/>
            <w:lang w:val="en-US"/>
          </w:rPr>
          <w:delText>Sơ đồ kiến trúc hệ thống</w:delText>
        </w:r>
        <w:r w:rsidDel="0045438E">
          <w:rPr>
            <w:webHidden/>
          </w:rPr>
          <w:tab/>
          <w:delText>15</w:delText>
        </w:r>
      </w:del>
    </w:p>
    <w:p w14:paraId="5425EC43" w14:textId="7947331E" w:rsidR="0045438E" w:rsidDel="0045438E" w:rsidRDefault="0045438E" w:rsidP="0045438E">
      <w:pPr>
        <w:pStyle w:val="TOC1"/>
        <w:rPr>
          <w:del w:id="2580" w:author="Administrator" w:date="2024-12-28T12:27:00Z"/>
          <w:rFonts w:asciiTheme="minorHAnsi" w:eastAsiaTheme="minorEastAsia" w:hAnsiTheme="minorHAnsi" w:cstheme="minorBidi"/>
          <w:sz w:val="22"/>
          <w:szCs w:val="22"/>
          <w:lang w:val="en-US"/>
        </w:rPr>
      </w:pPr>
      <w:del w:id="2581" w:author="Administrator" w:date="2024-12-28T12:27:00Z">
        <w:r w:rsidRPr="0045438E" w:rsidDel="0045438E">
          <w:rPr>
            <w:rStyle w:val="Hyperlink"/>
          </w:rPr>
          <w:delText>Hình 2.</w:delText>
        </w:r>
        <w:r w:rsidRPr="0045438E" w:rsidDel="0045438E">
          <w:rPr>
            <w:rStyle w:val="Hyperlink"/>
            <w:lang w:val="en-AU"/>
          </w:rPr>
          <w:delText>3</w:delText>
        </w:r>
        <w:r w:rsidRPr="0045438E" w:rsidDel="0045438E">
          <w:rPr>
            <w:rStyle w:val="Hyperlink"/>
          </w:rPr>
          <w:delText xml:space="preserve"> </w:delText>
        </w:r>
        <w:r w:rsidRPr="0045438E" w:rsidDel="0045438E">
          <w:rPr>
            <w:rStyle w:val="Hyperlink"/>
            <w:lang w:val="en-US"/>
          </w:rPr>
          <w:delText xml:space="preserve">Phân phối tập dữ liệu huấn luyện của mô hình </w:delText>
        </w:r>
        <w:r w:rsidRPr="0045438E" w:rsidDel="0045438E">
          <w:rPr>
            <w:rStyle w:val="Hyperlink"/>
            <w:bCs/>
            <w:lang w:val="en-US"/>
          </w:rPr>
          <w:delText>5CD-ViSoBERT</w:delText>
        </w:r>
        <w:r w:rsidDel="0045438E">
          <w:rPr>
            <w:webHidden/>
          </w:rPr>
          <w:tab/>
          <w:delText>18</w:delText>
        </w:r>
      </w:del>
    </w:p>
    <w:p w14:paraId="4DE59BE8" w14:textId="1AA9F76B" w:rsidR="0045438E" w:rsidDel="0045438E" w:rsidRDefault="0045438E" w:rsidP="0045438E">
      <w:pPr>
        <w:pStyle w:val="TOC1"/>
        <w:rPr>
          <w:del w:id="2582" w:author="Administrator" w:date="2024-12-28T12:27:00Z"/>
          <w:rFonts w:asciiTheme="minorHAnsi" w:eastAsiaTheme="minorEastAsia" w:hAnsiTheme="minorHAnsi" w:cstheme="minorBidi"/>
          <w:sz w:val="22"/>
          <w:szCs w:val="22"/>
          <w:lang w:val="en-US"/>
        </w:rPr>
      </w:pPr>
      <w:del w:id="2583" w:author="Administrator" w:date="2024-12-28T12:27:00Z">
        <w:r w:rsidRPr="0045438E" w:rsidDel="0045438E">
          <w:rPr>
            <w:rStyle w:val="Hyperlink"/>
          </w:rPr>
          <w:delText>Hình 3.1 Sơ đồ môi trường hệ thống</w:delText>
        </w:r>
        <w:r w:rsidDel="0045438E">
          <w:rPr>
            <w:webHidden/>
          </w:rPr>
          <w:tab/>
          <w:delText>21</w:delText>
        </w:r>
      </w:del>
    </w:p>
    <w:p w14:paraId="7C9AFDC0" w14:textId="10D8810F" w:rsidR="0045438E" w:rsidDel="0045438E" w:rsidRDefault="0045438E" w:rsidP="0045438E">
      <w:pPr>
        <w:pStyle w:val="TOC1"/>
        <w:rPr>
          <w:del w:id="2584" w:author="Administrator" w:date="2024-12-28T12:27:00Z"/>
          <w:rFonts w:asciiTheme="minorHAnsi" w:eastAsiaTheme="minorEastAsia" w:hAnsiTheme="minorHAnsi" w:cstheme="minorBidi"/>
          <w:sz w:val="22"/>
          <w:szCs w:val="22"/>
          <w:lang w:val="en-US"/>
        </w:rPr>
      </w:pPr>
      <w:del w:id="2585" w:author="Administrator" w:date="2024-12-28T12:27:00Z">
        <w:r w:rsidRPr="0045438E" w:rsidDel="0045438E">
          <w:rPr>
            <w:rStyle w:val="Hyperlink"/>
            <w:lang w:val="en-US"/>
          </w:rPr>
          <w:delText>Hình 3.2 Usecase Tổng quát</w:delText>
        </w:r>
        <w:r w:rsidDel="0045438E">
          <w:rPr>
            <w:webHidden/>
          </w:rPr>
          <w:tab/>
          <w:delText>22</w:delText>
        </w:r>
      </w:del>
    </w:p>
    <w:p w14:paraId="6105B339" w14:textId="70395D87" w:rsidR="0045438E" w:rsidDel="0045438E" w:rsidRDefault="0045438E" w:rsidP="0045438E">
      <w:pPr>
        <w:pStyle w:val="TOC1"/>
        <w:rPr>
          <w:del w:id="2586" w:author="Administrator" w:date="2024-12-28T12:27:00Z"/>
          <w:rFonts w:asciiTheme="minorHAnsi" w:eastAsiaTheme="minorEastAsia" w:hAnsiTheme="minorHAnsi" w:cstheme="minorBidi"/>
          <w:sz w:val="22"/>
          <w:szCs w:val="22"/>
          <w:lang w:val="en-US"/>
        </w:rPr>
      </w:pPr>
      <w:del w:id="2587" w:author="Administrator" w:date="2024-12-28T12:27:00Z">
        <w:r w:rsidRPr="0045438E" w:rsidDel="0045438E">
          <w:rPr>
            <w:rStyle w:val="Hyperlink"/>
            <w:lang w:val="en-US"/>
          </w:rPr>
          <w:delText>Hình 3.3 Usecase Đăng nhập</w:delText>
        </w:r>
        <w:r w:rsidDel="0045438E">
          <w:rPr>
            <w:webHidden/>
          </w:rPr>
          <w:tab/>
          <w:delText>23</w:delText>
        </w:r>
      </w:del>
    </w:p>
    <w:p w14:paraId="32B970F1" w14:textId="06491012" w:rsidR="0045438E" w:rsidDel="0045438E" w:rsidRDefault="0045438E" w:rsidP="0045438E">
      <w:pPr>
        <w:pStyle w:val="TOC1"/>
        <w:rPr>
          <w:del w:id="2588" w:author="Administrator" w:date="2024-12-28T12:27:00Z"/>
          <w:rFonts w:asciiTheme="minorHAnsi" w:eastAsiaTheme="minorEastAsia" w:hAnsiTheme="minorHAnsi" w:cstheme="minorBidi"/>
          <w:sz w:val="22"/>
          <w:szCs w:val="22"/>
          <w:lang w:val="en-US"/>
        </w:rPr>
      </w:pPr>
      <w:del w:id="2589" w:author="Administrator" w:date="2024-12-28T12:27:00Z">
        <w:r w:rsidRPr="0045438E" w:rsidDel="0045438E">
          <w:rPr>
            <w:rStyle w:val="Hyperlink"/>
            <w:lang w:val="en-US"/>
          </w:rPr>
          <w:delText>Hình 3.4 Usecase Quản lý thông tin cá nhân</w:delText>
        </w:r>
        <w:r w:rsidDel="0045438E">
          <w:rPr>
            <w:webHidden/>
          </w:rPr>
          <w:tab/>
          <w:delText>23</w:delText>
        </w:r>
      </w:del>
    </w:p>
    <w:p w14:paraId="0F2EA239" w14:textId="0D891358" w:rsidR="0045438E" w:rsidDel="0045438E" w:rsidRDefault="0045438E" w:rsidP="0045438E">
      <w:pPr>
        <w:pStyle w:val="TOC1"/>
        <w:rPr>
          <w:del w:id="2590" w:author="Administrator" w:date="2024-12-28T12:27:00Z"/>
          <w:rFonts w:asciiTheme="minorHAnsi" w:eastAsiaTheme="minorEastAsia" w:hAnsiTheme="minorHAnsi" w:cstheme="minorBidi"/>
          <w:sz w:val="22"/>
          <w:szCs w:val="22"/>
          <w:lang w:val="en-US"/>
        </w:rPr>
      </w:pPr>
      <w:del w:id="2591" w:author="Administrator" w:date="2024-12-28T12:27:00Z">
        <w:r w:rsidRPr="0045438E" w:rsidDel="0045438E">
          <w:rPr>
            <w:rStyle w:val="Hyperlink"/>
            <w:lang w:val="en-US"/>
          </w:rPr>
          <w:delText>Hình 3.5 Usecase Xem lịch sử chuyến đi</w:delText>
        </w:r>
        <w:r w:rsidDel="0045438E">
          <w:rPr>
            <w:webHidden/>
          </w:rPr>
          <w:tab/>
          <w:delText>24</w:delText>
        </w:r>
      </w:del>
    </w:p>
    <w:p w14:paraId="0B1221ED" w14:textId="57EBC1F0" w:rsidR="0045438E" w:rsidDel="0045438E" w:rsidRDefault="0045438E" w:rsidP="0045438E">
      <w:pPr>
        <w:pStyle w:val="TOC1"/>
        <w:rPr>
          <w:del w:id="2592" w:author="Administrator" w:date="2024-12-28T12:27:00Z"/>
          <w:rFonts w:asciiTheme="minorHAnsi" w:eastAsiaTheme="minorEastAsia" w:hAnsiTheme="minorHAnsi" w:cstheme="minorBidi"/>
          <w:sz w:val="22"/>
          <w:szCs w:val="22"/>
          <w:lang w:val="en-US"/>
        </w:rPr>
      </w:pPr>
      <w:del w:id="2593" w:author="Administrator" w:date="2024-12-28T12:27:00Z">
        <w:r w:rsidRPr="0045438E" w:rsidDel="0045438E">
          <w:rPr>
            <w:rStyle w:val="Hyperlink"/>
            <w:lang w:val="en-US"/>
          </w:rPr>
          <w:delText>Hình 3.6 Usecase Nạp tiền vào ví ứng dụng</w:delText>
        </w:r>
        <w:r w:rsidDel="0045438E">
          <w:rPr>
            <w:webHidden/>
          </w:rPr>
          <w:tab/>
          <w:delText>25</w:delText>
        </w:r>
      </w:del>
    </w:p>
    <w:p w14:paraId="51AC43EF" w14:textId="3A8AACC5" w:rsidR="0045438E" w:rsidDel="0045438E" w:rsidRDefault="0045438E" w:rsidP="0045438E">
      <w:pPr>
        <w:pStyle w:val="TOC1"/>
        <w:rPr>
          <w:del w:id="2594" w:author="Administrator" w:date="2024-12-28T12:27:00Z"/>
          <w:rFonts w:asciiTheme="minorHAnsi" w:eastAsiaTheme="minorEastAsia" w:hAnsiTheme="minorHAnsi" w:cstheme="minorBidi"/>
          <w:sz w:val="22"/>
          <w:szCs w:val="22"/>
          <w:lang w:val="en-US"/>
        </w:rPr>
      </w:pPr>
      <w:del w:id="2595" w:author="Administrator" w:date="2024-12-28T12:27:00Z">
        <w:r w:rsidRPr="0045438E" w:rsidDel="0045438E">
          <w:rPr>
            <w:rStyle w:val="Hyperlink"/>
            <w:lang w:val="en-US"/>
          </w:rPr>
          <w:delText>Hình 3.7 Usecase Đăng ký</w:delText>
        </w:r>
        <w:r w:rsidDel="0045438E">
          <w:rPr>
            <w:webHidden/>
          </w:rPr>
          <w:tab/>
          <w:delText>25</w:delText>
        </w:r>
      </w:del>
    </w:p>
    <w:p w14:paraId="58B70290" w14:textId="3ED12807" w:rsidR="0045438E" w:rsidDel="0045438E" w:rsidRDefault="0045438E" w:rsidP="0045438E">
      <w:pPr>
        <w:pStyle w:val="TOC1"/>
        <w:rPr>
          <w:del w:id="2596" w:author="Administrator" w:date="2024-12-28T12:27:00Z"/>
          <w:rFonts w:asciiTheme="minorHAnsi" w:eastAsiaTheme="minorEastAsia" w:hAnsiTheme="minorHAnsi" w:cstheme="minorBidi"/>
          <w:sz w:val="22"/>
          <w:szCs w:val="22"/>
          <w:lang w:val="en-US"/>
        </w:rPr>
      </w:pPr>
      <w:del w:id="2597" w:author="Administrator" w:date="2024-12-28T12:27:00Z">
        <w:r w:rsidRPr="0045438E" w:rsidDel="0045438E">
          <w:rPr>
            <w:rStyle w:val="Hyperlink"/>
            <w:lang w:val="en-US"/>
          </w:rPr>
          <w:delText>Hình 3.8 Usecase Đặt xe</w:delText>
        </w:r>
        <w:r w:rsidDel="0045438E">
          <w:rPr>
            <w:webHidden/>
          </w:rPr>
          <w:tab/>
          <w:delText>25</w:delText>
        </w:r>
      </w:del>
    </w:p>
    <w:p w14:paraId="7FEA26E0" w14:textId="7FC8383E" w:rsidR="0045438E" w:rsidDel="0045438E" w:rsidRDefault="0045438E" w:rsidP="0045438E">
      <w:pPr>
        <w:pStyle w:val="TOC1"/>
        <w:rPr>
          <w:del w:id="2598" w:author="Administrator" w:date="2024-12-28T12:27:00Z"/>
          <w:rFonts w:asciiTheme="minorHAnsi" w:eastAsiaTheme="minorEastAsia" w:hAnsiTheme="minorHAnsi" w:cstheme="minorBidi"/>
          <w:sz w:val="22"/>
          <w:szCs w:val="22"/>
          <w:lang w:val="en-US"/>
        </w:rPr>
      </w:pPr>
      <w:del w:id="2599" w:author="Administrator" w:date="2024-12-28T12:27:00Z">
        <w:r w:rsidRPr="0045438E" w:rsidDel="0045438E">
          <w:rPr>
            <w:rStyle w:val="Hyperlink"/>
            <w:lang w:val="en-US"/>
          </w:rPr>
          <w:delText>Hình 3.9 Usecase Thực hiện chuyến xe</w:delText>
        </w:r>
        <w:r w:rsidDel="0045438E">
          <w:rPr>
            <w:webHidden/>
          </w:rPr>
          <w:tab/>
          <w:delText>26</w:delText>
        </w:r>
      </w:del>
    </w:p>
    <w:p w14:paraId="54E2540A" w14:textId="46F2E07E" w:rsidR="0045438E" w:rsidDel="0045438E" w:rsidRDefault="0045438E" w:rsidP="0045438E">
      <w:pPr>
        <w:pStyle w:val="TOC1"/>
        <w:rPr>
          <w:del w:id="2600" w:author="Administrator" w:date="2024-12-28T12:27:00Z"/>
          <w:rFonts w:asciiTheme="minorHAnsi" w:eastAsiaTheme="minorEastAsia" w:hAnsiTheme="minorHAnsi" w:cstheme="minorBidi"/>
          <w:sz w:val="22"/>
          <w:szCs w:val="22"/>
          <w:lang w:val="en-US"/>
        </w:rPr>
      </w:pPr>
      <w:del w:id="2601" w:author="Administrator" w:date="2024-12-28T12:27:00Z">
        <w:r w:rsidRPr="0045438E" w:rsidDel="0045438E">
          <w:rPr>
            <w:rStyle w:val="Hyperlink"/>
            <w:lang w:val="en-US"/>
          </w:rPr>
          <w:delText>Hình 3.10 Usecase Tìm kiếm chuyến xe</w:delText>
        </w:r>
        <w:r w:rsidDel="0045438E">
          <w:rPr>
            <w:webHidden/>
          </w:rPr>
          <w:tab/>
          <w:delText>26</w:delText>
        </w:r>
      </w:del>
    </w:p>
    <w:p w14:paraId="09BED66F" w14:textId="1478FB45" w:rsidR="0045438E" w:rsidDel="0045438E" w:rsidRDefault="0045438E" w:rsidP="0045438E">
      <w:pPr>
        <w:pStyle w:val="TOC1"/>
        <w:rPr>
          <w:del w:id="2602" w:author="Administrator" w:date="2024-12-28T12:27:00Z"/>
          <w:rFonts w:asciiTheme="minorHAnsi" w:eastAsiaTheme="minorEastAsia" w:hAnsiTheme="minorHAnsi" w:cstheme="minorBidi"/>
          <w:sz w:val="22"/>
          <w:szCs w:val="22"/>
          <w:lang w:val="en-US"/>
        </w:rPr>
      </w:pPr>
      <w:del w:id="2603" w:author="Administrator" w:date="2024-12-28T12:27:00Z">
        <w:r w:rsidRPr="0045438E" w:rsidDel="0045438E">
          <w:rPr>
            <w:rStyle w:val="Hyperlink"/>
            <w:lang w:val="en-US"/>
          </w:rPr>
          <w:delText>Hình 3.11 Usecase C</w:delText>
        </w:r>
        <w:r w:rsidRPr="0045438E" w:rsidDel="0045438E">
          <w:rPr>
            <w:rStyle w:val="Hyperlink"/>
            <w:lang w:val="en-US"/>
          </w:rPr>
          <w:delText>h</w:delText>
        </w:r>
        <w:r w:rsidRPr="0045438E" w:rsidDel="0045438E">
          <w:rPr>
            <w:rStyle w:val="Hyperlink"/>
            <w:lang w:val="en-US"/>
          </w:rPr>
          <w:delText>ọn chuyến xe</w:delText>
        </w:r>
        <w:r w:rsidDel="0045438E">
          <w:rPr>
            <w:webHidden/>
          </w:rPr>
          <w:tab/>
          <w:delText>27</w:delText>
        </w:r>
      </w:del>
    </w:p>
    <w:p w14:paraId="793508C8" w14:textId="45D494AA" w:rsidR="0045438E" w:rsidDel="0045438E" w:rsidRDefault="0045438E" w:rsidP="0045438E">
      <w:pPr>
        <w:pStyle w:val="TOC1"/>
        <w:rPr>
          <w:del w:id="2604" w:author="Administrator" w:date="2024-12-28T12:27:00Z"/>
          <w:rFonts w:asciiTheme="minorHAnsi" w:eastAsiaTheme="minorEastAsia" w:hAnsiTheme="minorHAnsi" w:cstheme="minorBidi"/>
          <w:sz w:val="22"/>
          <w:szCs w:val="22"/>
          <w:lang w:val="en-US"/>
        </w:rPr>
      </w:pPr>
      <w:del w:id="2605" w:author="Administrator" w:date="2024-12-28T12:27:00Z">
        <w:r w:rsidRPr="0045438E" w:rsidDel="0045438E">
          <w:rPr>
            <w:rStyle w:val="Hyperlink"/>
            <w:lang w:val="en-US"/>
          </w:rPr>
          <w:delText>Hình 3.12 Usecase Đánh giá chuyến xe</w:delText>
        </w:r>
        <w:r w:rsidDel="0045438E">
          <w:rPr>
            <w:webHidden/>
          </w:rPr>
          <w:tab/>
          <w:delText>27</w:delText>
        </w:r>
      </w:del>
    </w:p>
    <w:p w14:paraId="029EE429" w14:textId="4C6F5477" w:rsidR="0045438E" w:rsidDel="0045438E" w:rsidRDefault="0045438E" w:rsidP="0045438E">
      <w:pPr>
        <w:pStyle w:val="TOC1"/>
        <w:rPr>
          <w:del w:id="2606" w:author="Administrator" w:date="2024-12-28T12:27:00Z"/>
          <w:rFonts w:asciiTheme="minorHAnsi" w:eastAsiaTheme="minorEastAsia" w:hAnsiTheme="minorHAnsi" w:cstheme="minorBidi"/>
          <w:sz w:val="22"/>
          <w:szCs w:val="22"/>
          <w:lang w:val="en-US"/>
        </w:rPr>
      </w:pPr>
      <w:del w:id="2607" w:author="Administrator" w:date="2024-12-28T12:27:00Z">
        <w:r w:rsidRPr="0045438E" w:rsidDel="0045438E">
          <w:rPr>
            <w:rStyle w:val="Hyperlink"/>
            <w:lang w:val="en-US"/>
          </w:rPr>
          <w:delText>Hình 3.13 Usecase Thanh toán</w:delText>
        </w:r>
        <w:r w:rsidDel="0045438E">
          <w:rPr>
            <w:webHidden/>
          </w:rPr>
          <w:tab/>
          <w:delText>28</w:delText>
        </w:r>
      </w:del>
    </w:p>
    <w:p w14:paraId="24A3A3FB" w14:textId="756F2D00" w:rsidR="0045438E" w:rsidDel="0045438E" w:rsidRDefault="0045438E" w:rsidP="0045438E">
      <w:pPr>
        <w:pStyle w:val="TOC1"/>
        <w:rPr>
          <w:del w:id="2608" w:author="Administrator" w:date="2024-12-28T12:27:00Z"/>
          <w:rFonts w:asciiTheme="minorHAnsi" w:eastAsiaTheme="minorEastAsia" w:hAnsiTheme="minorHAnsi" w:cstheme="minorBidi"/>
          <w:sz w:val="22"/>
          <w:szCs w:val="22"/>
          <w:lang w:val="en-US"/>
        </w:rPr>
      </w:pPr>
      <w:del w:id="2609" w:author="Administrator" w:date="2024-12-28T12:27:00Z">
        <w:r w:rsidRPr="0045438E" w:rsidDel="0045438E">
          <w:rPr>
            <w:rStyle w:val="Hyperlink"/>
            <w:lang w:val="en-US"/>
          </w:rPr>
          <w:delText>Hình 3.14 Usecase Tạo yêu cầu rút tiền</w:delText>
        </w:r>
        <w:r w:rsidDel="0045438E">
          <w:rPr>
            <w:webHidden/>
          </w:rPr>
          <w:tab/>
          <w:delText>28</w:delText>
        </w:r>
      </w:del>
    </w:p>
    <w:p w14:paraId="34D698AC" w14:textId="3E054EBC" w:rsidR="0045438E" w:rsidDel="0045438E" w:rsidRDefault="0045438E" w:rsidP="0045438E">
      <w:pPr>
        <w:pStyle w:val="TOC1"/>
        <w:rPr>
          <w:del w:id="2610" w:author="Administrator" w:date="2024-12-28T12:27:00Z"/>
          <w:rFonts w:asciiTheme="minorHAnsi" w:eastAsiaTheme="minorEastAsia" w:hAnsiTheme="minorHAnsi" w:cstheme="minorBidi"/>
          <w:sz w:val="22"/>
          <w:szCs w:val="22"/>
          <w:lang w:val="en-US"/>
        </w:rPr>
      </w:pPr>
      <w:del w:id="2611" w:author="Administrator" w:date="2024-12-28T12:27:00Z">
        <w:r w:rsidRPr="0045438E" w:rsidDel="0045438E">
          <w:rPr>
            <w:rStyle w:val="Hyperlink"/>
            <w:lang w:val="en-US"/>
          </w:rPr>
          <w:delText>Hình 3.15 Usecase Quản lý khách hàng</w:delText>
        </w:r>
        <w:r w:rsidDel="0045438E">
          <w:rPr>
            <w:webHidden/>
          </w:rPr>
          <w:tab/>
          <w:delText>28</w:delText>
        </w:r>
      </w:del>
    </w:p>
    <w:p w14:paraId="27ABC9B7" w14:textId="68FBF463" w:rsidR="0045438E" w:rsidDel="0045438E" w:rsidRDefault="0045438E" w:rsidP="0045438E">
      <w:pPr>
        <w:pStyle w:val="TOC1"/>
        <w:rPr>
          <w:del w:id="2612" w:author="Administrator" w:date="2024-12-28T12:27:00Z"/>
          <w:rFonts w:asciiTheme="minorHAnsi" w:eastAsiaTheme="minorEastAsia" w:hAnsiTheme="minorHAnsi" w:cstheme="minorBidi"/>
          <w:sz w:val="22"/>
          <w:szCs w:val="22"/>
          <w:lang w:val="en-US"/>
        </w:rPr>
      </w:pPr>
      <w:del w:id="2613" w:author="Administrator" w:date="2024-12-28T12:27:00Z">
        <w:r w:rsidRPr="0045438E" w:rsidDel="0045438E">
          <w:rPr>
            <w:rStyle w:val="Hyperlink"/>
            <w:lang w:val="en-US"/>
          </w:rPr>
          <w:delText>Hình 3.16 Usecase Quản lý tài xế</w:delText>
        </w:r>
        <w:r w:rsidDel="0045438E">
          <w:rPr>
            <w:webHidden/>
          </w:rPr>
          <w:tab/>
          <w:delText>29</w:delText>
        </w:r>
      </w:del>
    </w:p>
    <w:p w14:paraId="0466330C" w14:textId="4AFD9E3A" w:rsidR="0045438E" w:rsidDel="0045438E" w:rsidRDefault="0045438E" w:rsidP="0045438E">
      <w:pPr>
        <w:pStyle w:val="TOC1"/>
        <w:rPr>
          <w:del w:id="2614" w:author="Administrator" w:date="2024-12-28T12:27:00Z"/>
          <w:rFonts w:asciiTheme="minorHAnsi" w:eastAsiaTheme="minorEastAsia" w:hAnsiTheme="minorHAnsi" w:cstheme="minorBidi"/>
          <w:sz w:val="22"/>
          <w:szCs w:val="22"/>
          <w:lang w:val="en-US"/>
        </w:rPr>
      </w:pPr>
      <w:del w:id="2615" w:author="Administrator" w:date="2024-12-28T12:27:00Z">
        <w:r w:rsidRPr="0045438E" w:rsidDel="0045438E">
          <w:rPr>
            <w:rStyle w:val="Hyperlink"/>
            <w:lang w:val="en-US"/>
          </w:rPr>
          <w:delText>Hình 3.17 Usecase Thống kê</w:delText>
        </w:r>
        <w:r w:rsidDel="0045438E">
          <w:rPr>
            <w:webHidden/>
          </w:rPr>
          <w:tab/>
          <w:delText>29</w:delText>
        </w:r>
      </w:del>
    </w:p>
    <w:p w14:paraId="5FC1045C" w14:textId="75A387D9" w:rsidR="0045438E" w:rsidDel="0045438E" w:rsidRDefault="0045438E" w:rsidP="0045438E">
      <w:pPr>
        <w:pStyle w:val="TOC1"/>
        <w:rPr>
          <w:del w:id="2616" w:author="Administrator" w:date="2024-12-28T12:27:00Z"/>
          <w:rFonts w:asciiTheme="minorHAnsi" w:eastAsiaTheme="minorEastAsia" w:hAnsiTheme="minorHAnsi" w:cstheme="minorBidi"/>
          <w:sz w:val="22"/>
          <w:szCs w:val="22"/>
          <w:lang w:val="en-US"/>
        </w:rPr>
      </w:pPr>
      <w:del w:id="2617" w:author="Administrator" w:date="2024-12-28T12:27:00Z">
        <w:r w:rsidRPr="0045438E" w:rsidDel="0045438E">
          <w:rPr>
            <w:rStyle w:val="Hyperlink"/>
            <w:lang w:val="en-US"/>
          </w:rPr>
          <w:delText>Hình 3.18 Biểu đồ hoạt động Đăng nhập</w:delText>
        </w:r>
        <w:r w:rsidDel="0045438E">
          <w:rPr>
            <w:webHidden/>
          </w:rPr>
          <w:tab/>
          <w:delText>30</w:delText>
        </w:r>
      </w:del>
    </w:p>
    <w:p w14:paraId="0AD135AF" w14:textId="2248C43A" w:rsidR="0045438E" w:rsidDel="0045438E" w:rsidRDefault="0045438E" w:rsidP="0045438E">
      <w:pPr>
        <w:pStyle w:val="TOC1"/>
        <w:rPr>
          <w:del w:id="2618" w:author="Administrator" w:date="2024-12-28T12:27:00Z"/>
          <w:rFonts w:asciiTheme="minorHAnsi" w:eastAsiaTheme="minorEastAsia" w:hAnsiTheme="minorHAnsi" w:cstheme="minorBidi"/>
          <w:sz w:val="22"/>
          <w:szCs w:val="22"/>
          <w:lang w:val="en-US"/>
        </w:rPr>
      </w:pPr>
      <w:del w:id="2619" w:author="Administrator" w:date="2024-12-28T12:27:00Z">
        <w:r w:rsidRPr="0045438E" w:rsidDel="0045438E">
          <w:rPr>
            <w:rStyle w:val="Hyperlink"/>
            <w:lang w:val="en-US"/>
          </w:rPr>
          <w:delText>Hình 3.19 Biểu đồ hoạt động Đăng ký</w:delText>
        </w:r>
        <w:r w:rsidDel="0045438E">
          <w:rPr>
            <w:webHidden/>
          </w:rPr>
          <w:tab/>
          <w:delText>30</w:delText>
        </w:r>
      </w:del>
    </w:p>
    <w:p w14:paraId="17054282" w14:textId="51D1A4C5" w:rsidR="0045438E" w:rsidDel="0045438E" w:rsidRDefault="0045438E" w:rsidP="0045438E">
      <w:pPr>
        <w:pStyle w:val="TOC1"/>
        <w:rPr>
          <w:del w:id="2620" w:author="Administrator" w:date="2024-12-28T12:27:00Z"/>
          <w:rFonts w:asciiTheme="minorHAnsi" w:eastAsiaTheme="minorEastAsia" w:hAnsiTheme="minorHAnsi" w:cstheme="minorBidi"/>
          <w:sz w:val="22"/>
          <w:szCs w:val="22"/>
          <w:lang w:val="en-US"/>
        </w:rPr>
      </w:pPr>
      <w:del w:id="2621" w:author="Administrator" w:date="2024-12-28T12:27:00Z">
        <w:r w:rsidRPr="0045438E" w:rsidDel="0045438E">
          <w:rPr>
            <w:rStyle w:val="Hyperlink"/>
            <w:lang w:val="en-US"/>
          </w:rPr>
          <w:delText>Hình 3.20 Biểu đồ ho</w:delText>
        </w:r>
        <w:r w:rsidRPr="0045438E" w:rsidDel="0045438E">
          <w:rPr>
            <w:rStyle w:val="Hyperlink"/>
            <w:lang w:val="en-US"/>
          </w:rPr>
          <w:delText>ạ</w:delText>
        </w:r>
        <w:r w:rsidRPr="0045438E" w:rsidDel="0045438E">
          <w:rPr>
            <w:rStyle w:val="Hyperlink"/>
            <w:lang w:val="en-US"/>
          </w:rPr>
          <w:delText>t động Khách hàng đặt xe</w:delText>
        </w:r>
        <w:r w:rsidDel="0045438E">
          <w:rPr>
            <w:webHidden/>
          </w:rPr>
          <w:tab/>
          <w:delText>31</w:delText>
        </w:r>
      </w:del>
    </w:p>
    <w:p w14:paraId="3FD53717" w14:textId="6EB43E77" w:rsidR="0045438E" w:rsidDel="0045438E" w:rsidRDefault="0045438E" w:rsidP="0045438E">
      <w:pPr>
        <w:pStyle w:val="TOC1"/>
        <w:rPr>
          <w:del w:id="2622" w:author="Administrator" w:date="2024-12-28T12:27:00Z"/>
          <w:rFonts w:asciiTheme="minorHAnsi" w:eastAsiaTheme="minorEastAsia" w:hAnsiTheme="minorHAnsi" w:cstheme="minorBidi"/>
          <w:sz w:val="22"/>
          <w:szCs w:val="22"/>
          <w:lang w:val="en-US"/>
        </w:rPr>
      </w:pPr>
      <w:del w:id="2623" w:author="Administrator" w:date="2024-12-28T12:27:00Z">
        <w:r w:rsidRPr="0045438E" w:rsidDel="0045438E">
          <w:rPr>
            <w:rStyle w:val="Hyperlink"/>
            <w:lang w:val="en-US"/>
          </w:rPr>
          <w:delText>Hình 3.21 Biểu đồ hoạt động Tài xế nhận chuyến xe</w:delText>
        </w:r>
        <w:r w:rsidDel="0045438E">
          <w:rPr>
            <w:webHidden/>
          </w:rPr>
          <w:tab/>
          <w:delText>31</w:delText>
        </w:r>
      </w:del>
    </w:p>
    <w:p w14:paraId="71AF3A3B" w14:textId="47A18951" w:rsidR="0045438E" w:rsidDel="0045438E" w:rsidRDefault="0045438E" w:rsidP="0045438E">
      <w:pPr>
        <w:pStyle w:val="TOC1"/>
        <w:rPr>
          <w:del w:id="2624" w:author="Administrator" w:date="2024-12-28T12:27:00Z"/>
          <w:rFonts w:asciiTheme="minorHAnsi" w:eastAsiaTheme="minorEastAsia" w:hAnsiTheme="minorHAnsi" w:cstheme="minorBidi"/>
          <w:sz w:val="22"/>
          <w:szCs w:val="22"/>
          <w:lang w:val="en-US"/>
        </w:rPr>
      </w:pPr>
      <w:del w:id="2625" w:author="Administrator" w:date="2024-12-28T12:27:00Z">
        <w:r w:rsidRPr="0045438E" w:rsidDel="0045438E">
          <w:rPr>
            <w:rStyle w:val="Hyperlink"/>
            <w:lang w:val="en-US"/>
          </w:rPr>
          <w:delText>Hình 3.22 Biểu đồ hoạt động Thực hiện chuyến xe</w:delText>
        </w:r>
        <w:r w:rsidDel="0045438E">
          <w:rPr>
            <w:webHidden/>
          </w:rPr>
          <w:tab/>
          <w:delText>32</w:delText>
        </w:r>
      </w:del>
    </w:p>
    <w:p w14:paraId="6A59D135" w14:textId="51EEAC80" w:rsidR="0045438E" w:rsidDel="0045438E" w:rsidRDefault="0045438E" w:rsidP="0045438E">
      <w:pPr>
        <w:pStyle w:val="TOC1"/>
        <w:rPr>
          <w:del w:id="2626" w:author="Administrator" w:date="2024-12-28T12:27:00Z"/>
          <w:rFonts w:asciiTheme="minorHAnsi" w:eastAsiaTheme="minorEastAsia" w:hAnsiTheme="minorHAnsi" w:cstheme="minorBidi"/>
          <w:sz w:val="22"/>
          <w:szCs w:val="22"/>
          <w:lang w:val="en-US"/>
        </w:rPr>
      </w:pPr>
      <w:del w:id="2627" w:author="Administrator" w:date="2024-12-28T12:27:00Z">
        <w:r w:rsidRPr="0045438E" w:rsidDel="0045438E">
          <w:rPr>
            <w:rStyle w:val="Hyperlink"/>
            <w:lang w:val="en-US"/>
          </w:rPr>
          <w:delText>Hình 3.23 Biểu đồ hoạt động Nạp tiền vào tài khoản ví</w:delText>
        </w:r>
        <w:r w:rsidDel="0045438E">
          <w:rPr>
            <w:webHidden/>
          </w:rPr>
          <w:tab/>
          <w:delText>32</w:delText>
        </w:r>
      </w:del>
    </w:p>
    <w:p w14:paraId="12BBCE20" w14:textId="23386638" w:rsidR="0045438E" w:rsidDel="0045438E" w:rsidRDefault="0045438E" w:rsidP="0045438E">
      <w:pPr>
        <w:pStyle w:val="TOC1"/>
        <w:rPr>
          <w:del w:id="2628" w:author="Administrator" w:date="2024-12-28T12:27:00Z"/>
          <w:rFonts w:asciiTheme="minorHAnsi" w:eastAsiaTheme="minorEastAsia" w:hAnsiTheme="minorHAnsi" w:cstheme="minorBidi"/>
          <w:sz w:val="22"/>
          <w:szCs w:val="22"/>
          <w:lang w:val="en-US"/>
        </w:rPr>
      </w:pPr>
      <w:del w:id="2629" w:author="Administrator" w:date="2024-12-28T12:27:00Z">
        <w:r w:rsidRPr="0045438E" w:rsidDel="0045438E">
          <w:rPr>
            <w:rStyle w:val="Hyperlink"/>
            <w:lang w:val="en-US"/>
          </w:rPr>
          <w:delText>Hình 3.24 Biểu đồ hoạt động Tài xế rút tiền khỏi tài khoản ví</w:delText>
        </w:r>
        <w:r w:rsidDel="0045438E">
          <w:rPr>
            <w:webHidden/>
          </w:rPr>
          <w:tab/>
          <w:delText>33</w:delText>
        </w:r>
      </w:del>
    </w:p>
    <w:p w14:paraId="49DF5C5E" w14:textId="4B650624" w:rsidR="0045438E" w:rsidDel="0045438E" w:rsidRDefault="0045438E" w:rsidP="0045438E">
      <w:pPr>
        <w:pStyle w:val="TOC1"/>
        <w:rPr>
          <w:del w:id="2630" w:author="Administrator" w:date="2024-12-28T12:27:00Z"/>
          <w:rFonts w:asciiTheme="minorHAnsi" w:eastAsiaTheme="minorEastAsia" w:hAnsiTheme="minorHAnsi" w:cstheme="minorBidi"/>
          <w:sz w:val="22"/>
          <w:szCs w:val="22"/>
          <w:lang w:val="en-US"/>
        </w:rPr>
      </w:pPr>
      <w:del w:id="2631" w:author="Administrator" w:date="2024-12-28T12:27:00Z">
        <w:r w:rsidRPr="0045438E" w:rsidDel="0045438E">
          <w:rPr>
            <w:rStyle w:val="Hyperlink"/>
            <w:lang w:val="en-US"/>
          </w:rPr>
          <w:delText>Hình 3.25 Biểu đồ hoạt động Xem lịch sử chuyến xe</w:delText>
        </w:r>
        <w:r w:rsidDel="0045438E">
          <w:rPr>
            <w:webHidden/>
          </w:rPr>
          <w:tab/>
          <w:delText>33</w:delText>
        </w:r>
      </w:del>
    </w:p>
    <w:p w14:paraId="18E76B93" w14:textId="0C889E55" w:rsidR="0045438E" w:rsidDel="0045438E" w:rsidRDefault="0045438E" w:rsidP="0045438E">
      <w:pPr>
        <w:pStyle w:val="TOC1"/>
        <w:rPr>
          <w:del w:id="2632" w:author="Administrator" w:date="2024-12-28T12:27:00Z"/>
          <w:rFonts w:asciiTheme="minorHAnsi" w:eastAsiaTheme="minorEastAsia" w:hAnsiTheme="minorHAnsi" w:cstheme="minorBidi"/>
          <w:sz w:val="22"/>
          <w:szCs w:val="22"/>
          <w:lang w:val="en-US"/>
        </w:rPr>
      </w:pPr>
      <w:del w:id="2633" w:author="Administrator" w:date="2024-12-28T12:27:00Z">
        <w:r w:rsidRPr="0045438E" w:rsidDel="0045438E">
          <w:rPr>
            <w:rStyle w:val="Hyperlink"/>
            <w:lang w:val="en-US"/>
          </w:rPr>
          <w:delText>Hình 3.26 Biểu đồ hoạt động Quản lý khách hàng</w:delText>
        </w:r>
        <w:r w:rsidDel="0045438E">
          <w:rPr>
            <w:webHidden/>
          </w:rPr>
          <w:tab/>
          <w:delText>34</w:delText>
        </w:r>
      </w:del>
    </w:p>
    <w:p w14:paraId="0116AFB0" w14:textId="7ACB1105" w:rsidR="0045438E" w:rsidDel="0045438E" w:rsidRDefault="0045438E" w:rsidP="0045438E">
      <w:pPr>
        <w:pStyle w:val="TOC1"/>
        <w:rPr>
          <w:del w:id="2634" w:author="Administrator" w:date="2024-12-28T12:27:00Z"/>
          <w:rFonts w:asciiTheme="minorHAnsi" w:eastAsiaTheme="minorEastAsia" w:hAnsiTheme="minorHAnsi" w:cstheme="minorBidi"/>
          <w:sz w:val="22"/>
          <w:szCs w:val="22"/>
          <w:lang w:val="en-US"/>
        </w:rPr>
      </w:pPr>
      <w:del w:id="2635" w:author="Administrator" w:date="2024-12-28T12:27:00Z">
        <w:r w:rsidRPr="0045438E" w:rsidDel="0045438E">
          <w:rPr>
            <w:rStyle w:val="Hyperlink"/>
            <w:lang w:val="en-US"/>
          </w:rPr>
          <w:delText>Hình 3.27 Biểu đồ hoạt động Quản lý tài xế</w:delText>
        </w:r>
        <w:r w:rsidDel="0045438E">
          <w:rPr>
            <w:webHidden/>
          </w:rPr>
          <w:tab/>
          <w:delText>35</w:delText>
        </w:r>
      </w:del>
    </w:p>
    <w:p w14:paraId="5E5E98C6" w14:textId="07959CFC" w:rsidR="0045438E" w:rsidDel="0045438E" w:rsidRDefault="0045438E" w:rsidP="0045438E">
      <w:pPr>
        <w:pStyle w:val="TOC1"/>
        <w:rPr>
          <w:del w:id="2636" w:author="Administrator" w:date="2024-12-28T12:27:00Z"/>
          <w:rFonts w:asciiTheme="minorHAnsi" w:eastAsiaTheme="minorEastAsia" w:hAnsiTheme="minorHAnsi" w:cstheme="minorBidi"/>
          <w:sz w:val="22"/>
          <w:szCs w:val="22"/>
          <w:lang w:val="en-US"/>
        </w:rPr>
      </w:pPr>
      <w:del w:id="2637" w:author="Administrator" w:date="2024-12-28T12:27:00Z">
        <w:r w:rsidRPr="0045438E" w:rsidDel="0045438E">
          <w:rPr>
            <w:rStyle w:val="Hyperlink"/>
            <w:lang w:val="en-US"/>
          </w:rPr>
          <w:delText>Hình 4.1 Trang chủ Visual Studio Code</w:delText>
        </w:r>
        <w:r w:rsidDel="0045438E">
          <w:rPr>
            <w:webHidden/>
          </w:rPr>
          <w:tab/>
          <w:delText>56</w:delText>
        </w:r>
      </w:del>
    </w:p>
    <w:p w14:paraId="6E17D9B7" w14:textId="28322D10" w:rsidR="0045438E" w:rsidDel="0045438E" w:rsidRDefault="0045438E" w:rsidP="0045438E">
      <w:pPr>
        <w:pStyle w:val="TOC1"/>
        <w:rPr>
          <w:del w:id="2638" w:author="Administrator" w:date="2024-12-28T12:27:00Z"/>
          <w:rFonts w:asciiTheme="minorHAnsi" w:eastAsiaTheme="minorEastAsia" w:hAnsiTheme="minorHAnsi" w:cstheme="minorBidi"/>
          <w:sz w:val="22"/>
          <w:szCs w:val="22"/>
          <w:lang w:val="en-US"/>
        </w:rPr>
      </w:pPr>
      <w:del w:id="2639" w:author="Administrator" w:date="2024-12-28T12:27:00Z">
        <w:r w:rsidRPr="0045438E" w:rsidDel="0045438E">
          <w:rPr>
            <w:rStyle w:val="Hyperlink"/>
            <w:lang w:val="en-US"/>
          </w:rPr>
          <w:delText>Hình 4.3 Cài đặ</w:delText>
        </w:r>
        <w:r w:rsidRPr="0045438E" w:rsidDel="0045438E">
          <w:rPr>
            <w:rStyle w:val="Hyperlink"/>
            <w:lang w:val="en-US"/>
          </w:rPr>
          <w:delText>t</w:delText>
        </w:r>
        <w:r w:rsidRPr="0045438E" w:rsidDel="0045438E">
          <w:rPr>
            <w:rStyle w:val="Hyperlink"/>
            <w:lang w:val="en-US"/>
          </w:rPr>
          <w:delText xml:space="preserve"> NodeJS #1</w:delText>
        </w:r>
        <w:r w:rsidDel="0045438E">
          <w:rPr>
            <w:webHidden/>
          </w:rPr>
          <w:tab/>
          <w:delText>57</w:delText>
        </w:r>
      </w:del>
    </w:p>
    <w:p w14:paraId="24083B77" w14:textId="65CA95F7" w:rsidR="0045438E" w:rsidDel="0045438E" w:rsidRDefault="0045438E" w:rsidP="0045438E">
      <w:pPr>
        <w:pStyle w:val="TOC1"/>
        <w:rPr>
          <w:del w:id="2640" w:author="Administrator" w:date="2024-12-28T12:27:00Z"/>
          <w:rFonts w:asciiTheme="minorHAnsi" w:eastAsiaTheme="minorEastAsia" w:hAnsiTheme="minorHAnsi" w:cstheme="minorBidi"/>
          <w:sz w:val="22"/>
          <w:szCs w:val="22"/>
          <w:lang w:val="en-US"/>
        </w:rPr>
      </w:pPr>
      <w:del w:id="2641" w:author="Administrator" w:date="2024-12-28T12:27:00Z">
        <w:r w:rsidRPr="0045438E" w:rsidDel="0045438E">
          <w:rPr>
            <w:rStyle w:val="Hyperlink"/>
            <w:lang w:val="en-US"/>
          </w:rPr>
          <w:delText>Hình 4.4 Cài đặt NodeJS #2</w:delText>
        </w:r>
        <w:r w:rsidDel="0045438E">
          <w:rPr>
            <w:webHidden/>
          </w:rPr>
          <w:tab/>
          <w:delText>58</w:delText>
        </w:r>
      </w:del>
    </w:p>
    <w:p w14:paraId="6ADE12FA" w14:textId="72372FA6" w:rsidR="0045438E" w:rsidDel="0045438E" w:rsidRDefault="0045438E" w:rsidP="0045438E">
      <w:pPr>
        <w:pStyle w:val="TOC1"/>
        <w:rPr>
          <w:del w:id="2642" w:author="Administrator" w:date="2024-12-28T12:27:00Z"/>
          <w:rFonts w:asciiTheme="minorHAnsi" w:eastAsiaTheme="minorEastAsia" w:hAnsiTheme="minorHAnsi" w:cstheme="minorBidi"/>
          <w:sz w:val="22"/>
          <w:szCs w:val="22"/>
          <w:lang w:val="en-US"/>
        </w:rPr>
      </w:pPr>
      <w:del w:id="2643" w:author="Administrator" w:date="2024-12-28T12:27:00Z">
        <w:r w:rsidRPr="0045438E" w:rsidDel="0045438E">
          <w:rPr>
            <w:rStyle w:val="Hyperlink"/>
            <w:lang w:val="en-US"/>
          </w:rPr>
          <w:delText>Hình 4.5 Cài đặt NodeJS #3</w:delText>
        </w:r>
        <w:r w:rsidDel="0045438E">
          <w:rPr>
            <w:webHidden/>
          </w:rPr>
          <w:tab/>
          <w:delText>59</w:delText>
        </w:r>
      </w:del>
    </w:p>
    <w:p w14:paraId="648AFD59" w14:textId="6ACE4D82" w:rsidR="0045438E" w:rsidDel="0045438E" w:rsidRDefault="0045438E" w:rsidP="0045438E">
      <w:pPr>
        <w:pStyle w:val="TOC1"/>
        <w:rPr>
          <w:del w:id="2644" w:author="Administrator" w:date="2024-12-28T12:27:00Z"/>
          <w:rFonts w:asciiTheme="minorHAnsi" w:eastAsiaTheme="minorEastAsia" w:hAnsiTheme="minorHAnsi" w:cstheme="minorBidi"/>
          <w:sz w:val="22"/>
          <w:szCs w:val="22"/>
          <w:lang w:val="en-US"/>
        </w:rPr>
      </w:pPr>
      <w:del w:id="2645" w:author="Administrator" w:date="2024-12-28T12:27:00Z">
        <w:r w:rsidRPr="0045438E" w:rsidDel="0045438E">
          <w:rPr>
            <w:rStyle w:val="Hyperlink"/>
            <w:lang w:val="en-US"/>
          </w:rPr>
          <w:delText>Hình 4.6 Cài đặ</w:delText>
        </w:r>
        <w:r w:rsidRPr="0045438E" w:rsidDel="0045438E">
          <w:rPr>
            <w:rStyle w:val="Hyperlink"/>
            <w:lang w:val="en-US"/>
          </w:rPr>
          <w:delText>t</w:delText>
        </w:r>
        <w:r w:rsidRPr="0045438E" w:rsidDel="0045438E">
          <w:rPr>
            <w:rStyle w:val="Hyperlink"/>
            <w:lang w:val="en-US"/>
          </w:rPr>
          <w:delText xml:space="preserve"> NodeJS #4</w:delText>
        </w:r>
        <w:r w:rsidDel="0045438E">
          <w:rPr>
            <w:webHidden/>
          </w:rPr>
          <w:tab/>
          <w:delText>60</w:delText>
        </w:r>
      </w:del>
    </w:p>
    <w:p w14:paraId="43263B57" w14:textId="45B8988D" w:rsidR="0045438E" w:rsidDel="0045438E" w:rsidRDefault="0045438E" w:rsidP="0045438E">
      <w:pPr>
        <w:pStyle w:val="TOC1"/>
        <w:rPr>
          <w:del w:id="2646" w:author="Administrator" w:date="2024-12-28T12:27:00Z"/>
          <w:rFonts w:asciiTheme="minorHAnsi" w:eastAsiaTheme="minorEastAsia" w:hAnsiTheme="minorHAnsi" w:cstheme="minorBidi"/>
          <w:sz w:val="22"/>
          <w:szCs w:val="22"/>
          <w:lang w:val="en-US"/>
        </w:rPr>
      </w:pPr>
      <w:del w:id="2647" w:author="Administrator" w:date="2024-12-28T12:27:00Z">
        <w:r w:rsidRPr="0045438E" w:rsidDel="0045438E">
          <w:rPr>
            <w:rStyle w:val="Hyperlink"/>
            <w:lang w:val="en-US"/>
          </w:rPr>
          <w:delText xml:space="preserve">Hình 4.7 Cài </w:delText>
        </w:r>
        <w:r w:rsidRPr="0045438E" w:rsidDel="0045438E">
          <w:rPr>
            <w:rStyle w:val="Hyperlink"/>
            <w:lang w:val="en-US"/>
          </w:rPr>
          <w:delText>đ</w:delText>
        </w:r>
        <w:r w:rsidRPr="0045438E" w:rsidDel="0045438E">
          <w:rPr>
            <w:rStyle w:val="Hyperlink"/>
            <w:lang w:val="en-US"/>
          </w:rPr>
          <w:delText>ặt NodeJS #5</w:delText>
        </w:r>
        <w:r w:rsidDel="0045438E">
          <w:rPr>
            <w:webHidden/>
          </w:rPr>
          <w:tab/>
          <w:delText>61</w:delText>
        </w:r>
      </w:del>
    </w:p>
    <w:p w14:paraId="2CBF43AF" w14:textId="13561D4E" w:rsidR="0045438E" w:rsidDel="0045438E" w:rsidRDefault="0045438E" w:rsidP="0045438E">
      <w:pPr>
        <w:pStyle w:val="TOC1"/>
        <w:rPr>
          <w:del w:id="2648" w:author="Administrator" w:date="2024-12-28T12:27:00Z"/>
          <w:rFonts w:asciiTheme="minorHAnsi" w:eastAsiaTheme="minorEastAsia" w:hAnsiTheme="minorHAnsi" w:cstheme="minorBidi"/>
          <w:sz w:val="22"/>
          <w:szCs w:val="22"/>
          <w:lang w:val="en-US"/>
        </w:rPr>
      </w:pPr>
      <w:del w:id="2649" w:author="Administrator" w:date="2024-12-28T12:27:00Z">
        <w:r w:rsidRPr="0045438E" w:rsidDel="0045438E">
          <w:rPr>
            <w:rStyle w:val="Hyperlink"/>
            <w:lang w:val="en-US"/>
          </w:rPr>
          <w:delText>Hình 4.8 Cài đặt NodeJS #6</w:delText>
        </w:r>
        <w:r w:rsidDel="0045438E">
          <w:rPr>
            <w:webHidden/>
          </w:rPr>
          <w:tab/>
          <w:delText>62</w:delText>
        </w:r>
      </w:del>
    </w:p>
    <w:p w14:paraId="40946A90" w14:textId="42C4B9DD" w:rsidR="0045438E" w:rsidDel="0045438E" w:rsidRDefault="0045438E" w:rsidP="0045438E">
      <w:pPr>
        <w:pStyle w:val="TOC1"/>
        <w:rPr>
          <w:del w:id="2650" w:author="Administrator" w:date="2024-12-28T12:27:00Z"/>
          <w:rFonts w:asciiTheme="minorHAnsi" w:eastAsiaTheme="minorEastAsia" w:hAnsiTheme="minorHAnsi" w:cstheme="minorBidi"/>
          <w:sz w:val="22"/>
          <w:szCs w:val="22"/>
          <w:lang w:val="en-US"/>
        </w:rPr>
      </w:pPr>
      <w:del w:id="2651" w:author="Administrator" w:date="2024-12-28T12:27:00Z">
        <w:r w:rsidRPr="0045438E" w:rsidDel="0045438E">
          <w:rPr>
            <w:rStyle w:val="Hyperlink"/>
            <w:lang w:val="en-US"/>
          </w:rPr>
          <w:delText>Hình 4.9 Màn hình Visual Studio Code</w:delText>
        </w:r>
        <w:r w:rsidDel="0045438E">
          <w:rPr>
            <w:webHidden/>
          </w:rPr>
          <w:tab/>
          <w:delText>62</w:delText>
        </w:r>
      </w:del>
    </w:p>
    <w:p w14:paraId="18C8F5EC" w14:textId="6E1E0D48" w:rsidR="0045438E" w:rsidDel="0045438E" w:rsidRDefault="0045438E" w:rsidP="0045438E">
      <w:pPr>
        <w:pStyle w:val="TOC1"/>
        <w:rPr>
          <w:del w:id="2652" w:author="Administrator" w:date="2024-12-28T12:27:00Z"/>
          <w:rFonts w:asciiTheme="minorHAnsi" w:eastAsiaTheme="minorEastAsia" w:hAnsiTheme="minorHAnsi" w:cstheme="minorBidi"/>
          <w:sz w:val="22"/>
          <w:szCs w:val="22"/>
          <w:lang w:val="en-US"/>
        </w:rPr>
      </w:pPr>
      <w:del w:id="2653" w:author="Administrator" w:date="2024-12-28T12:27:00Z">
        <w:r w:rsidRPr="0045438E" w:rsidDel="0045438E">
          <w:rPr>
            <w:rStyle w:val="Hyperlink"/>
            <w:lang w:val="en-US"/>
          </w:rPr>
          <w:delText>Hình 4.10 Chạy câu lệnh npm install -g create-react-app</w:delText>
        </w:r>
        <w:r w:rsidDel="0045438E">
          <w:rPr>
            <w:webHidden/>
          </w:rPr>
          <w:tab/>
          <w:delText>63</w:delText>
        </w:r>
      </w:del>
    </w:p>
    <w:p w14:paraId="708F2FE1" w14:textId="731F51C3" w:rsidR="0045438E" w:rsidDel="0045438E" w:rsidRDefault="0045438E" w:rsidP="0045438E">
      <w:pPr>
        <w:pStyle w:val="TOC1"/>
        <w:rPr>
          <w:del w:id="2654" w:author="Administrator" w:date="2024-12-28T12:27:00Z"/>
          <w:rFonts w:asciiTheme="minorHAnsi" w:eastAsiaTheme="minorEastAsia" w:hAnsiTheme="minorHAnsi" w:cstheme="minorBidi"/>
          <w:sz w:val="22"/>
          <w:szCs w:val="22"/>
          <w:lang w:val="en-US"/>
        </w:rPr>
      </w:pPr>
      <w:del w:id="2655" w:author="Administrator" w:date="2024-12-28T12:27:00Z">
        <w:r w:rsidRPr="0045438E" w:rsidDel="0045438E">
          <w:rPr>
            <w:rStyle w:val="Hyperlink"/>
            <w:lang w:val="en-US"/>
          </w:rPr>
          <w:delText>Hình 4.11 Chạy câu lệnh create-react-app my-app</w:delText>
        </w:r>
        <w:r w:rsidDel="0045438E">
          <w:rPr>
            <w:webHidden/>
          </w:rPr>
          <w:tab/>
          <w:delText>63</w:delText>
        </w:r>
      </w:del>
    </w:p>
    <w:p w14:paraId="402CC014" w14:textId="374FE617" w:rsidR="0045438E" w:rsidDel="0045438E" w:rsidRDefault="0045438E" w:rsidP="0045438E">
      <w:pPr>
        <w:pStyle w:val="TOC1"/>
        <w:rPr>
          <w:del w:id="2656" w:author="Administrator" w:date="2024-12-28T12:27:00Z"/>
          <w:rFonts w:asciiTheme="minorHAnsi" w:eastAsiaTheme="minorEastAsia" w:hAnsiTheme="minorHAnsi" w:cstheme="minorBidi"/>
          <w:sz w:val="22"/>
          <w:szCs w:val="22"/>
          <w:lang w:val="en-US"/>
        </w:rPr>
      </w:pPr>
      <w:del w:id="2657" w:author="Administrator" w:date="2024-12-28T12:27:00Z">
        <w:r w:rsidRPr="0045438E" w:rsidDel="0045438E">
          <w:rPr>
            <w:rStyle w:val="Hyperlink"/>
            <w:lang w:val="en-US"/>
          </w:rPr>
          <w:delText>Hình 4.12 Cài đặt Flutter và Dart Plugin cho Android Studio</w:delText>
        </w:r>
        <w:r w:rsidDel="0045438E">
          <w:rPr>
            <w:webHidden/>
          </w:rPr>
          <w:tab/>
          <w:delText>64</w:delText>
        </w:r>
      </w:del>
    </w:p>
    <w:p w14:paraId="0FD18421" w14:textId="6928626E" w:rsidR="0045438E" w:rsidDel="0045438E" w:rsidRDefault="0045438E" w:rsidP="0045438E">
      <w:pPr>
        <w:pStyle w:val="TOC1"/>
        <w:rPr>
          <w:del w:id="2658" w:author="Administrator" w:date="2024-12-28T12:27:00Z"/>
          <w:rFonts w:asciiTheme="minorHAnsi" w:eastAsiaTheme="minorEastAsia" w:hAnsiTheme="minorHAnsi" w:cstheme="minorBidi"/>
          <w:sz w:val="22"/>
          <w:szCs w:val="22"/>
          <w:lang w:val="en-US"/>
        </w:rPr>
      </w:pPr>
      <w:del w:id="2659" w:author="Administrator" w:date="2024-12-28T12:27:00Z">
        <w:r w:rsidRPr="0045438E" w:rsidDel="0045438E">
          <w:rPr>
            <w:rStyle w:val="Hyperlink"/>
            <w:lang w:val="en-US"/>
          </w:rPr>
          <w:delText>Hình 4.13 Tạo Dự án Flutter mới</w:delText>
        </w:r>
        <w:r w:rsidDel="0045438E">
          <w:rPr>
            <w:webHidden/>
          </w:rPr>
          <w:tab/>
          <w:delText>65</w:delText>
        </w:r>
      </w:del>
    </w:p>
    <w:p w14:paraId="73C696B0" w14:textId="729355F2" w:rsidR="0045438E" w:rsidDel="0045438E" w:rsidRDefault="0045438E" w:rsidP="0045438E">
      <w:pPr>
        <w:pStyle w:val="TOC1"/>
        <w:rPr>
          <w:del w:id="2660" w:author="Administrator" w:date="2024-12-28T12:27:00Z"/>
          <w:rFonts w:asciiTheme="minorHAnsi" w:eastAsiaTheme="minorEastAsia" w:hAnsiTheme="minorHAnsi" w:cstheme="minorBidi"/>
          <w:sz w:val="22"/>
          <w:szCs w:val="22"/>
          <w:lang w:val="en-US"/>
        </w:rPr>
      </w:pPr>
      <w:del w:id="2661" w:author="Administrator" w:date="2024-12-28T12:27:00Z">
        <w:r w:rsidRPr="0045438E" w:rsidDel="0045438E">
          <w:rPr>
            <w:rStyle w:val="Hyperlink"/>
            <w:lang w:val="en-US"/>
          </w:rPr>
          <w:delText>Hình 4.14 Giao diện Postman</w:delText>
        </w:r>
        <w:r w:rsidDel="0045438E">
          <w:rPr>
            <w:webHidden/>
          </w:rPr>
          <w:tab/>
          <w:delText>68</w:delText>
        </w:r>
      </w:del>
    </w:p>
    <w:p w14:paraId="248FE0B0" w14:textId="4BB9617C" w:rsidR="0045438E" w:rsidDel="0045438E" w:rsidRDefault="0045438E" w:rsidP="0045438E">
      <w:pPr>
        <w:pStyle w:val="TOC1"/>
        <w:rPr>
          <w:del w:id="2662" w:author="Administrator" w:date="2024-12-28T12:27:00Z"/>
          <w:rFonts w:asciiTheme="minorHAnsi" w:eastAsiaTheme="minorEastAsia" w:hAnsiTheme="minorHAnsi" w:cstheme="minorBidi"/>
          <w:sz w:val="22"/>
          <w:szCs w:val="22"/>
          <w:lang w:val="en-US"/>
        </w:rPr>
      </w:pPr>
      <w:del w:id="2663" w:author="Administrator" w:date="2024-12-28T12:27:00Z">
        <w:r w:rsidRPr="0045438E" w:rsidDel="0045438E">
          <w:rPr>
            <w:rStyle w:val="Hyperlink"/>
            <w:lang w:val="en-US"/>
          </w:rPr>
          <w:delText>Hình 4.15 Máy ảo Android và IOS</w:delText>
        </w:r>
        <w:r w:rsidDel="0045438E">
          <w:rPr>
            <w:webHidden/>
          </w:rPr>
          <w:tab/>
          <w:delText>68</w:delText>
        </w:r>
      </w:del>
    </w:p>
    <w:p w14:paraId="3EAB986E" w14:textId="1A4DFED9" w:rsidR="0045438E" w:rsidDel="0045438E" w:rsidRDefault="0045438E" w:rsidP="0045438E">
      <w:pPr>
        <w:pStyle w:val="TOC1"/>
        <w:rPr>
          <w:del w:id="2664" w:author="Administrator" w:date="2024-12-28T12:27:00Z"/>
          <w:rFonts w:asciiTheme="minorHAnsi" w:eastAsiaTheme="minorEastAsia" w:hAnsiTheme="minorHAnsi" w:cstheme="minorBidi"/>
          <w:sz w:val="22"/>
          <w:szCs w:val="22"/>
          <w:lang w:val="en-US"/>
        </w:rPr>
      </w:pPr>
      <w:del w:id="2665" w:author="Administrator" w:date="2024-12-28T12:27:00Z">
        <w:r w:rsidRPr="0045438E" w:rsidDel="0045438E">
          <w:rPr>
            <w:rStyle w:val="Hyperlink"/>
            <w:lang w:val="en-US"/>
          </w:rPr>
          <w:delText>Hình 4.16 Màn hình</w:delText>
        </w:r>
        <w:r w:rsidRPr="0045438E" w:rsidDel="0045438E">
          <w:rPr>
            <w:rStyle w:val="Hyperlink"/>
            <w:lang w:val="en-US"/>
          </w:rPr>
          <w:delText xml:space="preserve"> </w:delText>
        </w:r>
        <w:r w:rsidRPr="0045438E" w:rsidDel="0045438E">
          <w:rPr>
            <w:rStyle w:val="Hyperlink"/>
            <w:lang w:val="en-US"/>
          </w:rPr>
          <w:delText>thống kê</w:delText>
        </w:r>
        <w:r w:rsidDel="0045438E">
          <w:rPr>
            <w:webHidden/>
          </w:rPr>
          <w:tab/>
          <w:delText>73</w:delText>
        </w:r>
      </w:del>
    </w:p>
    <w:p w14:paraId="58037B4B" w14:textId="1FBACF4F" w:rsidR="0045438E" w:rsidDel="0045438E" w:rsidRDefault="0045438E" w:rsidP="0045438E">
      <w:pPr>
        <w:pStyle w:val="TOC1"/>
        <w:rPr>
          <w:del w:id="2666" w:author="Administrator" w:date="2024-12-28T12:27:00Z"/>
          <w:rFonts w:asciiTheme="minorHAnsi" w:eastAsiaTheme="minorEastAsia" w:hAnsiTheme="minorHAnsi" w:cstheme="minorBidi"/>
          <w:sz w:val="22"/>
          <w:szCs w:val="22"/>
          <w:lang w:val="en-US"/>
        </w:rPr>
      </w:pPr>
      <w:del w:id="2667" w:author="Administrator" w:date="2024-12-28T12:27:00Z">
        <w:r w:rsidRPr="0045438E" w:rsidDel="0045438E">
          <w:rPr>
            <w:rStyle w:val="Hyperlink"/>
            <w:lang w:val="en-US"/>
          </w:rPr>
          <w:delText>Hình 4.17 Màn hình Quản lý khách hàng</w:delText>
        </w:r>
        <w:r w:rsidDel="0045438E">
          <w:rPr>
            <w:webHidden/>
          </w:rPr>
          <w:tab/>
          <w:delText>74</w:delText>
        </w:r>
      </w:del>
    </w:p>
    <w:p w14:paraId="189DC317" w14:textId="4D65ADDA" w:rsidR="0045438E" w:rsidDel="0045438E" w:rsidRDefault="0045438E" w:rsidP="0045438E">
      <w:pPr>
        <w:pStyle w:val="TOC1"/>
        <w:rPr>
          <w:del w:id="2668" w:author="Administrator" w:date="2024-12-28T12:27:00Z"/>
          <w:rFonts w:asciiTheme="minorHAnsi" w:eastAsiaTheme="minorEastAsia" w:hAnsiTheme="minorHAnsi" w:cstheme="minorBidi"/>
          <w:sz w:val="22"/>
          <w:szCs w:val="22"/>
          <w:lang w:val="en-US"/>
        </w:rPr>
      </w:pPr>
      <w:del w:id="2669" w:author="Administrator" w:date="2024-12-28T12:27:00Z">
        <w:r w:rsidRPr="0045438E" w:rsidDel="0045438E">
          <w:rPr>
            <w:rStyle w:val="Hyperlink"/>
            <w:lang w:val="en-US"/>
          </w:rPr>
          <w:delText>Hình 4.18 Màn hình Quản lý vị trí tài xế</w:delText>
        </w:r>
        <w:r w:rsidDel="0045438E">
          <w:rPr>
            <w:webHidden/>
          </w:rPr>
          <w:tab/>
          <w:delText>74</w:delText>
        </w:r>
      </w:del>
    </w:p>
    <w:p w14:paraId="775210D6" w14:textId="3146F62B" w:rsidR="0045438E" w:rsidDel="0045438E" w:rsidRDefault="0045438E" w:rsidP="0045438E">
      <w:pPr>
        <w:pStyle w:val="TOC1"/>
        <w:rPr>
          <w:del w:id="2670" w:author="Administrator" w:date="2024-12-28T12:27:00Z"/>
          <w:rFonts w:asciiTheme="minorHAnsi" w:eastAsiaTheme="minorEastAsia" w:hAnsiTheme="minorHAnsi" w:cstheme="minorBidi"/>
          <w:sz w:val="22"/>
          <w:szCs w:val="22"/>
          <w:lang w:val="en-US"/>
        </w:rPr>
      </w:pPr>
      <w:del w:id="2671" w:author="Administrator" w:date="2024-12-28T12:27:00Z">
        <w:r w:rsidRPr="0045438E" w:rsidDel="0045438E">
          <w:rPr>
            <w:rStyle w:val="Hyperlink"/>
            <w:lang w:val="en-US"/>
          </w:rPr>
          <w:delText>Hình 4.19 Màn hình Quản lý giao dịch</w:delText>
        </w:r>
        <w:r w:rsidDel="0045438E">
          <w:rPr>
            <w:webHidden/>
          </w:rPr>
          <w:tab/>
          <w:delText>75</w:delText>
        </w:r>
      </w:del>
    </w:p>
    <w:p w14:paraId="0A121C4F" w14:textId="66EA8CDC" w:rsidR="00A07B3D" w:rsidDel="0045438E" w:rsidRDefault="00A07B3D" w:rsidP="0045438E">
      <w:pPr>
        <w:pStyle w:val="TOC1"/>
        <w:rPr>
          <w:del w:id="2672" w:author="Administrator" w:date="2024-12-28T12:08:00Z"/>
          <w:rFonts w:asciiTheme="minorHAnsi" w:eastAsiaTheme="minorEastAsia" w:hAnsiTheme="minorHAnsi" w:cstheme="minorBidi"/>
          <w:sz w:val="22"/>
          <w:szCs w:val="22"/>
          <w:lang w:val="en-US"/>
        </w:rPr>
      </w:pPr>
      <w:del w:id="2673" w:author="Administrator" w:date="2024-12-28T12:08:00Z">
        <w:r w:rsidRPr="0045438E" w:rsidDel="0045438E">
          <w:rPr>
            <w:rStyle w:val="Hyperlink"/>
          </w:rPr>
          <w:delText xml:space="preserve">Hình </w:delText>
        </w:r>
        <w:r w:rsidRPr="0045438E" w:rsidDel="0045438E">
          <w:rPr>
            <w:rStyle w:val="Hyperlink"/>
            <w:lang w:val="en-AU"/>
          </w:rPr>
          <w:delText>1</w:delText>
        </w:r>
        <w:r w:rsidRPr="0045438E" w:rsidDel="0045438E">
          <w:rPr>
            <w:rStyle w:val="Hyperlink"/>
          </w:rPr>
          <w:delText xml:space="preserve">.1 </w:delText>
        </w:r>
        <w:r w:rsidRPr="0045438E" w:rsidDel="0045438E">
          <w:rPr>
            <w:rStyle w:val="Hyperlink"/>
            <w:lang w:val="en-US"/>
          </w:rPr>
          <w:delText>Mức độ phổ biến các thương hiệu gọi xe tại Việt Nam Tham khảo Q&amp;M</w:delText>
        </w:r>
        <w:r w:rsidDel="0045438E">
          <w:rPr>
            <w:webHidden/>
          </w:rPr>
          <w:tab/>
          <w:delText>4</w:delText>
        </w:r>
      </w:del>
    </w:p>
    <w:p w14:paraId="73D4B4D3" w14:textId="664F3132" w:rsidR="00A07B3D" w:rsidDel="0045438E" w:rsidRDefault="00A07B3D" w:rsidP="0045438E">
      <w:pPr>
        <w:pStyle w:val="TOC1"/>
        <w:rPr>
          <w:del w:id="2674" w:author="Administrator" w:date="2024-12-28T12:08:00Z"/>
          <w:rFonts w:asciiTheme="minorHAnsi" w:eastAsiaTheme="minorEastAsia" w:hAnsiTheme="minorHAnsi" w:cstheme="minorBidi"/>
          <w:sz w:val="22"/>
          <w:szCs w:val="22"/>
          <w:lang w:val="en-US"/>
        </w:rPr>
      </w:pPr>
      <w:del w:id="2675" w:author="Administrator" w:date="2024-12-28T12:08:00Z">
        <w:r w:rsidRPr="0045438E" w:rsidDel="0045438E">
          <w:rPr>
            <w:rStyle w:val="Hyperlink"/>
          </w:rPr>
          <w:delText>Hình 2.</w:delText>
        </w:r>
        <w:r w:rsidRPr="0045438E" w:rsidDel="0045438E">
          <w:rPr>
            <w:rStyle w:val="Hyperlink"/>
            <w:lang w:val="en-AU"/>
          </w:rPr>
          <w:delText>1</w:delText>
        </w:r>
        <w:r w:rsidRPr="0045438E" w:rsidDel="0045438E">
          <w:rPr>
            <w:rStyle w:val="Hyperlink"/>
          </w:rPr>
          <w:delText xml:space="preserve"> </w:delText>
        </w:r>
        <w:r w:rsidRPr="0045438E" w:rsidDel="0045438E">
          <w:rPr>
            <w:rStyle w:val="Hyperlink"/>
            <w:lang w:val="en-US"/>
          </w:rPr>
          <w:delText>Mô hình Waterfall</w:delText>
        </w:r>
        <w:r w:rsidDel="0045438E">
          <w:rPr>
            <w:webHidden/>
          </w:rPr>
          <w:tab/>
          <w:delText>10</w:delText>
        </w:r>
      </w:del>
    </w:p>
    <w:p w14:paraId="4229F059" w14:textId="39DAC3DC" w:rsidR="00A07B3D" w:rsidDel="0045438E" w:rsidRDefault="00A07B3D" w:rsidP="0045438E">
      <w:pPr>
        <w:pStyle w:val="TOC1"/>
        <w:rPr>
          <w:del w:id="2676" w:author="Administrator" w:date="2024-12-28T12:08:00Z"/>
          <w:rFonts w:asciiTheme="minorHAnsi" w:eastAsiaTheme="minorEastAsia" w:hAnsiTheme="minorHAnsi" w:cstheme="minorBidi"/>
          <w:sz w:val="22"/>
          <w:szCs w:val="22"/>
          <w:lang w:val="en-US"/>
        </w:rPr>
      </w:pPr>
      <w:del w:id="2677" w:author="Administrator" w:date="2024-12-28T12:08:00Z">
        <w:r w:rsidRPr="0045438E" w:rsidDel="0045438E">
          <w:rPr>
            <w:rStyle w:val="Hyperlink"/>
          </w:rPr>
          <w:delText>Hình 2.</w:delText>
        </w:r>
        <w:r w:rsidRPr="0045438E" w:rsidDel="0045438E">
          <w:rPr>
            <w:rStyle w:val="Hyperlink"/>
            <w:lang w:val="en-AU"/>
          </w:rPr>
          <w:delText>2</w:delText>
        </w:r>
        <w:r w:rsidRPr="0045438E" w:rsidDel="0045438E">
          <w:rPr>
            <w:rStyle w:val="Hyperlink"/>
          </w:rPr>
          <w:delText xml:space="preserve"> </w:delText>
        </w:r>
        <w:r w:rsidRPr="0045438E" w:rsidDel="0045438E">
          <w:rPr>
            <w:rStyle w:val="Hyperlink"/>
            <w:lang w:val="en-US"/>
          </w:rPr>
          <w:delText>Sơ đồ kiến trúc hệ thống</w:delText>
        </w:r>
        <w:r w:rsidDel="0045438E">
          <w:rPr>
            <w:webHidden/>
          </w:rPr>
          <w:tab/>
          <w:delText>15</w:delText>
        </w:r>
      </w:del>
    </w:p>
    <w:p w14:paraId="5DF65D2C" w14:textId="385BA18E" w:rsidR="00A07B3D" w:rsidDel="0045438E" w:rsidRDefault="00A07B3D" w:rsidP="0045438E">
      <w:pPr>
        <w:pStyle w:val="TOC1"/>
        <w:rPr>
          <w:del w:id="2678" w:author="Administrator" w:date="2024-12-28T12:08:00Z"/>
          <w:rFonts w:asciiTheme="minorHAnsi" w:eastAsiaTheme="minorEastAsia" w:hAnsiTheme="minorHAnsi" w:cstheme="minorBidi"/>
          <w:sz w:val="22"/>
          <w:szCs w:val="22"/>
          <w:lang w:val="en-US"/>
        </w:rPr>
      </w:pPr>
      <w:del w:id="2679" w:author="Administrator" w:date="2024-12-28T12:08:00Z">
        <w:r w:rsidRPr="0045438E" w:rsidDel="0045438E">
          <w:rPr>
            <w:rStyle w:val="Hyperlink"/>
          </w:rPr>
          <w:delText>Hình 2.</w:delText>
        </w:r>
        <w:r w:rsidRPr="0045438E" w:rsidDel="0045438E">
          <w:rPr>
            <w:rStyle w:val="Hyperlink"/>
            <w:lang w:val="en-AU"/>
          </w:rPr>
          <w:delText>3</w:delText>
        </w:r>
        <w:r w:rsidRPr="0045438E" w:rsidDel="0045438E">
          <w:rPr>
            <w:rStyle w:val="Hyperlink"/>
          </w:rPr>
          <w:delText xml:space="preserve"> </w:delText>
        </w:r>
        <w:r w:rsidRPr="0045438E" w:rsidDel="0045438E">
          <w:rPr>
            <w:rStyle w:val="Hyperlink"/>
            <w:lang w:val="en-US"/>
          </w:rPr>
          <w:delText xml:space="preserve">Phân phối tập dữ liệu huấn luyện của mô hình </w:delText>
        </w:r>
        <w:r w:rsidRPr="0045438E" w:rsidDel="0045438E">
          <w:rPr>
            <w:rStyle w:val="Hyperlink"/>
            <w:bCs/>
            <w:lang w:val="en-US"/>
          </w:rPr>
          <w:delText>5CD-ViSoBERT</w:delText>
        </w:r>
        <w:r w:rsidDel="0045438E">
          <w:rPr>
            <w:webHidden/>
          </w:rPr>
          <w:tab/>
          <w:delText>18</w:delText>
        </w:r>
      </w:del>
    </w:p>
    <w:p w14:paraId="4F614ED4" w14:textId="16C91F21" w:rsidR="00A07B3D" w:rsidDel="0045438E" w:rsidRDefault="00A07B3D" w:rsidP="0045438E">
      <w:pPr>
        <w:pStyle w:val="TOC1"/>
        <w:rPr>
          <w:del w:id="2680" w:author="Administrator" w:date="2024-12-28T12:08:00Z"/>
          <w:rFonts w:asciiTheme="minorHAnsi" w:eastAsiaTheme="minorEastAsia" w:hAnsiTheme="minorHAnsi" w:cstheme="minorBidi"/>
          <w:sz w:val="22"/>
          <w:szCs w:val="22"/>
          <w:lang w:val="en-US"/>
        </w:rPr>
      </w:pPr>
      <w:del w:id="2681" w:author="Administrator" w:date="2024-12-28T12:08:00Z">
        <w:r w:rsidRPr="0045438E" w:rsidDel="0045438E">
          <w:rPr>
            <w:rStyle w:val="Hyperlink"/>
          </w:rPr>
          <w:delText>Hình 3.1 Sơ đồ môi trường hệ thống</w:delText>
        </w:r>
        <w:r w:rsidDel="0045438E">
          <w:rPr>
            <w:webHidden/>
          </w:rPr>
          <w:tab/>
          <w:delText>21</w:delText>
        </w:r>
      </w:del>
    </w:p>
    <w:p w14:paraId="6319FFCB" w14:textId="6FCDFCD2" w:rsidR="00A07B3D" w:rsidDel="0045438E" w:rsidRDefault="00A07B3D" w:rsidP="0045438E">
      <w:pPr>
        <w:pStyle w:val="TOC1"/>
        <w:rPr>
          <w:del w:id="2682" w:author="Administrator" w:date="2024-12-28T12:08:00Z"/>
          <w:rFonts w:asciiTheme="minorHAnsi" w:eastAsiaTheme="minorEastAsia" w:hAnsiTheme="minorHAnsi" w:cstheme="minorBidi"/>
          <w:sz w:val="22"/>
          <w:szCs w:val="22"/>
          <w:lang w:val="en-US"/>
        </w:rPr>
      </w:pPr>
      <w:del w:id="2683" w:author="Administrator" w:date="2024-12-28T12:08:00Z">
        <w:r w:rsidRPr="0045438E" w:rsidDel="0045438E">
          <w:rPr>
            <w:rStyle w:val="Hyperlink"/>
            <w:lang w:val="en-US"/>
          </w:rPr>
          <w:delText>Hình 3.2 Usecase Tổng quát</w:delText>
        </w:r>
        <w:r w:rsidDel="0045438E">
          <w:rPr>
            <w:webHidden/>
          </w:rPr>
          <w:tab/>
          <w:delText>22</w:delText>
        </w:r>
      </w:del>
    </w:p>
    <w:p w14:paraId="7776F459" w14:textId="3B14B548" w:rsidR="00A07B3D" w:rsidDel="0045438E" w:rsidRDefault="00A07B3D" w:rsidP="0045438E">
      <w:pPr>
        <w:pStyle w:val="TOC1"/>
        <w:rPr>
          <w:del w:id="2684" w:author="Administrator" w:date="2024-12-28T12:08:00Z"/>
          <w:rFonts w:asciiTheme="minorHAnsi" w:eastAsiaTheme="minorEastAsia" w:hAnsiTheme="minorHAnsi" w:cstheme="minorBidi"/>
          <w:sz w:val="22"/>
          <w:szCs w:val="22"/>
          <w:lang w:val="en-US"/>
        </w:rPr>
      </w:pPr>
      <w:del w:id="2685" w:author="Administrator" w:date="2024-12-28T12:08:00Z">
        <w:r w:rsidRPr="0045438E" w:rsidDel="0045438E">
          <w:rPr>
            <w:rStyle w:val="Hyperlink"/>
            <w:lang w:val="en-US"/>
          </w:rPr>
          <w:delText>Hình 3.3 Usecase Đăng nhập</w:delText>
        </w:r>
        <w:r w:rsidDel="0045438E">
          <w:rPr>
            <w:webHidden/>
          </w:rPr>
          <w:tab/>
          <w:delText>23</w:delText>
        </w:r>
      </w:del>
    </w:p>
    <w:p w14:paraId="2988DFDD" w14:textId="33D8A090" w:rsidR="00A07B3D" w:rsidDel="0045438E" w:rsidRDefault="00A07B3D" w:rsidP="0045438E">
      <w:pPr>
        <w:pStyle w:val="TOC1"/>
        <w:rPr>
          <w:del w:id="2686" w:author="Administrator" w:date="2024-12-28T12:08:00Z"/>
          <w:rFonts w:asciiTheme="minorHAnsi" w:eastAsiaTheme="minorEastAsia" w:hAnsiTheme="minorHAnsi" w:cstheme="minorBidi"/>
          <w:sz w:val="22"/>
          <w:szCs w:val="22"/>
          <w:lang w:val="en-US"/>
        </w:rPr>
      </w:pPr>
      <w:del w:id="2687" w:author="Administrator" w:date="2024-12-28T12:08:00Z">
        <w:r w:rsidRPr="0045438E" w:rsidDel="0045438E">
          <w:rPr>
            <w:rStyle w:val="Hyperlink"/>
            <w:lang w:val="en-US"/>
          </w:rPr>
          <w:delText>Hình 3.4 Usecase Quản lý thông tin cá nhân</w:delText>
        </w:r>
        <w:r w:rsidDel="0045438E">
          <w:rPr>
            <w:webHidden/>
          </w:rPr>
          <w:tab/>
          <w:delText>23</w:delText>
        </w:r>
      </w:del>
    </w:p>
    <w:p w14:paraId="0300D98F" w14:textId="1AAF2785" w:rsidR="00A07B3D" w:rsidDel="0045438E" w:rsidRDefault="00A07B3D" w:rsidP="0045438E">
      <w:pPr>
        <w:pStyle w:val="TOC1"/>
        <w:rPr>
          <w:del w:id="2688" w:author="Administrator" w:date="2024-12-28T12:08:00Z"/>
          <w:rFonts w:asciiTheme="minorHAnsi" w:eastAsiaTheme="minorEastAsia" w:hAnsiTheme="minorHAnsi" w:cstheme="minorBidi"/>
          <w:sz w:val="22"/>
          <w:szCs w:val="22"/>
          <w:lang w:val="en-US"/>
        </w:rPr>
      </w:pPr>
      <w:del w:id="2689" w:author="Administrator" w:date="2024-12-28T12:08:00Z">
        <w:r w:rsidRPr="0045438E" w:rsidDel="0045438E">
          <w:rPr>
            <w:rStyle w:val="Hyperlink"/>
            <w:lang w:val="en-US"/>
          </w:rPr>
          <w:delText>Hình 3.5 Usecase Xem lịch sử chuyến đi</w:delText>
        </w:r>
        <w:r w:rsidDel="0045438E">
          <w:rPr>
            <w:webHidden/>
          </w:rPr>
          <w:tab/>
          <w:delText>24</w:delText>
        </w:r>
      </w:del>
    </w:p>
    <w:p w14:paraId="52A7063C" w14:textId="0A16C105" w:rsidR="00A07B3D" w:rsidDel="0045438E" w:rsidRDefault="00A07B3D" w:rsidP="0045438E">
      <w:pPr>
        <w:pStyle w:val="TOC1"/>
        <w:rPr>
          <w:del w:id="2690" w:author="Administrator" w:date="2024-12-28T12:08:00Z"/>
          <w:rFonts w:asciiTheme="minorHAnsi" w:eastAsiaTheme="minorEastAsia" w:hAnsiTheme="minorHAnsi" w:cstheme="minorBidi"/>
          <w:sz w:val="22"/>
          <w:szCs w:val="22"/>
          <w:lang w:val="en-US"/>
        </w:rPr>
      </w:pPr>
      <w:del w:id="2691" w:author="Administrator" w:date="2024-12-28T12:08:00Z">
        <w:r w:rsidRPr="0045438E" w:rsidDel="0045438E">
          <w:rPr>
            <w:rStyle w:val="Hyperlink"/>
            <w:lang w:val="en-US"/>
          </w:rPr>
          <w:delText>Hình 3.6 Usecase Nạp tiền vào ví ứng dụng</w:delText>
        </w:r>
        <w:r w:rsidDel="0045438E">
          <w:rPr>
            <w:webHidden/>
          </w:rPr>
          <w:tab/>
          <w:delText>25</w:delText>
        </w:r>
      </w:del>
    </w:p>
    <w:p w14:paraId="6CA709FB" w14:textId="66E24C45" w:rsidR="00A07B3D" w:rsidDel="0045438E" w:rsidRDefault="00A07B3D" w:rsidP="0045438E">
      <w:pPr>
        <w:pStyle w:val="TOC1"/>
        <w:rPr>
          <w:del w:id="2692" w:author="Administrator" w:date="2024-12-28T12:08:00Z"/>
          <w:rFonts w:asciiTheme="minorHAnsi" w:eastAsiaTheme="minorEastAsia" w:hAnsiTheme="minorHAnsi" w:cstheme="minorBidi"/>
          <w:sz w:val="22"/>
          <w:szCs w:val="22"/>
          <w:lang w:val="en-US"/>
        </w:rPr>
      </w:pPr>
      <w:del w:id="2693" w:author="Administrator" w:date="2024-12-28T12:08:00Z">
        <w:r w:rsidRPr="0045438E" w:rsidDel="0045438E">
          <w:rPr>
            <w:rStyle w:val="Hyperlink"/>
            <w:lang w:val="en-US"/>
          </w:rPr>
          <w:delText>Hình 3.7 Usecase Đăng ký</w:delText>
        </w:r>
        <w:r w:rsidDel="0045438E">
          <w:rPr>
            <w:webHidden/>
          </w:rPr>
          <w:tab/>
          <w:delText>25</w:delText>
        </w:r>
      </w:del>
    </w:p>
    <w:p w14:paraId="5F36DF63" w14:textId="0DD456D9" w:rsidR="00A07B3D" w:rsidDel="0045438E" w:rsidRDefault="00A07B3D" w:rsidP="0045438E">
      <w:pPr>
        <w:pStyle w:val="TOC1"/>
        <w:rPr>
          <w:del w:id="2694" w:author="Administrator" w:date="2024-12-28T12:08:00Z"/>
          <w:rFonts w:asciiTheme="minorHAnsi" w:eastAsiaTheme="minorEastAsia" w:hAnsiTheme="minorHAnsi" w:cstheme="minorBidi"/>
          <w:sz w:val="22"/>
          <w:szCs w:val="22"/>
          <w:lang w:val="en-US"/>
        </w:rPr>
      </w:pPr>
      <w:del w:id="2695" w:author="Administrator" w:date="2024-12-28T12:08:00Z">
        <w:r w:rsidRPr="0045438E" w:rsidDel="0045438E">
          <w:rPr>
            <w:rStyle w:val="Hyperlink"/>
            <w:lang w:val="en-US"/>
          </w:rPr>
          <w:delText>Hình 3.8 Usecase Đặt xe</w:delText>
        </w:r>
        <w:r w:rsidDel="0045438E">
          <w:rPr>
            <w:webHidden/>
          </w:rPr>
          <w:tab/>
          <w:delText>25</w:delText>
        </w:r>
      </w:del>
    </w:p>
    <w:p w14:paraId="5724C6E2" w14:textId="711C671C" w:rsidR="00A07B3D" w:rsidDel="0045438E" w:rsidRDefault="00A07B3D" w:rsidP="0045438E">
      <w:pPr>
        <w:pStyle w:val="TOC1"/>
        <w:rPr>
          <w:del w:id="2696" w:author="Administrator" w:date="2024-12-28T12:08:00Z"/>
          <w:rFonts w:asciiTheme="minorHAnsi" w:eastAsiaTheme="minorEastAsia" w:hAnsiTheme="minorHAnsi" w:cstheme="minorBidi"/>
          <w:sz w:val="22"/>
          <w:szCs w:val="22"/>
          <w:lang w:val="en-US"/>
        </w:rPr>
      </w:pPr>
      <w:del w:id="2697" w:author="Administrator" w:date="2024-12-28T12:08:00Z">
        <w:r w:rsidRPr="0045438E" w:rsidDel="0045438E">
          <w:rPr>
            <w:rStyle w:val="Hyperlink"/>
            <w:lang w:val="en-US"/>
          </w:rPr>
          <w:delText>Hình 3.9 Usecase Thực hiện chuyến xe</w:delText>
        </w:r>
        <w:r w:rsidDel="0045438E">
          <w:rPr>
            <w:webHidden/>
          </w:rPr>
          <w:tab/>
          <w:delText>26</w:delText>
        </w:r>
      </w:del>
    </w:p>
    <w:p w14:paraId="38EEB7D9" w14:textId="1CBBD4D1" w:rsidR="00A07B3D" w:rsidDel="0045438E" w:rsidRDefault="00A07B3D" w:rsidP="0045438E">
      <w:pPr>
        <w:pStyle w:val="TOC1"/>
        <w:rPr>
          <w:del w:id="2698" w:author="Administrator" w:date="2024-12-28T12:08:00Z"/>
          <w:rFonts w:asciiTheme="minorHAnsi" w:eastAsiaTheme="minorEastAsia" w:hAnsiTheme="minorHAnsi" w:cstheme="minorBidi"/>
          <w:sz w:val="22"/>
          <w:szCs w:val="22"/>
          <w:lang w:val="en-US"/>
        </w:rPr>
      </w:pPr>
      <w:del w:id="2699" w:author="Administrator" w:date="2024-12-28T12:08:00Z">
        <w:r w:rsidRPr="0045438E" w:rsidDel="0045438E">
          <w:rPr>
            <w:rStyle w:val="Hyperlink"/>
            <w:lang w:val="en-US"/>
          </w:rPr>
          <w:delText>Hình 3.10 Usecase Tìm kiếm chuyến xe</w:delText>
        </w:r>
        <w:r w:rsidDel="0045438E">
          <w:rPr>
            <w:webHidden/>
          </w:rPr>
          <w:tab/>
          <w:delText>26</w:delText>
        </w:r>
      </w:del>
    </w:p>
    <w:p w14:paraId="390FE151" w14:textId="66C7BF03" w:rsidR="00A07B3D" w:rsidDel="0045438E" w:rsidRDefault="00A07B3D" w:rsidP="0045438E">
      <w:pPr>
        <w:pStyle w:val="TOC1"/>
        <w:rPr>
          <w:del w:id="2700" w:author="Administrator" w:date="2024-12-28T12:08:00Z"/>
          <w:rFonts w:asciiTheme="minorHAnsi" w:eastAsiaTheme="minorEastAsia" w:hAnsiTheme="minorHAnsi" w:cstheme="minorBidi"/>
          <w:sz w:val="22"/>
          <w:szCs w:val="22"/>
          <w:lang w:val="en-US"/>
        </w:rPr>
      </w:pPr>
      <w:del w:id="2701" w:author="Administrator" w:date="2024-12-28T12:08:00Z">
        <w:r w:rsidRPr="0045438E" w:rsidDel="0045438E">
          <w:rPr>
            <w:rStyle w:val="Hyperlink"/>
            <w:lang w:val="en-US"/>
          </w:rPr>
          <w:delText>Hình 3.11 Useca</w:delText>
        </w:r>
        <w:r w:rsidRPr="0045438E" w:rsidDel="0045438E">
          <w:rPr>
            <w:rStyle w:val="Hyperlink"/>
            <w:lang w:val="en-US"/>
          </w:rPr>
          <w:delText>s</w:delText>
        </w:r>
        <w:r w:rsidRPr="0045438E" w:rsidDel="0045438E">
          <w:rPr>
            <w:rStyle w:val="Hyperlink"/>
            <w:lang w:val="en-US"/>
          </w:rPr>
          <w:delText>e Chọn chuyến xe</w:delText>
        </w:r>
        <w:r w:rsidDel="0045438E">
          <w:rPr>
            <w:webHidden/>
          </w:rPr>
          <w:tab/>
          <w:delText>27</w:delText>
        </w:r>
      </w:del>
    </w:p>
    <w:p w14:paraId="31439FF7" w14:textId="6F575627" w:rsidR="00A07B3D" w:rsidDel="0045438E" w:rsidRDefault="00A07B3D" w:rsidP="0045438E">
      <w:pPr>
        <w:pStyle w:val="TOC1"/>
        <w:rPr>
          <w:del w:id="2702" w:author="Administrator" w:date="2024-12-28T12:08:00Z"/>
          <w:rFonts w:asciiTheme="minorHAnsi" w:eastAsiaTheme="minorEastAsia" w:hAnsiTheme="minorHAnsi" w:cstheme="minorBidi"/>
          <w:sz w:val="22"/>
          <w:szCs w:val="22"/>
          <w:lang w:val="en-US"/>
        </w:rPr>
      </w:pPr>
      <w:del w:id="2703" w:author="Administrator" w:date="2024-12-28T12:08:00Z">
        <w:r w:rsidRPr="0045438E" w:rsidDel="0045438E">
          <w:rPr>
            <w:rStyle w:val="Hyperlink"/>
            <w:lang w:val="en-US"/>
          </w:rPr>
          <w:delText>Hình 3.13 Usecase Thanh toán</w:delText>
        </w:r>
        <w:r w:rsidDel="0045438E">
          <w:rPr>
            <w:webHidden/>
          </w:rPr>
          <w:tab/>
          <w:delText>28</w:delText>
        </w:r>
      </w:del>
    </w:p>
    <w:p w14:paraId="0A5CA1C6" w14:textId="31CA03C5" w:rsidR="00A07B3D" w:rsidDel="0045438E" w:rsidRDefault="00A07B3D" w:rsidP="0045438E">
      <w:pPr>
        <w:pStyle w:val="TOC1"/>
        <w:rPr>
          <w:del w:id="2704" w:author="Administrator" w:date="2024-12-28T12:08:00Z"/>
          <w:rFonts w:asciiTheme="minorHAnsi" w:eastAsiaTheme="minorEastAsia" w:hAnsiTheme="minorHAnsi" w:cstheme="minorBidi"/>
          <w:sz w:val="22"/>
          <w:szCs w:val="22"/>
          <w:lang w:val="en-US"/>
        </w:rPr>
      </w:pPr>
      <w:del w:id="2705" w:author="Administrator" w:date="2024-12-28T12:08:00Z">
        <w:r w:rsidRPr="0045438E" w:rsidDel="0045438E">
          <w:rPr>
            <w:rStyle w:val="Hyperlink"/>
            <w:lang w:val="en-US"/>
          </w:rPr>
          <w:delText>Hình 3.14 Usecase Tạo yêu cầu rút tiền</w:delText>
        </w:r>
        <w:r w:rsidDel="0045438E">
          <w:rPr>
            <w:webHidden/>
          </w:rPr>
          <w:tab/>
          <w:delText>28</w:delText>
        </w:r>
      </w:del>
    </w:p>
    <w:p w14:paraId="1EB6D0A5" w14:textId="3E586080" w:rsidR="00A07B3D" w:rsidDel="0045438E" w:rsidRDefault="00A07B3D" w:rsidP="0045438E">
      <w:pPr>
        <w:pStyle w:val="TOC1"/>
        <w:rPr>
          <w:del w:id="2706" w:author="Administrator" w:date="2024-12-28T12:08:00Z"/>
          <w:rFonts w:asciiTheme="minorHAnsi" w:eastAsiaTheme="minorEastAsia" w:hAnsiTheme="minorHAnsi" w:cstheme="minorBidi"/>
          <w:sz w:val="22"/>
          <w:szCs w:val="22"/>
          <w:lang w:val="en-US"/>
        </w:rPr>
      </w:pPr>
      <w:del w:id="2707" w:author="Administrator" w:date="2024-12-28T12:08:00Z">
        <w:r w:rsidRPr="0045438E" w:rsidDel="0045438E">
          <w:rPr>
            <w:rStyle w:val="Hyperlink"/>
            <w:lang w:val="en-US"/>
          </w:rPr>
          <w:delText>Hình 3.15 Usecase Quản lý khách hàng</w:delText>
        </w:r>
        <w:r w:rsidDel="0045438E">
          <w:rPr>
            <w:webHidden/>
          </w:rPr>
          <w:tab/>
          <w:delText>28</w:delText>
        </w:r>
      </w:del>
    </w:p>
    <w:p w14:paraId="666F07C1" w14:textId="0A28093E" w:rsidR="00A07B3D" w:rsidDel="0045438E" w:rsidRDefault="00A07B3D" w:rsidP="0045438E">
      <w:pPr>
        <w:pStyle w:val="TOC1"/>
        <w:rPr>
          <w:del w:id="2708" w:author="Administrator" w:date="2024-12-28T12:08:00Z"/>
          <w:rFonts w:asciiTheme="minorHAnsi" w:eastAsiaTheme="minorEastAsia" w:hAnsiTheme="minorHAnsi" w:cstheme="minorBidi"/>
          <w:sz w:val="22"/>
          <w:szCs w:val="22"/>
          <w:lang w:val="en-US"/>
        </w:rPr>
      </w:pPr>
      <w:del w:id="2709" w:author="Administrator" w:date="2024-12-28T12:08:00Z">
        <w:r w:rsidRPr="0045438E" w:rsidDel="0045438E">
          <w:rPr>
            <w:rStyle w:val="Hyperlink"/>
            <w:lang w:val="en-US"/>
          </w:rPr>
          <w:delText>Hình 3.16 Usecase Quản lý tài xế</w:delText>
        </w:r>
        <w:r w:rsidDel="0045438E">
          <w:rPr>
            <w:webHidden/>
          </w:rPr>
          <w:tab/>
          <w:delText>29</w:delText>
        </w:r>
      </w:del>
    </w:p>
    <w:p w14:paraId="4C8971B2" w14:textId="213B2ACE" w:rsidR="00A07B3D" w:rsidDel="0045438E" w:rsidRDefault="00A07B3D" w:rsidP="0045438E">
      <w:pPr>
        <w:pStyle w:val="TOC1"/>
        <w:rPr>
          <w:del w:id="2710" w:author="Administrator" w:date="2024-12-28T12:08:00Z"/>
          <w:rFonts w:asciiTheme="minorHAnsi" w:eastAsiaTheme="minorEastAsia" w:hAnsiTheme="minorHAnsi" w:cstheme="minorBidi"/>
          <w:sz w:val="22"/>
          <w:szCs w:val="22"/>
          <w:lang w:val="en-US"/>
        </w:rPr>
      </w:pPr>
      <w:del w:id="2711" w:author="Administrator" w:date="2024-12-28T12:08:00Z">
        <w:r w:rsidRPr="0045438E" w:rsidDel="0045438E">
          <w:rPr>
            <w:rStyle w:val="Hyperlink"/>
            <w:lang w:val="en-US"/>
          </w:rPr>
          <w:delText>Hình 3.17 Usecase Thống kê</w:delText>
        </w:r>
        <w:r w:rsidDel="0045438E">
          <w:rPr>
            <w:webHidden/>
          </w:rPr>
          <w:tab/>
          <w:delText>29</w:delText>
        </w:r>
      </w:del>
    </w:p>
    <w:p w14:paraId="4FDB99CC" w14:textId="31801D87" w:rsidR="00A07B3D" w:rsidDel="0045438E" w:rsidRDefault="00A07B3D" w:rsidP="0045438E">
      <w:pPr>
        <w:pStyle w:val="TOC1"/>
        <w:rPr>
          <w:del w:id="2712" w:author="Administrator" w:date="2024-12-28T12:08:00Z"/>
          <w:rFonts w:asciiTheme="minorHAnsi" w:eastAsiaTheme="minorEastAsia" w:hAnsiTheme="minorHAnsi" w:cstheme="minorBidi"/>
          <w:sz w:val="22"/>
          <w:szCs w:val="22"/>
          <w:lang w:val="en-US"/>
        </w:rPr>
      </w:pPr>
      <w:del w:id="2713" w:author="Administrator" w:date="2024-12-28T12:08:00Z">
        <w:r w:rsidRPr="0045438E" w:rsidDel="0045438E">
          <w:rPr>
            <w:rStyle w:val="Hyperlink"/>
            <w:lang w:val="en-US"/>
          </w:rPr>
          <w:delText>Hình 3.18 Biểu đồ hoạt động Đăng nhập</w:delText>
        </w:r>
        <w:r w:rsidDel="0045438E">
          <w:rPr>
            <w:webHidden/>
          </w:rPr>
          <w:tab/>
          <w:delText>30</w:delText>
        </w:r>
      </w:del>
    </w:p>
    <w:p w14:paraId="36A802AC" w14:textId="76A9BC05" w:rsidR="00A07B3D" w:rsidDel="0045438E" w:rsidRDefault="00A07B3D" w:rsidP="0045438E">
      <w:pPr>
        <w:pStyle w:val="TOC1"/>
        <w:rPr>
          <w:del w:id="2714" w:author="Administrator" w:date="2024-12-28T12:08:00Z"/>
          <w:rFonts w:asciiTheme="minorHAnsi" w:eastAsiaTheme="minorEastAsia" w:hAnsiTheme="minorHAnsi" w:cstheme="minorBidi"/>
          <w:sz w:val="22"/>
          <w:szCs w:val="22"/>
          <w:lang w:val="en-US"/>
        </w:rPr>
      </w:pPr>
      <w:del w:id="2715" w:author="Administrator" w:date="2024-12-28T12:08:00Z">
        <w:r w:rsidRPr="0045438E" w:rsidDel="0045438E">
          <w:rPr>
            <w:rStyle w:val="Hyperlink"/>
            <w:lang w:val="en-US"/>
          </w:rPr>
          <w:delText>Hình 3.19 Biểu đồ hoạ</w:delText>
        </w:r>
        <w:r w:rsidRPr="0045438E" w:rsidDel="0045438E">
          <w:rPr>
            <w:rStyle w:val="Hyperlink"/>
            <w:lang w:val="en-US"/>
          </w:rPr>
          <w:delText>t</w:delText>
        </w:r>
        <w:r w:rsidRPr="0045438E" w:rsidDel="0045438E">
          <w:rPr>
            <w:rStyle w:val="Hyperlink"/>
            <w:lang w:val="en-US"/>
          </w:rPr>
          <w:delText xml:space="preserve"> độn</w:delText>
        </w:r>
        <w:r w:rsidRPr="0045438E" w:rsidDel="0045438E">
          <w:rPr>
            <w:rStyle w:val="Hyperlink"/>
            <w:lang w:val="en-US"/>
          </w:rPr>
          <w:delText>g</w:delText>
        </w:r>
        <w:r w:rsidRPr="0045438E" w:rsidDel="0045438E">
          <w:rPr>
            <w:rStyle w:val="Hyperlink"/>
            <w:lang w:val="en-US"/>
          </w:rPr>
          <w:delText xml:space="preserve"> Đăng ký</w:delText>
        </w:r>
        <w:r w:rsidDel="0045438E">
          <w:rPr>
            <w:webHidden/>
          </w:rPr>
          <w:tab/>
          <w:delText>30</w:delText>
        </w:r>
      </w:del>
    </w:p>
    <w:p w14:paraId="667B58F9" w14:textId="5CBCE4BE" w:rsidR="00A07B3D" w:rsidDel="0045438E" w:rsidRDefault="00A07B3D" w:rsidP="0045438E">
      <w:pPr>
        <w:pStyle w:val="TOC1"/>
        <w:rPr>
          <w:del w:id="2716" w:author="Administrator" w:date="2024-12-28T12:08:00Z"/>
          <w:rFonts w:asciiTheme="minorHAnsi" w:eastAsiaTheme="minorEastAsia" w:hAnsiTheme="minorHAnsi" w:cstheme="minorBidi"/>
          <w:sz w:val="22"/>
          <w:szCs w:val="22"/>
          <w:lang w:val="en-US"/>
        </w:rPr>
      </w:pPr>
      <w:del w:id="2717" w:author="Administrator" w:date="2024-12-28T12:08:00Z">
        <w:r w:rsidRPr="0045438E" w:rsidDel="0045438E">
          <w:rPr>
            <w:rStyle w:val="Hyperlink"/>
            <w:lang w:val="en-US"/>
          </w:rPr>
          <w:delText>Hình 3.21 Biểu đồ hoạt động Tài xế nhận chuyến xe</w:delText>
        </w:r>
        <w:r w:rsidDel="0045438E">
          <w:rPr>
            <w:webHidden/>
          </w:rPr>
          <w:tab/>
          <w:delText>31</w:delText>
        </w:r>
      </w:del>
    </w:p>
    <w:p w14:paraId="25113627" w14:textId="16ABA227" w:rsidR="00A07B3D" w:rsidDel="0045438E" w:rsidRDefault="00A07B3D" w:rsidP="0045438E">
      <w:pPr>
        <w:pStyle w:val="TOC1"/>
        <w:rPr>
          <w:del w:id="2718" w:author="Administrator" w:date="2024-12-28T12:08:00Z"/>
          <w:rFonts w:asciiTheme="minorHAnsi" w:eastAsiaTheme="minorEastAsia" w:hAnsiTheme="minorHAnsi" w:cstheme="minorBidi"/>
          <w:sz w:val="22"/>
          <w:szCs w:val="22"/>
          <w:lang w:val="en-US"/>
        </w:rPr>
      </w:pPr>
      <w:del w:id="2719" w:author="Administrator" w:date="2024-12-28T12:08:00Z">
        <w:r w:rsidRPr="0045438E" w:rsidDel="0045438E">
          <w:rPr>
            <w:rStyle w:val="Hyperlink"/>
            <w:lang w:val="en-US"/>
          </w:rPr>
          <w:delText>Hình 3.22 Biểu đồ hoạt động Thực hiện chuyến xe</w:delText>
        </w:r>
        <w:r w:rsidDel="0045438E">
          <w:rPr>
            <w:webHidden/>
          </w:rPr>
          <w:tab/>
          <w:delText>32</w:delText>
        </w:r>
      </w:del>
    </w:p>
    <w:p w14:paraId="20574D03" w14:textId="3D593FBD" w:rsidR="00A07B3D" w:rsidDel="0045438E" w:rsidRDefault="00A07B3D" w:rsidP="0045438E">
      <w:pPr>
        <w:pStyle w:val="TOC1"/>
        <w:rPr>
          <w:del w:id="2720" w:author="Administrator" w:date="2024-12-28T12:08:00Z"/>
          <w:rFonts w:asciiTheme="minorHAnsi" w:eastAsiaTheme="minorEastAsia" w:hAnsiTheme="minorHAnsi" w:cstheme="minorBidi"/>
          <w:sz w:val="22"/>
          <w:szCs w:val="22"/>
          <w:lang w:val="en-US"/>
        </w:rPr>
      </w:pPr>
      <w:del w:id="2721" w:author="Administrator" w:date="2024-12-28T12:08:00Z">
        <w:r w:rsidRPr="0045438E" w:rsidDel="0045438E">
          <w:rPr>
            <w:rStyle w:val="Hyperlink"/>
            <w:lang w:val="en-US"/>
          </w:rPr>
          <w:delText>Hình 3.23 Biểu đồ hoạt động Nạp tiền vào tài khoản ví</w:delText>
        </w:r>
        <w:r w:rsidDel="0045438E">
          <w:rPr>
            <w:webHidden/>
          </w:rPr>
          <w:tab/>
          <w:delText>32</w:delText>
        </w:r>
      </w:del>
    </w:p>
    <w:p w14:paraId="50323392" w14:textId="0828BE48" w:rsidR="00A07B3D" w:rsidDel="0045438E" w:rsidRDefault="00A07B3D" w:rsidP="0045438E">
      <w:pPr>
        <w:pStyle w:val="TOC1"/>
        <w:rPr>
          <w:del w:id="2722" w:author="Administrator" w:date="2024-12-28T12:08:00Z"/>
          <w:rFonts w:asciiTheme="minorHAnsi" w:eastAsiaTheme="minorEastAsia" w:hAnsiTheme="minorHAnsi" w:cstheme="minorBidi"/>
          <w:sz w:val="22"/>
          <w:szCs w:val="22"/>
          <w:lang w:val="en-US"/>
        </w:rPr>
      </w:pPr>
      <w:del w:id="2723" w:author="Administrator" w:date="2024-12-28T12:08:00Z">
        <w:r w:rsidRPr="0045438E" w:rsidDel="0045438E">
          <w:rPr>
            <w:rStyle w:val="Hyperlink"/>
            <w:lang w:val="en-US"/>
          </w:rPr>
          <w:delText>Hình 3.24 Biểu đồ hoạt động Tài xế rút tiền khỏi tài khoản ví</w:delText>
        </w:r>
        <w:r w:rsidDel="0045438E">
          <w:rPr>
            <w:webHidden/>
          </w:rPr>
          <w:tab/>
          <w:delText>33</w:delText>
        </w:r>
      </w:del>
    </w:p>
    <w:p w14:paraId="30F14CD2" w14:textId="280C7A2A" w:rsidR="00A07B3D" w:rsidDel="0045438E" w:rsidRDefault="00A07B3D" w:rsidP="0045438E">
      <w:pPr>
        <w:pStyle w:val="TOC1"/>
        <w:rPr>
          <w:del w:id="2724" w:author="Administrator" w:date="2024-12-28T12:08:00Z"/>
          <w:rFonts w:asciiTheme="minorHAnsi" w:eastAsiaTheme="minorEastAsia" w:hAnsiTheme="minorHAnsi" w:cstheme="minorBidi"/>
          <w:sz w:val="22"/>
          <w:szCs w:val="22"/>
          <w:lang w:val="en-US"/>
        </w:rPr>
      </w:pPr>
      <w:del w:id="2725" w:author="Administrator" w:date="2024-12-28T12:08:00Z">
        <w:r w:rsidRPr="0045438E" w:rsidDel="0045438E">
          <w:rPr>
            <w:rStyle w:val="Hyperlink"/>
            <w:lang w:val="en-US"/>
          </w:rPr>
          <w:delText>Hình 3.25 Biểu đồ hoạt động Xem lịch sử chuyến xe</w:delText>
        </w:r>
        <w:r w:rsidDel="0045438E">
          <w:rPr>
            <w:webHidden/>
          </w:rPr>
          <w:tab/>
          <w:delText>33</w:delText>
        </w:r>
      </w:del>
    </w:p>
    <w:p w14:paraId="341CD388" w14:textId="62550F52" w:rsidR="00A07B3D" w:rsidDel="0045438E" w:rsidRDefault="00A07B3D" w:rsidP="0045438E">
      <w:pPr>
        <w:pStyle w:val="TOC1"/>
        <w:rPr>
          <w:del w:id="2726" w:author="Administrator" w:date="2024-12-28T12:08:00Z"/>
          <w:rFonts w:asciiTheme="minorHAnsi" w:eastAsiaTheme="minorEastAsia" w:hAnsiTheme="minorHAnsi" w:cstheme="minorBidi"/>
          <w:sz w:val="22"/>
          <w:szCs w:val="22"/>
          <w:lang w:val="en-US"/>
        </w:rPr>
      </w:pPr>
      <w:del w:id="2727" w:author="Administrator" w:date="2024-12-28T12:08:00Z">
        <w:r w:rsidRPr="0045438E" w:rsidDel="0045438E">
          <w:rPr>
            <w:rStyle w:val="Hyperlink"/>
            <w:lang w:val="en-US"/>
          </w:rPr>
          <w:delText>Hình 3.26 Biểu đồ hoạt động Quản lý khách hàng</w:delText>
        </w:r>
        <w:r w:rsidDel="0045438E">
          <w:rPr>
            <w:webHidden/>
          </w:rPr>
          <w:tab/>
          <w:delText>34</w:delText>
        </w:r>
      </w:del>
    </w:p>
    <w:p w14:paraId="50EBC792" w14:textId="06E00EB7" w:rsidR="00A07B3D" w:rsidDel="0045438E" w:rsidRDefault="00A07B3D" w:rsidP="0045438E">
      <w:pPr>
        <w:pStyle w:val="TOC1"/>
        <w:rPr>
          <w:del w:id="2728" w:author="Administrator" w:date="2024-12-28T12:08:00Z"/>
          <w:rFonts w:asciiTheme="minorHAnsi" w:eastAsiaTheme="minorEastAsia" w:hAnsiTheme="minorHAnsi" w:cstheme="minorBidi"/>
          <w:sz w:val="22"/>
          <w:szCs w:val="22"/>
          <w:lang w:val="en-US"/>
        </w:rPr>
      </w:pPr>
      <w:del w:id="2729" w:author="Administrator" w:date="2024-12-28T12:08:00Z">
        <w:r w:rsidRPr="0045438E" w:rsidDel="0045438E">
          <w:rPr>
            <w:rStyle w:val="Hyperlink"/>
            <w:lang w:val="en-US"/>
          </w:rPr>
          <w:delText>Hình 3.27 Biểu đồ hoạt động Quản lý tài xế</w:delText>
        </w:r>
        <w:r w:rsidDel="0045438E">
          <w:rPr>
            <w:webHidden/>
          </w:rPr>
          <w:tab/>
          <w:delText>35</w:delText>
        </w:r>
      </w:del>
    </w:p>
    <w:p w14:paraId="00540A9A" w14:textId="50124FC5" w:rsidR="00A07B3D" w:rsidDel="0045438E" w:rsidRDefault="00A07B3D" w:rsidP="0045438E">
      <w:pPr>
        <w:pStyle w:val="TOC1"/>
        <w:rPr>
          <w:del w:id="2730" w:author="Administrator" w:date="2024-12-28T12:08:00Z"/>
          <w:rFonts w:asciiTheme="minorHAnsi" w:eastAsiaTheme="minorEastAsia" w:hAnsiTheme="minorHAnsi" w:cstheme="minorBidi"/>
          <w:sz w:val="22"/>
          <w:szCs w:val="22"/>
          <w:lang w:val="en-US"/>
        </w:rPr>
      </w:pPr>
      <w:del w:id="2731" w:author="Administrator" w:date="2024-12-28T12:08:00Z">
        <w:r w:rsidRPr="0045438E" w:rsidDel="0045438E">
          <w:rPr>
            <w:rStyle w:val="Hyperlink"/>
            <w:lang w:val="en-US"/>
          </w:rPr>
          <w:delText>Hình 4.1 Trang chủ Visual Studio Code</w:delText>
        </w:r>
        <w:r w:rsidDel="0045438E">
          <w:rPr>
            <w:webHidden/>
          </w:rPr>
          <w:tab/>
          <w:delText>56</w:delText>
        </w:r>
      </w:del>
    </w:p>
    <w:p w14:paraId="33277244" w14:textId="40B14CFD" w:rsidR="00A07B3D" w:rsidDel="0045438E" w:rsidRDefault="00A07B3D" w:rsidP="0045438E">
      <w:pPr>
        <w:pStyle w:val="TOC1"/>
        <w:rPr>
          <w:del w:id="2732" w:author="Administrator" w:date="2024-12-28T12:08:00Z"/>
          <w:rFonts w:asciiTheme="minorHAnsi" w:eastAsiaTheme="minorEastAsia" w:hAnsiTheme="minorHAnsi" w:cstheme="minorBidi"/>
          <w:sz w:val="22"/>
          <w:szCs w:val="22"/>
          <w:lang w:val="en-US"/>
        </w:rPr>
      </w:pPr>
      <w:del w:id="2733" w:author="Administrator" w:date="2024-12-28T12:08:00Z">
        <w:r w:rsidRPr="0045438E" w:rsidDel="0045438E">
          <w:rPr>
            <w:rStyle w:val="Hyperlink"/>
            <w:lang w:val="en-US"/>
          </w:rPr>
          <w:delText>Hình 4.3 Cài đặt NodeJS #1</w:delText>
        </w:r>
        <w:r w:rsidDel="0045438E">
          <w:rPr>
            <w:webHidden/>
          </w:rPr>
          <w:tab/>
          <w:delText>57</w:delText>
        </w:r>
      </w:del>
    </w:p>
    <w:p w14:paraId="0B5756A7" w14:textId="322FDF3D" w:rsidR="00A07B3D" w:rsidDel="0045438E" w:rsidRDefault="00A07B3D" w:rsidP="0045438E">
      <w:pPr>
        <w:pStyle w:val="TOC1"/>
        <w:rPr>
          <w:del w:id="2734" w:author="Administrator" w:date="2024-12-28T12:08:00Z"/>
          <w:rFonts w:asciiTheme="minorHAnsi" w:eastAsiaTheme="minorEastAsia" w:hAnsiTheme="minorHAnsi" w:cstheme="minorBidi"/>
          <w:sz w:val="22"/>
          <w:szCs w:val="22"/>
          <w:lang w:val="en-US"/>
        </w:rPr>
      </w:pPr>
      <w:del w:id="2735" w:author="Administrator" w:date="2024-12-28T12:08:00Z">
        <w:r w:rsidRPr="0045438E" w:rsidDel="0045438E">
          <w:rPr>
            <w:rStyle w:val="Hyperlink"/>
            <w:lang w:val="en-US"/>
          </w:rPr>
          <w:delText>Hình 4.4 Cài đặt NodeJS #2</w:delText>
        </w:r>
        <w:r w:rsidDel="0045438E">
          <w:rPr>
            <w:webHidden/>
          </w:rPr>
          <w:tab/>
          <w:delText>58</w:delText>
        </w:r>
      </w:del>
    </w:p>
    <w:p w14:paraId="30A3EC28" w14:textId="4613B6A7" w:rsidR="00A07B3D" w:rsidDel="0045438E" w:rsidRDefault="00A07B3D" w:rsidP="0045438E">
      <w:pPr>
        <w:pStyle w:val="TOC1"/>
        <w:rPr>
          <w:del w:id="2736" w:author="Administrator" w:date="2024-12-28T12:08:00Z"/>
          <w:rFonts w:asciiTheme="minorHAnsi" w:eastAsiaTheme="minorEastAsia" w:hAnsiTheme="minorHAnsi" w:cstheme="minorBidi"/>
          <w:sz w:val="22"/>
          <w:szCs w:val="22"/>
          <w:lang w:val="en-US"/>
        </w:rPr>
      </w:pPr>
      <w:del w:id="2737" w:author="Administrator" w:date="2024-12-28T12:08:00Z">
        <w:r w:rsidRPr="0045438E" w:rsidDel="0045438E">
          <w:rPr>
            <w:rStyle w:val="Hyperlink"/>
            <w:lang w:val="en-US"/>
          </w:rPr>
          <w:delText>Hình 4.5 Cài đặt NodeJS #3</w:delText>
        </w:r>
        <w:r w:rsidDel="0045438E">
          <w:rPr>
            <w:webHidden/>
          </w:rPr>
          <w:tab/>
          <w:delText>59</w:delText>
        </w:r>
      </w:del>
    </w:p>
    <w:p w14:paraId="1BA789CF" w14:textId="2DDCA7C3" w:rsidR="00A07B3D" w:rsidDel="0045438E" w:rsidRDefault="00A07B3D" w:rsidP="0045438E">
      <w:pPr>
        <w:pStyle w:val="TOC1"/>
        <w:rPr>
          <w:del w:id="2738" w:author="Administrator" w:date="2024-12-28T12:08:00Z"/>
          <w:rFonts w:asciiTheme="minorHAnsi" w:eastAsiaTheme="minorEastAsia" w:hAnsiTheme="minorHAnsi" w:cstheme="minorBidi"/>
          <w:sz w:val="22"/>
          <w:szCs w:val="22"/>
          <w:lang w:val="en-US"/>
        </w:rPr>
      </w:pPr>
      <w:del w:id="2739" w:author="Administrator" w:date="2024-12-28T12:08:00Z">
        <w:r w:rsidRPr="0045438E" w:rsidDel="0045438E">
          <w:rPr>
            <w:rStyle w:val="Hyperlink"/>
            <w:lang w:val="en-US"/>
          </w:rPr>
          <w:delText>Hình 4.6 Cài đặ</w:delText>
        </w:r>
        <w:r w:rsidRPr="0045438E" w:rsidDel="0045438E">
          <w:rPr>
            <w:rStyle w:val="Hyperlink"/>
            <w:lang w:val="en-US"/>
          </w:rPr>
          <w:delText>t</w:delText>
        </w:r>
        <w:r w:rsidRPr="0045438E" w:rsidDel="0045438E">
          <w:rPr>
            <w:rStyle w:val="Hyperlink"/>
            <w:lang w:val="en-US"/>
          </w:rPr>
          <w:delText xml:space="preserve"> NodeJS #4</w:delText>
        </w:r>
        <w:r w:rsidDel="0045438E">
          <w:rPr>
            <w:webHidden/>
          </w:rPr>
          <w:tab/>
          <w:delText>60</w:delText>
        </w:r>
      </w:del>
    </w:p>
    <w:p w14:paraId="055E846C" w14:textId="44957F94" w:rsidR="00A07B3D" w:rsidDel="0045438E" w:rsidRDefault="00A07B3D" w:rsidP="0045438E">
      <w:pPr>
        <w:pStyle w:val="TOC1"/>
        <w:rPr>
          <w:del w:id="2740" w:author="Administrator" w:date="2024-12-28T12:08:00Z"/>
          <w:rFonts w:asciiTheme="minorHAnsi" w:eastAsiaTheme="minorEastAsia" w:hAnsiTheme="minorHAnsi" w:cstheme="minorBidi"/>
          <w:sz w:val="22"/>
          <w:szCs w:val="22"/>
          <w:lang w:val="en-US"/>
        </w:rPr>
      </w:pPr>
      <w:del w:id="2741" w:author="Administrator" w:date="2024-12-28T12:08:00Z">
        <w:r w:rsidRPr="0045438E" w:rsidDel="0045438E">
          <w:rPr>
            <w:rStyle w:val="Hyperlink"/>
            <w:lang w:val="en-US"/>
          </w:rPr>
          <w:delText>Hình 4.8 Cài đặt NodeJS #6</w:delText>
        </w:r>
        <w:r w:rsidDel="0045438E">
          <w:rPr>
            <w:webHidden/>
          </w:rPr>
          <w:tab/>
          <w:delText>62</w:delText>
        </w:r>
      </w:del>
    </w:p>
    <w:p w14:paraId="160ADBE2" w14:textId="48782F2F" w:rsidR="00A07B3D" w:rsidDel="0045438E" w:rsidRDefault="00A07B3D" w:rsidP="0045438E">
      <w:pPr>
        <w:pStyle w:val="TOC1"/>
        <w:rPr>
          <w:del w:id="2742" w:author="Administrator" w:date="2024-12-28T12:08:00Z"/>
          <w:rFonts w:asciiTheme="minorHAnsi" w:eastAsiaTheme="minorEastAsia" w:hAnsiTheme="minorHAnsi" w:cstheme="minorBidi"/>
          <w:sz w:val="22"/>
          <w:szCs w:val="22"/>
          <w:lang w:val="en-US"/>
        </w:rPr>
      </w:pPr>
      <w:del w:id="2743" w:author="Administrator" w:date="2024-12-28T12:08:00Z">
        <w:r w:rsidRPr="0045438E" w:rsidDel="0045438E">
          <w:rPr>
            <w:rStyle w:val="Hyperlink"/>
            <w:lang w:val="en-US"/>
          </w:rPr>
          <w:delText>Hình 4.9 Màn hình Visual Studio Code</w:delText>
        </w:r>
        <w:r w:rsidDel="0045438E">
          <w:rPr>
            <w:webHidden/>
          </w:rPr>
          <w:tab/>
          <w:delText>62</w:delText>
        </w:r>
      </w:del>
    </w:p>
    <w:p w14:paraId="39A22CDE" w14:textId="6337B0EA" w:rsidR="00A07B3D" w:rsidDel="0045438E" w:rsidRDefault="00A07B3D" w:rsidP="0045438E">
      <w:pPr>
        <w:pStyle w:val="TOC1"/>
        <w:rPr>
          <w:del w:id="2744" w:author="Administrator" w:date="2024-12-28T12:08:00Z"/>
          <w:rFonts w:asciiTheme="minorHAnsi" w:eastAsiaTheme="minorEastAsia" w:hAnsiTheme="minorHAnsi" w:cstheme="minorBidi"/>
          <w:sz w:val="22"/>
          <w:szCs w:val="22"/>
          <w:lang w:val="en-US"/>
        </w:rPr>
      </w:pPr>
      <w:del w:id="2745" w:author="Administrator" w:date="2024-12-28T12:08:00Z">
        <w:r w:rsidRPr="0045438E" w:rsidDel="0045438E">
          <w:rPr>
            <w:rStyle w:val="Hyperlink"/>
            <w:lang w:val="en-US"/>
          </w:rPr>
          <w:delText>Hình 4.10 Chạy câu lệnh npm install -g create-react-app</w:delText>
        </w:r>
        <w:r w:rsidDel="0045438E">
          <w:rPr>
            <w:webHidden/>
          </w:rPr>
          <w:tab/>
          <w:delText>63</w:delText>
        </w:r>
      </w:del>
    </w:p>
    <w:p w14:paraId="1DA00A3B" w14:textId="5A61F690" w:rsidR="00A07B3D" w:rsidDel="0045438E" w:rsidRDefault="00A07B3D" w:rsidP="0045438E">
      <w:pPr>
        <w:pStyle w:val="TOC1"/>
        <w:rPr>
          <w:del w:id="2746" w:author="Administrator" w:date="2024-12-28T12:08:00Z"/>
          <w:rFonts w:asciiTheme="minorHAnsi" w:eastAsiaTheme="minorEastAsia" w:hAnsiTheme="minorHAnsi" w:cstheme="minorBidi"/>
          <w:sz w:val="22"/>
          <w:szCs w:val="22"/>
          <w:lang w:val="en-US"/>
        </w:rPr>
      </w:pPr>
      <w:del w:id="2747" w:author="Administrator" w:date="2024-12-28T12:08:00Z">
        <w:r w:rsidRPr="0045438E" w:rsidDel="0045438E">
          <w:rPr>
            <w:rStyle w:val="Hyperlink"/>
            <w:lang w:val="en-US"/>
          </w:rPr>
          <w:delText>Hình 4.11 Chạy câu lệnh create-react-app my-app</w:delText>
        </w:r>
        <w:r w:rsidDel="0045438E">
          <w:rPr>
            <w:webHidden/>
          </w:rPr>
          <w:tab/>
          <w:delText>63</w:delText>
        </w:r>
      </w:del>
    </w:p>
    <w:p w14:paraId="1FB53B26" w14:textId="45CD3A4F" w:rsidR="00A07B3D" w:rsidDel="0045438E" w:rsidRDefault="00A07B3D" w:rsidP="0045438E">
      <w:pPr>
        <w:pStyle w:val="TOC1"/>
        <w:rPr>
          <w:del w:id="2748" w:author="Administrator" w:date="2024-12-28T12:08:00Z"/>
          <w:rFonts w:asciiTheme="minorHAnsi" w:eastAsiaTheme="minorEastAsia" w:hAnsiTheme="minorHAnsi" w:cstheme="minorBidi"/>
          <w:sz w:val="22"/>
          <w:szCs w:val="22"/>
          <w:lang w:val="en-US"/>
        </w:rPr>
      </w:pPr>
      <w:del w:id="2749" w:author="Administrator" w:date="2024-12-28T12:08:00Z">
        <w:r w:rsidRPr="0045438E" w:rsidDel="0045438E">
          <w:rPr>
            <w:rStyle w:val="Hyperlink"/>
            <w:lang w:val="en-US"/>
          </w:rPr>
          <w:delText>Hình 4.12 Cài đặt Flutter và Dart Plugin cho Android Studio</w:delText>
        </w:r>
        <w:r w:rsidDel="0045438E">
          <w:rPr>
            <w:webHidden/>
          </w:rPr>
          <w:tab/>
          <w:delText>64</w:delText>
        </w:r>
      </w:del>
    </w:p>
    <w:p w14:paraId="06AADFC0" w14:textId="5018FC92" w:rsidR="00A07B3D" w:rsidDel="0045438E" w:rsidRDefault="00A07B3D" w:rsidP="0045438E">
      <w:pPr>
        <w:pStyle w:val="TOC1"/>
        <w:rPr>
          <w:del w:id="2750" w:author="Administrator" w:date="2024-12-28T12:08:00Z"/>
          <w:rFonts w:asciiTheme="minorHAnsi" w:eastAsiaTheme="minorEastAsia" w:hAnsiTheme="minorHAnsi" w:cstheme="minorBidi"/>
          <w:sz w:val="22"/>
          <w:szCs w:val="22"/>
          <w:lang w:val="en-US"/>
        </w:rPr>
      </w:pPr>
      <w:del w:id="2751" w:author="Administrator" w:date="2024-12-28T12:08:00Z">
        <w:r w:rsidRPr="0045438E" w:rsidDel="0045438E">
          <w:rPr>
            <w:rStyle w:val="Hyperlink"/>
            <w:lang w:val="en-US"/>
          </w:rPr>
          <w:delText>Hình 4.13 Tạo Dự án Flutter mới</w:delText>
        </w:r>
        <w:r w:rsidDel="0045438E">
          <w:rPr>
            <w:webHidden/>
          </w:rPr>
          <w:tab/>
          <w:delText>65</w:delText>
        </w:r>
      </w:del>
    </w:p>
    <w:p w14:paraId="64566C0A" w14:textId="1C062953" w:rsidR="00A07B3D" w:rsidDel="0045438E" w:rsidRDefault="00A07B3D" w:rsidP="0045438E">
      <w:pPr>
        <w:pStyle w:val="TOC1"/>
        <w:rPr>
          <w:del w:id="2752" w:author="Administrator" w:date="2024-12-28T12:08:00Z"/>
          <w:rFonts w:asciiTheme="minorHAnsi" w:eastAsiaTheme="minorEastAsia" w:hAnsiTheme="minorHAnsi" w:cstheme="minorBidi"/>
          <w:sz w:val="22"/>
          <w:szCs w:val="22"/>
          <w:lang w:val="en-US"/>
        </w:rPr>
      </w:pPr>
      <w:del w:id="2753" w:author="Administrator" w:date="2024-12-28T12:08:00Z">
        <w:r w:rsidRPr="0045438E" w:rsidDel="0045438E">
          <w:rPr>
            <w:rStyle w:val="Hyperlink"/>
            <w:lang w:val="en-US"/>
          </w:rPr>
          <w:delText>Hình 4.14 Giao diện Postman</w:delText>
        </w:r>
        <w:r w:rsidDel="0045438E">
          <w:rPr>
            <w:webHidden/>
          </w:rPr>
          <w:tab/>
          <w:delText>68</w:delText>
        </w:r>
      </w:del>
    </w:p>
    <w:p w14:paraId="627BAAAD" w14:textId="5464511B" w:rsidR="00A07B3D" w:rsidDel="0045438E" w:rsidRDefault="00A07B3D" w:rsidP="0045438E">
      <w:pPr>
        <w:pStyle w:val="TOC1"/>
        <w:rPr>
          <w:del w:id="2754" w:author="Administrator" w:date="2024-12-28T12:08:00Z"/>
          <w:rFonts w:asciiTheme="minorHAnsi" w:eastAsiaTheme="minorEastAsia" w:hAnsiTheme="minorHAnsi" w:cstheme="minorBidi"/>
          <w:sz w:val="22"/>
          <w:szCs w:val="22"/>
          <w:lang w:val="en-US"/>
        </w:rPr>
      </w:pPr>
      <w:del w:id="2755" w:author="Administrator" w:date="2024-12-28T12:08:00Z">
        <w:r w:rsidRPr="0045438E" w:rsidDel="0045438E">
          <w:rPr>
            <w:rStyle w:val="Hyperlink"/>
            <w:lang w:val="en-US"/>
          </w:rPr>
          <w:delText>Hình 4.15 Máy ảo Android và IOS</w:delText>
        </w:r>
        <w:r w:rsidDel="0045438E">
          <w:rPr>
            <w:webHidden/>
          </w:rPr>
          <w:tab/>
          <w:delText>68</w:delText>
        </w:r>
      </w:del>
    </w:p>
    <w:p w14:paraId="3D4F9008" w14:textId="278A202C" w:rsidR="00A07B3D" w:rsidDel="0045438E" w:rsidRDefault="00A07B3D" w:rsidP="0045438E">
      <w:pPr>
        <w:pStyle w:val="TOC1"/>
        <w:rPr>
          <w:del w:id="2756" w:author="Administrator" w:date="2024-12-28T12:08:00Z"/>
          <w:rFonts w:asciiTheme="minorHAnsi" w:eastAsiaTheme="minorEastAsia" w:hAnsiTheme="minorHAnsi" w:cstheme="minorBidi"/>
          <w:sz w:val="22"/>
          <w:szCs w:val="22"/>
          <w:lang w:val="en-US"/>
        </w:rPr>
      </w:pPr>
      <w:del w:id="2757" w:author="Administrator" w:date="2024-12-28T12:08:00Z">
        <w:r w:rsidRPr="0045438E" w:rsidDel="0045438E">
          <w:rPr>
            <w:rStyle w:val="Hyperlink"/>
            <w:lang w:val="en-US"/>
          </w:rPr>
          <w:delText>Hình 4.17 Màn hình Quản lý khách hàng</w:delText>
        </w:r>
        <w:r w:rsidDel="0045438E">
          <w:rPr>
            <w:webHidden/>
          </w:rPr>
          <w:tab/>
          <w:delText>74</w:delText>
        </w:r>
      </w:del>
    </w:p>
    <w:p w14:paraId="30554CF0" w14:textId="36C7AAB7" w:rsidR="00A07B3D" w:rsidDel="0045438E" w:rsidRDefault="00A07B3D" w:rsidP="0045438E">
      <w:pPr>
        <w:pStyle w:val="TOC1"/>
        <w:rPr>
          <w:del w:id="2758" w:author="Administrator" w:date="2024-12-28T12:08:00Z"/>
          <w:rFonts w:asciiTheme="minorHAnsi" w:eastAsiaTheme="minorEastAsia" w:hAnsiTheme="minorHAnsi" w:cstheme="minorBidi"/>
          <w:sz w:val="22"/>
          <w:szCs w:val="22"/>
          <w:lang w:val="en-US"/>
        </w:rPr>
      </w:pPr>
      <w:del w:id="2759" w:author="Administrator" w:date="2024-12-28T12:08:00Z">
        <w:r w:rsidRPr="0045438E" w:rsidDel="0045438E">
          <w:rPr>
            <w:rStyle w:val="Hyperlink"/>
            <w:lang w:val="en-US"/>
          </w:rPr>
          <w:delText>Hình 4.19 Màn hình Quản lý giao dịch</w:delText>
        </w:r>
        <w:r w:rsidDel="0045438E">
          <w:rPr>
            <w:webHidden/>
          </w:rPr>
          <w:tab/>
          <w:delText>75</w:delText>
        </w:r>
      </w:del>
    </w:p>
    <w:p w14:paraId="424D9D7E" w14:textId="49E8FBD6" w:rsidR="00A07B3D" w:rsidDel="00A07B3D" w:rsidRDefault="00A07B3D">
      <w:pPr>
        <w:pStyle w:val="TOC1"/>
        <w:rPr>
          <w:del w:id="2760" w:author="Administrator" w:date="2024-12-28T12:04:00Z"/>
          <w:rFonts w:asciiTheme="minorHAnsi" w:eastAsiaTheme="minorEastAsia" w:hAnsiTheme="minorHAnsi" w:cstheme="minorBidi"/>
          <w:sz w:val="22"/>
          <w:szCs w:val="22"/>
          <w:lang w:val="en-US"/>
        </w:rPr>
      </w:pPr>
      <w:del w:id="2761" w:author="Administrator" w:date="2024-12-28T12:04:00Z">
        <w:r w:rsidRPr="00A07B3D" w:rsidDel="00A07B3D">
          <w:rPr>
            <w:rStyle w:val="Hyperlink"/>
          </w:rPr>
          <w:delText xml:space="preserve">Hình </w:delText>
        </w:r>
        <w:r w:rsidRPr="00A07B3D" w:rsidDel="00A07B3D">
          <w:rPr>
            <w:rStyle w:val="Hyperlink"/>
            <w:lang w:val="en-AU"/>
          </w:rPr>
          <w:delText>1</w:delText>
        </w:r>
        <w:r w:rsidRPr="00A07B3D" w:rsidDel="00A07B3D">
          <w:rPr>
            <w:rStyle w:val="Hyperlink"/>
          </w:rPr>
          <w:delText xml:space="preserve">.1 </w:delText>
        </w:r>
        <w:r w:rsidRPr="00A07B3D" w:rsidDel="00A07B3D">
          <w:rPr>
            <w:rStyle w:val="Hyperlink"/>
            <w:lang w:val="en-US"/>
          </w:rPr>
          <w:delText>Mức độ phổ biến các thương hiệu gọi xe tại Việt Nam Tham khảo Q&amp;M</w:delText>
        </w:r>
        <w:r w:rsidDel="00A07B3D">
          <w:rPr>
            <w:webHidden/>
          </w:rPr>
          <w:tab/>
          <w:delText>4</w:delText>
        </w:r>
      </w:del>
    </w:p>
    <w:p w14:paraId="369FB45B" w14:textId="530F8FAE" w:rsidR="00A07B3D" w:rsidDel="00A07B3D" w:rsidRDefault="00A07B3D">
      <w:pPr>
        <w:pStyle w:val="TOC1"/>
        <w:rPr>
          <w:del w:id="2762" w:author="Administrator" w:date="2024-12-28T12:04:00Z"/>
          <w:rFonts w:asciiTheme="minorHAnsi" w:eastAsiaTheme="minorEastAsia" w:hAnsiTheme="minorHAnsi" w:cstheme="minorBidi"/>
          <w:sz w:val="22"/>
          <w:szCs w:val="22"/>
          <w:lang w:val="en-US"/>
        </w:rPr>
      </w:pPr>
      <w:del w:id="2763" w:author="Administrator" w:date="2024-12-28T12:04:00Z">
        <w:r w:rsidRPr="00A07B3D" w:rsidDel="00A07B3D">
          <w:rPr>
            <w:rStyle w:val="Hyperlink"/>
          </w:rPr>
          <w:delText>Hình 2.</w:delText>
        </w:r>
        <w:r w:rsidRPr="00A07B3D" w:rsidDel="00A07B3D">
          <w:rPr>
            <w:rStyle w:val="Hyperlink"/>
            <w:lang w:val="en-AU"/>
          </w:rPr>
          <w:delText>1</w:delText>
        </w:r>
        <w:r w:rsidRPr="00A07B3D" w:rsidDel="00A07B3D">
          <w:rPr>
            <w:rStyle w:val="Hyperlink"/>
          </w:rPr>
          <w:delText xml:space="preserve"> </w:delText>
        </w:r>
        <w:r w:rsidRPr="00A07B3D" w:rsidDel="00A07B3D">
          <w:rPr>
            <w:rStyle w:val="Hyperlink"/>
            <w:lang w:val="en-US"/>
          </w:rPr>
          <w:delText>Mô hình Waterfall</w:delText>
        </w:r>
        <w:r w:rsidDel="00A07B3D">
          <w:rPr>
            <w:webHidden/>
          </w:rPr>
          <w:tab/>
          <w:delText>10</w:delText>
        </w:r>
      </w:del>
    </w:p>
    <w:p w14:paraId="27D6C8C6" w14:textId="147B39CB" w:rsidR="00A07B3D" w:rsidDel="00A07B3D" w:rsidRDefault="00A07B3D">
      <w:pPr>
        <w:pStyle w:val="TOC1"/>
        <w:rPr>
          <w:del w:id="2764" w:author="Administrator" w:date="2024-12-28T12:04:00Z"/>
          <w:rFonts w:asciiTheme="minorHAnsi" w:eastAsiaTheme="minorEastAsia" w:hAnsiTheme="minorHAnsi" w:cstheme="minorBidi"/>
          <w:sz w:val="22"/>
          <w:szCs w:val="22"/>
          <w:lang w:val="en-US"/>
        </w:rPr>
      </w:pPr>
      <w:del w:id="2765" w:author="Administrator" w:date="2024-12-28T12:04:00Z">
        <w:r w:rsidRPr="00A07B3D" w:rsidDel="00A07B3D">
          <w:rPr>
            <w:rStyle w:val="Hyperlink"/>
          </w:rPr>
          <w:delText>Hình 2.</w:delText>
        </w:r>
        <w:r w:rsidRPr="00A07B3D" w:rsidDel="00A07B3D">
          <w:rPr>
            <w:rStyle w:val="Hyperlink"/>
            <w:lang w:val="en-AU"/>
          </w:rPr>
          <w:delText>2</w:delText>
        </w:r>
        <w:r w:rsidRPr="00A07B3D" w:rsidDel="00A07B3D">
          <w:rPr>
            <w:rStyle w:val="Hyperlink"/>
          </w:rPr>
          <w:delText xml:space="preserve"> </w:delText>
        </w:r>
        <w:r w:rsidRPr="00A07B3D" w:rsidDel="00A07B3D">
          <w:rPr>
            <w:rStyle w:val="Hyperlink"/>
            <w:lang w:val="en-US"/>
          </w:rPr>
          <w:delText>Sơ đồ kiến trúc hệ thống</w:delText>
        </w:r>
        <w:r w:rsidDel="00A07B3D">
          <w:rPr>
            <w:webHidden/>
          </w:rPr>
          <w:tab/>
          <w:delText>15</w:delText>
        </w:r>
      </w:del>
    </w:p>
    <w:p w14:paraId="75E112DE" w14:textId="1DA5A42C" w:rsidR="00A07B3D" w:rsidDel="00A07B3D" w:rsidRDefault="00A07B3D">
      <w:pPr>
        <w:pStyle w:val="TOC1"/>
        <w:rPr>
          <w:del w:id="2766" w:author="Administrator" w:date="2024-12-28T12:04:00Z"/>
          <w:rFonts w:asciiTheme="minorHAnsi" w:eastAsiaTheme="minorEastAsia" w:hAnsiTheme="minorHAnsi" w:cstheme="minorBidi"/>
          <w:sz w:val="22"/>
          <w:szCs w:val="22"/>
          <w:lang w:val="en-US"/>
        </w:rPr>
      </w:pPr>
      <w:del w:id="2767" w:author="Administrator" w:date="2024-12-28T12:04:00Z">
        <w:r w:rsidRPr="00A07B3D" w:rsidDel="00A07B3D">
          <w:rPr>
            <w:rStyle w:val="Hyperlink"/>
          </w:rPr>
          <w:delText>Hình 2.</w:delText>
        </w:r>
        <w:r w:rsidRPr="00A07B3D" w:rsidDel="00A07B3D">
          <w:rPr>
            <w:rStyle w:val="Hyperlink"/>
            <w:lang w:val="en-AU"/>
          </w:rPr>
          <w:delText>3</w:delText>
        </w:r>
        <w:r w:rsidRPr="00A07B3D" w:rsidDel="00A07B3D">
          <w:rPr>
            <w:rStyle w:val="Hyperlink"/>
          </w:rPr>
          <w:delText xml:space="preserve"> </w:delText>
        </w:r>
        <w:r w:rsidRPr="00A07B3D" w:rsidDel="00A07B3D">
          <w:rPr>
            <w:rStyle w:val="Hyperlink"/>
            <w:lang w:val="en-US"/>
          </w:rPr>
          <w:delText xml:space="preserve">Phân phối tập dữ liệu huấn luyện của mô hình </w:delText>
        </w:r>
        <w:r w:rsidRPr="00A07B3D" w:rsidDel="00A07B3D">
          <w:rPr>
            <w:rStyle w:val="Hyperlink"/>
            <w:bCs/>
            <w:lang w:val="en-US"/>
          </w:rPr>
          <w:delText>5CD-ViSoBERT</w:delText>
        </w:r>
        <w:r w:rsidDel="00A07B3D">
          <w:rPr>
            <w:webHidden/>
          </w:rPr>
          <w:tab/>
          <w:delText>18</w:delText>
        </w:r>
      </w:del>
    </w:p>
    <w:p w14:paraId="569DBEAA" w14:textId="7210AD3A" w:rsidR="00A07B3D" w:rsidDel="00A07B3D" w:rsidRDefault="00A07B3D">
      <w:pPr>
        <w:pStyle w:val="TOC1"/>
        <w:rPr>
          <w:del w:id="2768" w:author="Administrator" w:date="2024-12-28T12:04:00Z"/>
          <w:rFonts w:asciiTheme="minorHAnsi" w:eastAsiaTheme="minorEastAsia" w:hAnsiTheme="minorHAnsi" w:cstheme="minorBidi"/>
          <w:sz w:val="22"/>
          <w:szCs w:val="22"/>
          <w:lang w:val="en-US"/>
        </w:rPr>
      </w:pPr>
      <w:del w:id="2769" w:author="Administrator" w:date="2024-12-28T12:04:00Z">
        <w:r w:rsidRPr="00A07B3D" w:rsidDel="00A07B3D">
          <w:rPr>
            <w:rStyle w:val="Hyperlink"/>
          </w:rPr>
          <w:delText>Hình 3.1 Sơ đồ môi trường hệ thống</w:delText>
        </w:r>
        <w:r w:rsidDel="00A07B3D">
          <w:rPr>
            <w:webHidden/>
          </w:rPr>
          <w:tab/>
          <w:delText>21</w:delText>
        </w:r>
      </w:del>
    </w:p>
    <w:p w14:paraId="7CA86EE0" w14:textId="42F05E7A" w:rsidR="00A07B3D" w:rsidDel="00A07B3D" w:rsidRDefault="00A07B3D">
      <w:pPr>
        <w:pStyle w:val="TOC1"/>
        <w:rPr>
          <w:del w:id="2770" w:author="Administrator" w:date="2024-12-28T12:04:00Z"/>
          <w:rFonts w:asciiTheme="minorHAnsi" w:eastAsiaTheme="minorEastAsia" w:hAnsiTheme="minorHAnsi" w:cstheme="minorBidi"/>
          <w:sz w:val="22"/>
          <w:szCs w:val="22"/>
          <w:lang w:val="en-US"/>
        </w:rPr>
      </w:pPr>
      <w:del w:id="2771" w:author="Administrator" w:date="2024-12-28T12:04:00Z">
        <w:r w:rsidRPr="00A07B3D" w:rsidDel="00A07B3D">
          <w:rPr>
            <w:rStyle w:val="Hyperlink"/>
            <w:lang w:val="en-US"/>
          </w:rPr>
          <w:delText>Hình 3.2 Usecase Tổng quát</w:delText>
        </w:r>
        <w:r w:rsidDel="00A07B3D">
          <w:rPr>
            <w:webHidden/>
          </w:rPr>
          <w:tab/>
          <w:delText>22</w:delText>
        </w:r>
      </w:del>
    </w:p>
    <w:p w14:paraId="64B26F86" w14:textId="0DB9B897" w:rsidR="00A07B3D" w:rsidDel="00A07B3D" w:rsidRDefault="00A07B3D">
      <w:pPr>
        <w:pStyle w:val="TOC1"/>
        <w:rPr>
          <w:del w:id="2772" w:author="Administrator" w:date="2024-12-28T12:04:00Z"/>
          <w:rFonts w:asciiTheme="minorHAnsi" w:eastAsiaTheme="minorEastAsia" w:hAnsiTheme="minorHAnsi" w:cstheme="minorBidi"/>
          <w:sz w:val="22"/>
          <w:szCs w:val="22"/>
          <w:lang w:val="en-US"/>
        </w:rPr>
      </w:pPr>
      <w:del w:id="2773" w:author="Administrator" w:date="2024-12-28T12:04:00Z">
        <w:r w:rsidRPr="00A07B3D" w:rsidDel="00A07B3D">
          <w:rPr>
            <w:rStyle w:val="Hyperlink"/>
            <w:lang w:val="en-US"/>
          </w:rPr>
          <w:delText>Hình 3.3 Usecase Đăng nhập</w:delText>
        </w:r>
        <w:r w:rsidDel="00A07B3D">
          <w:rPr>
            <w:webHidden/>
          </w:rPr>
          <w:tab/>
          <w:delText>23</w:delText>
        </w:r>
      </w:del>
    </w:p>
    <w:p w14:paraId="2C6D541A" w14:textId="7137CB36" w:rsidR="00A07B3D" w:rsidDel="00A07B3D" w:rsidRDefault="00A07B3D">
      <w:pPr>
        <w:pStyle w:val="TOC1"/>
        <w:rPr>
          <w:del w:id="2774" w:author="Administrator" w:date="2024-12-28T12:04:00Z"/>
          <w:rFonts w:asciiTheme="minorHAnsi" w:eastAsiaTheme="minorEastAsia" w:hAnsiTheme="minorHAnsi" w:cstheme="minorBidi"/>
          <w:sz w:val="22"/>
          <w:szCs w:val="22"/>
          <w:lang w:val="en-US"/>
        </w:rPr>
      </w:pPr>
      <w:del w:id="2775" w:author="Administrator" w:date="2024-12-28T12:04:00Z">
        <w:r w:rsidRPr="00A07B3D" w:rsidDel="00A07B3D">
          <w:rPr>
            <w:rStyle w:val="Hyperlink"/>
            <w:lang w:val="en-US"/>
          </w:rPr>
          <w:delText>Hình 3.4 Usecase Quản lý thông tin cá nhân</w:delText>
        </w:r>
        <w:r w:rsidDel="00A07B3D">
          <w:rPr>
            <w:webHidden/>
          </w:rPr>
          <w:tab/>
          <w:delText>23</w:delText>
        </w:r>
      </w:del>
    </w:p>
    <w:p w14:paraId="79403CEA" w14:textId="0EB44FB6" w:rsidR="00A07B3D" w:rsidDel="00A07B3D" w:rsidRDefault="00A07B3D">
      <w:pPr>
        <w:pStyle w:val="TOC1"/>
        <w:rPr>
          <w:del w:id="2776" w:author="Administrator" w:date="2024-12-28T12:04:00Z"/>
          <w:rFonts w:asciiTheme="minorHAnsi" w:eastAsiaTheme="minorEastAsia" w:hAnsiTheme="minorHAnsi" w:cstheme="minorBidi"/>
          <w:sz w:val="22"/>
          <w:szCs w:val="22"/>
          <w:lang w:val="en-US"/>
        </w:rPr>
      </w:pPr>
      <w:del w:id="2777" w:author="Administrator" w:date="2024-12-28T12:04:00Z">
        <w:r w:rsidRPr="00A07B3D" w:rsidDel="00A07B3D">
          <w:rPr>
            <w:rStyle w:val="Hyperlink"/>
            <w:lang w:val="en-US"/>
          </w:rPr>
          <w:delText>Hình 3.5 Usecase Xem lịch sử chuyến đi</w:delText>
        </w:r>
        <w:r w:rsidDel="00A07B3D">
          <w:rPr>
            <w:webHidden/>
          </w:rPr>
          <w:tab/>
          <w:delText>24</w:delText>
        </w:r>
      </w:del>
    </w:p>
    <w:p w14:paraId="306DC42F" w14:textId="0195D73E" w:rsidR="00A07B3D" w:rsidDel="00A07B3D" w:rsidRDefault="00A07B3D">
      <w:pPr>
        <w:pStyle w:val="TOC1"/>
        <w:rPr>
          <w:del w:id="2778" w:author="Administrator" w:date="2024-12-28T12:04:00Z"/>
          <w:rFonts w:asciiTheme="minorHAnsi" w:eastAsiaTheme="minorEastAsia" w:hAnsiTheme="minorHAnsi" w:cstheme="minorBidi"/>
          <w:sz w:val="22"/>
          <w:szCs w:val="22"/>
          <w:lang w:val="en-US"/>
        </w:rPr>
      </w:pPr>
      <w:del w:id="2779" w:author="Administrator" w:date="2024-12-28T12:04:00Z">
        <w:r w:rsidRPr="00A07B3D" w:rsidDel="00A07B3D">
          <w:rPr>
            <w:rStyle w:val="Hyperlink"/>
            <w:lang w:val="en-US"/>
          </w:rPr>
          <w:delText>Hình 3.6 Usecase Nạp tiền vào ví ứng dụng</w:delText>
        </w:r>
        <w:r w:rsidDel="00A07B3D">
          <w:rPr>
            <w:webHidden/>
          </w:rPr>
          <w:tab/>
          <w:delText>25</w:delText>
        </w:r>
      </w:del>
    </w:p>
    <w:p w14:paraId="7E0C1D8E" w14:textId="4955D8D0" w:rsidR="00A07B3D" w:rsidDel="00A07B3D" w:rsidRDefault="00A07B3D">
      <w:pPr>
        <w:pStyle w:val="TOC1"/>
        <w:rPr>
          <w:del w:id="2780" w:author="Administrator" w:date="2024-12-28T12:04:00Z"/>
          <w:rFonts w:asciiTheme="minorHAnsi" w:eastAsiaTheme="minorEastAsia" w:hAnsiTheme="minorHAnsi" w:cstheme="minorBidi"/>
          <w:sz w:val="22"/>
          <w:szCs w:val="22"/>
          <w:lang w:val="en-US"/>
        </w:rPr>
      </w:pPr>
      <w:del w:id="2781" w:author="Administrator" w:date="2024-12-28T12:04:00Z">
        <w:r w:rsidRPr="00A07B3D" w:rsidDel="00A07B3D">
          <w:rPr>
            <w:rStyle w:val="Hyperlink"/>
            <w:lang w:val="en-US"/>
          </w:rPr>
          <w:delText>Hình 3.7 Usecase Đăng ký</w:delText>
        </w:r>
        <w:r w:rsidDel="00A07B3D">
          <w:rPr>
            <w:webHidden/>
          </w:rPr>
          <w:tab/>
          <w:delText>25</w:delText>
        </w:r>
      </w:del>
    </w:p>
    <w:p w14:paraId="31D6D2AA" w14:textId="3B5CD764" w:rsidR="00A07B3D" w:rsidDel="00A07B3D" w:rsidRDefault="00A07B3D">
      <w:pPr>
        <w:pStyle w:val="TOC1"/>
        <w:rPr>
          <w:del w:id="2782" w:author="Administrator" w:date="2024-12-28T12:04:00Z"/>
          <w:rFonts w:asciiTheme="minorHAnsi" w:eastAsiaTheme="minorEastAsia" w:hAnsiTheme="minorHAnsi" w:cstheme="minorBidi"/>
          <w:sz w:val="22"/>
          <w:szCs w:val="22"/>
          <w:lang w:val="en-US"/>
        </w:rPr>
      </w:pPr>
      <w:del w:id="2783" w:author="Administrator" w:date="2024-12-28T12:04:00Z">
        <w:r w:rsidRPr="00A07B3D" w:rsidDel="00A07B3D">
          <w:rPr>
            <w:rStyle w:val="Hyperlink"/>
            <w:lang w:val="en-US"/>
          </w:rPr>
          <w:delText>Hình 3.8 Usecase Đặt xe</w:delText>
        </w:r>
        <w:r w:rsidDel="00A07B3D">
          <w:rPr>
            <w:webHidden/>
          </w:rPr>
          <w:tab/>
          <w:delText>25</w:delText>
        </w:r>
      </w:del>
    </w:p>
    <w:p w14:paraId="195C83D3" w14:textId="52A955B6" w:rsidR="00A07B3D" w:rsidDel="00A07B3D" w:rsidRDefault="00A07B3D">
      <w:pPr>
        <w:pStyle w:val="TOC1"/>
        <w:rPr>
          <w:del w:id="2784" w:author="Administrator" w:date="2024-12-28T12:04:00Z"/>
          <w:rFonts w:asciiTheme="minorHAnsi" w:eastAsiaTheme="minorEastAsia" w:hAnsiTheme="minorHAnsi" w:cstheme="minorBidi"/>
          <w:sz w:val="22"/>
          <w:szCs w:val="22"/>
          <w:lang w:val="en-US"/>
        </w:rPr>
      </w:pPr>
      <w:del w:id="2785" w:author="Administrator" w:date="2024-12-28T12:04:00Z">
        <w:r w:rsidRPr="00A07B3D" w:rsidDel="00A07B3D">
          <w:rPr>
            <w:rStyle w:val="Hyperlink"/>
            <w:lang w:val="en-US"/>
          </w:rPr>
          <w:delText>Hình 3.9 Usecase Thực hiện chuyến xe</w:delText>
        </w:r>
        <w:r w:rsidDel="00A07B3D">
          <w:rPr>
            <w:webHidden/>
          </w:rPr>
          <w:tab/>
          <w:delText>26</w:delText>
        </w:r>
      </w:del>
    </w:p>
    <w:p w14:paraId="0D39F4BF" w14:textId="36C35D39" w:rsidR="00A07B3D" w:rsidDel="00A07B3D" w:rsidRDefault="00A07B3D">
      <w:pPr>
        <w:pStyle w:val="TOC1"/>
        <w:rPr>
          <w:del w:id="2786" w:author="Administrator" w:date="2024-12-28T12:04:00Z"/>
          <w:rFonts w:asciiTheme="minorHAnsi" w:eastAsiaTheme="minorEastAsia" w:hAnsiTheme="minorHAnsi" w:cstheme="minorBidi"/>
          <w:sz w:val="22"/>
          <w:szCs w:val="22"/>
          <w:lang w:val="en-US"/>
        </w:rPr>
      </w:pPr>
      <w:del w:id="2787" w:author="Administrator" w:date="2024-12-28T12:04:00Z">
        <w:r w:rsidRPr="00A07B3D" w:rsidDel="00A07B3D">
          <w:rPr>
            <w:rStyle w:val="Hyperlink"/>
            <w:lang w:val="en-US"/>
          </w:rPr>
          <w:delText>Hình 3.10 Usecase Tìm kiếm chuyến xe</w:delText>
        </w:r>
        <w:r w:rsidDel="00A07B3D">
          <w:rPr>
            <w:webHidden/>
          </w:rPr>
          <w:tab/>
          <w:delText>26</w:delText>
        </w:r>
      </w:del>
    </w:p>
    <w:p w14:paraId="036EF49E" w14:textId="12E28E23" w:rsidR="00A07B3D" w:rsidDel="00A07B3D" w:rsidRDefault="00A07B3D">
      <w:pPr>
        <w:pStyle w:val="TOC1"/>
        <w:rPr>
          <w:del w:id="2788" w:author="Administrator" w:date="2024-12-28T12:04:00Z"/>
          <w:rFonts w:asciiTheme="minorHAnsi" w:eastAsiaTheme="minorEastAsia" w:hAnsiTheme="minorHAnsi" w:cstheme="minorBidi"/>
          <w:sz w:val="22"/>
          <w:szCs w:val="22"/>
          <w:lang w:val="en-US"/>
        </w:rPr>
      </w:pPr>
      <w:del w:id="2789" w:author="Administrator" w:date="2024-12-28T12:04:00Z">
        <w:r w:rsidRPr="00A07B3D" w:rsidDel="00A07B3D">
          <w:rPr>
            <w:rStyle w:val="Hyperlink"/>
            <w:lang w:val="en-US"/>
          </w:rPr>
          <w:delText>Hình 3.11 Usecase Chọn chuyến xe</w:delText>
        </w:r>
        <w:r w:rsidDel="00A07B3D">
          <w:rPr>
            <w:webHidden/>
          </w:rPr>
          <w:tab/>
          <w:delText>27</w:delText>
        </w:r>
      </w:del>
    </w:p>
    <w:p w14:paraId="52AB11D6" w14:textId="3DF08424" w:rsidR="00A07B3D" w:rsidDel="00A07B3D" w:rsidRDefault="00A07B3D">
      <w:pPr>
        <w:pStyle w:val="TOC1"/>
        <w:rPr>
          <w:del w:id="2790" w:author="Administrator" w:date="2024-12-28T12:04:00Z"/>
          <w:rFonts w:asciiTheme="minorHAnsi" w:eastAsiaTheme="minorEastAsia" w:hAnsiTheme="minorHAnsi" w:cstheme="minorBidi"/>
          <w:sz w:val="22"/>
          <w:szCs w:val="22"/>
          <w:lang w:val="en-US"/>
        </w:rPr>
      </w:pPr>
      <w:del w:id="2791" w:author="Administrator" w:date="2024-12-28T12:04:00Z">
        <w:r w:rsidRPr="00A07B3D" w:rsidDel="00A07B3D">
          <w:rPr>
            <w:rStyle w:val="Hyperlink"/>
            <w:lang w:val="en-US"/>
          </w:rPr>
          <w:delText>Hình 3.13 Usecase Thanh toán</w:delText>
        </w:r>
        <w:r w:rsidDel="00A07B3D">
          <w:rPr>
            <w:webHidden/>
          </w:rPr>
          <w:tab/>
          <w:delText>28</w:delText>
        </w:r>
      </w:del>
    </w:p>
    <w:p w14:paraId="07D820AD" w14:textId="703A2CDB" w:rsidR="00A07B3D" w:rsidDel="00A07B3D" w:rsidRDefault="00A07B3D">
      <w:pPr>
        <w:pStyle w:val="TOC1"/>
        <w:rPr>
          <w:del w:id="2792" w:author="Administrator" w:date="2024-12-28T12:04:00Z"/>
          <w:rFonts w:asciiTheme="minorHAnsi" w:eastAsiaTheme="minorEastAsia" w:hAnsiTheme="minorHAnsi" w:cstheme="minorBidi"/>
          <w:sz w:val="22"/>
          <w:szCs w:val="22"/>
          <w:lang w:val="en-US"/>
        </w:rPr>
      </w:pPr>
      <w:del w:id="2793" w:author="Administrator" w:date="2024-12-28T12:04:00Z">
        <w:r w:rsidRPr="00A07B3D" w:rsidDel="00A07B3D">
          <w:rPr>
            <w:rStyle w:val="Hyperlink"/>
            <w:lang w:val="en-US"/>
          </w:rPr>
          <w:delText>Hình 3.14 Usecase Tạo yêu cầu rút tiền</w:delText>
        </w:r>
        <w:r w:rsidDel="00A07B3D">
          <w:rPr>
            <w:webHidden/>
          </w:rPr>
          <w:tab/>
          <w:delText>28</w:delText>
        </w:r>
      </w:del>
    </w:p>
    <w:p w14:paraId="096A4FD6" w14:textId="176AEB9F" w:rsidR="00A07B3D" w:rsidDel="00A07B3D" w:rsidRDefault="00A07B3D">
      <w:pPr>
        <w:pStyle w:val="TOC1"/>
        <w:rPr>
          <w:del w:id="2794" w:author="Administrator" w:date="2024-12-28T12:04:00Z"/>
          <w:rFonts w:asciiTheme="minorHAnsi" w:eastAsiaTheme="minorEastAsia" w:hAnsiTheme="minorHAnsi" w:cstheme="minorBidi"/>
          <w:sz w:val="22"/>
          <w:szCs w:val="22"/>
          <w:lang w:val="en-US"/>
        </w:rPr>
      </w:pPr>
      <w:del w:id="2795" w:author="Administrator" w:date="2024-12-28T12:04:00Z">
        <w:r w:rsidRPr="00A07B3D" w:rsidDel="00A07B3D">
          <w:rPr>
            <w:rStyle w:val="Hyperlink"/>
            <w:lang w:val="en-US"/>
          </w:rPr>
          <w:delText>Hình 3.15 Usecase Quản lý khách hàng</w:delText>
        </w:r>
        <w:r w:rsidDel="00A07B3D">
          <w:rPr>
            <w:webHidden/>
          </w:rPr>
          <w:tab/>
          <w:delText>28</w:delText>
        </w:r>
      </w:del>
    </w:p>
    <w:p w14:paraId="4E85870E" w14:textId="0247CE0A" w:rsidR="00A07B3D" w:rsidDel="00A07B3D" w:rsidRDefault="00A07B3D">
      <w:pPr>
        <w:pStyle w:val="TOC1"/>
        <w:rPr>
          <w:del w:id="2796" w:author="Administrator" w:date="2024-12-28T12:04:00Z"/>
          <w:rFonts w:asciiTheme="minorHAnsi" w:eastAsiaTheme="minorEastAsia" w:hAnsiTheme="minorHAnsi" w:cstheme="minorBidi"/>
          <w:sz w:val="22"/>
          <w:szCs w:val="22"/>
          <w:lang w:val="en-US"/>
        </w:rPr>
      </w:pPr>
      <w:del w:id="2797" w:author="Administrator" w:date="2024-12-28T12:04:00Z">
        <w:r w:rsidRPr="00A07B3D" w:rsidDel="00A07B3D">
          <w:rPr>
            <w:rStyle w:val="Hyperlink"/>
            <w:lang w:val="en-US"/>
          </w:rPr>
          <w:delText>Hình 3.16 Usecase Quản lý tài xế</w:delText>
        </w:r>
        <w:r w:rsidDel="00A07B3D">
          <w:rPr>
            <w:webHidden/>
          </w:rPr>
          <w:tab/>
          <w:delText>29</w:delText>
        </w:r>
      </w:del>
    </w:p>
    <w:p w14:paraId="739AF468" w14:textId="43AE1F9F" w:rsidR="00A07B3D" w:rsidDel="00A07B3D" w:rsidRDefault="00A07B3D">
      <w:pPr>
        <w:pStyle w:val="TOC1"/>
        <w:rPr>
          <w:del w:id="2798" w:author="Administrator" w:date="2024-12-28T12:04:00Z"/>
          <w:rFonts w:asciiTheme="minorHAnsi" w:eastAsiaTheme="minorEastAsia" w:hAnsiTheme="minorHAnsi" w:cstheme="minorBidi"/>
          <w:sz w:val="22"/>
          <w:szCs w:val="22"/>
          <w:lang w:val="en-US"/>
        </w:rPr>
      </w:pPr>
      <w:del w:id="2799" w:author="Administrator" w:date="2024-12-28T12:04:00Z">
        <w:r w:rsidRPr="00A07B3D" w:rsidDel="00A07B3D">
          <w:rPr>
            <w:rStyle w:val="Hyperlink"/>
            <w:lang w:val="en-US"/>
          </w:rPr>
          <w:delText>Hình 3.17 Usecase Thống kê</w:delText>
        </w:r>
        <w:r w:rsidDel="00A07B3D">
          <w:rPr>
            <w:webHidden/>
          </w:rPr>
          <w:tab/>
          <w:delText>29</w:delText>
        </w:r>
      </w:del>
    </w:p>
    <w:p w14:paraId="1A9F2F32" w14:textId="28BBDD17" w:rsidR="00A07B3D" w:rsidDel="00A07B3D" w:rsidRDefault="00A07B3D">
      <w:pPr>
        <w:pStyle w:val="TOC1"/>
        <w:rPr>
          <w:del w:id="2800" w:author="Administrator" w:date="2024-12-28T12:04:00Z"/>
          <w:rFonts w:asciiTheme="minorHAnsi" w:eastAsiaTheme="minorEastAsia" w:hAnsiTheme="minorHAnsi" w:cstheme="minorBidi"/>
          <w:sz w:val="22"/>
          <w:szCs w:val="22"/>
          <w:lang w:val="en-US"/>
        </w:rPr>
      </w:pPr>
      <w:del w:id="2801" w:author="Administrator" w:date="2024-12-28T12:04:00Z">
        <w:r w:rsidRPr="00A07B3D" w:rsidDel="00A07B3D">
          <w:rPr>
            <w:rStyle w:val="Hyperlink"/>
            <w:lang w:val="en-US"/>
          </w:rPr>
          <w:delText>Hình 3.18 Biểu đồ hoạt động Đăng nhập</w:delText>
        </w:r>
        <w:r w:rsidDel="00A07B3D">
          <w:rPr>
            <w:webHidden/>
          </w:rPr>
          <w:tab/>
          <w:delText>30</w:delText>
        </w:r>
      </w:del>
    </w:p>
    <w:p w14:paraId="67E25CEA" w14:textId="22DE9A00" w:rsidR="00A07B3D" w:rsidDel="00A07B3D" w:rsidRDefault="00A07B3D">
      <w:pPr>
        <w:pStyle w:val="TOC1"/>
        <w:rPr>
          <w:del w:id="2802" w:author="Administrator" w:date="2024-12-28T12:04:00Z"/>
          <w:rFonts w:asciiTheme="minorHAnsi" w:eastAsiaTheme="minorEastAsia" w:hAnsiTheme="minorHAnsi" w:cstheme="minorBidi"/>
          <w:sz w:val="22"/>
          <w:szCs w:val="22"/>
          <w:lang w:val="en-US"/>
        </w:rPr>
      </w:pPr>
      <w:del w:id="2803" w:author="Administrator" w:date="2024-12-28T12:04:00Z">
        <w:r w:rsidRPr="00A07B3D" w:rsidDel="00A07B3D">
          <w:rPr>
            <w:rStyle w:val="Hyperlink"/>
            <w:lang w:val="en-US"/>
          </w:rPr>
          <w:delText>Hình 3.19 Biểu đồ hoạt động Đăng ký</w:delText>
        </w:r>
        <w:r w:rsidDel="00A07B3D">
          <w:rPr>
            <w:webHidden/>
          </w:rPr>
          <w:tab/>
          <w:delText>30</w:delText>
        </w:r>
      </w:del>
    </w:p>
    <w:p w14:paraId="72136F58" w14:textId="6B11F3A8" w:rsidR="00A07B3D" w:rsidDel="00A07B3D" w:rsidRDefault="00A07B3D">
      <w:pPr>
        <w:pStyle w:val="TOC1"/>
        <w:rPr>
          <w:del w:id="2804" w:author="Administrator" w:date="2024-12-28T12:04:00Z"/>
          <w:rFonts w:asciiTheme="minorHAnsi" w:eastAsiaTheme="minorEastAsia" w:hAnsiTheme="minorHAnsi" w:cstheme="minorBidi"/>
          <w:sz w:val="22"/>
          <w:szCs w:val="22"/>
          <w:lang w:val="en-US"/>
        </w:rPr>
      </w:pPr>
      <w:del w:id="2805" w:author="Administrator" w:date="2024-12-28T12:04:00Z">
        <w:r w:rsidRPr="00A07B3D" w:rsidDel="00A07B3D">
          <w:rPr>
            <w:rStyle w:val="Hyperlink"/>
            <w:lang w:val="en-US"/>
          </w:rPr>
          <w:delText>Hình 3.21 Biểu đồ hoạt động Tài xế nhận chuyến xe</w:delText>
        </w:r>
        <w:r w:rsidDel="00A07B3D">
          <w:rPr>
            <w:webHidden/>
          </w:rPr>
          <w:tab/>
          <w:delText>31</w:delText>
        </w:r>
      </w:del>
    </w:p>
    <w:p w14:paraId="6EA38A36" w14:textId="0BC38A8D" w:rsidR="00A07B3D" w:rsidDel="00A07B3D" w:rsidRDefault="00A07B3D">
      <w:pPr>
        <w:pStyle w:val="TOC1"/>
        <w:rPr>
          <w:del w:id="2806" w:author="Administrator" w:date="2024-12-28T12:04:00Z"/>
          <w:rFonts w:asciiTheme="minorHAnsi" w:eastAsiaTheme="minorEastAsia" w:hAnsiTheme="minorHAnsi" w:cstheme="minorBidi"/>
          <w:sz w:val="22"/>
          <w:szCs w:val="22"/>
          <w:lang w:val="en-US"/>
        </w:rPr>
      </w:pPr>
      <w:del w:id="2807" w:author="Administrator" w:date="2024-12-28T12:04:00Z">
        <w:r w:rsidRPr="00A07B3D" w:rsidDel="00A07B3D">
          <w:rPr>
            <w:rStyle w:val="Hyperlink"/>
            <w:lang w:val="en-US"/>
          </w:rPr>
          <w:delText>Hình 3.22 Biểu đồ hoạt động Thực hiện chuyến xe</w:delText>
        </w:r>
        <w:r w:rsidDel="00A07B3D">
          <w:rPr>
            <w:webHidden/>
          </w:rPr>
          <w:tab/>
          <w:delText>32</w:delText>
        </w:r>
      </w:del>
    </w:p>
    <w:p w14:paraId="12FA3494" w14:textId="447741BC" w:rsidR="00A07B3D" w:rsidDel="00A07B3D" w:rsidRDefault="00A07B3D">
      <w:pPr>
        <w:pStyle w:val="TOC1"/>
        <w:rPr>
          <w:del w:id="2808" w:author="Administrator" w:date="2024-12-28T12:04:00Z"/>
          <w:rFonts w:asciiTheme="minorHAnsi" w:eastAsiaTheme="minorEastAsia" w:hAnsiTheme="minorHAnsi" w:cstheme="minorBidi"/>
          <w:sz w:val="22"/>
          <w:szCs w:val="22"/>
          <w:lang w:val="en-US"/>
        </w:rPr>
      </w:pPr>
      <w:del w:id="2809" w:author="Administrator" w:date="2024-12-28T12:04:00Z">
        <w:r w:rsidRPr="00A07B3D" w:rsidDel="00A07B3D">
          <w:rPr>
            <w:rStyle w:val="Hyperlink"/>
            <w:lang w:val="en-US"/>
          </w:rPr>
          <w:delText>Hình 3.23 Biểu đồ hoạt động Nạp tiền vào tài khoản ví</w:delText>
        </w:r>
        <w:r w:rsidDel="00A07B3D">
          <w:rPr>
            <w:webHidden/>
          </w:rPr>
          <w:tab/>
          <w:delText>32</w:delText>
        </w:r>
      </w:del>
    </w:p>
    <w:p w14:paraId="23BFC817" w14:textId="5E8A2B49" w:rsidR="00A07B3D" w:rsidDel="00A07B3D" w:rsidRDefault="00A07B3D">
      <w:pPr>
        <w:pStyle w:val="TOC1"/>
        <w:rPr>
          <w:del w:id="2810" w:author="Administrator" w:date="2024-12-28T12:04:00Z"/>
          <w:rFonts w:asciiTheme="minorHAnsi" w:eastAsiaTheme="minorEastAsia" w:hAnsiTheme="minorHAnsi" w:cstheme="minorBidi"/>
          <w:sz w:val="22"/>
          <w:szCs w:val="22"/>
          <w:lang w:val="en-US"/>
        </w:rPr>
      </w:pPr>
      <w:del w:id="2811" w:author="Administrator" w:date="2024-12-28T12:04:00Z">
        <w:r w:rsidRPr="00A07B3D" w:rsidDel="00A07B3D">
          <w:rPr>
            <w:rStyle w:val="Hyperlink"/>
            <w:lang w:val="en-US"/>
          </w:rPr>
          <w:delText>Hình 3.24 Biểu đồ hoạt động Tài xế rút tiền khỏi tài khoản ví</w:delText>
        </w:r>
        <w:r w:rsidDel="00A07B3D">
          <w:rPr>
            <w:webHidden/>
          </w:rPr>
          <w:tab/>
          <w:delText>33</w:delText>
        </w:r>
      </w:del>
    </w:p>
    <w:p w14:paraId="0F6BE849" w14:textId="0831A098" w:rsidR="00A07B3D" w:rsidDel="00A07B3D" w:rsidRDefault="00A07B3D">
      <w:pPr>
        <w:pStyle w:val="TOC1"/>
        <w:rPr>
          <w:del w:id="2812" w:author="Administrator" w:date="2024-12-28T12:04:00Z"/>
          <w:rFonts w:asciiTheme="minorHAnsi" w:eastAsiaTheme="minorEastAsia" w:hAnsiTheme="minorHAnsi" w:cstheme="minorBidi"/>
          <w:sz w:val="22"/>
          <w:szCs w:val="22"/>
          <w:lang w:val="en-US"/>
        </w:rPr>
      </w:pPr>
      <w:del w:id="2813" w:author="Administrator" w:date="2024-12-28T12:04:00Z">
        <w:r w:rsidRPr="00A07B3D" w:rsidDel="00A07B3D">
          <w:rPr>
            <w:rStyle w:val="Hyperlink"/>
            <w:lang w:val="en-US"/>
          </w:rPr>
          <w:delText>Hình 3.25 Biểu đồ hoạt động Xem lịch sử chuyến xe</w:delText>
        </w:r>
        <w:r w:rsidDel="00A07B3D">
          <w:rPr>
            <w:webHidden/>
          </w:rPr>
          <w:tab/>
          <w:delText>33</w:delText>
        </w:r>
      </w:del>
    </w:p>
    <w:p w14:paraId="39BAE866" w14:textId="48695810" w:rsidR="00A07B3D" w:rsidDel="00A07B3D" w:rsidRDefault="00A07B3D">
      <w:pPr>
        <w:pStyle w:val="TOC1"/>
        <w:rPr>
          <w:del w:id="2814" w:author="Administrator" w:date="2024-12-28T12:04:00Z"/>
          <w:rFonts w:asciiTheme="minorHAnsi" w:eastAsiaTheme="minorEastAsia" w:hAnsiTheme="minorHAnsi" w:cstheme="minorBidi"/>
          <w:sz w:val="22"/>
          <w:szCs w:val="22"/>
          <w:lang w:val="en-US"/>
        </w:rPr>
      </w:pPr>
      <w:del w:id="2815" w:author="Administrator" w:date="2024-12-28T12:04:00Z">
        <w:r w:rsidRPr="00A07B3D" w:rsidDel="00A07B3D">
          <w:rPr>
            <w:rStyle w:val="Hyperlink"/>
            <w:lang w:val="en-US"/>
          </w:rPr>
          <w:delText>Hình 3.26 Biểu đồ hoạt động Quản lý khách hàng</w:delText>
        </w:r>
        <w:r w:rsidDel="00A07B3D">
          <w:rPr>
            <w:webHidden/>
          </w:rPr>
          <w:tab/>
          <w:delText>34</w:delText>
        </w:r>
      </w:del>
    </w:p>
    <w:p w14:paraId="52726D84" w14:textId="2DF665A8" w:rsidR="00A07B3D" w:rsidDel="00A07B3D" w:rsidRDefault="00A07B3D">
      <w:pPr>
        <w:pStyle w:val="TOC1"/>
        <w:rPr>
          <w:del w:id="2816" w:author="Administrator" w:date="2024-12-28T12:04:00Z"/>
          <w:rFonts w:asciiTheme="minorHAnsi" w:eastAsiaTheme="minorEastAsia" w:hAnsiTheme="minorHAnsi" w:cstheme="minorBidi"/>
          <w:sz w:val="22"/>
          <w:szCs w:val="22"/>
          <w:lang w:val="en-US"/>
        </w:rPr>
      </w:pPr>
      <w:del w:id="2817" w:author="Administrator" w:date="2024-12-28T12:04:00Z">
        <w:r w:rsidRPr="00A07B3D" w:rsidDel="00A07B3D">
          <w:rPr>
            <w:rStyle w:val="Hyperlink"/>
            <w:lang w:val="en-US"/>
          </w:rPr>
          <w:delText>Hình 3.27 Biểu đồ hoạt động Quản lý tài xế</w:delText>
        </w:r>
        <w:r w:rsidDel="00A07B3D">
          <w:rPr>
            <w:webHidden/>
          </w:rPr>
          <w:tab/>
          <w:delText>35</w:delText>
        </w:r>
      </w:del>
    </w:p>
    <w:p w14:paraId="0AE04057" w14:textId="2C7F03DA" w:rsidR="00A07B3D" w:rsidDel="00A07B3D" w:rsidRDefault="00A07B3D">
      <w:pPr>
        <w:pStyle w:val="TOC1"/>
        <w:rPr>
          <w:del w:id="2818" w:author="Administrator" w:date="2024-12-28T12:04:00Z"/>
          <w:rFonts w:asciiTheme="minorHAnsi" w:eastAsiaTheme="minorEastAsia" w:hAnsiTheme="minorHAnsi" w:cstheme="minorBidi"/>
          <w:sz w:val="22"/>
          <w:szCs w:val="22"/>
          <w:lang w:val="en-US"/>
        </w:rPr>
      </w:pPr>
      <w:del w:id="2819" w:author="Administrator" w:date="2024-12-28T12:04:00Z">
        <w:r w:rsidRPr="00A07B3D" w:rsidDel="00A07B3D">
          <w:rPr>
            <w:rStyle w:val="Hyperlink"/>
            <w:lang w:val="en-US"/>
          </w:rPr>
          <w:delText>Hình 4.1 Trang chủ Visual Studio Code</w:delText>
        </w:r>
        <w:r w:rsidDel="00A07B3D">
          <w:rPr>
            <w:webHidden/>
          </w:rPr>
          <w:tab/>
          <w:delText>56</w:delText>
        </w:r>
      </w:del>
    </w:p>
    <w:p w14:paraId="581105D9" w14:textId="53714584" w:rsidR="00A07B3D" w:rsidDel="00A07B3D" w:rsidRDefault="00A07B3D">
      <w:pPr>
        <w:pStyle w:val="TOC1"/>
        <w:rPr>
          <w:del w:id="2820" w:author="Administrator" w:date="2024-12-28T12:04:00Z"/>
          <w:rFonts w:asciiTheme="minorHAnsi" w:eastAsiaTheme="minorEastAsia" w:hAnsiTheme="minorHAnsi" w:cstheme="minorBidi"/>
          <w:sz w:val="22"/>
          <w:szCs w:val="22"/>
          <w:lang w:val="en-US"/>
        </w:rPr>
      </w:pPr>
      <w:del w:id="2821" w:author="Administrator" w:date="2024-12-28T12:04:00Z">
        <w:r w:rsidRPr="00A07B3D" w:rsidDel="00A07B3D">
          <w:rPr>
            <w:rStyle w:val="Hyperlink"/>
          </w:rPr>
          <w:drawing>
            <wp:inline distT="0" distB="0" distL="0" distR="0" wp14:anchorId="63C84331" wp14:editId="14C6A81D">
              <wp:extent cx="5761990" cy="28568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856865"/>
                      </a:xfrm>
                      <a:prstGeom prst="rect">
                        <a:avLst/>
                      </a:prstGeom>
                    </pic:spPr>
                  </pic:pic>
                </a:graphicData>
              </a:graphic>
            </wp:inline>
          </w:drawing>
        </w:r>
        <w:r w:rsidRPr="00A07B3D" w:rsidDel="00A07B3D">
          <w:rPr>
            <w:rStyle w:val="Hyperlink"/>
            <w:lang w:val="en-US"/>
          </w:rPr>
          <w:delText xml:space="preserve"> Hình 4.2 Tr</w:delText>
        </w:r>
        <w:r w:rsidRPr="00A07B3D" w:rsidDel="00A07B3D">
          <w:rPr>
            <w:rStyle w:val="Hyperlink"/>
            <w:lang w:val="en-US"/>
          </w:rPr>
          <w:delText>a</w:delText>
        </w:r>
        <w:r w:rsidRPr="00A07B3D" w:rsidDel="00A07B3D">
          <w:rPr>
            <w:rStyle w:val="Hyperlink"/>
            <w:lang w:val="en-US"/>
          </w:rPr>
          <w:delText>ng chủ Android Studio</w:delText>
        </w:r>
        <w:r w:rsidDel="00A07B3D">
          <w:rPr>
            <w:webHidden/>
          </w:rPr>
          <w:tab/>
          <w:delText>56</w:delText>
        </w:r>
      </w:del>
    </w:p>
    <w:p w14:paraId="201A312C" w14:textId="3ED1A10F" w:rsidR="00A07B3D" w:rsidDel="00A07B3D" w:rsidRDefault="00A07B3D">
      <w:pPr>
        <w:pStyle w:val="TOC1"/>
        <w:rPr>
          <w:del w:id="2822" w:author="Administrator" w:date="2024-12-28T12:04:00Z"/>
          <w:rFonts w:asciiTheme="minorHAnsi" w:eastAsiaTheme="minorEastAsia" w:hAnsiTheme="minorHAnsi" w:cstheme="minorBidi"/>
          <w:sz w:val="22"/>
          <w:szCs w:val="22"/>
          <w:lang w:val="en-US"/>
        </w:rPr>
      </w:pPr>
      <w:del w:id="2823" w:author="Administrator" w:date="2024-12-28T12:04:00Z">
        <w:r w:rsidRPr="00A07B3D" w:rsidDel="00A07B3D">
          <w:rPr>
            <w:rStyle w:val="Hyperlink"/>
            <w:lang w:val="en-US"/>
          </w:rPr>
          <w:delText>Hình 4.3 Cài đặt NodeJS #1</w:delText>
        </w:r>
        <w:r w:rsidDel="00A07B3D">
          <w:rPr>
            <w:webHidden/>
          </w:rPr>
          <w:tab/>
          <w:delText>57</w:delText>
        </w:r>
      </w:del>
    </w:p>
    <w:p w14:paraId="27DD2892" w14:textId="3C144F1F" w:rsidR="00A07B3D" w:rsidDel="00A07B3D" w:rsidRDefault="00A07B3D">
      <w:pPr>
        <w:pStyle w:val="TOC1"/>
        <w:rPr>
          <w:del w:id="2824" w:author="Administrator" w:date="2024-12-28T12:04:00Z"/>
          <w:rFonts w:asciiTheme="minorHAnsi" w:eastAsiaTheme="minorEastAsia" w:hAnsiTheme="minorHAnsi" w:cstheme="minorBidi"/>
          <w:sz w:val="22"/>
          <w:szCs w:val="22"/>
          <w:lang w:val="en-US"/>
        </w:rPr>
      </w:pPr>
      <w:del w:id="2825" w:author="Administrator" w:date="2024-12-28T12:04:00Z">
        <w:r w:rsidRPr="00A07B3D" w:rsidDel="00A07B3D">
          <w:rPr>
            <w:rStyle w:val="Hyperlink"/>
            <w:lang w:val="en-US"/>
          </w:rPr>
          <w:delText>Hình 4.4 Cài đặt NodeJS #2</w:delText>
        </w:r>
        <w:r w:rsidDel="00A07B3D">
          <w:rPr>
            <w:webHidden/>
          </w:rPr>
          <w:tab/>
          <w:delText>58</w:delText>
        </w:r>
      </w:del>
    </w:p>
    <w:p w14:paraId="6A6A3CBB" w14:textId="4B2380DA" w:rsidR="00A07B3D" w:rsidDel="00A07B3D" w:rsidRDefault="00A07B3D">
      <w:pPr>
        <w:pStyle w:val="TOC1"/>
        <w:rPr>
          <w:del w:id="2826" w:author="Administrator" w:date="2024-12-28T12:04:00Z"/>
          <w:rFonts w:asciiTheme="minorHAnsi" w:eastAsiaTheme="minorEastAsia" w:hAnsiTheme="minorHAnsi" w:cstheme="minorBidi"/>
          <w:sz w:val="22"/>
          <w:szCs w:val="22"/>
          <w:lang w:val="en-US"/>
        </w:rPr>
      </w:pPr>
      <w:del w:id="2827" w:author="Administrator" w:date="2024-12-28T12:04:00Z">
        <w:r w:rsidRPr="00A07B3D" w:rsidDel="00A07B3D">
          <w:rPr>
            <w:rStyle w:val="Hyperlink"/>
            <w:lang w:val="en-US"/>
          </w:rPr>
          <w:delText>Hình 4.5 Cài đặt NodeJS #3</w:delText>
        </w:r>
        <w:r w:rsidDel="00A07B3D">
          <w:rPr>
            <w:webHidden/>
          </w:rPr>
          <w:tab/>
          <w:delText>59</w:delText>
        </w:r>
      </w:del>
    </w:p>
    <w:p w14:paraId="08A8CE05" w14:textId="1B210E9C" w:rsidR="00A07B3D" w:rsidDel="00A07B3D" w:rsidRDefault="00A07B3D">
      <w:pPr>
        <w:pStyle w:val="TOC1"/>
        <w:rPr>
          <w:del w:id="2828" w:author="Administrator" w:date="2024-12-28T12:04:00Z"/>
          <w:rFonts w:asciiTheme="minorHAnsi" w:eastAsiaTheme="minorEastAsia" w:hAnsiTheme="minorHAnsi" w:cstheme="minorBidi"/>
          <w:sz w:val="22"/>
          <w:szCs w:val="22"/>
          <w:lang w:val="en-US"/>
        </w:rPr>
      </w:pPr>
      <w:del w:id="2829" w:author="Administrator" w:date="2024-12-28T12:04:00Z">
        <w:r w:rsidRPr="00A07B3D" w:rsidDel="00A07B3D">
          <w:rPr>
            <w:rStyle w:val="Hyperlink"/>
            <w:lang w:val="en-US"/>
          </w:rPr>
          <w:delText>Hình 4.6 Cài đặt NodeJS #4</w:delText>
        </w:r>
        <w:r w:rsidDel="00A07B3D">
          <w:rPr>
            <w:webHidden/>
          </w:rPr>
          <w:tab/>
          <w:delText>60</w:delText>
        </w:r>
      </w:del>
    </w:p>
    <w:p w14:paraId="4EF44180" w14:textId="0404687E" w:rsidR="00A07B3D" w:rsidDel="00A07B3D" w:rsidRDefault="00A07B3D">
      <w:pPr>
        <w:pStyle w:val="TOC1"/>
        <w:rPr>
          <w:del w:id="2830" w:author="Administrator" w:date="2024-12-28T12:04:00Z"/>
          <w:rFonts w:asciiTheme="minorHAnsi" w:eastAsiaTheme="minorEastAsia" w:hAnsiTheme="minorHAnsi" w:cstheme="minorBidi"/>
          <w:sz w:val="22"/>
          <w:szCs w:val="22"/>
          <w:lang w:val="en-US"/>
        </w:rPr>
      </w:pPr>
      <w:del w:id="2831" w:author="Administrator" w:date="2024-12-28T12:04:00Z">
        <w:r w:rsidRPr="00A07B3D" w:rsidDel="00A07B3D">
          <w:rPr>
            <w:rStyle w:val="Hyperlink"/>
            <w:lang w:val="en-US"/>
          </w:rPr>
          <w:delText>Hình 4.8 Cài đặt NodeJS #6</w:delText>
        </w:r>
        <w:r w:rsidDel="00A07B3D">
          <w:rPr>
            <w:webHidden/>
          </w:rPr>
          <w:tab/>
          <w:delText>62</w:delText>
        </w:r>
      </w:del>
    </w:p>
    <w:p w14:paraId="0B81A15F" w14:textId="0C238A0E" w:rsidR="00A07B3D" w:rsidDel="00A07B3D" w:rsidRDefault="00A07B3D">
      <w:pPr>
        <w:pStyle w:val="TOC1"/>
        <w:rPr>
          <w:del w:id="2832" w:author="Administrator" w:date="2024-12-28T12:04:00Z"/>
          <w:rFonts w:asciiTheme="minorHAnsi" w:eastAsiaTheme="minorEastAsia" w:hAnsiTheme="minorHAnsi" w:cstheme="minorBidi"/>
          <w:sz w:val="22"/>
          <w:szCs w:val="22"/>
          <w:lang w:val="en-US"/>
        </w:rPr>
      </w:pPr>
      <w:del w:id="2833" w:author="Administrator" w:date="2024-12-28T12:04:00Z">
        <w:r w:rsidRPr="00A07B3D" w:rsidDel="00A07B3D">
          <w:rPr>
            <w:rStyle w:val="Hyperlink"/>
            <w:lang w:val="en-US"/>
          </w:rPr>
          <w:delText>Hình 4.9 Màn hình Visual Studio Code</w:delText>
        </w:r>
        <w:r w:rsidDel="00A07B3D">
          <w:rPr>
            <w:webHidden/>
          </w:rPr>
          <w:tab/>
          <w:delText>62</w:delText>
        </w:r>
      </w:del>
    </w:p>
    <w:p w14:paraId="07187323" w14:textId="7BE5BC53" w:rsidR="00A07B3D" w:rsidDel="00A07B3D" w:rsidRDefault="00A07B3D">
      <w:pPr>
        <w:pStyle w:val="TOC1"/>
        <w:rPr>
          <w:del w:id="2834" w:author="Administrator" w:date="2024-12-28T12:04:00Z"/>
          <w:rFonts w:asciiTheme="minorHAnsi" w:eastAsiaTheme="minorEastAsia" w:hAnsiTheme="minorHAnsi" w:cstheme="minorBidi"/>
          <w:sz w:val="22"/>
          <w:szCs w:val="22"/>
          <w:lang w:val="en-US"/>
        </w:rPr>
      </w:pPr>
      <w:del w:id="2835" w:author="Administrator" w:date="2024-12-28T12:04:00Z">
        <w:r w:rsidRPr="00A07B3D" w:rsidDel="00A07B3D">
          <w:rPr>
            <w:rStyle w:val="Hyperlink"/>
            <w:lang w:val="en-US"/>
          </w:rPr>
          <w:delText>Hình 4.10 Chạy câu lệnh npm install -g create-react-app</w:delText>
        </w:r>
        <w:r w:rsidDel="00A07B3D">
          <w:rPr>
            <w:webHidden/>
          </w:rPr>
          <w:tab/>
          <w:delText>63</w:delText>
        </w:r>
      </w:del>
    </w:p>
    <w:p w14:paraId="5005ACFA" w14:textId="524395B3" w:rsidR="00A07B3D" w:rsidDel="00A07B3D" w:rsidRDefault="00A07B3D">
      <w:pPr>
        <w:pStyle w:val="TOC1"/>
        <w:rPr>
          <w:del w:id="2836" w:author="Administrator" w:date="2024-12-28T12:04:00Z"/>
          <w:rFonts w:asciiTheme="minorHAnsi" w:eastAsiaTheme="minorEastAsia" w:hAnsiTheme="minorHAnsi" w:cstheme="minorBidi"/>
          <w:sz w:val="22"/>
          <w:szCs w:val="22"/>
          <w:lang w:val="en-US"/>
        </w:rPr>
      </w:pPr>
      <w:del w:id="2837" w:author="Administrator" w:date="2024-12-28T12:04:00Z">
        <w:r w:rsidRPr="00A07B3D" w:rsidDel="00A07B3D">
          <w:rPr>
            <w:rStyle w:val="Hyperlink"/>
            <w:lang w:val="en-US"/>
          </w:rPr>
          <w:delText>Hình 4.11 Chạy câu lệnh create-react-app my-app</w:delText>
        </w:r>
        <w:r w:rsidDel="00A07B3D">
          <w:rPr>
            <w:webHidden/>
          </w:rPr>
          <w:tab/>
          <w:delText>63</w:delText>
        </w:r>
      </w:del>
    </w:p>
    <w:p w14:paraId="04C9D38F" w14:textId="1D2A1F50" w:rsidR="00A07B3D" w:rsidDel="00A07B3D" w:rsidRDefault="00A07B3D">
      <w:pPr>
        <w:pStyle w:val="TOC1"/>
        <w:rPr>
          <w:del w:id="2838" w:author="Administrator" w:date="2024-12-28T12:04:00Z"/>
          <w:rFonts w:asciiTheme="minorHAnsi" w:eastAsiaTheme="minorEastAsia" w:hAnsiTheme="minorHAnsi" w:cstheme="minorBidi"/>
          <w:sz w:val="22"/>
          <w:szCs w:val="22"/>
          <w:lang w:val="en-US"/>
        </w:rPr>
      </w:pPr>
      <w:del w:id="2839" w:author="Administrator" w:date="2024-12-28T12:04:00Z">
        <w:r w:rsidRPr="00A07B3D" w:rsidDel="00A07B3D">
          <w:rPr>
            <w:rStyle w:val="Hyperlink"/>
            <w:lang w:val="en-US"/>
          </w:rPr>
          <w:delText>Hình 4.12 Cài đặt Flutter và Dart Plugin cho Android Studio</w:delText>
        </w:r>
        <w:r w:rsidDel="00A07B3D">
          <w:rPr>
            <w:webHidden/>
          </w:rPr>
          <w:tab/>
          <w:delText>64</w:delText>
        </w:r>
      </w:del>
    </w:p>
    <w:p w14:paraId="4DC5B52B" w14:textId="4D6F2480" w:rsidR="00A07B3D" w:rsidDel="00A07B3D" w:rsidRDefault="00A07B3D">
      <w:pPr>
        <w:pStyle w:val="TOC1"/>
        <w:rPr>
          <w:del w:id="2840" w:author="Administrator" w:date="2024-12-28T12:04:00Z"/>
          <w:rFonts w:asciiTheme="minorHAnsi" w:eastAsiaTheme="minorEastAsia" w:hAnsiTheme="minorHAnsi" w:cstheme="minorBidi"/>
          <w:sz w:val="22"/>
          <w:szCs w:val="22"/>
          <w:lang w:val="en-US"/>
        </w:rPr>
      </w:pPr>
      <w:del w:id="2841" w:author="Administrator" w:date="2024-12-28T12:04:00Z">
        <w:r w:rsidRPr="00A07B3D" w:rsidDel="00A07B3D">
          <w:rPr>
            <w:rStyle w:val="Hyperlink"/>
            <w:lang w:val="en-US"/>
          </w:rPr>
          <w:delText>Hình 4.13 Tạo Dự án Flutter mới</w:delText>
        </w:r>
        <w:r w:rsidDel="00A07B3D">
          <w:rPr>
            <w:webHidden/>
          </w:rPr>
          <w:tab/>
          <w:delText>65</w:delText>
        </w:r>
      </w:del>
    </w:p>
    <w:p w14:paraId="34C41082" w14:textId="22B8656F" w:rsidR="00A07B3D" w:rsidDel="00A07B3D" w:rsidRDefault="00A07B3D">
      <w:pPr>
        <w:pStyle w:val="TOC1"/>
        <w:rPr>
          <w:del w:id="2842" w:author="Administrator" w:date="2024-12-28T12:04:00Z"/>
          <w:rFonts w:asciiTheme="minorHAnsi" w:eastAsiaTheme="minorEastAsia" w:hAnsiTheme="minorHAnsi" w:cstheme="minorBidi"/>
          <w:sz w:val="22"/>
          <w:szCs w:val="22"/>
          <w:lang w:val="en-US"/>
        </w:rPr>
      </w:pPr>
      <w:del w:id="2843" w:author="Administrator" w:date="2024-12-28T12:04:00Z">
        <w:r w:rsidRPr="00A07B3D" w:rsidDel="00A07B3D">
          <w:rPr>
            <w:rStyle w:val="Hyperlink"/>
            <w:lang w:val="en-US"/>
          </w:rPr>
          <w:delText>Hình 4.14 Giao diện Postman</w:delText>
        </w:r>
        <w:r w:rsidDel="00A07B3D">
          <w:rPr>
            <w:webHidden/>
          </w:rPr>
          <w:tab/>
          <w:delText>68</w:delText>
        </w:r>
      </w:del>
    </w:p>
    <w:p w14:paraId="60BA158E" w14:textId="63553FD7" w:rsidR="00A07B3D" w:rsidDel="00A07B3D" w:rsidRDefault="00A07B3D">
      <w:pPr>
        <w:pStyle w:val="TOC1"/>
        <w:rPr>
          <w:del w:id="2844" w:author="Administrator" w:date="2024-12-28T12:04:00Z"/>
          <w:rFonts w:asciiTheme="minorHAnsi" w:eastAsiaTheme="minorEastAsia" w:hAnsiTheme="minorHAnsi" w:cstheme="minorBidi"/>
          <w:sz w:val="22"/>
          <w:szCs w:val="22"/>
          <w:lang w:val="en-US"/>
        </w:rPr>
      </w:pPr>
      <w:del w:id="2845" w:author="Administrator" w:date="2024-12-28T12:04:00Z">
        <w:r w:rsidRPr="00A07B3D" w:rsidDel="00A07B3D">
          <w:rPr>
            <w:rStyle w:val="Hyperlink"/>
            <w:lang w:val="en-US"/>
          </w:rPr>
          <w:delText>Hình 4.15 Máy ảo Android và IOS</w:delText>
        </w:r>
        <w:r w:rsidDel="00A07B3D">
          <w:rPr>
            <w:webHidden/>
          </w:rPr>
          <w:tab/>
          <w:delText>68</w:delText>
        </w:r>
      </w:del>
    </w:p>
    <w:p w14:paraId="5DD9C99E" w14:textId="088ED629" w:rsidR="00A07B3D" w:rsidDel="00A07B3D" w:rsidRDefault="00A07B3D">
      <w:pPr>
        <w:pStyle w:val="TOC1"/>
        <w:rPr>
          <w:del w:id="2846" w:author="Administrator" w:date="2024-12-28T12:04:00Z"/>
          <w:rFonts w:asciiTheme="minorHAnsi" w:eastAsiaTheme="minorEastAsia" w:hAnsiTheme="minorHAnsi" w:cstheme="minorBidi"/>
          <w:sz w:val="22"/>
          <w:szCs w:val="22"/>
          <w:lang w:val="en-US"/>
        </w:rPr>
      </w:pPr>
      <w:del w:id="2847" w:author="Administrator" w:date="2024-12-28T12:04:00Z">
        <w:r w:rsidRPr="00A07B3D" w:rsidDel="00A07B3D">
          <w:rPr>
            <w:rStyle w:val="Hyperlink"/>
          </w:rPr>
          <w:drawing>
            <wp:inline distT="0" distB="0" distL="0" distR="0" wp14:anchorId="242C16EF" wp14:editId="4A78A3B8">
              <wp:extent cx="5761990" cy="290957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16"/>
                      <a:stretch>
                        <a:fillRect/>
                      </a:stretch>
                    </pic:blipFill>
                    <pic:spPr>
                      <a:xfrm>
                        <a:off x="0" y="0"/>
                        <a:ext cx="5761990" cy="2909570"/>
                      </a:xfrm>
                      <a:prstGeom prst="rect">
                        <a:avLst/>
                      </a:prstGeom>
                    </pic:spPr>
                  </pic:pic>
                </a:graphicData>
              </a:graphic>
            </wp:inline>
          </w:drawing>
        </w:r>
        <w:r w:rsidRPr="00A07B3D" w:rsidDel="00A07B3D">
          <w:rPr>
            <w:rStyle w:val="Hyperlink"/>
            <w:lang w:val="en-US"/>
          </w:rPr>
          <w:delText xml:space="preserve"> Hình 4.16 Màn hình Thống kê</w:delText>
        </w:r>
        <w:r w:rsidDel="00A07B3D">
          <w:rPr>
            <w:webHidden/>
          </w:rPr>
          <w:tab/>
          <w:delText>73</w:delText>
        </w:r>
      </w:del>
    </w:p>
    <w:p w14:paraId="071894DC" w14:textId="38CB6F31" w:rsidR="00A07B3D" w:rsidDel="00A07B3D" w:rsidRDefault="00A07B3D">
      <w:pPr>
        <w:pStyle w:val="TOC1"/>
        <w:rPr>
          <w:del w:id="2848" w:author="Administrator" w:date="2024-12-28T12:04:00Z"/>
          <w:rFonts w:asciiTheme="minorHAnsi" w:eastAsiaTheme="minorEastAsia" w:hAnsiTheme="minorHAnsi" w:cstheme="minorBidi"/>
          <w:sz w:val="22"/>
          <w:szCs w:val="22"/>
          <w:lang w:val="en-US"/>
        </w:rPr>
      </w:pPr>
      <w:del w:id="2849" w:author="Administrator" w:date="2024-12-28T12:04:00Z">
        <w:r w:rsidRPr="00A07B3D" w:rsidDel="00A07B3D">
          <w:rPr>
            <w:rStyle w:val="Hyperlink"/>
            <w:lang w:val="en-US"/>
          </w:rPr>
          <w:delText>Hình 4.17 Màn hình Quản lý khách hàng</w:delText>
        </w:r>
        <w:r w:rsidDel="00A07B3D">
          <w:rPr>
            <w:webHidden/>
          </w:rPr>
          <w:tab/>
          <w:delText>74</w:delText>
        </w:r>
      </w:del>
    </w:p>
    <w:p w14:paraId="551362F5" w14:textId="5225E0C0" w:rsidR="00A07B3D" w:rsidDel="00A07B3D" w:rsidRDefault="00A07B3D">
      <w:pPr>
        <w:pStyle w:val="TOC1"/>
        <w:rPr>
          <w:del w:id="2850" w:author="Administrator" w:date="2024-12-28T12:04:00Z"/>
          <w:rFonts w:asciiTheme="minorHAnsi" w:eastAsiaTheme="minorEastAsia" w:hAnsiTheme="minorHAnsi" w:cstheme="minorBidi"/>
          <w:sz w:val="22"/>
          <w:szCs w:val="22"/>
          <w:lang w:val="en-US"/>
        </w:rPr>
      </w:pPr>
      <w:del w:id="2851" w:author="Administrator" w:date="2024-12-28T12:04:00Z">
        <w:r w:rsidRPr="00A07B3D" w:rsidDel="00A07B3D">
          <w:rPr>
            <w:rStyle w:val="Hyperlink"/>
            <w:lang w:val="en-US"/>
          </w:rPr>
          <w:delText>Hình 4.19 Màn hình Quản lý giao dịch</w:delText>
        </w:r>
        <w:r w:rsidDel="00A07B3D">
          <w:rPr>
            <w:webHidden/>
          </w:rPr>
          <w:tab/>
          <w:delText>75</w:delText>
        </w:r>
      </w:del>
    </w:p>
    <w:p w14:paraId="5E48DEE1" w14:textId="3EF7C501" w:rsidR="00A43156" w:rsidDel="00A07B3D" w:rsidRDefault="00A43156">
      <w:pPr>
        <w:pStyle w:val="TOC1"/>
        <w:rPr>
          <w:del w:id="2852" w:author="Administrator" w:date="2024-12-28T12:03:00Z"/>
          <w:rFonts w:asciiTheme="minorHAnsi" w:eastAsiaTheme="minorEastAsia" w:hAnsiTheme="minorHAnsi" w:cstheme="minorBidi"/>
          <w:sz w:val="22"/>
          <w:szCs w:val="22"/>
          <w:lang w:val="en-US"/>
        </w:rPr>
      </w:pPr>
      <w:del w:id="2853" w:author="Administrator" w:date="2024-12-28T12:03:00Z">
        <w:r w:rsidRPr="00A07B3D" w:rsidDel="00A07B3D">
          <w:rPr>
            <w:rStyle w:val="Hyperlink"/>
          </w:rPr>
          <w:delText xml:space="preserve">Hình </w:delText>
        </w:r>
        <w:r w:rsidRPr="00A07B3D" w:rsidDel="00A07B3D">
          <w:rPr>
            <w:rStyle w:val="Hyperlink"/>
            <w:lang w:val="en-AU"/>
          </w:rPr>
          <w:delText>1</w:delText>
        </w:r>
        <w:r w:rsidRPr="00A07B3D" w:rsidDel="00A07B3D">
          <w:rPr>
            <w:rStyle w:val="Hyperlink"/>
          </w:rPr>
          <w:delText xml:space="preserve">.1 </w:delText>
        </w:r>
        <w:r w:rsidRPr="00A07B3D" w:rsidDel="00A07B3D">
          <w:rPr>
            <w:rStyle w:val="Hyperlink"/>
            <w:lang w:val="en-US"/>
          </w:rPr>
          <w:delText>Mức độ phổ biến các thương hiệu gọi xe tại Việt Nam Tham khảo Q&amp;M</w:delText>
        </w:r>
        <w:r w:rsidDel="00A07B3D">
          <w:rPr>
            <w:webHidden/>
          </w:rPr>
          <w:tab/>
          <w:delText>4</w:delText>
        </w:r>
      </w:del>
    </w:p>
    <w:p w14:paraId="2C9B3807" w14:textId="31D315C6" w:rsidR="00A43156" w:rsidDel="00A07B3D" w:rsidRDefault="00A43156">
      <w:pPr>
        <w:pStyle w:val="TOC1"/>
        <w:rPr>
          <w:del w:id="2854" w:author="Administrator" w:date="2024-12-28T12:03:00Z"/>
          <w:rFonts w:asciiTheme="minorHAnsi" w:eastAsiaTheme="minorEastAsia" w:hAnsiTheme="minorHAnsi" w:cstheme="minorBidi"/>
          <w:sz w:val="22"/>
          <w:szCs w:val="22"/>
          <w:lang w:val="en-US"/>
        </w:rPr>
      </w:pPr>
      <w:del w:id="2855" w:author="Administrator" w:date="2024-12-28T12:03:00Z">
        <w:r w:rsidRPr="00A07B3D" w:rsidDel="00A07B3D">
          <w:rPr>
            <w:rStyle w:val="Hyperlink"/>
          </w:rPr>
          <w:delText>Hình 2.</w:delText>
        </w:r>
        <w:r w:rsidRPr="00A07B3D" w:rsidDel="00A07B3D">
          <w:rPr>
            <w:rStyle w:val="Hyperlink"/>
            <w:lang w:val="en-AU"/>
          </w:rPr>
          <w:delText>1</w:delText>
        </w:r>
        <w:r w:rsidRPr="00A07B3D" w:rsidDel="00A07B3D">
          <w:rPr>
            <w:rStyle w:val="Hyperlink"/>
          </w:rPr>
          <w:delText xml:space="preserve"> </w:delText>
        </w:r>
        <w:r w:rsidRPr="00A07B3D" w:rsidDel="00A07B3D">
          <w:rPr>
            <w:rStyle w:val="Hyperlink"/>
            <w:lang w:val="en-US"/>
          </w:rPr>
          <w:delText>Mô hình Waterfall</w:delText>
        </w:r>
        <w:r w:rsidDel="00A07B3D">
          <w:rPr>
            <w:webHidden/>
          </w:rPr>
          <w:tab/>
          <w:delText>10</w:delText>
        </w:r>
      </w:del>
    </w:p>
    <w:p w14:paraId="59C139A9" w14:textId="0EAA03AD" w:rsidR="00A43156" w:rsidDel="00A07B3D" w:rsidRDefault="00A43156">
      <w:pPr>
        <w:pStyle w:val="TOC1"/>
        <w:rPr>
          <w:del w:id="2856" w:author="Administrator" w:date="2024-12-28T12:03:00Z"/>
          <w:rFonts w:asciiTheme="minorHAnsi" w:eastAsiaTheme="minorEastAsia" w:hAnsiTheme="minorHAnsi" w:cstheme="minorBidi"/>
          <w:sz w:val="22"/>
          <w:szCs w:val="22"/>
          <w:lang w:val="en-US"/>
        </w:rPr>
      </w:pPr>
      <w:del w:id="2857" w:author="Administrator" w:date="2024-12-28T12:03:00Z">
        <w:r w:rsidRPr="00A07B3D" w:rsidDel="00A07B3D">
          <w:rPr>
            <w:rStyle w:val="Hyperlink"/>
          </w:rPr>
          <w:delText>Hình 2.</w:delText>
        </w:r>
        <w:r w:rsidRPr="00A07B3D" w:rsidDel="00A07B3D">
          <w:rPr>
            <w:rStyle w:val="Hyperlink"/>
            <w:lang w:val="en-AU"/>
          </w:rPr>
          <w:delText>2</w:delText>
        </w:r>
        <w:r w:rsidRPr="00A07B3D" w:rsidDel="00A07B3D">
          <w:rPr>
            <w:rStyle w:val="Hyperlink"/>
          </w:rPr>
          <w:delText xml:space="preserve"> </w:delText>
        </w:r>
        <w:r w:rsidRPr="00A07B3D" w:rsidDel="00A07B3D">
          <w:rPr>
            <w:rStyle w:val="Hyperlink"/>
            <w:lang w:val="en-US"/>
          </w:rPr>
          <w:delText>Sơ đồ kiến trúc hệ thống</w:delText>
        </w:r>
        <w:r w:rsidDel="00A07B3D">
          <w:rPr>
            <w:webHidden/>
          </w:rPr>
          <w:tab/>
          <w:delText>15</w:delText>
        </w:r>
      </w:del>
    </w:p>
    <w:p w14:paraId="64CDEF6B" w14:textId="6BE8AE1F" w:rsidR="00A43156" w:rsidDel="00A07B3D" w:rsidRDefault="00A43156">
      <w:pPr>
        <w:pStyle w:val="TOC1"/>
        <w:rPr>
          <w:del w:id="2858" w:author="Administrator" w:date="2024-12-28T12:03:00Z"/>
          <w:rFonts w:asciiTheme="minorHAnsi" w:eastAsiaTheme="minorEastAsia" w:hAnsiTheme="minorHAnsi" w:cstheme="minorBidi"/>
          <w:sz w:val="22"/>
          <w:szCs w:val="22"/>
          <w:lang w:val="en-US"/>
        </w:rPr>
      </w:pPr>
      <w:del w:id="2859" w:author="Administrator" w:date="2024-12-28T12:03:00Z">
        <w:r w:rsidRPr="00A07B3D" w:rsidDel="00A07B3D">
          <w:rPr>
            <w:rStyle w:val="Hyperlink"/>
          </w:rPr>
          <w:delText>Hình 2.</w:delText>
        </w:r>
        <w:r w:rsidRPr="00A07B3D" w:rsidDel="00A07B3D">
          <w:rPr>
            <w:rStyle w:val="Hyperlink"/>
            <w:lang w:val="en-AU"/>
          </w:rPr>
          <w:delText>3</w:delText>
        </w:r>
        <w:r w:rsidRPr="00A07B3D" w:rsidDel="00A07B3D">
          <w:rPr>
            <w:rStyle w:val="Hyperlink"/>
          </w:rPr>
          <w:delText xml:space="preserve"> </w:delText>
        </w:r>
        <w:r w:rsidRPr="00A07B3D" w:rsidDel="00A07B3D">
          <w:rPr>
            <w:rStyle w:val="Hyperlink"/>
            <w:lang w:val="en-US"/>
          </w:rPr>
          <w:delText xml:space="preserve">Phân phối tập dữ liệu huấn luyện của mô hình </w:delText>
        </w:r>
        <w:r w:rsidRPr="00A07B3D" w:rsidDel="00A07B3D">
          <w:rPr>
            <w:rStyle w:val="Hyperlink"/>
            <w:bCs/>
            <w:lang w:val="en-US"/>
          </w:rPr>
          <w:delText>5CD-ViSoBERT</w:delText>
        </w:r>
        <w:r w:rsidDel="00A07B3D">
          <w:rPr>
            <w:webHidden/>
          </w:rPr>
          <w:tab/>
          <w:delText>18</w:delText>
        </w:r>
      </w:del>
    </w:p>
    <w:p w14:paraId="4B66D2B5" w14:textId="4AA40078" w:rsidR="00A43156" w:rsidDel="00A07B3D" w:rsidRDefault="00A43156">
      <w:pPr>
        <w:pStyle w:val="TOC1"/>
        <w:rPr>
          <w:del w:id="2860" w:author="Administrator" w:date="2024-12-28T12:03:00Z"/>
          <w:rFonts w:asciiTheme="minorHAnsi" w:eastAsiaTheme="minorEastAsia" w:hAnsiTheme="minorHAnsi" w:cstheme="minorBidi"/>
          <w:sz w:val="22"/>
          <w:szCs w:val="22"/>
          <w:lang w:val="en-US"/>
        </w:rPr>
      </w:pPr>
      <w:del w:id="2861" w:author="Administrator" w:date="2024-12-28T12:03:00Z">
        <w:r w:rsidRPr="00A07B3D" w:rsidDel="00A07B3D">
          <w:rPr>
            <w:rStyle w:val="Hyperlink"/>
          </w:rPr>
          <w:delText>Hình 3.1 Sơ đồ môi trường hệ thống</w:delText>
        </w:r>
        <w:r w:rsidDel="00A07B3D">
          <w:rPr>
            <w:webHidden/>
          </w:rPr>
          <w:tab/>
          <w:delText>21</w:delText>
        </w:r>
      </w:del>
    </w:p>
    <w:p w14:paraId="42AE46BD" w14:textId="56DB8383" w:rsidR="00A43156" w:rsidDel="00A07B3D" w:rsidRDefault="00A43156">
      <w:pPr>
        <w:pStyle w:val="TOC1"/>
        <w:rPr>
          <w:del w:id="2862" w:author="Administrator" w:date="2024-12-28T12:03:00Z"/>
          <w:rFonts w:asciiTheme="minorHAnsi" w:eastAsiaTheme="minorEastAsia" w:hAnsiTheme="minorHAnsi" w:cstheme="minorBidi"/>
          <w:sz w:val="22"/>
          <w:szCs w:val="22"/>
          <w:lang w:val="en-US"/>
        </w:rPr>
      </w:pPr>
      <w:del w:id="2863" w:author="Administrator" w:date="2024-12-28T12:03:00Z">
        <w:r w:rsidRPr="00A07B3D" w:rsidDel="00A07B3D">
          <w:rPr>
            <w:rStyle w:val="Hyperlink"/>
            <w:lang w:val="en-US"/>
          </w:rPr>
          <w:delText>Hình 3.2 Usecase Tổng quát</w:delText>
        </w:r>
        <w:r w:rsidDel="00A07B3D">
          <w:rPr>
            <w:webHidden/>
          </w:rPr>
          <w:tab/>
          <w:delText>22</w:delText>
        </w:r>
      </w:del>
    </w:p>
    <w:p w14:paraId="32DCAA76" w14:textId="7E158545" w:rsidR="00A43156" w:rsidDel="00A07B3D" w:rsidRDefault="00A43156">
      <w:pPr>
        <w:pStyle w:val="TOC1"/>
        <w:rPr>
          <w:del w:id="2864" w:author="Administrator" w:date="2024-12-28T12:03:00Z"/>
          <w:rFonts w:asciiTheme="minorHAnsi" w:eastAsiaTheme="minorEastAsia" w:hAnsiTheme="minorHAnsi" w:cstheme="minorBidi"/>
          <w:sz w:val="22"/>
          <w:szCs w:val="22"/>
          <w:lang w:val="en-US"/>
        </w:rPr>
      </w:pPr>
      <w:del w:id="2865" w:author="Administrator" w:date="2024-12-28T12:03:00Z">
        <w:r w:rsidRPr="00A07B3D" w:rsidDel="00A07B3D">
          <w:rPr>
            <w:rStyle w:val="Hyperlink"/>
            <w:lang w:val="en-US"/>
          </w:rPr>
          <w:delText>Hình 3.3 Usecase Đăng nhập</w:delText>
        </w:r>
        <w:r w:rsidDel="00A07B3D">
          <w:rPr>
            <w:webHidden/>
          </w:rPr>
          <w:tab/>
          <w:delText>23</w:delText>
        </w:r>
      </w:del>
    </w:p>
    <w:p w14:paraId="568436A0" w14:textId="23C672E6" w:rsidR="00A43156" w:rsidDel="00A07B3D" w:rsidRDefault="00A43156">
      <w:pPr>
        <w:pStyle w:val="TOC1"/>
        <w:rPr>
          <w:del w:id="2866" w:author="Administrator" w:date="2024-12-28T12:03:00Z"/>
          <w:rFonts w:asciiTheme="minorHAnsi" w:eastAsiaTheme="minorEastAsia" w:hAnsiTheme="minorHAnsi" w:cstheme="minorBidi"/>
          <w:sz w:val="22"/>
          <w:szCs w:val="22"/>
          <w:lang w:val="en-US"/>
        </w:rPr>
      </w:pPr>
      <w:del w:id="2867" w:author="Administrator" w:date="2024-12-28T12:03:00Z">
        <w:r w:rsidRPr="00A07B3D" w:rsidDel="00A07B3D">
          <w:rPr>
            <w:rStyle w:val="Hyperlink"/>
            <w:lang w:val="en-US"/>
          </w:rPr>
          <w:delText>Hình 3.4 Usecase Quản lý thông tin cá nhân</w:delText>
        </w:r>
        <w:r w:rsidDel="00A07B3D">
          <w:rPr>
            <w:webHidden/>
          </w:rPr>
          <w:tab/>
          <w:delText>23</w:delText>
        </w:r>
      </w:del>
    </w:p>
    <w:p w14:paraId="29307616" w14:textId="0CB187E4" w:rsidR="00A43156" w:rsidDel="00A07B3D" w:rsidRDefault="00A43156">
      <w:pPr>
        <w:pStyle w:val="TOC1"/>
        <w:rPr>
          <w:del w:id="2868" w:author="Administrator" w:date="2024-12-28T12:03:00Z"/>
          <w:rFonts w:asciiTheme="minorHAnsi" w:eastAsiaTheme="minorEastAsia" w:hAnsiTheme="minorHAnsi" w:cstheme="minorBidi"/>
          <w:sz w:val="22"/>
          <w:szCs w:val="22"/>
          <w:lang w:val="en-US"/>
        </w:rPr>
      </w:pPr>
      <w:del w:id="2869" w:author="Administrator" w:date="2024-12-28T12:03:00Z">
        <w:r w:rsidRPr="00A07B3D" w:rsidDel="00A07B3D">
          <w:rPr>
            <w:rStyle w:val="Hyperlink"/>
            <w:lang w:val="en-US"/>
          </w:rPr>
          <w:delText>Hình 3.5 Usecase Xem lịch sử chuyến đi</w:delText>
        </w:r>
        <w:r w:rsidDel="00A07B3D">
          <w:rPr>
            <w:webHidden/>
          </w:rPr>
          <w:tab/>
          <w:delText>24</w:delText>
        </w:r>
      </w:del>
    </w:p>
    <w:p w14:paraId="432EFB4A" w14:textId="54EAA21B" w:rsidR="00A43156" w:rsidDel="00A07B3D" w:rsidRDefault="00A43156">
      <w:pPr>
        <w:pStyle w:val="TOC1"/>
        <w:rPr>
          <w:del w:id="2870" w:author="Administrator" w:date="2024-12-28T12:03:00Z"/>
          <w:rFonts w:asciiTheme="minorHAnsi" w:eastAsiaTheme="minorEastAsia" w:hAnsiTheme="minorHAnsi" w:cstheme="minorBidi"/>
          <w:sz w:val="22"/>
          <w:szCs w:val="22"/>
          <w:lang w:val="en-US"/>
        </w:rPr>
      </w:pPr>
      <w:del w:id="2871" w:author="Administrator" w:date="2024-12-28T12:03:00Z">
        <w:r w:rsidRPr="00A07B3D" w:rsidDel="00A07B3D">
          <w:rPr>
            <w:rStyle w:val="Hyperlink"/>
            <w:lang w:val="en-US"/>
          </w:rPr>
          <w:delText>Hình 3.6 Usecase Nạp tiền vào ví ứng dụng</w:delText>
        </w:r>
        <w:r w:rsidDel="00A07B3D">
          <w:rPr>
            <w:webHidden/>
          </w:rPr>
          <w:tab/>
          <w:delText>25</w:delText>
        </w:r>
      </w:del>
    </w:p>
    <w:p w14:paraId="7C6B22CA" w14:textId="1DDA8D45" w:rsidR="00A43156" w:rsidDel="00A07B3D" w:rsidRDefault="00A43156">
      <w:pPr>
        <w:pStyle w:val="TOC1"/>
        <w:rPr>
          <w:del w:id="2872" w:author="Administrator" w:date="2024-12-28T12:03:00Z"/>
          <w:rFonts w:asciiTheme="minorHAnsi" w:eastAsiaTheme="minorEastAsia" w:hAnsiTheme="minorHAnsi" w:cstheme="minorBidi"/>
          <w:sz w:val="22"/>
          <w:szCs w:val="22"/>
          <w:lang w:val="en-US"/>
        </w:rPr>
      </w:pPr>
      <w:del w:id="2873" w:author="Administrator" w:date="2024-12-28T12:03:00Z">
        <w:r w:rsidRPr="00A07B3D" w:rsidDel="00A07B3D">
          <w:rPr>
            <w:rStyle w:val="Hyperlink"/>
            <w:lang w:val="en-US"/>
          </w:rPr>
          <w:delText>Hình 3.7 Usecase Đăng ký</w:delText>
        </w:r>
        <w:r w:rsidDel="00A07B3D">
          <w:rPr>
            <w:webHidden/>
          </w:rPr>
          <w:tab/>
          <w:delText>25</w:delText>
        </w:r>
      </w:del>
    </w:p>
    <w:p w14:paraId="3522A894" w14:textId="6556791B" w:rsidR="00A43156" w:rsidDel="00A07B3D" w:rsidRDefault="00A43156">
      <w:pPr>
        <w:pStyle w:val="TOC1"/>
        <w:rPr>
          <w:del w:id="2874" w:author="Administrator" w:date="2024-12-28T12:03:00Z"/>
          <w:rFonts w:asciiTheme="minorHAnsi" w:eastAsiaTheme="minorEastAsia" w:hAnsiTheme="minorHAnsi" w:cstheme="minorBidi"/>
          <w:sz w:val="22"/>
          <w:szCs w:val="22"/>
          <w:lang w:val="en-US"/>
        </w:rPr>
      </w:pPr>
      <w:del w:id="2875" w:author="Administrator" w:date="2024-12-28T12:03:00Z">
        <w:r w:rsidRPr="00A07B3D" w:rsidDel="00A07B3D">
          <w:rPr>
            <w:rStyle w:val="Hyperlink"/>
            <w:lang w:val="en-US"/>
          </w:rPr>
          <w:delText>Hình 3.8 Usecase Đặt xe</w:delText>
        </w:r>
        <w:r w:rsidDel="00A07B3D">
          <w:rPr>
            <w:webHidden/>
          </w:rPr>
          <w:tab/>
          <w:delText>25</w:delText>
        </w:r>
      </w:del>
    </w:p>
    <w:p w14:paraId="0DA9FFB9" w14:textId="51BA8C13" w:rsidR="00A43156" w:rsidDel="00A07B3D" w:rsidRDefault="00A43156">
      <w:pPr>
        <w:pStyle w:val="TOC1"/>
        <w:rPr>
          <w:del w:id="2876" w:author="Administrator" w:date="2024-12-28T12:03:00Z"/>
          <w:rFonts w:asciiTheme="minorHAnsi" w:eastAsiaTheme="minorEastAsia" w:hAnsiTheme="minorHAnsi" w:cstheme="minorBidi"/>
          <w:sz w:val="22"/>
          <w:szCs w:val="22"/>
          <w:lang w:val="en-US"/>
        </w:rPr>
      </w:pPr>
      <w:del w:id="2877" w:author="Administrator" w:date="2024-12-28T12:03:00Z">
        <w:r w:rsidRPr="00A07B3D" w:rsidDel="00A07B3D">
          <w:rPr>
            <w:rStyle w:val="Hyperlink"/>
            <w:lang w:val="en-US"/>
          </w:rPr>
          <w:delText>Hình 3.9 Usecase Thực hiện chuyến xe</w:delText>
        </w:r>
        <w:r w:rsidDel="00A07B3D">
          <w:rPr>
            <w:webHidden/>
          </w:rPr>
          <w:tab/>
          <w:delText>26</w:delText>
        </w:r>
      </w:del>
    </w:p>
    <w:p w14:paraId="4DC41A66" w14:textId="4904F362" w:rsidR="00A43156" w:rsidDel="00A07B3D" w:rsidRDefault="00A43156">
      <w:pPr>
        <w:pStyle w:val="TOC1"/>
        <w:rPr>
          <w:del w:id="2878" w:author="Administrator" w:date="2024-12-28T12:03:00Z"/>
          <w:rFonts w:asciiTheme="minorHAnsi" w:eastAsiaTheme="minorEastAsia" w:hAnsiTheme="minorHAnsi" w:cstheme="minorBidi"/>
          <w:sz w:val="22"/>
          <w:szCs w:val="22"/>
          <w:lang w:val="en-US"/>
        </w:rPr>
      </w:pPr>
      <w:del w:id="2879" w:author="Administrator" w:date="2024-12-28T12:03:00Z">
        <w:r w:rsidRPr="00A07B3D" w:rsidDel="00A07B3D">
          <w:rPr>
            <w:rStyle w:val="Hyperlink"/>
            <w:lang w:val="en-US"/>
          </w:rPr>
          <w:delText>Hình 3.10 Usecase Tìm kiếm chuyến xe</w:delText>
        </w:r>
        <w:r w:rsidDel="00A07B3D">
          <w:rPr>
            <w:webHidden/>
          </w:rPr>
          <w:tab/>
          <w:delText>26</w:delText>
        </w:r>
      </w:del>
    </w:p>
    <w:p w14:paraId="77358BC0" w14:textId="5BBD47B8" w:rsidR="00A43156" w:rsidDel="00A07B3D" w:rsidRDefault="00A43156">
      <w:pPr>
        <w:pStyle w:val="TOC1"/>
        <w:rPr>
          <w:del w:id="2880" w:author="Administrator" w:date="2024-12-28T12:03:00Z"/>
          <w:rFonts w:asciiTheme="minorHAnsi" w:eastAsiaTheme="minorEastAsia" w:hAnsiTheme="minorHAnsi" w:cstheme="minorBidi"/>
          <w:sz w:val="22"/>
          <w:szCs w:val="22"/>
          <w:lang w:val="en-US"/>
        </w:rPr>
      </w:pPr>
      <w:del w:id="2881" w:author="Administrator" w:date="2024-12-28T12:03:00Z">
        <w:r w:rsidRPr="00A07B3D" w:rsidDel="00A07B3D">
          <w:rPr>
            <w:rStyle w:val="Hyperlink"/>
            <w:lang w:val="en-US"/>
          </w:rPr>
          <w:delText>Hình 3.11 Usecase Chọn chuyến xe</w:delText>
        </w:r>
        <w:r w:rsidDel="00A07B3D">
          <w:rPr>
            <w:webHidden/>
          </w:rPr>
          <w:tab/>
          <w:delText>27</w:delText>
        </w:r>
      </w:del>
    </w:p>
    <w:p w14:paraId="5C3F36A4" w14:textId="0C3540D4" w:rsidR="00A43156" w:rsidDel="00A07B3D" w:rsidRDefault="00A43156">
      <w:pPr>
        <w:pStyle w:val="TOC1"/>
        <w:rPr>
          <w:del w:id="2882" w:author="Administrator" w:date="2024-12-28T12:03:00Z"/>
          <w:rFonts w:asciiTheme="minorHAnsi" w:eastAsiaTheme="minorEastAsia" w:hAnsiTheme="minorHAnsi" w:cstheme="minorBidi"/>
          <w:sz w:val="22"/>
          <w:szCs w:val="22"/>
          <w:lang w:val="en-US"/>
        </w:rPr>
      </w:pPr>
      <w:del w:id="2883" w:author="Administrator" w:date="2024-12-28T12:03:00Z">
        <w:r w:rsidRPr="00A07B3D" w:rsidDel="00A07B3D">
          <w:rPr>
            <w:rStyle w:val="Hyperlink"/>
            <w:lang w:val="en-US"/>
          </w:rPr>
          <w:delText>Hình 3.13 Usecase Thanh toán</w:delText>
        </w:r>
        <w:r w:rsidDel="00A07B3D">
          <w:rPr>
            <w:webHidden/>
          </w:rPr>
          <w:tab/>
          <w:delText>28</w:delText>
        </w:r>
      </w:del>
    </w:p>
    <w:p w14:paraId="00200F05" w14:textId="0D3C3E4A" w:rsidR="00A43156" w:rsidDel="00A07B3D" w:rsidRDefault="00A43156">
      <w:pPr>
        <w:pStyle w:val="TOC1"/>
        <w:rPr>
          <w:del w:id="2884" w:author="Administrator" w:date="2024-12-28T12:03:00Z"/>
          <w:rFonts w:asciiTheme="minorHAnsi" w:eastAsiaTheme="minorEastAsia" w:hAnsiTheme="minorHAnsi" w:cstheme="minorBidi"/>
          <w:sz w:val="22"/>
          <w:szCs w:val="22"/>
          <w:lang w:val="en-US"/>
        </w:rPr>
      </w:pPr>
      <w:del w:id="2885" w:author="Administrator" w:date="2024-12-28T12:03:00Z">
        <w:r w:rsidRPr="00A07B3D" w:rsidDel="00A07B3D">
          <w:rPr>
            <w:rStyle w:val="Hyperlink"/>
            <w:lang w:val="en-US"/>
          </w:rPr>
          <w:delText>Hình 3.14 Usecase Tạo yêu cầu rút tiền</w:delText>
        </w:r>
        <w:r w:rsidDel="00A07B3D">
          <w:rPr>
            <w:webHidden/>
          </w:rPr>
          <w:tab/>
          <w:delText>28</w:delText>
        </w:r>
      </w:del>
    </w:p>
    <w:p w14:paraId="68ECD355" w14:textId="41B39DB7" w:rsidR="00A43156" w:rsidDel="00A07B3D" w:rsidRDefault="00A43156">
      <w:pPr>
        <w:pStyle w:val="TOC1"/>
        <w:rPr>
          <w:del w:id="2886" w:author="Administrator" w:date="2024-12-28T12:03:00Z"/>
          <w:rFonts w:asciiTheme="minorHAnsi" w:eastAsiaTheme="minorEastAsia" w:hAnsiTheme="minorHAnsi" w:cstheme="minorBidi"/>
          <w:sz w:val="22"/>
          <w:szCs w:val="22"/>
          <w:lang w:val="en-US"/>
        </w:rPr>
      </w:pPr>
      <w:del w:id="2887" w:author="Administrator" w:date="2024-12-28T12:03:00Z">
        <w:r w:rsidRPr="00A07B3D" w:rsidDel="00A07B3D">
          <w:rPr>
            <w:rStyle w:val="Hyperlink"/>
            <w:lang w:val="en-US"/>
          </w:rPr>
          <w:delText>Hình 3.15 Usecase Quản lý khách hàng</w:delText>
        </w:r>
        <w:r w:rsidDel="00A07B3D">
          <w:rPr>
            <w:webHidden/>
          </w:rPr>
          <w:tab/>
          <w:delText>28</w:delText>
        </w:r>
      </w:del>
    </w:p>
    <w:p w14:paraId="60745DA3" w14:textId="03D3BAE7" w:rsidR="00A43156" w:rsidDel="00A07B3D" w:rsidRDefault="00A43156">
      <w:pPr>
        <w:pStyle w:val="TOC1"/>
        <w:rPr>
          <w:del w:id="2888" w:author="Administrator" w:date="2024-12-28T12:03:00Z"/>
          <w:rFonts w:asciiTheme="minorHAnsi" w:eastAsiaTheme="minorEastAsia" w:hAnsiTheme="minorHAnsi" w:cstheme="minorBidi"/>
          <w:sz w:val="22"/>
          <w:szCs w:val="22"/>
          <w:lang w:val="en-US"/>
        </w:rPr>
      </w:pPr>
      <w:del w:id="2889" w:author="Administrator" w:date="2024-12-28T12:03:00Z">
        <w:r w:rsidRPr="00A07B3D" w:rsidDel="00A07B3D">
          <w:rPr>
            <w:rStyle w:val="Hyperlink"/>
            <w:lang w:val="en-US"/>
          </w:rPr>
          <w:delText>Hình 3.16 Usecase Quản lý tài xế</w:delText>
        </w:r>
        <w:r w:rsidDel="00A07B3D">
          <w:rPr>
            <w:webHidden/>
          </w:rPr>
          <w:tab/>
          <w:delText>29</w:delText>
        </w:r>
      </w:del>
    </w:p>
    <w:p w14:paraId="6B3924CF" w14:textId="4935CECF" w:rsidR="00A43156" w:rsidDel="00A07B3D" w:rsidRDefault="00A43156">
      <w:pPr>
        <w:pStyle w:val="TOC1"/>
        <w:rPr>
          <w:del w:id="2890" w:author="Administrator" w:date="2024-12-28T12:03:00Z"/>
          <w:rFonts w:asciiTheme="minorHAnsi" w:eastAsiaTheme="minorEastAsia" w:hAnsiTheme="minorHAnsi" w:cstheme="minorBidi"/>
          <w:sz w:val="22"/>
          <w:szCs w:val="22"/>
          <w:lang w:val="en-US"/>
        </w:rPr>
      </w:pPr>
      <w:del w:id="2891" w:author="Administrator" w:date="2024-12-28T12:03:00Z">
        <w:r w:rsidRPr="00A07B3D" w:rsidDel="00A07B3D">
          <w:rPr>
            <w:rStyle w:val="Hyperlink"/>
            <w:lang w:val="en-US"/>
          </w:rPr>
          <w:delText>Hình 3.17 Usecase Thống kê</w:delText>
        </w:r>
        <w:r w:rsidDel="00A07B3D">
          <w:rPr>
            <w:webHidden/>
          </w:rPr>
          <w:tab/>
          <w:delText>29</w:delText>
        </w:r>
      </w:del>
    </w:p>
    <w:p w14:paraId="0A45F6F0" w14:textId="649B48FA" w:rsidR="00A43156" w:rsidDel="00A07B3D" w:rsidRDefault="00A43156">
      <w:pPr>
        <w:pStyle w:val="TOC1"/>
        <w:rPr>
          <w:del w:id="2892" w:author="Administrator" w:date="2024-12-28T12:03:00Z"/>
          <w:rFonts w:asciiTheme="minorHAnsi" w:eastAsiaTheme="minorEastAsia" w:hAnsiTheme="minorHAnsi" w:cstheme="minorBidi"/>
          <w:sz w:val="22"/>
          <w:szCs w:val="22"/>
          <w:lang w:val="en-US"/>
        </w:rPr>
      </w:pPr>
      <w:del w:id="2893" w:author="Administrator" w:date="2024-12-28T12:03:00Z">
        <w:r w:rsidRPr="00A07B3D" w:rsidDel="00A07B3D">
          <w:rPr>
            <w:rStyle w:val="Hyperlink"/>
            <w:lang w:val="en-US"/>
          </w:rPr>
          <w:delText>Hình 3.18 Biểu đồ hoạt động Đăng nhập</w:delText>
        </w:r>
        <w:r w:rsidDel="00A07B3D">
          <w:rPr>
            <w:webHidden/>
          </w:rPr>
          <w:tab/>
          <w:delText>30</w:delText>
        </w:r>
      </w:del>
    </w:p>
    <w:p w14:paraId="391F11A8" w14:textId="7BBEB0FF" w:rsidR="00A43156" w:rsidDel="00A07B3D" w:rsidRDefault="00A43156">
      <w:pPr>
        <w:pStyle w:val="TOC1"/>
        <w:rPr>
          <w:del w:id="2894" w:author="Administrator" w:date="2024-12-28T12:03:00Z"/>
          <w:rFonts w:asciiTheme="minorHAnsi" w:eastAsiaTheme="minorEastAsia" w:hAnsiTheme="minorHAnsi" w:cstheme="minorBidi"/>
          <w:sz w:val="22"/>
          <w:szCs w:val="22"/>
          <w:lang w:val="en-US"/>
        </w:rPr>
      </w:pPr>
      <w:del w:id="2895" w:author="Administrator" w:date="2024-12-28T12:03:00Z">
        <w:r w:rsidRPr="00A07B3D" w:rsidDel="00A07B3D">
          <w:rPr>
            <w:rStyle w:val="Hyperlink"/>
            <w:lang w:val="en-US"/>
          </w:rPr>
          <w:delText>Hình 3.19 Biểu đồ hoạt động Đăng ký</w:delText>
        </w:r>
        <w:r w:rsidDel="00A07B3D">
          <w:rPr>
            <w:webHidden/>
          </w:rPr>
          <w:tab/>
          <w:delText>30</w:delText>
        </w:r>
      </w:del>
    </w:p>
    <w:p w14:paraId="77F523E8" w14:textId="0D0326D1" w:rsidR="00A43156" w:rsidDel="00A07B3D" w:rsidRDefault="00A43156">
      <w:pPr>
        <w:pStyle w:val="TOC1"/>
        <w:rPr>
          <w:del w:id="2896" w:author="Administrator" w:date="2024-12-28T12:03:00Z"/>
          <w:rFonts w:asciiTheme="minorHAnsi" w:eastAsiaTheme="minorEastAsia" w:hAnsiTheme="minorHAnsi" w:cstheme="minorBidi"/>
          <w:sz w:val="22"/>
          <w:szCs w:val="22"/>
          <w:lang w:val="en-US"/>
        </w:rPr>
      </w:pPr>
      <w:del w:id="2897" w:author="Administrator" w:date="2024-12-28T12:03:00Z">
        <w:r w:rsidRPr="00A07B3D" w:rsidDel="00A07B3D">
          <w:rPr>
            <w:rStyle w:val="Hyperlink"/>
            <w:lang w:val="en-US"/>
          </w:rPr>
          <w:delText>Hình 3.21 Biểu đồ hoạt động Tài xế nhận chuyến xe</w:delText>
        </w:r>
        <w:r w:rsidDel="00A07B3D">
          <w:rPr>
            <w:webHidden/>
          </w:rPr>
          <w:tab/>
          <w:delText>31</w:delText>
        </w:r>
      </w:del>
    </w:p>
    <w:p w14:paraId="126F7F3C" w14:textId="04542597" w:rsidR="00A43156" w:rsidDel="00A07B3D" w:rsidRDefault="00A43156">
      <w:pPr>
        <w:pStyle w:val="TOC1"/>
        <w:rPr>
          <w:del w:id="2898" w:author="Administrator" w:date="2024-12-28T12:03:00Z"/>
          <w:rFonts w:asciiTheme="minorHAnsi" w:eastAsiaTheme="minorEastAsia" w:hAnsiTheme="minorHAnsi" w:cstheme="minorBidi"/>
          <w:sz w:val="22"/>
          <w:szCs w:val="22"/>
          <w:lang w:val="en-US"/>
        </w:rPr>
      </w:pPr>
      <w:del w:id="2899" w:author="Administrator" w:date="2024-12-28T12:03:00Z">
        <w:r w:rsidRPr="00A07B3D" w:rsidDel="00A07B3D">
          <w:rPr>
            <w:rStyle w:val="Hyperlink"/>
            <w:lang w:val="en-US"/>
          </w:rPr>
          <w:delText>Hình 3.22 Biểu đồ hoạt động Thực hiện chuyến xe</w:delText>
        </w:r>
        <w:r w:rsidDel="00A07B3D">
          <w:rPr>
            <w:webHidden/>
          </w:rPr>
          <w:tab/>
          <w:delText>32</w:delText>
        </w:r>
      </w:del>
    </w:p>
    <w:p w14:paraId="5A70CF53" w14:textId="7054749A" w:rsidR="00A43156" w:rsidDel="00A07B3D" w:rsidRDefault="00A43156">
      <w:pPr>
        <w:pStyle w:val="TOC1"/>
        <w:rPr>
          <w:del w:id="2900" w:author="Administrator" w:date="2024-12-28T12:03:00Z"/>
          <w:rFonts w:asciiTheme="minorHAnsi" w:eastAsiaTheme="minorEastAsia" w:hAnsiTheme="minorHAnsi" w:cstheme="minorBidi"/>
          <w:sz w:val="22"/>
          <w:szCs w:val="22"/>
          <w:lang w:val="en-US"/>
        </w:rPr>
      </w:pPr>
      <w:del w:id="2901" w:author="Administrator" w:date="2024-12-28T12:03:00Z">
        <w:r w:rsidRPr="00A07B3D" w:rsidDel="00A07B3D">
          <w:rPr>
            <w:rStyle w:val="Hyperlink"/>
            <w:lang w:val="en-US"/>
          </w:rPr>
          <w:delText>Hình 3.23 Biểu đồ hoạt động Nạp tiền vào tài khoản ví</w:delText>
        </w:r>
        <w:r w:rsidDel="00A07B3D">
          <w:rPr>
            <w:webHidden/>
          </w:rPr>
          <w:tab/>
          <w:delText>32</w:delText>
        </w:r>
      </w:del>
    </w:p>
    <w:p w14:paraId="34CE9BA3" w14:textId="72CEA740" w:rsidR="00A43156" w:rsidDel="00A07B3D" w:rsidRDefault="00A43156">
      <w:pPr>
        <w:pStyle w:val="TOC1"/>
        <w:rPr>
          <w:del w:id="2902" w:author="Administrator" w:date="2024-12-28T12:03:00Z"/>
          <w:rFonts w:asciiTheme="minorHAnsi" w:eastAsiaTheme="minorEastAsia" w:hAnsiTheme="minorHAnsi" w:cstheme="minorBidi"/>
          <w:sz w:val="22"/>
          <w:szCs w:val="22"/>
          <w:lang w:val="en-US"/>
        </w:rPr>
      </w:pPr>
      <w:del w:id="2903" w:author="Administrator" w:date="2024-12-28T12:03:00Z">
        <w:r w:rsidRPr="00A07B3D" w:rsidDel="00A07B3D">
          <w:rPr>
            <w:rStyle w:val="Hyperlink"/>
            <w:lang w:val="en-US"/>
          </w:rPr>
          <w:delText>Hình 3.24 Biểu đồ hoạt động Tài xế rút tiền khỏi tài khoản ví</w:delText>
        </w:r>
        <w:r w:rsidDel="00A07B3D">
          <w:rPr>
            <w:webHidden/>
          </w:rPr>
          <w:tab/>
          <w:delText>33</w:delText>
        </w:r>
      </w:del>
    </w:p>
    <w:p w14:paraId="7535990C" w14:textId="1B3E5899" w:rsidR="00A43156" w:rsidDel="00A07B3D" w:rsidRDefault="00A43156">
      <w:pPr>
        <w:pStyle w:val="TOC1"/>
        <w:rPr>
          <w:del w:id="2904" w:author="Administrator" w:date="2024-12-28T12:03:00Z"/>
          <w:rFonts w:asciiTheme="minorHAnsi" w:eastAsiaTheme="minorEastAsia" w:hAnsiTheme="minorHAnsi" w:cstheme="minorBidi"/>
          <w:sz w:val="22"/>
          <w:szCs w:val="22"/>
          <w:lang w:val="en-US"/>
        </w:rPr>
      </w:pPr>
      <w:del w:id="2905" w:author="Administrator" w:date="2024-12-28T12:03:00Z">
        <w:r w:rsidRPr="00A07B3D" w:rsidDel="00A07B3D">
          <w:rPr>
            <w:rStyle w:val="Hyperlink"/>
            <w:lang w:val="en-US"/>
          </w:rPr>
          <w:delText>Hình 3.25 Biểu đồ hoạt động Xem lịch sử chuyến xe</w:delText>
        </w:r>
        <w:r w:rsidDel="00A07B3D">
          <w:rPr>
            <w:webHidden/>
          </w:rPr>
          <w:tab/>
          <w:delText>33</w:delText>
        </w:r>
      </w:del>
    </w:p>
    <w:p w14:paraId="243D6396" w14:textId="6E7FDB42" w:rsidR="00A43156" w:rsidDel="00A07B3D" w:rsidRDefault="00A43156">
      <w:pPr>
        <w:pStyle w:val="TOC1"/>
        <w:rPr>
          <w:del w:id="2906" w:author="Administrator" w:date="2024-12-28T12:03:00Z"/>
          <w:rFonts w:asciiTheme="minorHAnsi" w:eastAsiaTheme="minorEastAsia" w:hAnsiTheme="minorHAnsi" w:cstheme="minorBidi"/>
          <w:sz w:val="22"/>
          <w:szCs w:val="22"/>
          <w:lang w:val="en-US"/>
        </w:rPr>
      </w:pPr>
      <w:del w:id="2907" w:author="Administrator" w:date="2024-12-28T12:03:00Z">
        <w:r w:rsidRPr="00A07B3D" w:rsidDel="00A07B3D">
          <w:rPr>
            <w:rStyle w:val="Hyperlink"/>
            <w:lang w:val="en-US"/>
          </w:rPr>
          <w:delText>Hình 3.26 Biểu đồ hoạt động Quản lý khách hàng</w:delText>
        </w:r>
        <w:r w:rsidDel="00A07B3D">
          <w:rPr>
            <w:webHidden/>
          </w:rPr>
          <w:tab/>
          <w:delText>34</w:delText>
        </w:r>
      </w:del>
    </w:p>
    <w:p w14:paraId="62223FA4" w14:textId="013225C2" w:rsidR="00A43156" w:rsidDel="00A07B3D" w:rsidRDefault="00A43156">
      <w:pPr>
        <w:pStyle w:val="TOC1"/>
        <w:rPr>
          <w:del w:id="2908" w:author="Administrator" w:date="2024-12-28T12:03:00Z"/>
          <w:rFonts w:asciiTheme="minorHAnsi" w:eastAsiaTheme="minorEastAsia" w:hAnsiTheme="minorHAnsi" w:cstheme="minorBidi"/>
          <w:sz w:val="22"/>
          <w:szCs w:val="22"/>
          <w:lang w:val="en-US"/>
        </w:rPr>
      </w:pPr>
      <w:del w:id="2909" w:author="Administrator" w:date="2024-12-28T12:03:00Z">
        <w:r w:rsidRPr="00A07B3D" w:rsidDel="00A07B3D">
          <w:rPr>
            <w:rStyle w:val="Hyperlink"/>
            <w:lang w:val="en-US"/>
          </w:rPr>
          <w:delText>Hình 3.27 Biểu đồ hoạt động Quản lý tài xế</w:delText>
        </w:r>
        <w:r w:rsidDel="00A07B3D">
          <w:rPr>
            <w:webHidden/>
          </w:rPr>
          <w:tab/>
          <w:delText>35</w:delText>
        </w:r>
      </w:del>
    </w:p>
    <w:p w14:paraId="56F061B9" w14:textId="698B5126" w:rsidR="00A43156" w:rsidDel="00A07B3D" w:rsidRDefault="00A43156">
      <w:pPr>
        <w:pStyle w:val="TOC1"/>
        <w:rPr>
          <w:del w:id="2910" w:author="Administrator" w:date="2024-12-28T12:03:00Z"/>
          <w:rFonts w:asciiTheme="minorHAnsi" w:eastAsiaTheme="minorEastAsia" w:hAnsiTheme="minorHAnsi" w:cstheme="minorBidi"/>
          <w:sz w:val="22"/>
          <w:szCs w:val="22"/>
          <w:lang w:val="en-US"/>
        </w:rPr>
      </w:pPr>
      <w:del w:id="2911" w:author="Administrator" w:date="2024-12-28T12:03:00Z">
        <w:r w:rsidRPr="00A07B3D" w:rsidDel="00A07B3D">
          <w:rPr>
            <w:rStyle w:val="Hyperlink"/>
            <w:lang w:val="en-US"/>
          </w:rPr>
          <w:delText>Hình 4.1 Trang chủ Visual Studio Code</w:delText>
        </w:r>
        <w:r w:rsidDel="00A07B3D">
          <w:rPr>
            <w:webHidden/>
          </w:rPr>
          <w:tab/>
          <w:delText>56</w:delText>
        </w:r>
      </w:del>
    </w:p>
    <w:p w14:paraId="5EE1ECAB" w14:textId="42654AA3" w:rsidR="00A43156" w:rsidDel="00A07B3D" w:rsidRDefault="00A43156">
      <w:pPr>
        <w:pStyle w:val="TOC1"/>
        <w:rPr>
          <w:del w:id="2912" w:author="Administrator" w:date="2024-12-28T12:03:00Z"/>
          <w:rFonts w:asciiTheme="minorHAnsi" w:eastAsiaTheme="minorEastAsia" w:hAnsiTheme="minorHAnsi" w:cstheme="minorBidi"/>
          <w:sz w:val="22"/>
          <w:szCs w:val="22"/>
          <w:lang w:val="en-US"/>
        </w:rPr>
      </w:pPr>
      <w:del w:id="2913" w:author="Administrator" w:date="2024-12-28T12:03:00Z">
        <w:r w:rsidRPr="00A07B3D" w:rsidDel="00A07B3D">
          <w:rPr>
            <w:rStyle w:val="Hyperlink"/>
            <w:lang w:val="en-US"/>
          </w:rPr>
          <w:delText>Hình 4.3 Cài đặt NodeJS #1</w:delText>
        </w:r>
        <w:r w:rsidDel="00A07B3D">
          <w:rPr>
            <w:webHidden/>
          </w:rPr>
          <w:tab/>
          <w:delText>57</w:delText>
        </w:r>
      </w:del>
    </w:p>
    <w:p w14:paraId="1C413CA2" w14:textId="7BE36704" w:rsidR="00A43156" w:rsidDel="00A07B3D" w:rsidRDefault="00A43156">
      <w:pPr>
        <w:pStyle w:val="TOC1"/>
        <w:rPr>
          <w:del w:id="2914" w:author="Administrator" w:date="2024-12-28T12:03:00Z"/>
          <w:rFonts w:asciiTheme="minorHAnsi" w:eastAsiaTheme="minorEastAsia" w:hAnsiTheme="minorHAnsi" w:cstheme="minorBidi"/>
          <w:sz w:val="22"/>
          <w:szCs w:val="22"/>
          <w:lang w:val="en-US"/>
        </w:rPr>
      </w:pPr>
      <w:del w:id="2915" w:author="Administrator" w:date="2024-12-28T12:03:00Z">
        <w:r w:rsidRPr="00A07B3D" w:rsidDel="00A07B3D">
          <w:rPr>
            <w:rStyle w:val="Hyperlink"/>
            <w:lang w:val="en-US"/>
          </w:rPr>
          <w:delText>Hình 4.4 Cài đặt NodeJS #2</w:delText>
        </w:r>
        <w:r w:rsidDel="00A07B3D">
          <w:rPr>
            <w:webHidden/>
          </w:rPr>
          <w:tab/>
          <w:delText>58</w:delText>
        </w:r>
      </w:del>
    </w:p>
    <w:p w14:paraId="0DBFC488" w14:textId="1C0823BF" w:rsidR="00A43156" w:rsidDel="00A07B3D" w:rsidRDefault="00A43156">
      <w:pPr>
        <w:pStyle w:val="TOC1"/>
        <w:rPr>
          <w:del w:id="2916" w:author="Administrator" w:date="2024-12-28T12:03:00Z"/>
          <w:rFonts w:asciiTheme="minorHAnsi" w:eastAsiaTheme="minorEastAsia" w:hAnsiTheme="minorHAnsi" w:cstheme="minorBidi"/>
          <w:sz w:val="22"/>
          <w:szCs w:val="22"/>
          <w:lang w:val="en-US"/>
        </w:rPr>
      </w:pPr>
      <w:del w:id="2917" w:author="Administrator" w:date="2024-12-28T12:03:00Z">
        <w:r w:rsidRPr="00A07B3D" w:rsidDel="00A07B3D">
          <w:rPr>
            <w:rStyle w:val="Hyperlink"/>
            <w:lang w:val="en-US"/>
          </w:rPr>
          <w:delText>Hình 4.5 Cài đặt NodeJS #3</w:delText>
        </w:r>
        <w:r w:rsidDel="00A07B3D">
          <w:rPr>
            <w:webHidden/>
          </w:rPr>
          <w:tab/>
          <w:delText>59</w:delText>
        </w:r>
      </w:del>
    </w:p>
    <w:p w14:paraId="10E3594B" w14:textId="30588730" w:rsidR="00A43156" w:rsidDel="00A07B3D" w:rsidRDefault="00A43156">
      <w:pPr>
        <w:pStyle w:val="TOC1"/>
        <w:rPr>
          <w:del w:id="2918" w:author="Administrator" w:date="2024-12-28T12:03:00Z"/>
          <w:rFonts w:asciiTheme="minorHAnsi" w:eastAsiaTheme="minorEastAsia" w:hAnsiTheme="minorHAnsi" w:cstheme="minorBidi"/>
          <w:sz w:val="22"/>
          <w:szCs w:val="22"/>
          <w:lang w:val="en-US"/>
        </w:rPr>
      </w:pPr>
      <w:del w:id="2919" w:author="Administrator" w:date="2024-12-28T12:03:00Z">
        <w:r w:rsidRPr="00A07B3D" w:rsidDel="00A07B3D">
          <w:rPr>
            <w:rStyle w:val="Hyperlink"/>
            <w:lang w:val="en-US"/>
          </w:rPr>
          <w:delText>Hình 4.6 Cài đặt NodeJS #4</w:delText>
        </w:r>
        <w:r w:rsidDel="00A07B3D">
          <w:rPr>
            <w:webHidden/>
          </w:rPr>
          <w:tab/>
          <w:delText>60</w:delText>
        </w:r>
      </w:del>
    </w:p>
    <w:p w14:paraId="7CE55B73" w14:textId="350D0D50" w:rsidR="00A43156" w:rsidDel="00A07B3D" w:rsidRDefault="00A43156">
      <w:pPr>
        <w:pStyle w:val="TOC1"/>
        <w:rPr>
          <w:del w:id="2920" w:author="Administrator" w:date="2024-12-28T12:03:00Z"/>
          <w:rFonts w:asciiTheme="minorHAnsi" w:eastAsiaTheme="minorEastAsia" w:hAnsiTheme="minorHAnsi" w:cstheme="minorBidi"/>
          <w:sz w:val="22"/>
          <w:szCs w:val="22"/>
          <w:lang w:val="en-US"/>
        </w:rPr>
      </w:pPr>
      <w:del w:id="2921" w:author="Administrator" w:date="2024-12-28T12:03:00Z">
        <w:r w:rsidRPr="00A07B3D" w:rsidDel="00A07B3D">
          <w:rPr>
            <w:rStyle w:val="Hyperlink"/>
            <w:lang w:val="en-US"/>
          </w:rPr>
          <w:delText>Hình 4.8 Cài đặt NodeJS #6</w:delText>
        </w:r>
        <w:r w:rsidDel="00A07B3D">
          <w:rPr>
            <w:webHidden/>
          </w:rPr>
          <w:tab/>
          <w:delText>62</w:delText>
        </w:r>
      </w:del>
    </w:p>
    <w:p w14:paraId="05F23661" w14:textId="23130017" w:rsidR="00A43156" w:rsidDel="00A07B3D" w:rsidRDefault="00A43156">
      <w:pPr>
        <w:pStyle w:val="TOC1"/>
        <w:rPr>
          <w:del w:id="2922" w:author="Administrator" w:date="2024-12-28T12:03:00Z"/>
          <w:rFonts w:asciiTheme="minorHAnsi" w:eastAsiaTheme="minorEastAsia" w:hAnsiTheme="minorHAnsi" w:cstheme="minorBidi"/>
          <w:sz w:val="22"/>
          <w:szCs w:val="22"/>
          <w:lang w:val="en-US"/>
        </w:rPr>
      </w:pPr>
      <w:del w:id="2923" w:author="Administrator" w:date="2024-12-28T12:03:00Z">
        <w:r w:rsidRPr="00A07B3D" w:rsidDel="00A07B3D">
          <w:rPr>
            <w:rStyle w:val="Hyperlink"/>
            <w:lang w:val="en-US"/>
          </w:rPr>
          <w:delText>Hình 4.9 Màn hình Visual Studio Code</w:delText>
        </w:r>
        <w:r w:rsidDel="00A07B3D">
          <w:rPr>
            <w:webHidden/>
          </w:rPr>
          <w:tab/>
          <w:delText>62</w:delText>
        </w:r>
      </w:del>
    </w:p>
    <w:p w14:paraId="381CD46C" w14:textId="081E5D98" w:rsidR="00A43156" w:rsidDel="00A07B3D" w:rsidRDefault="00A43156">
      <w:pPr>
        <w:pStyle w:val="TOC1"/>
        <w:rPr>
          <w:del w:id="2924" w:author="Administrator" w:date="2024-12-28T12:03:00Z"/>
          <w:rFonts w:asciiTheme="minorHAnsi" w:eastAsiaTheme="minorEastAsia" w:hAnsiTheme="minorHAnsi" w:cstheme="minorBidi"/>
          <w:sz w:val="22"/>
          <w:szCs w:val="22"/>
          <w:lang w:val="en-US"/>
        </w:rPr>
      </w:pPr>
      <w:del w:id="2925" w:author="Administrator" w:date="2024-12-28T12:03:00Z">
        <w:r w:rsidRPr="00A07B3D" w:rsidDel="00A07B3D">
          <w:rPr>
            <w:rStyle w:val="Hyperlink"/>
            <w:lang w:val="en-US"/>
          </w:rPr>
          <w:delText>Hình 4.10 Chạy câu lệnh npm install -g create-react-app</w:delText>
        </w:r>
        <w:r w:rsidDel="00A07B3D">
          <w:rPr>
            <w:webHidden/>
          </w:rPr>
          <w:tab/>
          <w:delText>63</w:delText>
        </w:r>
      </w:del>
    </w:p>
    <w:p w14:paraId="450DFB04" w14:textId="0749BE0A" w:rsidR="00A43156" w:rsidDel="00A07B3D" w:rsidRDefault="00A43156">
      <w:pPr>
        <w:pStyle w:val="TOC1"/>
        <w:rPr>
          <w:del w:id="2926" w:author="Administrator" w:date="2024-12-28T12:03:00Z"/>
          <w:rFonts w:asciiTheme="minorHAnsi" w:eastAsiaTheme="minorEastAsia" w:hAnsiTheme="minorHAnsi" w:cstheme="minorBidi"/>
          <w:sz w:val="22"/>
          <w:szCs w:val="22"/>
          <w:lang w:val="en-US"/>
        </w:rPr>
      </w:pPr>
      <w:del w:id="2927" w:author="Administrator" w:date="2024-12-28T12:03:00Z">
        <w:r w:rsidRPr="00A07B3D" w:rsidDel="00A07B3D">
          <w:rPr>
            <w:rStyle w:val="Hyperlink"/>
            <w:lang w:val="en-US"/>
          </w:rPr>
          <w:delText>Hình 4.11 Chạy câu lệnh create-react-app my-app</w:delText>
        </w:r>
        <w:r w:rsidDel="00A07B3D">
          <w:rPr>
            <w:webHidden/>
          </w:rPr>
          <w:tab/>
          <w:delText>63</w:delText>
        </w:r>
      </w:del>
    </w:p>
    <w:p w14:paraId="4463A2BE" w14:textId="417759C2" w:rsidR="00A43156" w:rsidDel="00A07B3D" w:rsidRDefault="00A43156">
      <w:pPr>
        <w:pStyle w:val="TOC1"/>
        <w:rPr>
          <w:del w:id="2928" w:author="Administrator" w:date="2024-12-28T12:03:00Z"/>
          <w:rFonts w:asciiTheme="minorHAnsi" w:eastAsiaTheme="minorEastAsia" w:hAnsiTheme="minorHAnsi" w:cstheme="minorBidi"/>
          <w:sz w:val="22"/>
          <w:szCs w:val="22"/>
          <w:lang w:val="en-US"/>
        </w:rPr>
      </w:pPr>
      <w:del w:id="2929" w:author="Administrator" w:date="2024-12-28T12:03:00Z">
        <w:r w:rsidRPr="00A07B3D" w:rsidDel="00A07B3D">
          <w:rPr>
            <w:rStyle w:val="Hyperlink"/>
            <w:lang w:val="en-US"/>
          </w:rPr>
          <w:delText>Hình 4.12 Cài đặt Flutter và Dart Plugin cho Android Studio</w:delText>
        </w:r>
        <w:r w:rsidDel="00A07B3D">
          <w:rPr>
            <w:webHidden/>
          </w:rPr>
          <w:tab/>
          <w:delText>64</w:delText>
        </w:r>
      </w:del>
    </w:p>
    <w:p w14:paraId="3D672824" w14:textId="14C92F39" w:rsidR="00A43156" w:rsidDel="00A07B3D" w:rsidRDefault="00A43156">
      <w:pPr>
        <w:pStyle w:val="TOC1"/>
        <w:rPr>
          <w:del w:id="2930" w:author="Administrator" w:date="2024-12-28T12:03:00Z"/>
          <w:rFonts w:asciiTheme="minorHAnsi" w:eastAsiaTheme="minorEastAsia" w:hAnsiTheme="minorHAnsi" w:cstheme="minorBidi"/>
          <w:sz w:val="22"/>
          <w:szCs w:val="22"/>
          <w:lang w:val="en-US"/>
        </w:rPr>
      </w:pPr>
      <w:del w:id="2931" w:author="Administrator" w:date="2024-12-28T12:03:00Z">
        <w:r w:rsidRPr="00A07B3D" w:rsidDel="00A07B3D">
          <w:rPr>
            <w:rStyle w:val="Hyperlink"/>
            <w:lang w:val="en-US"/>
          </w:rPr>
          <w:delText>Hình 4.13 Tạo Dự án Flutter mới</w:delText>
        </w:r>
        <w:r w:rsidDel="00A07B3D">
          <w:rPr>
            <w:webHidden/>
          </w:rPr>
          <w:tab/>
          <w:delText>65</w:delText>
        </w:r>
      </w:del>
    </w:p>
    <w:p w14:paraId="397BD41B" w14:textId="09F10D34" w:rsidR="00A43156" w:rsidDel="00A07B3D" w:rsidRDefault="00A43156">
      <w:pPr>
        <w:pStyle w:val="TOC1"/>
        <w:rPr>
          <w:del w:id="2932" w:author="Administrator" w:date="2024-12-28T12:03:00Z"/>
          <w:rFonts w:asciiTheme="minorHAnsi" w:eastAsiaTheme="minorEastAsia" w:hAnsiTheme="minorHAnsi" w:cstheme="minorBidi"/>
          <w:sz w:val="22"/>
          <w:szCs w:val="22"/>
          <w:lang w:val="en-US"/>
        </w:rPr>
      </w:pPr>
      <w:del w:id="2933" w:author="Administrator" w:date="2024-12-28T12:03:00Z">
        <w:r w:rsidRPr="00A07B3D" w:rsidDel="00A07B3D">
          <w:rPr>
            <w:rStyle w:val="Hyperlink"/>
            <w:lang w:val="en-US"/>
          </w:rPr>
          <w:delText>Hình 4.14 Giao diện Postman</w:delText>
        </w:r>
        <w:r w:rsidDel="00A07B3D">
          <w:rPr>
            <w:webHidden/>
          </w:rPr>
          <w:tab/>
          <w:delText>68</w:delText>
        </w:r>
      </w:del>
    </w:p>
    <w:p w14:paraId="5E84E048" w14:textId="597A1E04" w:rsidR="00A43156" w:rsidDel="00A07B3D" w:rsidRDefault="00A43156">
      <w:pPr>
        <w:pStyle w:val="TOC1"/>
        <w:rPr>
          <w:del w:id="2934" w:author="Administrator" w:date="2024-12-28T12:03:00Z"/>
          <w:rFonts w:asciiTheme="minorHAnsi" w:eastAsiaTheme="minorEastAsia" w:hAnsiTheme="minorHAnsi" w:cstheme="minorBidi"/>
          <w:sz w:val="22"/>
          <w:szCs w:val="22"/>
          <w:lang w:val="en-US"/>
        </w:rPr>
      </w:pPr>
      <w:del w:id="2935" w:author="Administrator" w:date="2024-12-28T12:03:00Z">
        <w:r w:rsidRPr="00A07B3D" w:rsidDel="00A07B3D">
          <w:rPr>
            <w:rStyle w:val="Hyperlink"/>
            <w:lang w:val="en-US"/>
          </w:rPr>
          <w:delText>Hình 4.15 Máy ảo A</w:delText>
        </w:r>
        <w:r w:rsidRPr="00A07B3D" w:rsidDel="00A07B3D">
          <w:rPr>
            <w:rStyle w:val="Hyperlink"/>
            <w:lang w:val="en-US"/>
          </w:rPr>
          <w:delText>n</w:delText>
        </w:r>
        <w:r w:rsidRPr="00A07B3D" w:rsidDel="00A07B3D">
          <w:rPr>
            <w:rStyle w:val="Hyperlink"/>
            <w:lang w:val="en-US"/>
          </w:rPr>
          <w:delText>droid và IOS</w:delText>
        </w:r>
        <w:r w:rsidDel="00A07B3D">
          <w:rPr>
            <w:webHidden/>
          </w:rPr>
          <w:tab/>
          <w:delText>68</w:delText>
        </w:r>
      </w:del>
    </w:p>
    <w:p w14:paraId="2A9D0725" w14:textId="6299DA88" w:rsidR="00A43156" w:rsidDel="00A07B3D" w:rsidRDefault="00A43156">
      <w:pPr>
        <w:pStyle w:val="TOC1"/>
        <w:rPr>
          <w:del w:id="2936" w:author="Administrator" w:date="2024-12-28T12:03:00Z"/>
          <w:rFonts w:asciiTheme="minorHAnsi" w:eastAsiaTheme="minorEastAsia" w:hAnsiTheme="minorHAnsi" w:cstheme="minorBidi"/>
          <w:sz w:val="22"/>
          <w:szCs w:val="22"/>
          <w:lang w:val="en-US"/>
        </w:rPr>
      </w:pPr>
      <w:del w:id="2937" w:author="Administrator" w:date="2024-12-28T12:03:00Z">
        <w:r w:rsidRPr="00A07B3D" w:rsidDel="00A07B3D">
          <w:rPr>
            <w:rStyle w:val="Hyperlink"/>
            <w:lang w:val="en-US"/>
          </w:rPr>
          <w:delText>Hình 4.17 Màn hình Quản lý khách hàng</w:delText>
        </w:r>
        <w:r w:rsidDel="00A07B3D">
          <w:rPr>
            <w:webHidden/>
          </w:rPr>
          <w:tab/>
          <w:delText>74</w:delText>
        </w:r>
      </w:del>
    </w:p>
    <w:p w14:paraId="6527D9E0" w14:textId="5C3B9C98" w:rsidR="00A43156" w:rsidDel="00A07B3D" w:rsidRDefault="00A43156">
      <w:pPr>
        <w:pStyle w:val="TOC1"/>
        <w:rPr>
          <w:del w:id="2938" w:author="Administrator" w:date="2024-12-28T12:03:00Z"/>
          <w:rFonts w:asciiTheme="minorHAnsi" w:eastAsiaTheme="minorEastAsia" w:hAnsiTheme="minorHAnsi" w:cstheme="minorBidi"/>
          <w:sz w:val="22"/>
          <w:szCs w:val="22"/>
          <w:lang w:val="en-US"/>
        </w:rPr>
      </w:pPr>
      <w:del w:id="2939" w:author="Administrator" w:date="2024-12-28T12:03:00Z">
        <w:r w:rsidRPr="00A07B3D" w:rsidDel="00A07B3D">
          <w:rPr>
            <w:rStyle w:val="Hyperlink"/>
            <w:lang w:val="en-US"/>
          </w:rPr>
          <w:delText>Hình 4.19 Màn hình Quản lý giao dịch</w:delText>
        </w:r>
        <w:r w:rsidDel="00A07B3D">
          <w:rPr>
            <w:webHidden/>
          </w:rPr>
          <w:tab/>
          <w:delText>75</w:delText>
        </w:r>
      </w:del>
    </w:p>
    <w:p w14:paraId="13E94555" w14:textId="206BAFED" w:rsidR="00A43156" w:rsidDel="00A43156" w:rsidRDefault="00A43156">
      <w:pPr>
        <w:pStyle w:val="TOC1"/>
        <w:rPr>
          <w:del w:id="2940" w:author="Administrator" w:date="2024-12-28T12:02:00Z"/>
          <w:rFonts w:asciiTheme="minorHAnsi" w:eastAsiaTheme="minorEastAsia" w:hAnsiTheme="minorHAnsi" w:cstheme="minorBidi"/>
          <w:sz w:val="22"/>
          <w:szCs w:val="22"/>
          <w:lang w:val="en-US"/>
        </w:rPr>
      </w:pPr>
      <w:del w:id="2941" w:author="Administrator" w:date="2024-12-28T12:02:00Z">
        <w:r w:rsidRPr="00A43156" w:rsidDel="00A43156">
          <w:rPr>
            <w:rStyle w:val="Hyperlink"/>
          </w:rPr>
          <w:delText xml:space="preserve">Hình </w:delText>
        </w:r>
        <w:r w:rsidRPr="00A43156" w:rsidDel="00A43156">
          <w:rPr>
            <w:rStyle w:val="Hyperlink"/>
            <w:lang w:val="en-AU"/>
          </w:rPr>
          <w:delText>1</w:delText>
        </w:r>
        <w:r w:rsidRPr="00A43156" w:rsidDel="00A43156">
          <w:rPr>
            <w:rStyle w:val="Hyperlink"/>
          </w:rPr>
          <w:delText xml:space="preserve">.1 </w:delText>
        </w:r>
        <w:r w:rsidRPr="00A43156" w:rsidDel="00A43156">
          <w:rPr>
            <w:rStyle w:val="Hyperlink"/>
            <w:lang w:val="en-US"/>
          </w:rPr>
          <w:delText>Mức độ phổ biến các thương hiệu gọi xe tại Việt Nam Tham khảo Q&amp;M</w:delText>
        </w:r>
        <w:r w:rsidDel="00A43156">
          <w:rPr>
            <w:webHidden/>
          </w:rPr>
          <w:tab/>
          <w:delText>4</w:delText>
        </w:r>
      </w:del>
    </w:p>
    <w:p w14:paraId="77159429" w14:textId="0BCE9939" w:rsidR="00A43156" w:rsidDel="00A43156" w:rsidRDefault="00A43156">
      <w:pPr>
        <w:pStyle w:val="TOC1"/>
        <w:rPr>
          <w:del w:id="2942" w:author="Administrator" w:date="2024-12-28T12:02:00Z"/>
          <w:rFonts w:asciiTheme="minorHAnsi" w:eastAsiaTheme="minorEastAsia" w:hAnsiTheme="minorHAnsi" w:cstheme="minorBidi"/>
          <w:sz w:val="22"/>
          <w:szCs w:val="22"/>
          <w:lang w:val="en-US"/>
        </w:rPr>
      </w:pPr>
      <w:del w:id="2943" w:author="Administrator" w:date="2024-12-28T12:02:00Z">
        <w:r w:rsidRPr="00A43156" w:rsidDel="00A43156">
          <w:rPr>
            <w:rStyle w:val="Hyperlink"/>
          </w:rPr>
          <w:delText>Hình 2.</w:delText>
        </w:r>
        <w:r w:rsidRPr="00A43156" w:rsidDel="00A43156">
          <w:rPr>
            <w:rStyle w:val="Hyperlink"/>
            <w:lang w:val="en-AU"/>
          </w:rPr>
          <w:delText>1</w:delText>
        </w:r>
        <w:r w:rsidRPr="00A43156" w:rsidDel="00A43156">
          <w:rPr>
            <w:rStyle w:val="Hyperlink"/>
          </w:rPr>
          <w:delText xml:space="preserve"> </w:delText>
        </w:r>
        <w:r w:rsidRPr="00A43156" w:rsidDel="00A43156">
          <w:rPr>
            <w:rStyle w:val="Hyperlink"/>
            <w:lang w:val="en-US"/>
          </w:rPr>
          <w:delText>Mô hình Waterfall</w:delText>
        </w:r>
        <w:r w:rsidDel="00A43156">
          <w:rPr>
            <w:webHidden/>
          </w:rPr>
          <w:tab/>
          <w:delText>10</w:delText>
        </w:r>
      </w:del>
    </w:p>
    <w:p w14:paraId="11E1D146" w14:textId="6357F685" w:rsidR="00A43156" w:rsidDel="00A43156" w:rsidRDefault="00A43156">
      <w:pPr>
        <w:pStyle w:val="TOC1"/>
        <w:rPr>
          <w:del w:id="2944" w:author="Administrator" w:date="2024-12-28T12:02:00Z"/>
          <w:rFonts w:asciiTheme="minorHAnsi" w:eastAsiaTheme="minorEastAsia" w:hAnsiTheme="minorHAnsi" w:cstheme="minorBidi"/>
          <w:sz w:val="22"/>
          <w:szCs w:val="22"/>
          <w:lang w:val="en-US"/>
        </w:rPr>
      </w:pPr>
      <w:del w:id="2945" w:author="Administrator" w:date="2024-12-28T12:02:00Z">
        <w:r w:rsidRPr="00A43156" w:rsidDel="00A43156">
          <w:rPr>
            <w:rStyle w:val="Hyperlink"/>
          </w:rPr>
          <w:delText>Hình 2.</w:delText>
        </w:r>
        <w:r w:rsidRPr="00A43156" w:rsidDel="00A43156">
          <w:rPr>
            <w:rStyle w:val="Hyperlink"/>
            <w:lang w:val="en-AU"/>
          </w:rPr>
          <w:delText>2</w:delText>
        </w:r>
        <w:r w:rsidRPr="00A43156" w:rsidDel="00A43156">
          <w:rPr>
            <w:rStyle w:val="Hyperlink"/>
          </w:rPr>
          <w:delText xml:space="preserve"> </w:delText>
        </w:r>
        <w:r w:rsidRPr="00A43156" w:rsidDel="00A43156">
          <w:rPr>
            <w:rStyle w:val="Hyperlink"/>
            <w:lang w:val="en-US"/>
          </w:rPr>
          <w:delText>Sơ đồ kiến trúc hệ thống</w:delText>
        </w:r>
        <w:r w:rsidDel="00A43156">
          <w:rPr>
            <w:webHidden/>
          </w:rPr>
          <w:tab/>
          <w:delText>15</w:delText>
        </w:r>
      </w:del>
    </w:p>
    <w:p w14:paraId="1F261EF5" w14:textId="72EB523A" w:rsidR="00A43156" w:rsidDel="00A43156" w:rsidRDefault="00A43156">
      <w:pPr>
        <w:pStyle w:val="TOC1"/>
        <w:rPr>
          <w:del w:id="2946" w:author="Administrator" w:date="2024-12-28T12:02:00Z"/>
          <w:rFonts w:asciiTheme="minorHAnsi" w:eastAsiaTheme="minorEastAsia" w:hAnsiTheme="minorHAnsi" w:cstheme="minorBidi"/>
          <w:sz w:val="22"/>
          <w:szCs w:val="22"/>
          <w:lang w:val="en-US"/>
        </w:rPr>
      </w:pPr>
      <w:del w:id="2947" w:author="Administrator" w:date="2024-12-28T12:02:00Z">
        <w:r w:rsidRPr="00A43156" w:rsidDel="00A43156">
          <w:rPr>
            <w:rStyle w:val="Hyperlink"/>
          </w:rPr>
          <w:delText>Hình 2.</w:delText>
        </w:r>
        <w:r w:rsidRPr="00A43156" w:rsidDel="00A43156">
          <w:rPr>
            <w:rStyle w:val="Hyperlink"/>
            <w:lang w:val="en-AU"/>
          </w:rPr>
          <w:delText>3</w:delText>
        </w:r>
        <w:r w:rsidRPr="00A43156" w:rsidDel="00A43156">
          <w:rPr>
            <w:rStyle w:val="Hyperlink"/>
          </w:rPr>
          <w:delText xml:space="preserve"> </w:delText>
        </w:r>
        <w:r w:rsidRPr="00A43156" w:rsidDel="00A43156">
          <w:rPr>
            <w:rStyle w:val="Hyperlink"/>
            <w:lang w:val="en-US"/>
          </w:rPr>
          <w:delText xml:space="preserve">Phân phối tập dữ liệu huấn luyện của mô hình </w:delText>
        </w:r>
        <w:r w:rsidRPr="00A43156" w:rsidDel="00A43156">
          <w:rPr>
            <w:rStyle w:val="Hyperlink"/>
            <w:bCs/>
            <w:lang w:val="en-US"/>
          </w:rPr>
          <w:delText>5CD-ViSoBERT</w:delText>
        </w:r>
        <w:r w:rsidDel="00A43156">
          <w:rPr>
            <w:webHidden/>
          </w:rPr>
          <w:tab/>
          <w:delText>18</w:delText>
        </w:r>
      </w:del>
    </w:p>
    <w:p w14:paraId="147E5D25" w14:textId="28520B2E" w:rsidR="00A43156" w:rsidDel="00A43156" w:rsidRDefault="00A43156">
      <w:pPr>
        <w:pStyle w:val="TOC1"/>
        <w:rPr>
          <w:del w:id="2948" w:author="Administrator" w:date="2024-12-28T12:02:00Z"/>
          <w:rFonts w:asciiTheme="minorHAnsi" w:eastAsiaTheme="minorEastAsia" w:hAnsiTheme="minorHAnsi" w:cstheme="minorBidi"/>
          <w:sz w:val="22"/>
          <w:szCs w:val="22"/>
          <w:lang w:val="en-US"/>
        </w:rPr>
      </w:pPr>
      <w:del w:id="2949" w:author="Administrator" w:date="2024-12-28T12:02:00Z">
        <w:r w:rsidRPr="00A43156" w:rsidDel="00A43156">
          <w:rPr>
            <w:rStyle w:val="Hyperlink"/>
          </w:rPr>
          <w:delText>Hình 3.1 Sơ đồ môi trường hệ thống</w:delText>
        </w:r>
        <w:r w:rsidDel="00A43156">
          <w:rPr>
            <w:webHidden/>
          </w:rPr>
          <w:tab/>
          <w:delText>21</w:delText>
        </w:r>
      </w:del>
    </w:p>
    <w:p w14:paraId="4EC81A80" w14:textId="3D768993" w:rsidR="00A43156" w:rsidDel="00A43156" w:rsidRDefault="00A43156">
      <w:pPr>
        <w:pStyle w:val="TOC1"/>
        <w:rPr>
          <w:del w:id="2950" w:author="Administrator" w:date="2024-12-28T12:02:00Z"/>
          <w:rFonts w:asciiTheme="minorHAnsi" w:eastAsiaTheme="minorEastAsia" w:hAnsiTheme="minorHAnsi" w:cstheme="minorBidi"/>
          <w:sz w:val="22"/>
          <w:szCs w:val="22"/>
          <w:lang w:val="en-US"/>
        </w:rPr>
      </w:pPr>
      <w:del w:id="2951" w:author="Administrator" w:date="2024-12-28T12:02:00Z">
        <w:r w:rsidRPr="00A43156" w:rsidDel="00A43156">
          <w:rPr>
            <w:rStyle w:val="Hyperlink"/>
            <w:lang w:val="en-US"/>
          </w:rPr>
          <w:delText>Hình 3.2 Usecase Tổng quát</w:delText>
        </w:r>
        <w:r w:rsidDel="00A43156">
          <w:rPr>
            <w:webHidden/>
          </w:rPr>
          <w:tab/>
          <w:delText>22</w:delText>
        </w:r>
      </w:del>
    </w:p>
    <w:p w14:paraId="6DAD73F8" w14:textId="435CD4F9" w:rsidR="00A43156" w:rsidDel="00A43156" w:rsidRDefault="00A43156">
      <w:pPr>
        <w:pStyle w:val="TOC1"/>
        <w:rPr>
          <w:del w:id="2952" w:author="Administrator" w:date="2024-12-28T12:02:00Z"/>
          <w:rFonts w:asciiTheme="minorHAnsi" w:eastAsiaTheme="minorEastAsia" w:hAnsiTheme="minorHAnsi" w:cstheme="minorBidi"/>
          <w:sz w:val="22"/>
          <w:szCs w:val="22"/>
          <w:lang w:val="en-US"/>
        </w:rPr>
      </w:pPr>
      <w:del w:id="2953" w:author="Administrator" w:date="2024-12-28T12:02:00Z">
        <w:r w:rsidRPr="00A43156" w:rsidDel="00A43156">
          <w:rPr>
            <w:rStyle w:val="Hyperlink"/>
            <w:lang w:val="en-US"/>
          </w:rPr>
          <w:delText>Hình 3.3 Usecase Đăng nhập</w:delText>
        </w:r>
        <w:r w:rsidDel="00A43156">
          <w:rPr>
            <w:webHidden/>
          </w:rPr>
          <w:tab/>
          <w:delText>23</w:delText>
        </w:r>
      </w:del>
    </w:p>
    <w:p w14:paraId="3246D845" w14:textId="029DFB87" w:rsidR="00A43156" w:rsidDel="00A43156" w:rsidRDefault="00A43156">
      <w:pPr>
        <w:pStyle w:val="TOC1"/>
        <w:rPr>
          <w:del w:id="2954" w:author="Administrator" w:date="2024-12-28T12:02:00Z"/>
          <w:rFonts w:asciiTheme="minorHAnsi" w:eastAsiaTheme="minorEastAsia" w:hAnsiTheme="minorHAnsi" w:cstheme="minorBidi"/>
          <w:sz w:val="22"/>
          <w:szCs w:val="22"/>
          <w:lang w:val="en-US"/>
        </w:rPr>
      </w:pPr>
      <w:del w:id="2955" w:author="Administrator" w:date="2024-12-28T12:02:00Z">
        <w:r w:rsidRPr="00A43156" w:rsidDel="00A43156">
          <w:rPr>
            <w:rStyle w:val="Hyperlink"/>
            <w:lang w:val="en-US"/>
          </w:rPr>
          <w:delText>Hình 3.4 Usecase Quản lý thông tin cá nhân</w:delText>
        </w:r>
        <w:r w:rsidDel="00A43156">
          <w:rPr>
            <w:webHidden/>
          </w:rPr>
          <w:tab/>
          <w:delText>23</w:delText>
        </w:r>
      </w:del>
    </w:p>
    <w:p w14:paraId="62E3AD8D" w14:textId="100A0B98" w:rsidR="00A43156" w:rsidDel="00A43156" w:rsidRDefault="00A43156">
      <w:pPr>
        <w:pStyle w:val="TOC1"/>
        <w:rPr>
          <w:del w:id="2956" w:author="Administrator" w:date="2024-12-28T12:02:00Z"/>
          <w:rFonts w:asciiTheme="minorHAnsi" w:eastAsiaTheme="minorEastAsia" w:hAnsiTheme="minorHAnsi" w:cstheme="minorBidi"/>
          <w:sz w:val="22"/>
          <w:szCs w:val="22"/>
          <w:lang w:val="en-US"/>
        </w:rPr>
      </w:pPr>
      <w:del w:id="2957" w:author="Administrator" w:date="2024-12-28T12:02:00Z">
        <w:r w:rsidRPr="00A43156" w:rsidDel="00A43156">
          <w:rPr>
            <w:rStyle w:val="Hyperlink"/>
            <w:lang w:val="en-US"/>
          </w:rPr>
          <w:delText>Hình 3.5 Usecase Xem lịch sử chuyến đi</w:delText>
        </w:r>
        <w:r w:rsidDel="00A43156">
          <w:rPr>
            <w:webHidden/>
          </w:rPr>
          <w:tab/>
          <w:delText>24</w:delText>
        </w:r>
      </w:del>
    </w:p>
    <w:p w14:paraId="5385D5EF" w14:textId="24ED767A" w:rsidR="00A43156" w:rsidDel="00A43156" w:rsidRDefault="00A43156">
      <w:pPr>
        <w:pStyle w:val="TOC1"/>
        <w:rPr>
          <w:del w:id="2958" w:author="Administrator" w:date="2024-12-28T12:02:00Z"/>
          <w:rFonts w:asciiTheme="minorHAnsi" w:eastAsiaTheme="minorEastAsia" w:hAnsiTheme="minorHAnsi" w:cstheme="minorBidi"/>
          <w:sz w:val="22"/>
          <w:szCs w:val="22"/>
          <w:lang w:val="en-US"/>
        </w:rPr>
      </w:pPr>
      <w:del w:id="2959" w:author="Administrator" w:date="2024-12-28T12:02:00Z">
        <w:r w:rsidRPr="00A43156" w:rsidDel="00A43156">
          <w:rPr>
            <w:rStyle w:val="Hyperlink"/>
            <w:lang w:val="en-US"/>
          </w:rPr>
          <w:delText>Hình 3.6 Usecase Nạp tiền vào ví ứng dụng</w:delText>
        </w:r>
        <w:r w:rsidDel="00A43156">
          <w:rPr>
            <w:webHidden/>
          </w:rPr>
          <w:tab/>
          <w:delText>25</w:delText>
        </w:r>
      </w:del>
    </w:p>
    <w:p w14:paraId="506D1840" w14:textId="2974558C" w:rsidR="00A43156" w:rsidDel="00A43156" w:rsidRDefault="00A43156">
      <w:pPr>
        <w:pStyle w:val="TOC1"/>
        <w:rPr>
          <w:del w:id="2960" w:author="Administrator" w:date="2024-12-28T12:02:00Z"/>
          <w:rFonts w:asciiTheme="minorHAnsi" w:eastAsiaTheme="minorEastAsia" w:hAnsiTheme="minorHAnsi" w:cstheme="minorBidi"/>
          <w:sz w:val="22"/>
          <w:szCs w:val="22"/>
          <w:lang w:val="en-US"/>
        </w:rPr>
      </w:pPr>
      <w:del w:id="2961" w:author="Administrator" w:date="2024-12-28T12:02:00Z">
        <w:r w:rsidRPr="00A43156" w:rsidDel="00A43156">
          <w:rPr>
            <w:rStyle w:val="Hyperlink"/>
            <w:lang w:val="en-US"/>
          </w:rPr>
          <w:delText>Hình 3.7 Usecase Đăng ký</w:delText>
        </w:r>
        <w:r w:rsidDel="00A43156">
          <w:rPr>
            <w:webHidden/>
          </w:rPr>
          <w:tab/>
          <w:delText>25</w:delText>
        </w:r>
      </w:del>
    </w:p>
    <w:p w14:paraId="044834B5" w14:textId="01EAB43C" w:rsidR="00A43156" w:rsidDel="00A43156" w:rsidRDefault="00A43156">
      <w:pPr>
        <w:pStyle w:val="TOC1"/>
        <w:rPr>
          <w:del w:id="2962" w:author="Administrator" w:date="2024-12-28T12:02:00Z"/>
          <w:rFonts w:asciiTheme="minorHAnsi" w:eastAsiaTheme="minorEastAsia" w:hAnsiTheme="minorHAnsi" w:cstheme="minorBidi"/>
          <w:sz w:val="22"/>
          <w:szCs w:val="22"/>
          <w:lang w:val="en-US"/>
        </w:rPr>
      </w:pPr>
      <w:del w:id="2963" w:author="Administrator" w:date="2024-12-28T12:02:00Z">
        <w:r w:rsidRPr="00A43156" w:rsidDel="00A43156">
          <w:rPr>
            <w:rStyle w:val="Hyperlink"/>
            <w:lang w:val="en-US"/>
          </w:rPr>
          <w:delText>Hình 3.8 Usecase Đặt xe</w:delText>
        </w:r>
        <w:r w:rsidDel="00A43156">
          <w:rPr>
            <w:webHidden/>
          </w:rPr>
          <w:tab/>
          <w:delText>25</w:delText>
        </w:r>
      </w:del>
    </w:p>
    <w:p w14:paraId="611AB4FB" w14:textId="2BC9628D" w:rsidR="00A43156" w:rsidDel="00A43156" w:rsidRDefault="00A43156">
      <w:pPr>
        <w:pStyle w:val="TOC1"/>
        <w:rPr>
          <w:del w:id="2964" w:author="Administrator" w:date="2024-12-28T12:02:00Z"/>
          <w:rFonts w:asciiTheme="minorHAnsi" w:eastAsiaTheme="minorEastAsia" w:hAnsiTheme="minorHAnsi" w:cstheme="minorBidi"/>
          <w:sz w:val="22"/>
          <w:szCs w:val="22"/>
          <w:lang w:val="en-US"/>
        </w:rPr>
      </w:pPr>
      <w:del w:id="2965" w:author="Administrator" w:date="2024-12-28T12:02:00Z">
        <w:r w:rsidRPr="00A43156" w:rsidDel="00A43156">
          <w:rPr>
            <w:rStyle w:val="Hyperlink"/>
            <w:lang w:val="en-US"/>
          </w:rPr>
          <w:delText>Hình 3.9 Usecase Thực hiện chuyến xe</w:delText>
        </w:r>
        <w:r w:rsidDel="00A43156">
          <w:rPr>
            <w:webHidden/>
          </w:rPr>
          <w:tab/>
          <w:delText>26</w:delText>
        </w:r>
      </w:del>
    </w:p>
    <w:p w14:paraId="589DE7FC" w14:textId="06FAE87B" w:rsidR="00A43156" w:rsidDel="00A43156" w:rsidRDefault="00A43156">
      <w:pPr>
        <w:pStyle w:val="TOC1"/>
        <w:rPr>
          <w:del w:id="2966" w:author="Administrator" w:date="2024-12-28T12:02:00Z"/>
          <w:rFonts w:asciiTheme="minorHAnsi" w:eastAsiaTheme="minorEastAsia" w:hAnsiTheme="minorHAnsi" w:cstheme="minorBidi"/>
          <w:sz w:val="22"/>
          <w:szCs w:val="22"/>
          <w:lang w:val="en-US"/>
        </w:rPr>
      </w:pPr>
      <w:del w:id="2967" w:author="Administrator" w:date="2024-12-28T12:02:00Z">
        <w:r w:rsidRPr="00A43156" w:rsidDel="00A43156">
          <w:rPr>
            <w:rStyle w:val="Hyperlink"/>
            <w:lang w:val="en-US"/>
          </w:rPr>
          <w:delText>Hình 3.10 Usecase Tìm kiếm chuyến xe</w:delText>
        </w:r>
        <w:r w:rsidDel="00A43156">
          <w:rPr>
            <w:webHidden/>
          </w:rPr>
          <w:tab/>
          <w:delText>26</w:delText>
        </w:r>
      </w:del>
    </w:p>
    <w:p w14:paraId="3CD9907B" w14:textId="4C34796A" w:rsidR="00A43156" w:rsidDel="00A43156" w:rsidRDefault="00A43156">
      <w:pPr>
        <w:pStyle w:val="TOC1"/>
        <w:rPr>
          <w:del w:id="2968" w:author="Administrator" w:date="2024-12-28T12:02:00Z"/>
          <w:rFonts w:asciiTheme="minorHAnsi" w:eastAsiaTheme="minorEastAsia" w:hAnsiTheme="minorHAnsi" w:cstheme="minorBidi"/>
          <w:sz w:val="22"/>
          <w:szCs w:val="22"/>
          <w:lang w:val="en-US"/>
        </w:rPr>
      </w:pPr>
      <w:del w:id="2969" w:author="Administrator" w:date="2024-12-28T12:02:00Z">
        <w:r w:rsidRPr="00A43156" w:rsidDel="00A43156">
          <w:rPr>
            <w:rStyle w:val="Hyperlink"/>
            <w:lang w:val="en-US"/>
          </w:rPr>
          <w:delText>Hình 3.11 Usecase Chọn chuyến xe</w:delText>
        </w:r>
        <w:r w:rsidDel="00A43156">
          <w:rPr>
            <w:webHidden/>
          </w:rPr>
          <w:tab/>
          <w:delText>27</w:delText>
        </w:r>
      </w:del>
    </w:p>
    <w:p w14:paraId="018881AC" w14:textId="2B9A31E2" w:rsidR="00A43156" w:rsidDel="00A43156" w:rsidRDefault="00A43156">
      <w:pPr>
        <w:pStyle w:val="TOC1"/>
        <w:rPr>
          <w:del w:id="2970" w:author="Administrator" w:date="2024-12-28T12:02:00Z"/>
          <w:rFonts w:asciiTheme="minorHAnsi" w:eastAsiaTheme="minorEastAsia" w:hAnsiTheme="minorHAnsi" w:cstheme="minorBidi"/>
          <w:sz w:val="22"/>
          <w:szCs w:val="22"/>
          <w:lang w:val="en-US"/>
        </w:rPr>
      </w:pPr>
      <w:del w:id="2971" w:author="Administrator" w:date="2024-12-28T12:02:00Z">
        <w:r w:rsidRPr="00A43156" w:rsidDel="00A43156">
          <w:rPr>
            <w:rStyle w:val="Hyperlink"/>
            <w:lang w:val="en-US"/>
          </w:rPr>
          <w:delText>Hình 3.13 Usecase Thanh toán</w:delText>
        </w:r>
        <w:r w:rsidDel="00A43156">
          <w:rPr>
            <w:webHidden/>
          </w:rPr>
          <w:tab/>
          <w:delText>28</w:delText>
        </w:r>
      </w:del>
    </w:p>
    <w:p w14:paraId="6CE365CB" w14:textId="24ADED88" w:rsidR="00A43156" w:rsidDel="00A43156" w:rsidRDefault="00A43156">
      <w:pPr>
        <w:pStyle w:val="TOC1"/>
        <w:rPr>
          <w:del w:id="2972" w:author="Administrator" w:date="2024-12-28T12:02:00Z"/>
          <w:rFonts w:asciiTheme="minorHAnsi" w:eastAsiaTheme="minorEastAsia" w:hAnsiTheme="minorHAnsi" w:cstheme="minorBidi"/>
          <w:sz w:val="22"/>
          <w:szCs w:val="22"/>
          <w:lang w:val="en-US"/>
        </w:rPr>
      </w:pPr>
      <w:del w:id="2973" w:author="Administrator" w:date="2024-12-28T12:02:00Z">
        <w:r w:rsidRPr="00A43156" w:rsidDel="00A43156">
          <w:rPr>
            <w:rStyle w:val="Hyperlink"/>
            <w:lang w:val="en-US"/>
          </w:rPr>
          <w:delText>Hình 3.14 Usecase Tạo yêu cầu rút tiền</w:delText>
        </w:r>
        <w:r w:rsidDel="00A43156">
          <w:rPr>
            <w:webHidden/>
          </w:rPr>
          <w:tab/>
          <w:delText>28</w:delText>
        </w:r>
      </w:del>
    </w:p>
    <w:p w14:paraId="6AC5136E" w14:textId="7F003870" w:rsidR="00A43156" w:rsidDel="00A43156" w:rsidRDefault="00A43156">
      <w:pPr>
        <w:pStyle w:val="TOC1"/>
        <w:rPr>
          <w:del w:id="2974" w:author="Administrator" w:date="2024-12-28T12:02:00Z"/>
          <w:rFonts w:asciiTheme="minorHAnsi" w:eastAsiaTheme="minorEastAsia" w:hAnsiTheme="minorHAnsi" w:cstheme="minorBidi"/>
          <w:sz w:val="22"/>
          <w:szCs w:val="22"/>
          <w:lang w:val="en-US"/>
        </w:rPr>
      </w:pPr>
      <w:del w:id="2975" w:author="Administrator" w:date="2024-12-28T12:02:00Z">
        <w:r w:rsidRPr="00A43156" w:rsidDel="00A43156">
          <w:rPr>
            <w:rStyle w:val="Hyperlink"/>
            <w:lang w:val="en-US"/>
          </w:rPr>
          <w:delText>Hình 3.15 Usecase Quản lý khách hàng</w:delText>
        </w:r>
        <w:r w:rsidDel="00A43156">
          <w:rPr>
            <w:webHidden/>
          </w:rPr>
          <w:tab/>
          <w:delText>28</w:delText>
        </w:r>
      </w:del>
    </w:p>
    <w:p w14:paraId="258763EA" w14:textId="455C0D02" w:rsidR="00A43156" w:rsidDel="00A43156" w:rsidRDefault="00A43156">
      <w:pPr>
        <w:pStyle w:val="TOC1"/>
        <w:rPr>
          <w:del w:id="2976" w:author="Administrator" w:date="2024-12-28T12:02:00Z"/>
          <w:rFonts w:asciiTheme="minorHAnsi" w:eastAsiaTheme="minorEastAsia" w:hAnsiTheme="minorHAnsi" w:cstheme="minorBidi"/>
          <w:sz w:val="22"/>
          <w:szCs w:val="22"/>
          <w:lang w:val="en-US"/>
        </w:rPr>
      </w:pPr>
      <w:del w:id="2977" w:author="Administrator" w:date="2024-12-28T12:02:00Z">
        <w:r w:rsidRPr="00A43156" w:rsidDel="00A43156">
          <w:rPr>
            <w:rStyle w:val="Hyperlink"/>
            <w:lang w:val="en-US"/>
          </w:rPr>
          <w:delText>Hình 3.16 Usecase Quản lý tài xế</w:delText>
        </w:r>
        <w:r w:rsidDel="00A43156">
          <w:rPr>
            <w:webHidden/>
          </w:rPr>
          <w:tab/>
          <w:delText>29</w:delText>
        </w:r>
      </w:del>
    </w:p>
    <w:p w14:paraId="5610D2B6" w14:textId="495EDF10" w:rsidR="00A43156" w:rsidDel="00A43156" w:rsidRDefault="00A43156">
      <w:pPr>
        <w:pStyle w:val="TOC1"/>
        <w:rPr>
          <w:del w:id="2978" w:author="Administrator" w:date="2024-12-28T12:02:00Z"/>
          <w:rFonts w:asciiTheme="minorHAnsi" w:eastAsiaTheme="minorEastAsia" w:hAnsiTheme="minorHAnsi" w:cstheme="minorBidi"/>
          <w:sz w:val="22"/>
          <w:szCs w:val="22"/>
          <w:lang w:val="en-US"/>
        </w:rPr>
      </w:pPr>
      <w:del w:id="2979" w:author="Administrator" w:date="2024-12-28T12:02:00Z">
        <w:r w:rsidRPr="00A43156" w:rsidDel="00A43156">
          <w:rPr>
            <w:rStyle w:val="Hyperlink"/>
            <w:lang w:val="en-US"/>
          </w:rPr>
          <w:delText>Hình 3.17 Usecase Thống kê</w:delText>
        </w:r>
        <w:r w:rsidDel="00A43156">
          <w:rPr>
            <w:webHidden/>
          </w:rPr>
          <w:tab/>
          <w:delText>29</w:delText>
        </w:r>
      </w:del>
    </w:p>
    <w:p w14:paraId="5E706DA0" w14:textId="78F43130" w:rsidR="00A43156" w:rsidDel="00A43156" w:rsidRDefault="00A43156">
      <w:pPr>
        <w:pStyle w:val="TOC1"/>
        <w:rPr>
          <w:del w:id="2980" w:author="Administrator" w:date="2024-12-28T12:02:00Z"/>
          <w:rFonts w:asciiTheme="minorHAnsi" w:eastAsiaTheme="minorEastAsia" w:hAnsiTheme="minorHAnsi" w:cstheme="minorBidi"/>
          <w:sz w:val="22"/>
          <w:szCs w:val="22"/>
          <w:lang w:val="en-US"/>
        </w:rPr>
      </w:pPr>
      <w:del w:id="2981" w:author="Administrator" w:date="2024-12-28T12:02:00Z">
        <w:r w:rsidRPr="00A43156" w:rsidDel="00A43156">
          <w:rPr>
            <w:rStyle w:val="Hyperlink"/>
            <w:lang w:val="en-US"/>
          </w:rPr>
          <w:delText>Hình 3.18 Biểu đồ hoạt động Đăng nhập</w:delText>
        </w:r>
        <w:r w:rsidDel="00A43156">
          <w:rPr>
            <w:webHidden/>
          </w:rPr>
          <w:tab/>
          <w:delText>30</w:delText>
        </w:r>
      </w:del>
    </w:p>
    <w:p w14:paraId="1A2A8757" w14:textId="10CC668F" w:rsidR="00A43156" w:rsidDel="00A43156" w:rsidRDefault="00A43156">
      <w:pPr>
        <w:pStyle w:val="TOC1"/>
        <w:rPr>
          <w:del w:id="2982" w:author="Administrator" w:date="2024-12-28T12:02:00Z"/>
          <w:rFonts w:asciiTheme="minorHAnsi" w:eastAsiaTheme="minorEastAsia" w:hAnsiTheme="minorHAnsi" w:cstheme="minorBidi"/>
          <w:sz w:val="22"/>
          <w:szCs w:val="22"/>
          <w:lang w:val="en-US"/>
        </w:rPr>
      </w:pPr>
      <w:del w:id="2983" w:author="Administrator" w:date="2024-12-28T12:02:00Z">
        <w:r w:rsidRPr="00A43156" w:rsidDel="00A43156">
          <w:rPr>
            <w:rStyle w:val="Hyperlink"/>
            <w:lang w:val="en-US"/>
          </w:rPr>
          <w:delText>Hình 3.19 Biểu đồ hoạt động Đăng ký</w:delText>
        </w:r>
        <w:r w:rsidDel="00A43156">
          <w:rPr>
            <w:webHidden/>
          </w:rPr>
          <w:tab/>
          <w:delText>30</w:delText>
        </w:r>
      </w:del>
    </w:p>
    <w:p w14:paraId="6C96E3E1" w14:textId="62145962" w:rsidR="00A43156" w:rsidDel="00A43156" w:rsidRDefault="00A43156">
      <w:pPr>
        <w:pStyle w:val="TOC1"/>
        <w:rPr>
          <w:del w:id="2984" w:author="Administrator" w:date="2024-12-28T12:02:00Z"/>
          <w:rFonts w:asciiTheme="minorHAnsi" w:eastAsiaTheme="minorEastAsia" w:hAnsiTheme="minorHAnsi" w:cstheme="minorBidi"/>
          <w:sz w:val="22"/>
          <w:szCs w:val="22"/>
          <w:lang w:val="en-US"/>
        </w:rPr>
      </w:pPr>
      <w:del w:id="2985" w:author="Administrator" w:date="2024-12-28T12:02:00Z">
        <w:r w:rsidRPr="00A43156" w:rsidDel="00A43156">
          <w:rPr>
            <w:rStyle w:val="Hyperlink"/>
            <w:lang w:val="en-US"/>
          </w:rPr>
          <w:delText>Hình 3.21 Biểu đồ hoạt động Tài xế nhận chuyến xe</w:delText>
        </w:r>
        <w:r w:rsidDel="00A43156">
          <w:rPr>
            <w:webHidden/>
          </w:rPr>
          <w:tab/>
          <w:delText>31</w:delText>
        </w:r>
      </w:del>
    </w:p>
    <w:p w14:paraId="73B10F51" w14:textId="6AF68BBA" w:rsidR="00A43156" w:rsidDel="00A43156" w:rsidRDefault="00A43156">
      <w:pPr>
        <w:pStyle w:val="TOC1"/>
        <w:rPr>
          <w:del w:id="2986" w:author="Administrator" w:date="2024-12-28T12:02:00Z"/>
          <w:rFonts w:asciiTheme="minorHAnsi" w:eastAsiaTheme="minorEastAsia" w:hAnsiTheme="minorHAnsi" w:cstheme="minorBidi"/>
          <w:sz w:val="22"/>
          <w:szCs w:val="22"/>
          <w:lang w:val="en-US"/>
        </w:rPr>
      </w:pPr>
      <w:del w:id="2987" w:author="Administrator" w:date="2024-12-28T12:02:00Z">
        <w:r w:rsidRPr="00A43156" w:rsidDel="00A43156">
          <w:rPr>
            <w:rStyle w:val="Hyperlink"/>
            <w:lang w:val="en-US"/>
          </w:rPr>
          <w:delText>Hình 3.22 Biểu đồ hoạt động Thực hiện chuyến xe</w:delText>
        </w:r>
        <w:r w:rsidDel="00A43156">
          <w:rPr>
            <w:webHidden/>
          </w:rPr>
          <w:tab/>
          <w:delText>32</w:delText>
        </w:r>
      </w:del>
    </w:p>
    <w:p w14:paraId="6AA59BDF" w14:textId="117C2A22" w:rsidR="00A43156" w:rsidDel="00A43156" w:rsidRDefault="00A43156">
      <w:pPr>
        <w:pStyle w:val="TOC1"/>
        <w:rPr>
          <w:del w:id="2988" w:author="Administrator" w:date="2024-12-28T12:02:00Z"/>
          <w:rFonts w:asciiTheme="minorHAnsi" w:eastAsiaTheme="minorEastAsia" w:hAnsiTheme="minorHAnsi" w:cstheme="minorBidi"/>
          <w:sz w:val="22"/>
          <w:szCs w:val="22"/>
          <w:lang w:val="en-US"/>
        </w:rPr>
      </w:pPr>
      <w:del w:id="2989" w:author="Administrator" w:date="2024-12-28T12:02:00Z">
        <w:r w:rsidRPr="00A43156" w:rsidDel="00A43156">
          <w:rPr>
            <w:rStyle w:val="Hyperlink"/>
            <w:lang w:val="en-US"/>
          </w:rPr>
          <w:delText>Hình 3.23 Biểu đồ hoạt động Nạp tiền vào tài khoản ví</w:delText>
        </w:r>
        <w:r w:rsidDel="00A43156">
          <w:rPr>
            <w:webHidden/>
          </w:rPr>
          <w:tab/>
          <w:delText>32</w:delText>
        </w:r>
      </w:del>
    </w:p>
    <w:p w14:paraId="6E59A72E" w14:textId="08A1E083" w:rsidR="00A43156" w:rsidDel="00A43156" w:rsidRDefault="00A43156">
      <w:pPr>
        <w:pStyle w:val="TOC1"/>
        <w:rPr>
          <w:del w:id="2990" w:author="Administrator" w:date="2024-12-28T12:02:00Z"/>
          <w:rFonts w:asciiTheme="minorHAnsi" w:eastAsiaTheme="minorEastAsia" w:hAnsiTheme="minorHAnsi" w:cstheme="minorBidi"/>
          <w:sz w:val="22"/>
          <w:szCs w:val="22"/>
          <w:lang w:val="en-US"/>
        </w:rPr>
      </w:pPr>
      <w:del w:id="2991" w:author="Administrator" w:date="2024-12-28T12:02:00Z">
        <w:r w:rsidRPr="00A43156" w:rsidDel="00A43156">
          <w:rPr>
            <w:rStyle w:val="Hyperlink"/>
            <w:lang w:val="en-US"/>
          </w:rPr>
          <w:delText>Hình 3.24 Biểu đồ hoạt động Tài xế rút tiền khỏi tài khoản ví</w:delText>
        </w:r>
        <w:r w:rsidDel="00A43156">
          <w:rPr>
            <w:webHidden/>
          </w:rPr>
          <w:tab/>
          <w:delText>33</w:delText>
        </w:r>
      </w:del>
    </w:p>
    <w:p w14:paraId="006F8281" w14:textId="61D47829" w:rsidR="00A43156" w:rsidDel="00A43156" w:rsidRDefault="00A43156">
      <w:pPr>
        <w:pStyle w:val="TOC1"/>
        <w:rPr>
          <w:del w:id="2992" w:author="Administrator" w:date="2024-12-28T12:02:00Z"/>
          <w:rFonts w:asciiTheme="minorHAnsi" w:eastAsiaTheme="minorEastAsia" w:hAnsiTheme="minorHAnsi" w:cstheme="minorBidi"/>
          <w:sz w:val="22"/>
          <w:szCs w:val="22"/>
          <w:lang w:val="en-US"/>
        </w:rPr>
      </w:pPr>
      <w:del w:id="2993" w:author="Administrator" w:date="2024-12-28T12:02:00Z">
        <w:r w:rsidRPr="00A43156" w:rsidDel="00A43156">
          <w:rPr>
            <w:rStyle w:val="Hyperlink"/>
            <w:lang w:val="en-US"/>
          </w:rPr>
          <w:delText>Hình 3.25 Biểu đồ hoạt động Xem lịch sử chuyến xe</w:delText>
        </w:r>
        <w:r w:rsidDel="00A43156">
          <w:rPr>
            <w:webHidden/>
          </w:rPr>
          <w:tab/>
          <w:delText>33</w:delText>
        </w:r>
      </w:del>
    </w:p>
    <w:p w14:paraId="50EE4CD4" w14:textId="69EA7370" w:rsidR="00A43156" w:rsidDel="00A43156" w:rsidRDefault="00A43156">
      <w:pPr>
        <w:pStyle w:val="TOC1"/>
        <w:rPr>
          <w:del w:id="2994" w:author="Administrator" w:date="2024-12-28T12:02:00Z"/>
          <w:rFonts w:asciiTheme="minorHAnsi" w:eastAsiaTheme="minorEastAsia" w:hAnsiTheme="minorHAnsi" w:cstheme="minorBidi"/>
          <w:sz w:val="22"/>
          <w:szCs w:val="22"/>
          <w:lang w:val="en-US"/>
        </w:rPr>
      </w:pPr>
      <w:del w:id="2995" w:author="Administrator" w:date="2024-12-28T12:02:00Z">
        <w:r w:rsidRPr="00A43156" w:rsidDel="00A43156">
          <w:rPr>
            <w:rStyle w:val="Hyperlink"/>
            <w:lang w:val="en-US"/>
          </w:rPr>
          <w:delText>Hình 3.26 Biểu đồ hoạt động Quản lý khách hàng</w:delText>
        </w:r>
        <w:r w:rsidDel="00A43156">
          <w:rPr>
            <w:webHidden/>
          </w:rPr>
          <w:tab/>
          <w:delText>34</w:delText>
        </w:r>
      </w:del>
    </w:p>
    <w:p w14:paraId="6106432C" w14:textId="50ED4053" w:rsidR="00A43156" w:rsidDel="00A43156" w:rsidRDefault="00A43156">
      <w:pPr>
        <w:pStyle w:val="TOC1"/>
        <w:rPr>
          <w:del w:id="2996" w:author="Administrator" w:date="2024-12-28T12:02:00Z"/>
          <w:rFonts w:asciiTheme="minorHAnsi" w:eastAsiaTheme="minorEastAsia" w:hAnsiTheme="minorHAnsi" w:cstheme="minorBidi"/>
          <w:sz w:val="22"/>
          <w:szCs w:val="22"/>
          <w:lang w:val="en-US"/>
        </w:rPr>
      </w:pPr>
      <w:del w:id="2997" w:author="Administrator" w:date="2024-12-28T12:02:00Z">
        <w:r w:rsidRPr="00A43156" w:rsidDel="00A43156">
          <w:rPr>
            <w:rStyle w:val="Hyperlink"/>
            <w:lang w:val="en-US"/>
          </w:rPr>
          <w:delText>Hình 3.27 Biểu đồ hoạt động Quản lý tài xế</w:delText>
        </w:r>
        <w:r w:rsidDel="00A43156">
          <w:rPr>
            <w:webHidden/>
          </w:rPr>
          <w:tab/>
          <w:delText>35</w:delText>
        </w:r>
      </w:del>
    </w:p>
    <w:p w14:paraId="484BD257" w14:textId="5A06428F" w:rsidR="00A43156" w:rsidDel="00A43156" w:rsidRDefault="00A43156">
      <w:pPr>
        <w:pStyle w:val="TOC1"/>
        <w:rPr>
          <w:del w:id="2998" w:author="Administrator" w:date="2024-12-28T12:02:00Z"/>
          <w:rFonts w:asciiTheme="minorHAnsi" w:eastAsiaTheme="minorEastAsia" w:hAnsiTheme="minorHAnsi" w:cstheme="minorBidi"/>
          <w:sz w:val="22"/>
          <w:szCs w:val="22"/>
          <w:lang w:val="en-US"/>
        </w:rPr>
      </w:pPr>
      <w:del w:id="2999" w:author="Administrator" w:date="2024-12-28T12:02:00Z">
        <w:r w:rsidRPr="00A43156" w:rsidDel="00A43156">
          <w:rPr>
            <w:rStyle w:val="Hyperlink"/>
            <w:lang w:val="en-US"/>
          </w:rPr>
          <w:delText>Hình 4.1 Trang chủ Visual Studio Code</w:delText>
        </w:r>
        <w:r w:rsidDel="00A43156">
          <w:rPr>
            <w:webHidden/>
          </w:rPr>
          <w:tab/>
          <w:delText>56</w:delText>
        </w:r>
      </w:del>
    </w:p>
    <w:p w14:paraId="1FD127E7" w14:textId="0C813E4A" w:rsidR="00A43156" w:rsidDel="00A43156" w:rsidRDefault="00A43156">
      <w:pPr>
        <w:pStyle w:val="TOC1"/>
        <w:rPr>
          <w:del w:id="3000" w:author="Administrator" w:date="2024-12-28T12:02:00Z"/>
          <w:rFonts w:asciiTheme="minorHAnsi" w:eastAsiaTheme="minorEastAsia" w:hAnsiTheme="minorHAnsi" w:cstheme="minorBidi"/>
          <w:sz w:val="22"/>
          <w:szCs w:val="22"/>
          <w:lang w:val="en-US"/>
        </w:rPr>
      </w:pPr>
      <w:del w:id="3001" w:author="Administrator" w:date="2024-12-28T12:02:00Z">
        <w:r w:rsidRPr="00A43156" w:rsidDel="00A43156">
          <w:rPr>
            <w:rStyle w:val="Hyperlink"/>
            <w:lang w:val="en-US"/>
          </w:rPr>
          <w:delText>Hình 4.3</w:delText>
        </w:r>
        <w:r w:rsidRPr="00A43156" w:rsidDel="00A43156">
          <w:rPr>
            <w:rStyle w:val="Hyperlink"/>
            <w:lang w:val="en-US"/>
          </w:rPr>
          <w:delText xml:space="preserve"> </w:delText>
        </w:r>
        <w:r w:rsidRPr="00A43156" w:rsidDel="00A43156">
          <w:rPr>
            <w:rStyle w:val="Hyperlink"/>
            <w:lang w:val="en-US"/>
          </w:rPr>
          <w:delText>Cài đặt NodeJS #1</w:delText>
        </w:r>
        <w:r w:rsidDel="00A43156">
          <w:rPr>
            <w:webHidden/>
          </w:rPr>
          <w:tab/>
          <w:delText>57</w:delText>
        </w:r>
      </w:del>
    </w:p>
    <w:p w14:paraId="35F489A8" w14:textId="4E3CB10A" w:rsidR="00A43156" w:rsidDel="00A43156" w:rsidRDefault="00A43156">
      <w:pPr>
        <w:pStyle w:val="TOC1"/>
        <w:rPr>
          <w:del w:id="3002" w:author="Administrator" w:date="2024-12-28T12:02:00Z"/>
          <w:rFonts w:asciiTheme="minorHAnsi" w:eastAsiaTheme="minorEastAsia" w:hAnsiTheme="minorHAnsi" w:cstheme="minorBidi"/>
          <w:sz w:val="22"/>
          <w:szCs w:val="22"/>
          <w:lang w:val="en-US"/>
        </w:rPr>
      </w:pPr>
      <w:del w:id="3003" w:author="Administrator" w:date="2024-12-28T12:02:00Z">
        <w:r w:rsidRPr="00A43156" w:rsidDel="00A43156">
          <w:rPr>
            <w:rStyle w:val="Hyperlink"/>
            <w:lang w:val="en-US"/>
          </w:rPr>
          <w:delText>Hình 4.4 Cài đặt NodeJS #2</w:delText>
        </w:r>
        <w:r w:rsidDel="00A43156">
          <w:rPr>
            <w:webHidden/>
          </w:rPr>
          <w:tab/>
          <w:delText>58</w:delText>
        </w:r>
      </w:del>
    </w:p>
    <w:p w14:paraId="0151C97A" w14:textId="685AECE2" w:rsidR="00A43156" w:rsidDel="00A43156" w:rsidRDefault="00A43156">
      <w:pPr>
        <w:pStyle w:val="TOC1"/>
        <w:rPr>
          <w:del w:id="3004" w:author="Administrator" w:date="2024-12-28T12:02:00Z"/>
          <w:rFonts w:asciiTheme="minorHAnsi" w:eastAsiaTheme="minorEastAsia" w:hAnsiTheme="minorHAnsi" w:cstheme="minorBidi"/>
          <w:sz w:val="22"/>
          <w:szCs w:val="22"/>
          <w:lang w:val="en-US"/>
        </w:rPr>
      </w:pPr>
      <w:del w:id="3005" w:author="Administrator" w:date="2024-12-28T12:02:00Z">
        <w:r w:rsidRPr="00A43156" w:rsidDel="00A43156">
          <w:rPr>
            <w:rStyle w:val="Hyperlink"/>
            <w:lang w:val="en-US"/>
          </w:rPr>
          <w:delText>Hình 4.5 Cài đặt NodeJS #3</w:delText>
        </w:r>
        <w:r w:rsidDel="00A43156">
          <w:rPr>
            <w:webHidden/>
          </w:rPr>
          <w:tab/>
          <w:delText>59</w:delText>
        </w:r>
      </w:del>
    </w:p>
    <w:p w14:paraId="39AAFFD3" w14:textId="67897A36" w:rsidR="00A43156" w:rsidDel="00A43156" w:rsidRDefault="00A43156">
      <w:pPr>
        <w:pStyle w:val="TOC1"/>
        <w:rPr>
          <w:del w:id="3006" w:author="Administrator" w:date="2024-12-28T12:02:00Z"/>
          <w:rFonts w:asciiTheme="minorHAnsi" w:eastAsiaTheme="minorEastAsia" w:hAnsiTheme="minorHAnsi" w:cstheme="minorBidi"/>
          <w:sz w:val="22"/>
          <w:szCs w:val="22"/>
          <w:lang w:val="en-US"/>
        </w:rPr>
      </w:pPr>
      <w:del w:id="3007" w:author="Administrator" w:date="2024-12-28T12:02:00Z">
        <w:r w:rsidRPr="00A43156" w:rsidDel="00A43156">
          <w:rPr>
            <w:rStyle w:val="Hyperlink"/>
            <w:lang w:val="en-US"/>
          </w:rPr>
          <w:delText>Hình 4.6 Cài đặt NodeJS #4</w:delText>
        </w:r>
        <w:r w:rsidDel="00A43156">
          <w:rPr>
            <w:webHidden/>
          </w:rPr>
          <w:tab/>
          <w:delText>60</w:delText>
        </w:r>
      </w:del>
    </w:p>
    <w:p w14:paraId="70250576" w14:textId="543449BB" w:rsidR="00A43156" w:rsidDel="00A43156" w:rsidRDefault="00A43156">
      <w:pPr>
        <w:pStyle w:val="TOC1"/>
        <w:rPr>
          <w:del w:id="3008" w:author="Administrator" w:date="2024-12-28T12:02:00Z"/>
          <w:rFonts w:asciiTheme="minorHAnsi" w:eastAsiaTheme="minorEastAsia" w:hAnsiTheme="minorHAnsi" w:cstheme="minorBidi"/>
          <w:sz w:val="22"/>
          <w:szCs w:val="22"/>
          <w:lang w:val="en-US"/>
        </w:rPr>
      </w:pPr>
      <w:del w:id="3009" w:author="Administrator" w:date="2024-12-28T12:02:00Z">
        <w:r w:rsidRPr="00A43156" w:rsidDel="00A43156">
          <w:rPr>
            <w:rStyle w:val="Hyperlink"/>
            <w:lang w:val="en-US"/>
          </w:rPr>
          <w:delText>Hình 4.8 Cài đặt NodeJS #6</w:delText>
        </w:r>
        <w:r w:rsidDel="00A43156">
          <w:rPr>
            <w:webHidden/>
          </w:rPr>
          <w:tab/>
          <w:delText>62</w:delText>
        </w:r>
      </w:del>
    </w:p>
    <w:p w14:paraId="574F73EE" w14:textId="314A8587" w:rsidR="00A43156" w:rsidDel="00A43156" w:rsidRDefault="00A43156">
      <w:pPr>
        <w:pStyle w:val="TOC1"/>
        <w:rPr>
          <w:del w:id="3010" w:author="Administrator" w:date="2024-12-28T12:02:00Z"/>
          <w:rFonts w:asciiTheme="minorHAnsi" w:eastAsiaTheme="minorEastAsia" w:hAnsiTheme="minorHAnsi" w:cstheme="minorBidi"/>
          <w:sz w:val="22"/>
          <w:szCs w:val="22"/>
          <w:lang w:val="en-US"/>
        </w:rPr>
      </w:pPr>
      <w:del w:id="3011" w:author="Administrator" w:date="2024-12-28T12:02:00Z">
        <w:r w:rsidRPr="00A43156" w:rsidDel="00A43156">
          <w:rPr>
            <w:rStyle w:val="Hyperlink"/>
            <w:lang w:val="en-US"/>
          </w:rPr>
          <w:delText>Hình 4.9 Màn hình Visual Studio Code</w:delText>
        </w:r>
        <w:r w:rsidDel="00A43156">
          <w:rPr>
            <w:webHidden/>
          </w:rPr>
          <w:tab/>
          <w:delText>62</w:delText>
        </w:r>
      </w:del>
    </w:p>
    <w:p w14:paraId="1E1F593D" w14:textId="519F1C06" w:rsidR="00A43156" w:rsidDel="00A43156" w:rsidRDefault="00A43156">
      <w:pPr>
        <w:pStyle w:val="TOC1"/>
        <w:rPr>
          <w:del w:id="3012" w:author="Administrator" w:date="2024-12-28T12:02:00Z"/>
          <w:rFonts w:asciiTheme="minorHAnsi" w:eastAsiaTheme="minorEastAsia" w:hAnsiTheme="minorHAnsi" w:cstheme="minorBidi"/>
          <w:sz w:val="22"/>
          <w:szCs w:val="22"/>
          <w:lang w:val="en-US"/>
        </w:rPr>
      </w:pPr>
      <w:del w:id="3013" w:author="Administrator" w:date="2024-12-28T12:02:00Z">
        <w:r w:rsidRPr="00A43156" w:rsidDel="00A43156">
          <w:rPr>
            <w:rStyle w:val="Hyperlink"/>
            <w:lang w:val="en-US"/>
          </w:rPr>
          <w:delText>Hình 4.10 Chạy câu lệnh npm install -g create-react-app</w:delText>
        </w:r>
        <w:r w:rsidDel="00A43156">
          <w:rPr>
            <w:webHidden/>
          </w:rPr>
          <w:tab/>
          <w:delText>63</w:delText>
        </w:r>
      </w:del>
    </w:p>
    <w:p w14:paraId="33AF4297" w14:textId="7B230AAE" w:rsidR="00A43156" w:rsidDel="00A43156" w:rsidRDefault="00A43156">
      <w:pPr>
        <w:pStyle w:val="TOC1"/>
        <w:rPr>
          <w:del w:id="3014" w:author="Administrator" w:date="2024-12-28T12:02:00Z"/>
          <w:rFonts w:asciiTheme="minorHAnsi" w:eastAsiaTheme="minorEastAsia" w:hAnsiTheme="minorHAnsi" w:cstheme="minorBidi"/>
          <w:sz w:val="22"/>
          <w:szCs w:val="22"/>
          <w:lang w:val="en-US"/>
        </w:rPr>
      </w:pPr>
      <w:del w:id="3015" w:author="Administrator" w:date="2024-12-28T12:02:00Z">
        <w:r w:rsidRPr="00A43156" w:rsidDel="00A43156">
          <w:rPr>
            <w:rStyle w:val="Hyperlink"/>
            <w:lang w:val="en-US"/>
          </w:rPr>
          <w:delText>Hình 4.11 Chạy câu lệnh create-react-app my-app</w:delText>
        </w:r>
        <w:r w:rsidDel="00A43156">
          <w:rPr>
            <w:webHidden/>
          </w:rPr>
          <w:tab/>
          <w:delText>63</w:delText>
        </w:r>
      </w:del>
    </w:p>
    <w:p w14:paraId="659A74FE" w14:textId="6F5ED5F1" w:rsidR="00A43156" w:rsidDel="00A43156" w:rsidRDefault="00A43156">
      <w:pPr>
        <w:pStyle w:val="TOC1"/>
        <w:rPr>
          <w:del w:id="3016" w:author="Administrator" w:date="2024-12-28T12:02:00Z"/>
          <w:rFonts w:asciiTheme="minorHAnsi" w:eastAsiaTheme="minorEastAsia" w:hAnsiTheme="minorHAnsi" w:cstheme="minorBidi"/>
          <w:sz w:val="22"/>
          <w:szCs w:val="22"/>
          <w:lang w:val="en-US"/>
        </w:rPr>
      </w:pPr>
      <w:del w:id="3017" w:author="Administrator" w:date="2024-12-28T12:02:00Z">
        <w:r w:rsidRPr="00A43156" w:rsidDel="00A43156">
          <w:rPr>
            <w:rStyle w:val="Hyperlink"/>
            <w:lang w:val="en-US"/>
          </w:rPr>
          <w:delText>Hình 4.12 Cài đặt Flutter và Dart Plugin cho Android Studio</w:delText>
        </w:r>
        <w:r w:rsidDel="00A43156">
          <w:rPr>
            <w:webHidden/>
          </w:rPr>
          <w:tab/>
          <w:delText>64</w:delText>
        </w:r>
      </w:del>
    </w:p>
    <w:p w14:paraId="718721D1" w14:textId="7BD761E9" w:rsidR="00A43156" w:rsidDel="00A43156" w:rsidRDefault="00A43156">
      <w:pPr>
        <w:pStyle w:val="TOC1"/>
        <w:rPr>
          <w:del w:id="3018" w:author="Administrator" w:date="2024-12-28T12:02:00Z"/>
          <w:rFonts w:asciiTheme="minorHAnsi" w:eastAsiaTheme="minorEastAsia" w:hAnsiTheme="minorHAnsi" w:cstheme="minorBidi"/>
          <w:sz w:val="22"/>
          <w:szCs w:val="22"/>
          <w:lang w:val="en-US"/>
        </w:rPr>
      </w:pPr>
      <w:del w:id="3019" w:author="Administrator" w:date="2024-12-28T12:02:00Z">
        <w:r w:rsidRPr="00A43156" w:rsidDel="00A43156">
          <w:rPr>
            <w:rStyle w:val="Hyperlink"/>
            <w:lang w:val="en-US"/>
          </w:rPr>
          <w:delText>Hình 4.13 Tạo Dự án Flutter mới</w:delText>
        </w:r>
        <w:r w:rsidDel="00A43156">
          <w:rPr>
            <w:webHidden/>
          </w:rPr>
          <w:tab/>
          <w:delText>65</w:delText>
        </w:r>
      </w:del>
    </w:p>
    <w:p w14:paraId="68293E31" w14:textId="00F68F5E" w:rsidR="00A43156" w:rsidDel="00A43156" w:rsidRDefault="00A43156">
      <w:pPr>
        <w:pStyle w:val="TOC1"/>
        <w:rPr>
          <w:del w:id="3020" w:author="Administrator" w:date="2024-12-28T12:02:00Z"/>
          <w:rFonts w:asciiTheme="minorHAnsi" w:eastAsiaTheme="minorEastAsia" w:hAnsiTheme="minorHAnsi" w:cstheme="minorBidi"/>
          <w:sz w:val="22"/>
          <w:szCs w:val="22"/>
          <w:lang w:val="en-US"/>
        </w:rPr>
      </w:pPr>
      <w:del w:id="3021" w:author="Administrator" w:date="2024-12-28T12:02:00Z">
        <w:r w:rsidRPr="00A43156" w:rsidDel="00A43156">
          <w:rPr>
            <w:rStyle w:val="Hyperlink"/>
            <w:lang w:val="en-US"/>
          </w:rPr>
          <w:delText>Hình 4.14 Giao diện Postman</w:delText>
        </w:r>
        <w:r w:rsidDel="00A43156">
          <w:rPr>
            <w:webHidden/>
          </w:rPr>
          <w:tab/>
          <w:delText>68</w:delText>
        </w:r>
      </w:del>
    </w:p>
    <w:p w14:paraId="1143D3F7" w14:textId="5CA670AD" w:rsidR="00A43156" w:rsidDel="00A43156" w:rsidRDefault="00A43156">
      <w:pPr>
        <w:pStyle w:val="TOC1"/>
        <w:rPr>
          <w:del w:id="3022" w:author="Administrator" w:date="2024-12-28T12:02:00Z"/>
          <w:rFonts w:asciiTheme="minorHAnsi" w:eastAsiaTheme="minorEastAsia" w:hAnsiTheme="minorHAnsi" w:cstheme="minorBidi"/>
          <w:sz w:val="22"/>
          <w:szCs w:val="22"/>
          <w:lang w:val="en-US"/>
        </w:rPr>
      </w:pPr>
      <w:del w:id="3023" w:author="Administrator" w:date="2024-12-28T12:02:00Z">
        <w:r w:rsidRPr="00A43156" w:rsidDel="00A43156">
          <w:rPr>
            <w:rStyle w:val="Hyperlink"/>
            <w:lang w:val="en-US"/>
          </w:rPr>
          <w:delText>Hình 4.15 Máy ảo Android và IOS</w:delText>
        </w:r>
        <w:r w:rsidDel="00A43156">
          <w:rPr>
            <w:webHidden/>
          </w:rPr>
          <w:tab/>
          <w:delText>68</w:delText>
        </w:r>
      </w:del>
    </w:p>
    <w:p w14:paraId="72276F5D" w14:textId="3D86E03D" w:rsidR="00A43156" w:rsidDel="00A43156" w:rsidRDefault="00A43156">
      <w:pPr>
        <w:pStyle w:val="TOC1"/>
        <w:rPr>
          <w:del w:id="3024" w:author="Administrator" w:date="2024-12-28T12:02:00Z"/>
          <w:rFonts w:asciiTheme="minorHAnsi" w:eastAsiaTheme="minorEastAsia" w:hAnsiTheme="minorHAnsi" w:cstheme="minorBidi"/>
          <w:sz w:val="22"/>
          <w:szCs w:val="22"/>
          <w:lang w:val="en-US"/>
        </w:rPr>
      </w:pPr>
      <w:del w:id="3025" w:author="Administrator" w:date="2024-12-28T12:02:00Z">
        <w:r w:rsidRPr="00A43156" w:rsidDel="00A43156">
          <w:rPr>
            <w:rStyle w:val="Hyperlink"/>
            <w:lang w:val="en-US"/>
          </w:rPr>
          <w:delText>Hình 4.17 Màn hình Quản lý khách hàng</w:delText>
        </w:r>
        <w:r w:rsidDel="00A43156">
          <w:rPr>
            <w:webHidden/>
          </w:rPr>
          <w:tab/>
          <w:delText>74</w:delText>
        </w:r>
      </w:del>
    </w:p>
    <w:p w14:paraId="6DE82B4F" w14:textId="09EE13C3" w:rsidR="00A43156" w:rsidDel="00A43156" w:rsidRDefault="00A43156">
      <w:pPr>
        <w:pStyle w:val="TOC1"/>
        <w:rPr>
          <w:del w:id="3026" w:author="Administrator" w:date="2024-12-28T12:02:00Z"/>
          <w:rFonts w:asciiTheme="minorHAnsi" w:eastAsiaTheme="minorEastAsia" w:hAnsiTheme="minorHAnsi" w:cstheme="minorBidi"/>
          <w:sz w:val="22"/>
          <w:szCs w:val="22"/>
          <w:lang w:val="en-US"/>
        </w:rPr>
      </w:pPr>
      <w:del w:id="3027" w:author="Administrator" w:date="2024-12-28T12:02:00Z">
        <w:r w:rsidRPr="00A43156" w:rsidDel="00A43156">
          <w:rPr>
            <w:rStyle w:val="Hyperlink"/>
            <w:lang w:val="en-US"/>
          </w:rPr>
          <w:delText>Hình 4.19 Màn hình Quản lý giao dịch</w:delText>
        </w:r>
        <w:r w:rsidDel="00A43156">
          <w:rPr>
            <w:webHidden/>
          </w:rPr>
          <w:tab/>
          <w:delText>75</w:delText>
        </w:r>
      </w:del>
    </w:p>
    <w:p w14:paraId="0702DAE4" w14:textId="669597B1" w:rsidR="00A43156" w:rsidDel="00A43156" w:rsidRDefault="00A43156">
      <w:pPr>
        <w:pStyle w:val="TOC1"/>
        <w:rPr>
          <w:del w:id="3028" w:author="Administrator" w:date="2024-12-28T12:01:00Z"/>
          <w:rFonts w:asciiTheme="minorHAnsi" w:eastAsiaTheme="minorEastAsia" w:hAnsiTheme="minorHAnsi" w:cstheme="minorBidi"/>
          <w:sz w:val="22"/>
          <w:szCs w:val="22"/>
          <w:lang w:val="en-US"/>
        </w:rPr>
      </w:pPr>
      <w:del w:id="3029" w:author="Administrator" w:date="2024-12-28T12:01:00Z">
        <w:r w:rsidRPr="00A43156" w:rsidDel="00A43156">
          <w:rPr>
            <w:rStyle w:val="Hyperlink"/>
          </w:rPr>
          <w:delText xml:space="preserve">Hình </w:delText>
        </w:r>
        <w:r w:rsidRPr="00A43156" w:rsidDel="00A43156">
          <w:rPr>
            <w:rStyle w:val="Hyperlink"/>
            <w:lang w:val="en-AU"/>
          </w:rPr>
          <w:delText>1</w:delText>
        </w:r>
        <w:r w:rsidRPr="00A43156" w:rsidDel="00A43156">
          <w:rPr>
            <w:rStyle w:val="Hyperlink"/>
          </w:rPr>
          <w:delText xml:space="preserve">.1 </w:delText>
        </w:r>
        <w:r w:rsidRPr="00A43156" w:rsidDel="00A43156">
          <w:rPr>
            <w:rStyle w:val="Hyperlink"/>
            <w:lang w:val="en-US"/>
          </w:rPr>
          <w:delText>Mức độ phổ biến các thương hiệu gọi xe tại Việt Nam Tham khảo Q&amp;M</w:delText>
        </w:r>
        <w:r w:rsidDel="00A43156">
          <w:rPr>
            <w:webHidden/>
          </w:rPr>
          <w:tab/>
          <w:delText>4</w:delText>
        </w:r>
      </w:del>
    </w:p>
    <w:p w14:paraId="13942417" w14:textId="68505D8E" w:rsidR="00A43156" w:rsidDel="00A43156" w:rsidRDefault="00A43156">
      <w:pPr>
        <w:pStyle w:val="TOC1"/>
        <w:rPr>
          <w:del w:id="3030" w:author="Administrator" w:date="2024-12-28T12:01:00Z"/>
          <w:rFonts w:asciiTheme="minorHAnsi" w:eastAsiaTheme="minorEastAsia" w:hAnsiTheme="minorHAnsi" w:cstheme="minorBidi"/>
          <w:sz w:val="22"/>
          <w:szCs w:val="22"/>
          <w:lang w:val="en-US"/>
        </w:rPr>
      </w:pPr>
      <w:del w:id="3031" w:author="Administrator" w:date="2024-12-28T12:01:00Z">
        <w:r w:rsidRPr="00A43156" w:rsidDel="00A43156">
          <w:rPr>
            <w:rStyle w:val="Hyperlink"/>
          </w:rPr>
          <w:delText>Hình 2.</w:delText>
        </w:r>
        <w:r w:rsidRPr="00A43156" w:rsidDel="00A43156">
          <w:rPr>
            <w:rStyle w:val="Hyperlink"/>
            <w:lang w:val="en-AU"/>
          </w:rPr>
          <w:delText>1</w:delText>
        </w:r>
        <w:r w:rsidRPr="00A43156" w:rsidDel="00A43156">
          <w:rPr>
            <w:rStyle w:val="Hyperlink"/>
          </w:rPr>
          <w:delText xml:space="preserve"> </w:delText>
        </w:r>
        <w:r w:rsidRPr="00A43156" w:rsidDel="00A43156">
          <w:rPr>
            <w:rStyle w:val="Hyperlink"/>
            <w:lang w:val="en-US"/>
          </w:rPr>
          <w:delText>Mô hình Waterfall</w:delText>
        </w:r>
        <w:r w:rsidDel="00A43156">
          <w:rPr>
            <w:webHidden/>
          </w:rPr>
          <w:tab/>
          <w:delText>10</w:delText>
        </w:r>
      </w:del>
    </w:p>
    <w:p w14:paraId="35392FDE" w14:textId="66CCA31F" w:rsidR="00A43156" w:rsidDel="00A43156" w:rsidRDefault="00A43156">
      <w:pPr>
        <w:pStyle w:val="TOC1"/>
        <w:rPr>
          <w:del w:id="3032" w:author="Administrator" w:date="2024-12-28T12:01:00Z"/>
          <w:rFonts w:asciiTheme="minorHAnsi" w:eastAsiaTheme="minorEastAsia" w:hAnsiTheme="minorHAnsi" w:cstheme="minorBidi"/>
          <w:sz w:val="22"/>
          <w:szCs w:val="22"/>
          <w:lang w:val="en-US"/>
        </w:rPr>
      </w:pPr>
      <w:del w:id="3033" w:author="Administrator" w:date="2024-12-28T12:01:00Z">
        <w:r w:rsidRPr="00A43156" w:rsidDel="00A43156">
          <w:rPr>
            <w:rStyle w:val="Hyperlink"/>
          </w:rPr>
          <w:delText>Hình 2.</w:delText>
        </w:r>
        <w:r w:rsidRPr="00A43156" w:rsidDel="00A43156">
          <w:rPr>
            <w:rStyle w:val="Hyperlink"/>
            <w:lang w:val="en-AU"/>
          </w:rPr>
          <w:delText>2</w:delText>
        </w:r>
        <w:r w:rsidRPr="00A43156" w:rsidDel="00A43156">
          <w:rPr>
            <w:rStyle w:val="Hyperlink"/>
          </w:rPr>
          <w:delText xml:space="preserve"> </w:delText>
        </w:r>
        <w:r w:rsidRPr="00A43156" w:rsidDel="00A43156">
          <w:rPr>
            <w:rStyle w:val="Hyperlink"/>
            <w:lang w:val="en-US"/>
          </w:rPr>
          <w:delText>Sơ đồ kiến trúc hệ thống</w:delText>
        </w:r>
        <w:r w:rsidDel="00A43156">
          <w:rPr>
            <w:webHidden/>
          </w:rPr>
          <w:tab/>
          <w:delText>15</w:delText>
        </w:r>
      </w:del>
    </w:p>
    <w:p w14:paraId="6DEE2340" w14:textId="1CE02B21" w:rsidR="00A43156" w:rsidDel="00A43156" w:rsidRDefault="00A43156">
      <w:pPr>
        <w:pStyle w:val="TOC1"/>
        <w:rPr>
          <w:del w:id="3034" w:author="Administrator" w:date="2024-12-28T12:01:00Z"/>
          <w:rFonts w:asciiTheme="minorHAnsi" w:eastAsiaTheme="minorEastAsia" w:hAnsiTheme="minorHAnsi" w:cstheme="minorBidi"/>
          <w:sz w:val="22"/>
          <w:szCs w:val="22"/>
          <w:lang w:val="en-US"/>
        </w:rPr>
      </w:pPr>
      <w:del w:id="3035" w:author="Administrator" w:date="2024-12-28T12:01:00Z">
        <w:r w:rsidRPr="00A43156" w:rsidDel="00A43156">
          <w:rPr>
            <w:rStyle w:val="Hyperlink"/>
          </w:rPr>
          <w:delText>Hình 2.</w:delText>
        </w:r>
        <w:r w:rsidRPr="00A43156" w:rsidDel="00A43156">
          <w:rPr>
            <w:rStyle w:val="Hyperlink"/>
            <w:lang w:val="en-AU"/>
          </w:rPr>
          <w:delText>3</w:delText>
        </w:r>
        <w:r w:rsidRPr="00A43156" w:rsidDel="00A43156">
          <w:rPr>
            <w:rStyle w:val="Hyperlink"/>
          </w:rPr>
          <w:delText xml:space="preserve"> </w:delText>
        </w:r>
        <w:r w:rsidRPr="00A43156" w:rsidDel="00A43156">
          <w:rPr>
            <w:rStyle w:val="Hyperlink"/>
            <w:lang w:val="en-US"/>
          </w:rPr>
          <w:delText xml:space="preserve">Phân phối tập dữ liệu huấn luyện của mô hình </w:delText>
        </w:r>
        <w:r w:rsidRPr="00A43156" w:rsidDel="00A43156">
          <w:rPr>
            <w:rStyle w:val="Hyperlink"/>
            <w:bCs/>
            <w:lang w:val="en-US"/>
          </w:rPr>
          <w:delText>5CD-ViSoBERT</w:delText>
        </w:r>
        <w:r w:rsidDel="00A43156">
          <w:rPr>
            <w:webHidden/>
          </w:rPr>
          <w:tab/>
          <w:delText>18</w:delText>
        </w:r>
      </w:del>
    </w:p>
    <w:p w14:paraId="63CB32A7" w14:textId="03DF3773" w:rsidR="00A43156" w:rsidDel="00A43156" w:rsidRDefault="00A43156">
      <w:pPr>
        <w:pStyle w:val="TOC1"/>
        <w:rPr>
          <w:del w:id="3036" w:author="Administrator" w:date="2024-12-28T12:01:00Z"/>
          <w:rFonts w:asciiTheme="minorHAnsi" w:eastAsiaTheme="minorEastAsia" w:hAnsiTheme="minorHAnsi" w:cstheme="minorBidi"/>
          <w:sz w:val="22"/>
          <w:szCs w:val="22"/>
          <w:lang w:val="en-US"/>
        </w:rPr>
      </w:pPr>
      <w:del w:id="3037" w:author="Administrator" w:date="2024-12-28T12:01:00Z">
        <w:r w:rsidRPr="00A43156" w:rsidDel="00A43156">
          <w:rPr>
            <w:rStyle w:val="Hyperlink"/>
          </w:rPr>
          <w:delText>Hình 3.1 Sơ đồ môi trường hệ thống</w:delText>
        </w:r>
        <w:r w:rsidDel="00A43156">
          <w:rPr>
            <w:webHidden/>
          </w:rPr>
          <w:tab/>
          <w:delText>21</w:delText>
        </w:r>
      </w:del>
    </w:p>
    <w:p w14:paraId="056319CC" w14:textId="49E05139" w:rsidR="00A43156" w:rsidDel="00A43156" w:rsidRDefault="00A43156">
      <w:pPr>
        <w:pStyle w:val="TOC1"/>
        <w:rPr>
          <w:del w:id="3038" w:author="Administrator" w:date="2024-12-28T12:01:00Z"/>
          <w:rFonts w:asciiTheme="minorHAnsi" w:eastAsiaTheme="minorEastAsia" w:hAnsiTheme="minorHAnsi" w:cstheme="minorBidi"/>
          <w:sz w:val="22"/>
          <w:szCs w:val="22"/>
          <w:lang w:val="en-US"/>
        </w:rPr>
      </w:pPr>
      <w:del w:id="3039" w:author="Administrator" w:date="2024-12-28T12:01:00Z">
        <w:r w:rsidRPr="00A43156" w:rsidDel="00A43156">
          <w:rPr>
            <w:rStyle w:val="Hyperlink"/>
            <w:lang w:val="en-US"/>
          </w:rPr>
          <w:delText>Hình 3.2 Usecase Tổng quát</w:delText>
        </w:r>
        <w:r w:rsidDel="00A43156">
          <w:rPr>
            <w:webHidden/>
          </w:rPr>
          <w:tab/>
          <w:delText>22</w:delText>
        </w:r>
      </w:del>
    </w:p>
    <w:p w14:paraId="45E15484" w14:textId="261C9DDB" w:rsidR="00A43156" w:rsidDel="00A43156" w:rsidRDefault="00A43156">
      <w:pPr>
        <w:pStyle w:val="TOC1"/>
        <w:rPr>
          <w:del w:id="3040" w:author="Administrator" w:date="2024-12-28T12:01:00Z"/>
          <w:rFonts w:asciiTheme="minorHAnsi" w:eastAsiaTheme="minorEastAsia" w:hAnsiTheme="minorHAnsi" w:cstheme="minorBidi"/>
          <w:sz w:val="22"/>
          <w:szCs w:val="22"/>
          <w:lang w:val="en-US"/>
        </w:rPr>
      </w:pPr>
      <w:del w:id="3041" w:author="Administrator" w:date="2024-12-28T12:01:00Z">
        <w:r w:rsidRPr="00A43156" w:rsidDel="00A43156">
          <w:rPr>
            <w:rStyle w:val="Hyperlink"/>
            <w:lang w:val="en-US"/>
          </w:rPr>
          <w:delText>Hình 3.3 Usecase Đăng nhập</w:delText>
        </w:r>
        <w:r w:rsidDel="00A43156">
          <w:rPr>
            <w:webHidden/>
          </w:rPr>
          <w:tab/>
          <w:delText>23</w:delText>
        </w:r>
      </w:del>
    </w:p>
    <w:p w14:paraId="707428A3" w14:textId="516674CD" w:rsidR="00A43156" w:rsidDel="00A43156" w:rsidRDefault="00A43156">
      <w:pPr>
        <w:pStyle w:val="TOC1"/>
        <w:rPr>
          <w:del w:id="3042" w:author="Administrator" w:date="2024-12-28T12:01:00Z"/>
          <w:rFonts w:asciiTheme="minorHAnsi" w:eastAsiaTheme="minorEastAsia" w:hAnsiTheme="minorHAnsi" w:cstheme="minorBidi"/>
          <w:sz w:val="22"/>
          <w:szCs w:val="22"/>
          <w:lang w:val="en-US"/>
        </w:rPr>
      </w:pPr>
      <w:del w:id="3043" w:author="Administrator" w:date="2024-12-28T12:01:00Z">
        <w:r w:rsidRPr="00A43156" w:rsidDel="00A43156">
          <w:rPr>
            <w:rStyle w:val="Hyperlink"/>
            <w:lang w:val="en-US"/>
          </w:rPr>
          <w:delText>Hình 3.4 Usecase Quản lý thông tin cá nhân</w:delText>
        </w:r>
        <w:r w:rsidDel="00A43156">
          <w:rPr>
            <w:webHidden/>
          </w:rPr>
          <w:tab/>
          <w:delText>23</w:delText>
        </w:r>
      </w:del>
    </w:p>
    <w:p w14:paraId="3347E981" w14:textId="0D31D676" w:rsidR="00A43156" w:rsidDel="00A43156" w:rsidRDefault="00A43156">
      <w:pPr>
        <w:pStyle w:val="TOC1"/>
        <w:rPr>
          <w:del w:id="3044" w:author="Administrator" w:date="2024-12-28T12:01:00Z"/>
          <w:rFonts w:asciiTheme="minorHAnsi" w:eastAsiaTheme="minorEastAsia" w:hAnsiTheme="minorHAnsi" w:cstheme="minorBidi"/>
          <w:sz w:val="22"/>
          <w:szCs w:val="22"/>
          <w:lang w:val="en-US"/>
        </w:rPr>
      </w:pPr>
      <w:del w:id="3045" w:author="Administrator" w:date="2024-12-28T12:01:00Z">
        <w:r w:rsidRPr="00A43156" w:rsidDel="00A43156">
          <w:rPr>
            <w:rStyle w:val="Hyperlink"/>
            <w:lang w:val="en-US"/>
          </w:rPr>
          <w:delText>Hình 3.5 Usecase Xem lịch sử chuyến đi</w:delText>
        </w:r>
        <w:r w:rsidDel="00A43156">
          <w:rPr>
            <w:webHidden/>
          </w:rPr>
          <w:tab/>
          <w:delText>24</w:delText>
        </w:r>
      </w:del>
    </w:p>
    <w:p w14:paraId="68D5D01B" w14:textId="6369CB4F" w:rsidR="00A43156" w:rsidDel="00A43156" w:rsidRDefault="00A43156">
      <w:pPr>
        <w:pStyle w:val="TOC1"/>
        <w:rPr>
          <w:del w:id="3046" w:author="Administrator" w:date="2024-12-28T12:01:00Z"/>
          <w:rFonts w:asciiTheme="minorHAnsi" w:eastAsiaTheme="minorEastAsia" w:hAnsiTheme="minorHAnsi" w:cstheme="minorBidi"/>
          <w:sz w:val="22"/>
          <w:szCs w:val="22"/>
          <w:lang w:val="en-US"/>
        </w:rPr>
      </w:pPr>
      <w:del w:id="3047" w:author="Administrator" w:date="2024-12-28T12:01:00Z">
        <w:r w:rsidRPr="00A43156" w:rsidDel="00A43156">
          <w:rPr>
            <w:rStyle w:val="Hyperlink"/>
            <w:lang w:val="en-US"/>
          </w:rPr>
          <w:delText>Hình 3.6 Usecase Nạp tiền vào ví ứng dụng</w:delText>
        </w:r>
        <w:r w:rsidDel="00A43156">
          <w:rPr>
            <w:webHidden/>
          </w:rPr>
          <w:tab/>
          <w:delText>25</w:delText>
        </w:r>
      </w:del>
    </w:p>
    <w:p w14:paraId="6D9D7845" w14:textId="73A75314" w:rsidR="00A43156" w:rsidDel="00A43156" w:rsidRDefault="00A43156">
      <w:pPr>
        <w:pStyle w:val="TOC1"/>
        <w:rPr>
          <w:del w:id="3048" w:author="Administrator" w:date="2024-12-28T12:01:00Z"/>
          <w:rFonts w:asciiTheme="minorHAnsi" w:eastAsiaTheme="minorEastAsia" w:hAnsiTheme="minorHAnsi" w:cstheme="minorBidi"/>
          <w:sz w:val="22"/>
          <w:szCs w:val="22"/>
          <w:lang w:val="en-US"/>
        </w:rPr>
      </w:pPr>
      <w:del w:id="3049" w:author="Administrator" w:date="2024-12-28T12:01:00Z">
        <w:r w:rsidRPr="00A43156" w:rsidDel="00A43156">
          <w:rPr>
            <w:rStyle w:val="Hyperlink"/>
            <w:lang w:val="en-US"/>
          </w:rPr>
          <w:delText>Hình 3.7 Usecase Đăng ký</w:delText>
        </w:r>
        <w:r w:rsidDel="00A43156">
          <w:rPr>
            <w:webHidden/>
          </w:rPr>
          <w:tab/>
          <w:delText>25</w:delText>
        </w:r>
      </w:del>
    </w:p>
    <w:p w14:paraId="4D1BCE73" w14:textId="66552076" w:rsidR="00A43156" w:rsidDel="00A43156" w:rsidRDefault="00A43156">
      <w:pPr>
        <w:pStyle w:val="TOC1"/>
        <w:rPr>
          <w:del w:id="3050" w:author="Administrator" w:date="2024-12-28T12:01:00Z"/>
          <w:rFonts w:asciiTheme="minorHAnsi" w:eastAsiaTheme="minorEastAsia" w:hAnsiTheme="minorHAnsi" w:cstheme="minorBidi"/>
          <w:sz w:val="22"/>
          <w:szCs w:val="22"/>
          <w:lang w:val="en-US"/>
        </w:rPr>
      </w:pPr>
      <w:del w:id="3051" w:author="Administrator" w:date="2024-12-28T12:01:00Z">
        <w:r w:rsidRPr="00A43156" w:rsidDel="00A43156">
          <w:rPr>
            <w:rStyle w:val="Hyperlink"/>
            <w:lang w:val="en-US"/>
          </w:rPr>
          <w:delText>Hình 3.8 Usecase Đặt xe</w:delText>
        </w:r>
        <w:r w:rsidDel="00A43156">
          <w:rPr>
            <w:webHidden/>
          </w:rPr>
          <w:tab/>
          <w:delText>25</w:delText>
        </w:r>
      </w:del>
    </w:p>
    <w:p w14:paraId="3ECBF475" w14:textId="020EEAB0" w:rsidR="00A43156" w:rsidDel="00A43156" w:rsidRDefault="00A43156">
      <w:pPr>
        <w:pStyle w:val="TOC1"/>
        <w:rPr>
          <w:del w:id="3052" w:author="Administrator" w:date="2024-12-28T12:01:00Z"/>
          <w:rFonts w:asciiTheme="minorHAnsi" w:eastAsiaTheme="minorEastAsia" w:hAnsiTheme="minorHAnsi" w:cstheme="minorBidi"/>
          <w:sz w:val="22"/>
          <w:szCs w:val="22"/>
          <w:lang w:val="en-US"/>
        </w:rPr>
      </w:pPr>
      <w:del w:id="3053" w:author="Administrator" w:date="2024-12-28T12:01:00Z">
        <w:r w:rsidRPr="00A43156" w:rsidDel="00A43156">
          <w:rPr>
            <w:rStyle w:val="Hyperlink"/>
            <w:lang w:val="en-US"/>
          </w:rPr>
          <w:delText>Hình 3.9 Usecase Thực hiện chuyến xe</w:delText>
        </w:r>
        <w:r w:rsidDel="00A43156">
          <w:rPr>
            <w:webHidden/>
          </w:rPr>
          <w:tab/>
          <w:delText>26</w:delText>
        </w:r>
      </w:del>
    </w:p>
    <w:p w14:paraId="316E0ED0" w14:textId="41B299DF" w:rsidR="00A43156" w:rsidDel="00A43156" w:rsidRDefault="00A43156">
      <w:pPr>
        <w:pStyle w:val="TOC1"/>
        <w:rPr>
          <w:del w:id="3054" w:author="Administrator" w:date="2024-12-28T12:01:00Z"/>
          <w:rFonts w:asciiTheme="minorHAnsi" w:eastAsiaTheme="minorEastAsia" w:hAnsiTheme="minorHAnsi" w:cstheme="minorBidi"/>
          <w:sz w:val="22"/>
          <w:szCs w:val="22"/>
          <w:lang w:val="en-US"/>
        </w:rPr>
      </w:pPr>
      <w:del w:id="3055" w:author="Administrator" w:date="2024-12-28T12:01:00Z">
        <w:r w:rsidRPr="00A43156" w:rsidDel="00A43156">
          <w:rPr>
            <w:rStyle w:val="Hyperlink"/>
            <w:lang w:val="en-US"/>
          </w:rPr>
          <w:delText>Hình 3.10 Usecase Tìm kiếm chuyến xe</w:delText>
        </w:r>
        <w:r w:rsidDel="00A43156">
          <w:rPr>
            <w:webHidden/>
          </w:rPr>
          <w:tab/>
          <w:delText>26</w:delText>
        </w:r>
      </w:del>
    </w:p>
    <w:p w14:paraId="663B0106" w14:textId="5FB9D97C" w:rsidR="00A43156" w:rsidDel="00A43156" w:rsidRDefault="00A43156">
      <w:pPr>
        <w:pStyle w:val="TOC1"/>
        <w:rPr>
          <w:del w:id="3056" w:author="Administrator" w:date="2024-12-28T12:01:00Z"/>
          <w:rFonts w:asciiTheme="minorHAnsi" w:eastAsiaTheme="minorEastAsia" w:hAnsiTheme="minorHAnsi" w:cstheme="minorBidi"/>
          <w:sz w:val="22"/>
          <w:szCs w:val="22"/>
          <w:lang w:val="en-US"/>
        </w:rPr>
      </w:pPr>
      <w:del w:id="3057" w:author="Administrator" w:date="2024-12-28T12:01:00Z">
        <w:r w:rsidRPr="00A43156" w:rsidDel="00A43156">
          <w:rPr>
            <w:rStyle w:val="Hyperlink"/>
            <w:lang w:val="en-US"/>
          </w:rPr>
          <w:delText>Hình 3.11 Usecase Chọn chuyến xe</w:delText>
        </w:r>
        <w:r w:rsidDel="00A43156">
          <w:rPr>
            <w:webHidden/>
          </w:rPr>
          <w:tab/>
          <w:delText>27</w:delText>
        </w:r>
      </w:del>
    </w:p>
    <w:p w14:paraId="00A33D9E" w14:textId="64117E45" w:rsidR="00A43156" w:rsidDel="00A43156" w:rsidRDefault="00A43156">
      <w:pPr>
        <w:pStyle w:val="TOC1"/>
        <w:rPr>
          <w:del w:id="3058" w:author="Administrator" w:date="2024-12-28T12:01:00Z"/>
          <w:rFonts w:asciiTheme="minorHAnsi" w:eastAsiaTheme="minorEastAsia" w:hAnsiTheme="minorHAnsi" w:cstheme="minorBidi"/>
          <w:sz w:val="22"/>
          <w:szCs w:val="22"/>
          <w:lang w:val="en-US"/>
        </w:rPr>
      </w:pPr>
      <w:del w:id="3059" w:author="Administrator" w:date="2024-12-28T12:01:00Z">
        <w:r w:rsidRPr="00A43156" w:rsidDel="00A43156">
          <w:rPr>
            <w:rStyle w:val="Hyperlink"/>
            <w:lang w:val="en-US"/>
          </w:rPr>
          <w:delText>Hình 3.13 Usecase Thanh toán</w:delText>
        </w:r>
        <w:r w:rsidDel="00A43156">
          <w:rPr>
            <w:webHidden/>
          </w:rPr>
          <w:tab/>
          <w:delText>28</w:delText>
        </w:r>
      </w:del>
    </w:p>
    <w:p w14:paraId="117F823C" w14:textId="3FF25958" w:rsidR="00A43156" w:rsidDel="00A43156" w:rsidRDefault="00A43156">
      <w:pPr>
        <w:pStyle w:val="TOC1"/>
        <w:rPr>
          <w:del w:id="3060" w:author="Administrator" w:date="2024-12-28T12:01:00Z"/>
          <w:rFonts w:asciiTheme="minorHAnsi" w:eastAsiaTheme="minorEastAsia" w:hAnsiTheme="minorHAnsi" w:cstheme="minorBidi"/>
          <w:sz w:val="22"/>
          <w:szCs w:val="22"/>
          <w:lang w:val="en-US"/>
        </w:rPr>
      </w:pPr>
      <w:del w:id="3061" w:author="Administrator" w:date="2024-12-28T12:01:00Z">
        <w:r w:rsidRPr="00A43156" w:rsidDel="00A43156">
          <w:rPr>
            <w:rStyle w:val="Hyperlink"/>
            <w:lang w:val="en-US"/>
          </w:rPr>
          <w:delText>Hình 3.14 Usecase Tạo yêu cầu rút tiền</w:delText>
        </w:r>
        <w:r w:rsidDel="00A43156">
          <w:rPr>
            <w:webHidden/>
          </w:rPr>
          <w:tab/>
          <w:delText>28</w:delText>
        </w:r>
      </w:del>
    </w:p>
    <w:p w14:paraId="63B3F53D" w14:textId="4CCD5E7F" w:rsidR="00A43156" w:rsidDel="00A43156" w:rsidRDefault="00A43156">
      <w:pPr>
        <w:pStyle w:val="TOC1"/>
        <w:rPr>
          <w:del w:id="3062" w:author="Administrator" w:date="2024-12-28T12:01:00Z"/>
          <w:rFonts w:asciiTheme="minorHAnsi" w:eastAsiaTheme="minorEastAsia" w:hAnsiTheme="minorHAnsi" w:cstheme="minorBidi"/>
          <w:sz w:val="22"/>
          <w:szCs w:val="22"/>
          <w:lang w:val="en-US"/>
        </w:rPr>
      </w:pPr>
      <w:del w:id="3063" w:author="Administrator" w:date="2024-12-28T12:01:00Z">
        <w:r w:rsidRPr="00A43156" w:rsidDel="00A43156">
          <w:rPr>
            <w:rStyle w:val="Hyperlink"/>
            <w:lang w:val="en-US"/>
          </w:rPr>
          <w:delText>Hình 3.15 Usecase Quản lý khách hàng</w:delText>
        </w:r>
        <w:r w:rsidDel="00A43156">
          <w:rPr>
            <w:webHidden/>
          </w:rPr>
          <w:tab/>
          <w:delText>28</w:delText>
        </w:r>
      </w:del>
    </w:p>
    <w:p w14:paraId="09D40868" w14:textId="63CC7CB2" w:rsidR="00A43156" w:rsidDel="00A43156" w:rsidRDefault="00A43156">
      <w:pPr>
        <w:pStyle w:val="TOC1"/>
        <w:rPr>
          <w:del w:id="3064" w:author="Administrator" w:date="2024-12-28T12:01:00Z"/>
          <w:rFonts w:asciiTheme="minorHAnsi" w:eastAsiaTheme="minorEastAsia" w:hAnsiTheme="minorHAnsi" w:cstheme="minorBidi"/>
          <w:sz w:val="22"/>
          <w:szCs w:val="22"/>
          <w:lang w:val="en-US"/>
        </w:rPr>
      </w:pPr>
      <w:del w:id="3065" w:author="Administrator" w:date="2024-12-28T12:01:00Z">
        <w:r w:rsidRPr="00A43156" w:rsidDel="00A43156">
          <w:rPr>
            <w:rStyle w:val="Hyperlink"/>
            <w:lang w:val="en-US"/>
          </w:rPr>
          <w:delText>Hình 3.16 Usecase Quản lý tài xế</w:delText>
        </w:r>
        <w:r w:rsidDel="00A43156">
          <w:rPr>
            <w:webHidden/>
          </w:rPr>
          <w:tab/>
          <w:delText>29</w:delText>
        </w:r>
      </w:del>
    </w:p>
    <w:p w14:paraId="2653347B" w14:textId="6EBAAFC8" w:rsidR="00A43156" w:rsidDel="00A43156" w:rsidRDefault="00A43156">
      <w:pPr>
        <w:pStyle w:val="TOC1"/>
        <w:rPr>
          <w:del w:id="3066" w:author="Administrator" w:date="2024-12-28T12:01:00Z"/>
          <w:rFonts w:asciiTheme="minorHAnsi" w:eastAsiaTheme="minorEastAsia" w:hAnsiTheme="minorHAnsi" w:cstheme="minorBidi"/>
          <w:sz w:val="22"/>
          <w:szCs w:val="22"/>
          <w:lang w:val="en-US"/>
        </w:rPr>
      </w:pPr>
      <w:del w:id="3067" w:author="Administrator" w:date="2024-12-28T12:01:00Z">
        <w:r w:rsidRPr="00A43156" w:rsidDel="00A43156">
          <w:rPr>
            <w:rStyle w:val="Hyperlink"/>
            <w:lang w:val="en-US"/>
          </w:rPr>
          <w:delText>Hình 3.17 Usecase Thống kê</w:delText>
        </w:r>
        <w:r w:rsidDel="00A43156">
          <w:rPr>
            <w:webHidden/>
          </w:rPr>
          <w:tab/>
          <w:delText>29</w:delText>
        </w:r>
      </w:del>
    </w:p>
    <w:p w14:paraId="61111D16" w14:textId="171616D3" w:rsidR="00A43156" w:rsidDel="00A43156" w:rsidRDefault="00A43156">
      <w:pPr>
        <w:pStyle w:val="TOC1"/>
        <w:rPr>
          <w:del w:id="3068" w:author="Administrator" w:date="2024-12-28T12:01:00Z"/>
          <w:rFonts w:asciiTheme="minorHAnsi" w:eastAsiaTheme="minorEastAsia" w:hAnsiTheme="minorHAnsi" w:cstheme="minorBidi"/>
          <w:sz w:val="22"/>
          <w:szCs w:val="22"/>
          <w:lang w:val="en-US"/>
        </w:rPr>
      </w:pPr>
      <w:del w:id="3069" w:author="Administrator" w:date="2024-12-28T12:01:00Z">
        <w:r w:rsidRPr="00A43156" w:rsidDel="00A43156">
          <w:rPr>
            <w:rStyle w:val="Hyperlink"/>
            <w:lang w:val="en-US"/>
          </w:rPr>
          <w:delText>Hình 3.18 Biểu đồ hoạt động Đăng nhập</w:delText>
        </w:r>
        <w:r w:rsidDel="00A43156">
          <w:rPr>
            <w:webHidden/>
          </w:rPr>
          <w:tab/>
          <w:delText>30</w:delText>
        </w:r>
      </w:del>
    </w:p>
    <w:p w14:paraId="6895BCFE" w14:textId="67D1905B" w:rsidR="00A43156" w:rsidDel="00A43156" w:rsidRDefault="00A43156">
      <w:pPr>
        <w:pStyle w:val="TOC1"/>
        <w:rPr>
          <w:del w:id="3070" w:author="Administrator" w:date="2024-12-28T12:01:00Z"/>
          <w:rFonts w:asciiTheme="minorHAnsi" w:eastAsiaTheme="minorEastAsia" w:hAnsiTheme="minorHAnsi" w:cstheme="minorBidi"/>
          <w:sz w:val="22"/>
          <w:szCs w:val="22"/>
          <w:lang w:val="en-US"/>
        </w:rPr>
      </w:pPr>
      <w:del w:id="3071" w:author="Administrator" w:date="2024-12-28T12:01:00Z">
        <w:r w:rsidRPr="00A43156" w:rsidDel="00A43156">
          <w:rPr>
            <w:rStyle w:val="Hyperlink"/>
            <w:lang w:val="en-US"/>
          </w:rPr>
          <w:delText>Hình 3.19 Biểu đồ hoạt động Đăng ký</w:delText>
        </w:r>
        <w:r w:rsidDel="00A43156">
          <w:rPr>
            <w:webHidden/>
          </w:rPr>
          <w:tab/>
          <w:delText>30</w:delText>
        </w:r>
      </w:del>
    </w:p>
    <w:p w14:paraId="53803A9B" w14:textId="148049F4" w:rsidR="00A43156" w:rsidDel="00A43156" w:rsidRDefault="00A43156">
      <w:pPr>
        <w:pStyle w:val="TOC1"/>
        <w:rPr>
          <w:del w:id="3072" w:author="Administrator" w:date="2024-12-28T12:01:00Z"/>
          <w:rFonts w:asciiTheme="minorHAnsi" w:eastAsiaTheme="minorEastAsia" w:hAnsiTheme="minorHAnsi" w:cstheme="minorBidi"/>
          <w:sz w:val="22"/>
          <w:szCs w:val="22"/>
          <w:lang w:val="en-US"/>
        </w:rPr>
      </w:pPr>
      <w:del w:id="3073" w:author="Administrator" w:date="2024-12-28T12:01:00Z">
        <w:r w:rsidRPr="00A43156" w:rsidDel="00A43156">
          <w:rPr>
            <w:rStyle w:val="Hyperlink"/>
            <w:lang w:val="en-US"/>
          </w:rPr>
          <w:delText>Hình 3.21 Biểu đồ hoạt động Tài xế nhận chuyến xe</w:delText>
        </w:r>
        <w:r w:rsidDel="00A43156">
          <w:rPr>
            <w:webHidden/>
          </w:rPr>
          <w:tab/>
          <w:delText>31</w:delText>
        </w:r>
      </w:del>
    </w:p>
    <w:p w14:paraId="79554072" w14:textId="05B9D040" w:rsidR="00A43156" w:rsidDel="00A43156" w:rsidRDefault="00A43156">
      <w:pPr>
        <w:pStyle w:val="TOC1"/>
        <w:rPr>
          <w:del w:id="3074" w:author="Administrator" w:date="2024-12-28T12:01:00Z"/>
          <w:rFonts w:asciiTheme="minorHAnsi" w:eastAsiaTheme="minorEastAsia" w:hAnsiTheme="minorHAnsi" w:cstheme="minorBidi"/>
          <w:sz w:val="22"/>
          <w:szCs w:val="22"/>
          <w:lang w:val="en-US"/>
        </w:rPr>
      </w:pPr>
      <w:del w:id="3075" w:author="Administrator" w:date="2024-12-28T12:01:00Z">
        <w:r w:rsidRPr="00A43156" w:rsidDel="00A43156">
          <w:rPr>
            <w:rStyle w:val="Hyperlink"/>
            <w:lang w:val="en-US"/>
          </w:rPr>
          <w:delText>Hình 3.22 Biểu đồ hoạt động Thực hiện chuyến xe</w:delText>
        </w:r>
        <w:r w:rsidDel="00A43156">
          <w:rPr>
            <w:webHidden/>
          </w:rPr>
          <w:tab/>
          <w:delText>32</w:delText>
        </w:r>
      </w:del>
    </w:p>
    <w:p w14:paraId="56964415" w14:textId="398291F4" w:rsidR="00A43156" w:rsidDel="00A43156" w:rsidRDefault="00A43156">
      <w:pPr>
        <w:pStyle w:val="TOC1"/>
        <w:rPr>
          <w:del w:id="3076" w:author="Administrator" w:date="2024-12-28T12:01:00Z"/>
          <w:rFonts w:asciiTheme="minorHAnsi" w:eastAsiaTheme="minorEastAsia" w:hAnsiTheme="minorHAnsi" w:cstheme="minorBidi"/>
          <w:sz w:val="22"/>
          <w:szCs w:val="22"/>
          <w:lang w:val="en-US"/>
        </w:rPr>
      </w:pPr>
      <w:del w:id="3077" w:author="Administrator" w:date="2024-12-28T12:01:00Z">
        <w:r w:rsidRPr="00A43156" w:rsidDel="00A43156">
          <w:rPr>
            <w:rStyle w:val="Hyperlink"/>
            <w:lang w:val="en-US"/>
          </w:rPr>
          <w:delText>Hình 3.23 Biểu đồ hoạt động Nạp tiền vào tài khoản ví</w:delText>
        </w:r>
        <w:r w:rsidDel="00A43156">
          <w:rPr>
            <w:webHidden/>
          </w:rPr>
          <w:tab/>
          <w:delText>32</w:delText>
        </w:r>
      </w:del>
    </w:p>
    <w:p w14:paraId="5DBEBE68" w14:textId="37DD55E7" w:rsidR="00A43156" w:rsidDel="00A43156" w:rsidRDefault="00A43156">
      <w:pPr>
        <w:pStyle w:val="TOC1"/>
        <w:rPr>
          <w:del w:id="3078" w:author="Administrator" w:date="2024-12-28T12:01:00Z"/>
          <w:rFonts w:asciiTheme="minorHAnsi" w:eastAsiaTheme="minorEastAsia" w:hAnsiTheme="minorHAnsi" w:cstheme="minorBidi"/>
          <w:sz w:val="22"/>
          <w:szCs w:val="22"/>
          <w:lang w:val="en-US"/>
        </w:rPr>
      </w:pPr>
      <w:del w:id="3079" w:author="Administrator" w:date="2024-12-28T12:01:00Z">
        <w:r w:rsidRPr="00A43156" w:rsidDel="00A43156">
          <w:rPr>
            <w:rStyle w:val="Hyperlink"/>
            <w:lang w:val="en-US"/>
          </w:rPr>
          <w:delText>Hình 3.24 Biểu đồ hoạt động Tài xế rút tiền khỏi tài khoản ví</w:delText>
        </w:r>
        <w:r w:rsidDel="00A43156">
          <w:rPr>
            <w:webHidden/>
          </w:rPr>
          <w:tab/>
          <w:delText>33</w:delText>
        </w:r>
      </w:del>
    </w:p>
    <w:p w14:paraId="799B8161" w14:textId="7193F020" w:rsidR="00A43156" w:rsidDel="00A43156" w:rsidRDefault="00A43156">
      <w:pPr>
        <w:pStyle w:val="TOC1"/>
        <w:rPr>
          <w:del w:id="3080" w:author="Administrator" w:date="2024-12-28T12:01:00Z"/>
          <w:rFonts w:asciiTheme="minorHAnsi" w:eastAsiaTheme="minorEastAsia" w:hAnsiTheme="minorHAnsi" w:cstheme="minorBidi"/>
          <w:sz w:val="22"/>
          <w:szCs w:val="22"/>
          <w:lang w:val="en-US"/>
        </w:rPr>
      </w:pPr>
      <w:del w:id="3081" w:author="Administrator" w:date="2024-12-28T12:01:00Z">
        <w:r w:rsidRPr="00A43156" w:rsidDel="00A43156">
          <w:rPr>
            <w:rStyle w:val="Hyperlink"/>
            <w:lang w:val="en-US"/>
          </w:rPr>
          <w:delText>Hình 3.25 Biểu đồ hoạt động Xem lịch sử chuyến xe</w:delText>
        </w:r>
        <w:r w:rsidDel="00A43156">
          <w:rPr>
            <w:webHidden/>
          </w:rPr>
          <w:tab/>
          <w:delText>33</w:delText>
        </w:r>
      </w:del>
    </w:p>
    <w:p w14:paraId="5DBF7221" w14:textId="3EAF7717" w:rsidR="00A43156" w:rsidDel="00A43156" w:rsidRDefault="00A43156">
      <w:pPr>
        <w:pStyle w:val="TOC1"/>
        <w:rPr>
          <w:del w:id="3082" w:author="Administrator" w:date="2024-12-28T12:01:00Z"/>
          <w:rFonts w:asciiTheme="minorHAnsi" w:eastAsiaTheme="minorEastAsia" w:hAnsiTheme="minorHAnsi" w:cstheme="minorBidi"/>
          <w:sz w:val="22"/>
          <w:szCs w:val="22"/>
          <w:lang w:val="en-US"/>
        </w:rPr>
      </w:pPr>
      <w:del w:id="3083" w:author="Administrator" w:date="2024-12-28T12:01:00Z">
        <w:r w:rsidRPr="00A43156" w:rsidDel="00A43156">
          <w:rPr>
            <w:rStyle w:val="Hyperlink"/>
            <w:lang w:val="en-US"/>
          </w:rPr>
          <w:delText>Hình 3.26 Biểu đồ hoạt động Quản lý khách hàng</w:delText>
        </w:r>
        <w:r w:rsidDel="00A43156">
          <w:rPr>
            <w:webHidden/>
          </w:rPr>
          <w:tab/>
          <w:delText>34</w:delText>
        </w:r>
      </w:del>
    </w:p>
    <w:p w14:paraId="148A3AA0" w14:textId="1F46189D" w:rsidR="00A43156" w:rsidDel="00A43156" w:rsidRDefault="00A43156">
      <w:pPr>
        <w:pStyle w:val="TOC1"/>
        <w:rPr>
          <w:del w:id="3084" w:author="Administrator" w:date="2024-12-28T12:01:00Z"/>
          <w:rFonts w:asciiTheme="minorHAnsi" w:eastAsiaTheme="minorEastAsia" w:hAnsiTheme="minorHAnsi" w:cstheme="minorBidi"/>
          <w:sz w:val="22"/>
          <w:szCs w:val="22"/>
          <w:lang w:val="en-US"/>
        </w:rPr>
      </w:pPr>
      <w:del w:id="3085" w:author="Administrator" w:date="2024-12-28T12:01:00Z">
        <w:r w:rsidRPr="00A43156" w:rsidDel="00A43156">
          <w:rPr>
            <w:rStyle w:val="Hyperlink"/>
            <w:lang w:val="en-US"/>
          </w:rPr>
          <w:delText>Hình 3.27 Biểu đồ hoạt động Quản lý tài xế</w:delText>
        </w:r>
        <w:r w:rsidDel="00A43156">
          <w:rPr>
            <w:webHidden/>
          </w:rPr>
          <w:tab/>
          <w:delText>35</w:delText>
        </w:r>
      </w:del>
    </w:p>
    <w:p w14:paraId="15F7CF6A" w14:textId="5D244FE1" w:rsidR="00A43156" w:rsidDel="00A43156" w:rsidRDefault="00A43156">
      <w:pPr>
        <w:pStyle w:val="TOC1"/>
        <w:rPr>
          <w:del w:id="3086" w:author="Administrator" w:date="2024-12-28T12:01:00Z"/>
          <w:rFonts w:asciiTheme="minorHAnsi" w:eastAsiaTheme="minorEastAsia" w:hAnsiTheme="minorHAnsi" w:cstheme="minorBidi"/>
          <w:sz w:val="22"/>
          <w:szCs w:val="22"/>
          <w:lang w:val="en-US"/>
        </w:rPr>
      </w:pPr>
      <w:del w:id="3087" w:author="Administrator" w:date="2024-12-28T12:01:00Z">
        <w:r w:rsidRPr="00A43156" w:rsidDel="00A43156">
          <w:rPr>
            <w:rStyle w:val="Hyperlink"/>
            <w:lang w:val="en-US"/>
          </w:rPr>
          <w:delText>Hình 4.1 Trang chủ Visual Studio Code</w:delText>
        </w:r>
        <w:r w:rsidDel="00A43156">
          <w:rPr>
            <w:webHidden/>
          </w:rPr>
          <w:tab/>
          <w:delText>56</w:delText>
        </w:r>
      </w:del>
    </w:p>
    <w:p w14:paraId="5EDCCD54" w14:textId="3CF6B274" w:rsidR="00A43156" w:rsidDel="00A43156" w:rsidRDefault="00A43156">
      <w:pPr>
        <w:pStyle w:val="TOC1"/>
        <w:rPr>
          <w:del w:id="3088" w:author="Administrator" w:date="2024-12-28T12:01:00Z"/>
          <w:rFonts w:asciiTheme="minorHAnsi" w:eastAsiaTheme="minorEastAsia" w:hAnsiTheme="minorHAnsi" w:cstheme="minorBidi"/>
          <w:sz w:val="22"/>
          <w:szCs w:val="22"/>
          <w:lang w:val="en-US"/>
        </w:rPr>
      </w:pPr>
      <w:del w:id="3089" w:author="Administrator" w:date="2024-12-28T12:01:00Z">
        <w:r w:rsidRPr="00A43156" w:rsidDel="00A43156">
          <w:rPr>
            <w:rStyle w:val="Hyperlink"/>
            <w:lang w:val="en-US"/>
          </w:rPr>
          <w:delText>Hình 4.3 Cài đặt NodeJS #1</w:delText>
        </w:r>
        <w:r w:rsidDel="00A43156">
          <w:rPr>
            <w:webHidden/>
          </w:rPr>
          <w:tab/>
          <w:delText>57</w:delText>
        </w:r>
      </w:del>
    </w:p>
    <w:p w14:paraId="57BDF5B7" w14:textId="4DC1CE82" w:rsidR="00A43156" w:rsidDel="00A43156" w:rsidRDefault="00A43156">
      <w:pPr>
        <w:pStyle w:val="TOC1"/>
        <w:rPr>
          <w:del w:id="3090" w:author="Administrator" w:date="2024-12-28T12:01:00Z"/>
          <w:rFonts w:asciiTheme="minorHAnsi" w:eastAsiaTheme="minorEastAsia" w:hAnsiTheme="minorHAnsi" w:cstheme="minorBidi"/>
          <w:sz w:val="22"/>
          <w:szCs w:val="22"/>
          <w:lang w:val="en-US"/>
        </w:rPr>
      </w:pPr>
      <w:del w:id="3091" w:author="Administrator" w:date="2024-12-28T12:01:00Z">
        <w:r w:rsidRPr="00A43156" w:rsidDel="00A43156">
          <w:rPr>
            <w:rStyle w:val="Hyperlink"/>
            <w:lang w:val="en-US"/>
          </w:rPr>
          <w:delText>Hình 4.4 Cài đặt NodeJS #2</w:delText>
        </w:r>
        <w:r w:rsidDel="00A43156">
          <w:rPr>
            <w:webHidden/>
          </w:rPr>
          <w:tab/>
          <w:delText>58</w:delText>
        </w:r>
      </w:del>
    </w:p>
    <w:p w14:paraId="2D886465" w14:textId="38EB68DA" w:rsidR="00A43156" w:rsidDel="00A43156" w:rsidRDefault="00A43156">
      <w:pPr>
        <w:pStyle w:val="TOC1"/>
        <w:rPr>
          <w:del w:id="3092" w:author="Administrator" w:date="2024-12-28T12:01:00Z"/>
          <w:rFonts w:asciiTheme="minorHAnsi" w:eastAsiaTheme="minorEastAsia" w:hAnsiTheme="minorHAnsi" w:cstheme="minorBidi"/>
          <w:sz w:val="22"/>
          <w:szCs w:val="22"/>
          <w:lang w:val="en-US"/>
        </w:rPr>
      </w:pPr>
      <w:del w:id="3093" w:author="Administrator" w:date="2024-12-28T12:01:00Z">
        <w:r w:rsidRPr="00A43156" w:rsidDel="00A43156">
          <w:rPr>
            <w:rStyle w:val="Hyperlink"/>
            <w:lang w:val="en-US"/>
          </w:rPr>
          <w:delText>Hình 4.5 Cài đặt NodeJS #3</w:delText>
        </w:r>
        <w:r w:rsidDel="00A43156">
          <w:rPr>
            <w:webHidden/>
          </w:rPr>
          <w:tab/>
          <w:delText>59</w:delText>
        </w:r>
      </w:del>
    </w:p>
    <w:p w14:paraId="64803448" w14:textId="360BEB69" w:rsidR="00A43156" w:rsidDel="00A43156" w:rsidRDefault="00A43156">
      <w:pPr>
        <w:pStyle w:val="TOC1"/>
        <w:rPr>
          <w:del w:id="3094" w:author="Administrator" w:date="2024-12-28T12:01:00Z"/>
          <w:rFonts w:asciiTheme="minorHAnsi" w:eastAsiaTheme="minorEastAsia" w:hAnsiTheme="minorHAnsi" w:cstheme="minorBidi"/>
          <w:sz w:val="22"/>
          <w:szCs w:val="22"/>
          <w:lang w:val="en-US"/>
        </w:rPr>
      </w:pPr>
      <w:del w:id="3095" w:author="Administrator" w:date="2024-12-28T12:01:00Z">
        <w:r w:rsidRPr="00A43156" w:rsidDel="00A43156">
          <w:rPr>
            <w:rStyle w:val="Hyperlink"/>
            <w:lang w:val="en-US"/>
          </w:rPr>
          <w:delText>Hình 4.6 Cài đặt NodeJS #4</w:delText>
        </w:r>
        <w:r w:rsidDel="00A43156">
          <w:rPr>
            <w:webHidden/>
          </w:rPr>
          <w:tab/>
          <w:delText>60</w:delText>
        </w:r>
      </w:del>
    </w:p>
    <w:p w14:paraId="256293D6" w14:textId="3BE3AC0E" w:rsidR="00A43156" w:rsidDel="00A43156" w:rsidRDefault="00A43156">
      <w:pPr>
        <w:pStyle w:val="TOC1"/>
        <w:rPr>
          <w:del w:id="3096" w:author="Administrator" w:date="2024-12-28T12:01:00Z"/>
          <w:rFonts w:asciiTheme="minorHAnsi" w:eastAsiaTheme="minorEastAsia" w:hAnsiTheme="minorHAnsi" w:cstheme="minorBidi"/>
          <w:sz w:val="22"/>
          <w:szCs w:val="22"/>
          <w:lang w:val="en-US"/>
        </w:rPr>
      </w:pPr>
      <w:del w:id="3097" w:author="Administrator" w:date="2024-12-28T12:01:00Z">
        <w:r w:rsidRPr="00A43156" w:rsidDel="00A43156">
          <w:rPr>
            <w:rStyle w:val="Hyperlink"/>
            <w:lang w:val="en-US"/>
          </w:rPr>
          <w:delText>Hình 4.8 Cài đặt NodeJS #6</w:delText>
        </w:r>
        <w:r w:rsidDel="00A43156">
          <w:rPr>
            <w:webHidden/>
          </w:rPr>
          <w:tab/>
          <w:delText>62</w:delText>
        </w:r>
      </w:del>
    </w:p>
    <w:p w14:paraId="51CE3EE0" w14:textId="0D9C272E" w:rsidR="00A43156" w:rsidDel="00A43156" w:rsidRDefault="00A43156">
      <w:pPr>
        <w:pStyle w:val="TOC1"/>
        <w:rPr>
          <w:del w:id="3098" w:author="Administrator" w:date="2024-12-28T12:01:00Z"/>
          <w:rFonts w:asciiTheme="minorHAnsi" w:eastAsiaTheme="minorEastAsia" w:hAnsiTheme="minorHAnsi" w:cstheme="minorBidi"/>
          <w:sz w:val="22"/>
          <w:szCs w:val="22"/>
          <w:lang w:val="en-US"/>
        </w:rPr>
      </w:pPr>
      <w:del w:id="3099" w:author="Administrator" w:date="2024-12-28T12:01:00Z">
        <w:r w:rsidRPr="00A43156" w:rsidDel="00A43156">
          <w:rPr>
            <w:rStyle w:val="Hyperlink"/>
            <w:lang w:val="en-US"/>
          </w:rPr>
          <w:delText>Hình 4.9 Màn hình Visual Studio Code</w:delText>
        </w:r>
        <w:r w:rsidDel="00A43156">
          <w:rPr>
            <w:webHidden/>
          </w:rPr>
          <w:tab/>
          <w:delText>62</w:delText>
        </w:r>
      </w:del>
    </w:p>
    <w:p w14:paraId="704EF1D0" w14:textId="62DBC58F" w:rsidR="00A43156" w:rsidDel="00A43156" w:rsidRDefault="00A43156">
      <w:pPr>
        <w:pStyle w:val="TOC1"/>
        <w:rPr>
          <w:del w:id="3100" w:author="Administrator" w:date="2024-12-28T12:01:00Z"/>
          <w:rFonts w:asciiTheme="minorHAnsi" w:eastAsiaTheme="minorEastAsia" w:hAnsiTheme="minorHAnsi" w:cstheme="minorBidi"/>
          <w:sz w:val="22"/>
          <w:szCs w:val="22"/>
          <w:lang w:val="en-US"/>
        </w:rPr>
      </w:pPr>
      <w:del w:id="3101" w:author="Administrator" w:date="2024-12-28T12:01:00Z">
        <w:r w:rsidRPr="00A43156" w:rsidDel="00A43156">
          <w:rPr>
            <w:rStyle w:val="Hyperlink"/>
            <w:lang w:val="en-US"/>
          </w:rPr>
          <w:delText>Hình 4.10 Chạy câu lệnh npm install -g create-react-app</w:delText>
        </w:r>
        <w:r w:rsidDel="00A43156">
          <w:rPr>
            <w:webHidden/>
          </w:rPr>
          <w:tab/>
          <w:delText>63</w:delText>
        </w:r>
      </w:del>
    </w:p>
    <w:p w14:paraId="1F9F9B9F" w14:textId="47E68439" w:rsidR="00A43156" w:rsidDel="00A43156" w:rsidRDefault="00A43156">
      <w:pPr>
        <w:pStyle w:val="TOC1"/>
        <w:rPr>
          <w:del w:id="3102" w:author="Administrator" w:date="2024-12-28T12:01:00Z"/>
          <w:rFonts w:asciiTheme="minorHAnsi" w:eastAsiaTheme="minorEastAsia" w:hAnsiTheme="minorHAnsi" w:cstheme="minorBidi"/>
          <w:sz w:val="22"/>
          <w:szCs w:val="22"/>
          <w:lang w:val="en-US"/>
        </w:rPr>
      </w:pPr>
      <w:del w:id="3103" w:author="Administrator" w:date="2024-12-28T12:01:00Z">
        <w:r w:rsidRPr="00A43156" w:rsidDel="00A43156">
          <w:rPr>
            <w:rStyle w:val="Hyperlink"/>
            <w:lang w:val="en-US"/>
          </w:rPr>
          <w:delText>Hình 4.11 Chạy câu lệnh create-react-app my-app</w:delText>
        </w:r>
        <w:r w:rsidDel="00A43156">
          <w:rPr>
            <w:webHidden/>
          </w:rPr>
          <w:tab/>
          <w:delText>63</w:delText>
        </w:r>
      </w:del>
    </w:p>
    <w:p w14:paraId="4921DB55" w14:textId="2889CC75" w:rsidR="00A43156" w:rsidDel="00A43156" w:rsidRDefault="00A43156">
      <w:pPr>
        <w:pStyle w:val="TOC1"/>
        <w:rPr>
          <w:del w:id="3104" w:author="Administrator" w:date="2024-12-28T12:01:00Z"/>
          <w:rFonts w:asciiTheme="minorHAnsi" w:eastAsiaTheme="minorEastAsia" w:hAnsiTheme="minorHAnsi" w:cstheme="minorBidi"/>
          <w:sz w:val="22"/>
          <w:szCs w:val="22"/>
          <w:lang w:val="en-US"/>
        </w:rPr>
      </w:pPr>
      <w:del w:id="3105" w:author="Administrator" w:date="2024-12-28T12:01:00Z">
        <w:r w:rsidRPr="00A43156" w:rsidDel="00A43156">
          <w:rPr>
            <w:rStyle w:val="Hyperlink"/>
            <w:lang w:val="en-US"/>
          </w:rPr>
          <w:delText>Hình 4.12 Cài đặt Flutter và Dart Plugin cho Android Studio</w:delText>
        </w:r>
        <w:r w:rsidDel="00A43156">
          <w:rPr>
            <w:webHidden/>
          </w:rPr>
          <w:tab/>
          <w:delText>64</w:delText>
        </w:r>
      </w:del>
    </w:p>
    <w:p w14:paraId="32E82B0A" w14:textId="5BBD9D18" w:rsidR="00A43156" w:rsidDel="00A43156" w:rsidRDefault="00A43156">
      <w:pPr>
        <w:pStyle w:val="TOC1"/>
        <w:rPr>
          <w:del w:id="3106" w:author="Administrator" w:date="2024-12-28T12:01:00Z"/>
          <w:rFonts w:asciiTheme="minorHAnsi" w:eastAsiaTheme="minorEastAsia" w:hAnsiTheme="minorHAnsi" w:cstheme="minorBidi"/>
          <w:sz w:val="22"/>
          <w:szCs w:val="22"/>
          <w:lang w:val="en-US"/>
        </w:rPr>
      </w:pPr>
      <w:del w:id="3107" w:author="Administrator" w:date="2024-12-28T12:01:00Z">
        <w:r w:rsidRPr="00A43156" w:rsidDel="00A43156">
          <w:rPr>
            <w:rStyle w:val="Hyperlink"/>
            <w:lang w:val="en-US"/>
          </w:rPr>
          <w:delText>Hình 4.13 Tạo Dự án Flutter mới</w:delText>
        </w:r>
        <w:r w:rsidDel="00A43156">
          <w:rPr>
            <w:webHidden/>
          </w:rPr>
          <w:tab/>
          <w:delText>65</w:delText>
        </w:r>
      </w:del>
    </w:p>
    <w:p w14:paraId="0FC7EC56" w14:textId="3E43EB38" w:rsidR="00A43156" w:rsidDel="00A43156" w:rsidRDefault="00A43156">
      <w:pPr>
        <w:pStyle w:val="TOC1"/>
        <w:rPr>
          <w:del w:id="3108" w:author="Administrator" w:date="2024-12-28T12:01:00Z"/>
          <w:rFonts w:asciiTheme="minorHAnsi" w:eastAsiaTheme="minorEastAsia" w:hAnsiTheme="minorHAnsi" w:cstheme="minorBidi"/>
          <w:sz w:val="22"/>
          <w:szCs w:val="22"/>
          <w:lang w:val="en-US"/>
        </w:rPr>
      </w:pPr>
      <w:del w:id="3109" w:author="Administrator" w:date="2024-12-28T12:01:00Z">
        <w:r w:rsidRPr="00A43156" w:rsidDel="00A43156">
          <w:rPr>
            <w:rStyle w:val="Hyperlink"/>
            <w:lang w:val="en-US"/>
          </w:rPr>
          <w:delText>Hình 4.14 Giao diện Postman</w:delText>
        </w:r>
        <w:r w:rsidDel="00A43156">
          <w:rPr>
            <w:webHidden/>
          </w:rPr>
          <w:tab/>
          <w:delText>68</w:delText>
        </w:r>
      </w:del>
    </w:p>
    <w:p w14:paraId="03C26095" w14:textId="6B987D9D" w:rsidR="00A43156" w:rsidDel="00A43156" w:rsidRDefault="00A43156">
      <w:pPr>
        <w:pStyle w:val="TOC1"/>
        <w:rPr>
          <w:del w:id="3110" w:author="Administrator" w:date="2024-12-28T12:01:00Z"/>
          <w:rFonts w:asciiTheme="minorHAnsi" w:eastAsiaTheme="minorEastAsia" w:hAnsiTheme="minorHAnsi" w:cstheme="minorBidi"/>
          <w:sz w:val="22"/>
          <w:szCs w:val="22"/>
          <w:lang w:val="en-US"/>
        </w:rPr>
      </w:pPr>
      <w:del w:id="3111" w:author="Administrator" w:date="2024-12-28T12:01:00Z">
        <w:r w:rsidRPr="00A43156" w:rsidDel="00A43156">
          <w:rPr>
            <w:rStyle w:val="Hyperlink"/>
            <w:lang w:val="en-US"/>
          </w:rPr>
          <w:delText>Hình 4.15 Máy ảo Android và IOS</w:delText>
        </w:r>
        <w:r w:rsidDel="00A43156">
          <w:rPr>
            <w:webHidden/>
          </w:rPr>
          <w:tab/>
          <w:delText>68</w:delText>
        </w:r>
      </w:del>
    </w:p>
    <w:p w14:paraId="52FFF697" w14:textId="2B536998" w:rsidR="00A43156" w:rsidDel="00A43156" w:rsidRDefault="00A43156">
      <w:pPr>
        <w:pStyle w:val="TOC1"/>
        <w:rPr>
          <w:del w:id="3112" w:author="Administrator" w:date="2024-12-28T12:01:00Z"/>
          <w:rFonts w:asciiTheme="minorHAnsi" w:eastAsiaTheme="minorEastAsia" w:hAnsiTheme="minorHAnsi" w:cstheme="minorBidi"/>
          <w:sz w:val="22"/>
          <w:szCs w:val="22"/>
          <w:lang w:val="en-US"/>
        </w:rPr>
      </w:pPr>
      <w:del w:id="3113" w:author="Administrator" w:date="2024-12-28T12:01:00Z">
        <w:r w:rsidRPr="00A43156" w:rsidDel="00A43156">
          <w:rPr>
            <w:rStyle w:val="Hyperlink"/>
            <w:lang w:val="en-US"/>
          </w:rPr>
          <w:delText>Hình 4.17 Màn hình Quản</w:delText>
        </w:r>
        <w:r w:rsidRPr="00A43156" w:rsidDel="00A43156">
          <w:rPr>
            <w:rStyle w:val="Hyperlink"/>
            <w:lang w:val="en-US"/>
          </w:rPr>
          <w:delText xml:space="preserve"> </w:delText>
        </w:r>
        <w:r w:rsidRPr="00A43156" w:rsidDel="00A43156">
          <w:rPr>
            <w:rStyle w:val="Hyperlink"/>
            <w:lang w:val="en-US"/>
          </w:rPr>
          <w:delText>lý k</w:delText>
        </w:r>
        <w:r w:rsidRPr="00A43156" w:rsidDel="00A43156">
          <w:rPr>
            <w:rStyle w:val="Hyperlink"/>
            <w:lang w:val="en-US"/>
          </w:rPr>
          <w:delText>h</w:delText>
        </w:r>
        <w:r w:rsidRPr="00A43156" w:rsidDel="00A43156">
          <w:rPr>
            <w:rStyle w:val="Hyperlink"/>
            <w:lang w:val="en-US"/>
          </w:rPr>
          <w:delText>ách hàng</w:delText>
        </w:r>
        <w:r w:rsidDel="00A43156">
          <w:rPr>
            <w:webHidden/>
          </w:rPr>
          <w:tab/>
          <w:delText>74</w:delText>
        </w:r>
      </w:del>
    </w:p>
    <w:p w14:paraId="40A3DD1E" w14:textId="0EB0A7D0" w:rsidR="00A43156" w:rsidDel="00A43156" w:rsidRDefault="00A43156">
      <w:pPr>
        <w:pStyle w:val="TOC1"/>
        <w:rPr>
          <w:del w:id="3114" w:author="Administrator" w:date="2024-12-28T12:01:00Z"/>
          <w:rFonts w:asciiTheme="minorHAnsi" w:eastAsiaTheme="minorEastAsia" w:hAnsiTheme="minorHAnsi" w:cstheme="minorBidi"/>
          <w:sz w:val="22"/>
          <w:szCs w:val="22"/>
          <w:lang w:val="en-US"/>
        </w:rPr>
      </w:pPr>
      <w:del w:id="3115" w:author="Administrator" w:date="2024-12-28T12:01:00Z">
        <w:r w:rsidRPr="00A43156" w:rsidDel="00A43156">
          <w:rPr>
            <w:rStyle w:val="Hyperlink"/>
          </w:rPr>
          <w:drawing>
            <wp:inline distT="0" distB="0" distL="0" distR="0" wp14:anchorId="1E7D822F" wp14:editId="4FF8030A">
              <wp:extent cx="5761990" cy="290639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14"/>
                      <a:stretch>
                        <a:fillRect/>
                      </a:stretch>
                    </pic:blipFill>
                    <pic:spPr>
                      <a:xfrm>
                        <a:off x="0" y="0"/>
                        <a:ext cx="5761990" cy="2906395"/>
                      </a:xfrm>
                      <a:prstGeom prst="rect">
                        <a:avLst/>
                      </a:prstGeom>
                    </pic:spPr>
                  </pic:pic>
                </a:graphicData>
              </a:graphic>
            </wp:inline>
          </w:drawing>
        </w:r>
        <w:r w:rsidRPr="00A43156" w:rsidDel="00A43156">
          <w:rPr>
            <w:rStyle w:val="Hyperlink"/>
            <w:lang w:val="en-US"/>
          </w:rPr>
          <w:delText>Hình 4.18 Màn hình Quản lý vị trí tài xế</w:delText>
        </w:r>
        <w:r w:rsidDel="00A43156">
          <w:rPr>
            <w:webHidden/>
          </w:rPr>
          <w:tab/>
          <w:delText>74</w:delText>
        </w:r>
      </w:del>
    </w:p>
    <w:p w14:paraId="69668EB4" w14:textId="5C1A75FC" w:rsidR="00A43156" w:rsidDel="00A43156" w:rsidRDefault="00A43156">
      <w:pPr>
        <w:pStyle w:val="TOC1"/>
        <w:rPr>
          <w:del w:id="3116" w:author="Administrator" w:date="2024-12-28T12:01:00Z"/>
          <w:rFonts w:asciiTheme="minorHAnsi" w:eastAsiaTheme="minorEastAsia" w:hAnsiTheme="minorHAnsi" w:cstheme="minorBidi"/>
          <w:sz w:val="22"/>
          <w:szCs w:val="22"/>
          <w:lang w:val="en-US"/>
        </w:rPr>
      </w:pPr>
      <w:del w:id="3117" w:author="Administrator" w:date="2024-12-28T12:01:00Z">
        <w:r w:rsidRPr="00A43156" w:rsidDel="00A43156">
          <w:rPr>
            <w:rStyle w:val="Hyperlink"/>
            <w:lang w:val="en-US"/>
          </w:rPr>
          <w:delText>Hình 4.19 Màn hình Quản lý giao dịch</w:delText>
        </w:r>
        <w:r w:rsidDel="00A43156">
          <w:rPr>
            <w:webHidden/>
          </w:rPr>
          <w:tab/>
          <w:delText>75</w:delText>
        </w:r>
      </w:del>
    </w:p>
    <w:p w14:paraId="3B9B1184" w14:textId="3CFE68AF" w:rsidR="00CA714D" w:rsidRPr="00E646DC" w:rsidDel="00A43156" w:rsidRDefault="00CA714D" w:rsidP="00A43156">
      <w:pPr>
        <w:pStyle w:val="TOC1"/>
        <w:rPr>
          <w:del w:id="3118" w:author="Administrator" w:date="2024-12-28T12:00:00Z"/>
          <w:rFonts w:eastAsiaTheme="minorEastAsia"/>
          <w:sz w:val="22"/>
          <w:szCs w:val="22"/>
          <w:lang w:val="en-US"/>
          <w:rPrChange w:id="3119" w:author="Administrator" w:date="2024-12-28T10:51:00Z">
            <w:rPr>
              <w:del w:id="3120" w:author="Administrator" w:date="2024-12-28T12:00:00Z"/>
              <w:rFonts w:asciiTheme="minorHAnsi" w:eastAsiaTheme="minorEastAsia" w:hAnsiTheme="minorHAnsi" w:cstheme="minorBidi"/>
              <w:sz w:val="22"/>
              <w:szCs w:val="22"/>
              <w:lang w:val="en-US"/>
            </w:rPr>
          </w:rPrChange>
        </w:rPr>
      </w:pPr>
      <w:del w:id="3121" w:author="Administrator" w:date="2024-12-28T12:00:00Z">
        <w:r w:rsidRPr="00703C55" w:rsidDel="00A43156">
          <w:rPr>
            <w:rStyle w:val="Hyperlink"/>
          </w:rPr>
          <w:delText xml:space="preserve">Hình </w:delText>
        </w:r>
        <w:r w:rsidRPr="00703C55" w:rsidDel="00A43156">
          <w:rPr>
            <w:rStyle w:val="Hyperlink"/>
            <w:lang w:val="en-AU"/>
          </w:rPr>
          <w:delText>1</w:delText>
        </w:r>
        <w:r w:rsidRPr="00703C55" w:rsidDel="00A43156">
          <w:rPr>
            <w:rStyle w:val="Hyperlink"/>
          </w:rPr>
          <w:delText xml:space="preserve">.1 </w:delText>
        </w:r>
        <w:r w:rsidRPr="00703C55" w:rsidDel="00A43156">
          <w:rPr>
            <w:rStyle w:val="Hyperlink"/>
            <w:lang w:val="en-US"/>
          </w:rPr>
          <w:delText>Mức độ phổ biến các thương hiệu gọi xe tại Việt Nam Tham khảo Q&amp;M</w:delText>
        </w:r>
        <w:r w:rsidRPr="00E646DC" w:rsidDel="00A43156">
          <w:rPr>
            <w:webHidden/>
          </w:rPr>
          <w:tab/>
          <w:delText>4</w:delText>
        </w:r>
      </w:del>
    </w:p>
    <w:p w14:paraId="46FBBD69" w14:textId="0A15DC77" w:rsidR="00CA714D" w:rsidRPr="00E646DC" w:rsidDel="00A43156" w:rsidRDefault="00CA714D" w:rsidP="00A43156">
      <w:pPr>
        <w:pStyle w:val="TOC1"/>
        <w:rPr>
          <w:del w:id="3122" w:author="Administrator" w:date="2024-12-28T12:00:00Z"/>
          <w:rFonts w:eastAsiaTheme="minorEastAsia"/>
          <w:sz w:val="22"/>
          <w:szCs w:val="22"/>
          <w:lang w:val="en-US"/>
          <w:rPrChange w:id="3123" w:author="Administrator" w:date="2024-12-28T10:51:00Z">
            <w:rPr>
              <w:del w:id="3124" w:author="Administrator" w:date="2024-12-28T12:00:00Z"/>
              <w:rFonts w:asciiTheme="minorHAnsi" w:eastAsiaTheme="minorEastAsia" w:hAnsiTheme="minorHAnsi" w:cstheme="minorBidi"/>
              <w:sz w:val="22"/>
              <w:szCs w:val="22"/>
              <w:lang w:val="en-US"/>
            </w:rPr>
          </w:rPrChange>
        </w:rPr>
      </w:pPr>
      <w:del w:id="3125" w:author="Administrator" w:date="2024-12-28T12:00:00Z">
        <w:r w:rsidRPr="00703C55" w:rsidDel="00A43156">
          <w:rPr>
            <w:rStyle w:val="Hyperlink"/>
          </w:rPr>
          <w:delText>Hình 2.</w:delText>
        </w:r>
        <w:r w:rsidRPr="00703C55" w:rsidDel="00A43156">
          <w:rPr>
            <w:rStyle w:val="Hyperlink"/>
            <w:lang w:val="en-AU"/>
          </w:rPr>
          <w:delText>1</w:delText>
        </w:r>
        <w:r w:rsidRPr="00703C55" w:rsidDel="00A43156">
          <w:rPr>
            <w:rStyle w:val="Hyperlink"/>
          </w:rPr>
          <w:delText xml:space="preserve"> </w:delText>
        </w:r>
        <w:r w:rsidRPr="00703C55" w:rsidDel="00A43156">
          <w:rPr>
            <w:rStyle w:val="Hyperlink"/>
            <w:lang w:val="en-US"/>
          </w:rPr>
          <w:delText>Mô hình Waterfall</w:delText>
        </w:r>
        <w:r w:rsidRPr="00E646DC" w:rsidDel="00A43156">
          <w:rPr>
            <w:webHidden/>
          </w:rPr>
          <w:tab/>
          <w:delText>11</w:delText>
        </w:r>
      </w:del>
    </w:p>
    <w:p w14:paraId="429E316C" w14:textId="790B8F5C" w:rsidR="00CA714D" w:rsidRPr="00E646DC" w:rsidDel="00A43156" w:rsidRDefault="00CA714D" w:rsidP="00A43156">
      <w:pPr>
        <w:pStyle w:val="TOC1"/>
        <w:rPr>
          <w:del w:id="3126" w:author="Administrator" w:date="2024-12-28T12:00:00Z"/>
          <w:rFonts w:eastAsiaTheme="minorEastAsia"/>
          <w:sz w:val="22"/>
          <w:szCs w:val="22"/>
          <w:lang w:val="en-US"/>
          <w:rPrChange w:id="3127" w:author="Administrator" w:date="2024-12-28T10:51:00Z">
            <w:rPr>
              <w:del w:id="3128" w:author="Administrator" w:date="2024-12-28T12:00:00Z"/>
              <w:rFonts w:asciiTheme="minorHAnsi" w:eastAsiaTheme="minorEastAsia" w:hAnsiTheme="minorHAnsi" w:cstheme="minorBidi"/>
              <w:sz w:val="22"/>
              <w:szCs w:val="22"/>
              <w:lang w:val="en-US"/>
            </w:rPr>
          </w:rPrChange>
        </w:rPr>
      </w:pPr>
      <w:del w:id="3129" w:author="Administrator" w:date="2024-12-28T12:00:00Z">
        <w:r w:rsidRPr="00703C55" w:rsidDel="00A43156">
          <w:rPr>
            <w:rStyle w:val="Hyperlink"/>
          </w:rPr>
          <w:delText>Hình 2.</w:delText>
        </w:r>
        <w:r w:rsidRPr="00703C55" w:rsidDel="00A43156">
          <w:rPr>
            <w:rStyle w:val="Hyperlink"/>
            <w:lang w:val="en-AU"/>
          </w:rPr>
          <w:delText>2</w:delText>
        </w:r>
        <w:r w:rsidRPr="00703C55" w:rsidDel="00A43156">
          <w:rPr>
            <w:rStyle w:val="Hyperlink"/>
          </w:rPr>
          <w:delText xml:space="preserve"> </w:delText>
        </w:r>
        <w:r w:rsidRPr="00703C55" w:rsidDel="00A43156">
          <w:rPr>
            <w:rStyle w:val="Hyperlink"/>
            <w:lang w:val="en-US"/>
          </w:rPr>
          <w:delText>Sơ đồ kiến trúc hệ thống</w:delText>
        </w:r>
        <w:r w:rsidRPr="00E646DC" w:rsidDel="00A43156">
          <w:rPr>
            <w:webHidden/>
          </w:rPr>
          <w:tab/>
          <w:delText>16</w:delText>
        </w:r>
      </w:del>
    </w:p>
    <w:p w14:paraId="49DAD2A0" w14:textId="7C661B69" w:rsidR="00CA714D" w:rsidRPr="00E646DC" w:rsidDel="00A43156" w:rsidRDefault="00CA714D" w:rsidP="00A43156">
      <w:pPr>
        <w:pStyle w:val="TOC1"/>
        <w:rPr>
          <w:del w:id="3130" w:author="Administrator" w:date="2024-12-28T12:00:00Z"/>
          <w:rFonts w:eastAsiaTheme="minorEastAsia"/>
          <w:sz w:val="22"/>
          <w:szCs w:val="22"/>
          <w:lang w:val="en-US"/>
          <w:rPrChange w:id="3131" w:author="Administrator" w:date="2024-12-28T10:51:00Z">
            <w:rPr>
              <w:del w:id="3132" w:author="Administrator" w:date="2024-12-28T12:00:00Z"/>
              <w:rFonts w:asciiTheme="minorHAnsi" w:eastAsiaTheme="minorEastAsia" w:hAnsiTheme="minorHAnsi" w:cstheme="minorBidi"/>
              <w:sz w:val="22"/>
              <w:szCs w:val="22"/>
              <w:lang w:val="en-US"/>
            </w:rPr>
          </w:rPrChange>
        </w:rPr>
      </w:pPr>
      <w:del w:id="3133" w:author="Administrator" w:date="2024-12-28T12:00:00Z">
        <w:r w:rsidRPr="00703C55" w:rsidDel="00A43156">
          <w:rPr>
            <w:rStyle w:val="Hyperlink"/>
          </w:rPr>
          <w:delText>Hình 2.</w:delText>
        </w:r>
        <w:r w:rsidRPr="00703C55" w:rsidDel="00A43156">
          <w:rPr>
            <w:rStyle w:val="Hyperlink"/>
            <w:lang w:val="en-AU"/>
          </w:rPr>
          <w:delText>3</w:delText>
        </w:r>
        <w:r w:rsidRPr="00703C55" w:rsidDel="00A43156">
          <w:rPr>
            <w:rStyle w:val="Hyperlink"/>
          </w:rPr>
          <w:delText xml:space="preserve"> </w:delText>
        </w:r>
        <w:r w:rsidRPr="00703C55" w:rsidDel="00A43156">
          <w:rPr>
            <w:rStyle w:val="Hyperlink"/>
            <w:lang w:val="en-US"/>
          </w:rPr>
          <w:delText xml:space="preserve">Phân phối tập dữ liệu huấn luyện của mô hình </w:delText>
        </w:r>
        <w:r w:rsidRPr="00703C55" w:rsidDel="00A43156">
          <w:rPr>
            <w:rStyle w:val="Hyperlink"/>
            <w:b/>
            <w:bCs/>
            <w:lang w:val="en-US"/>
          </w:rPr>
          <w:delText>5CD-ViSoBERT</w:delText>
        </w:r>
        <w:r w:rsidRPr="00E646DC" w:rsidDel="00A43156">
          <w:rPr>
            <w:webHidden/>
          </w:rPr>
          <w:tab/>
          <w:delText>19</w:delText>
        </w:r>
      </w:del>
    </w:p>
    <w:p w14:paraId="6ACF2E85" w14:textId="76DE76DC" w:rsidR="00CA714D" w:rsidRPr="00E646DC" w:rsidDel="00A43156" w:rsidRDefault="00CA714D" w:rsidP="00A43156">
      <w:pPr>
        <w:pStyle w:val="TOC1"/>
        <w:rPr>
          <w:del w:id="3134" w:author="Administrator" w:date="2024-12-28T12:00:00Z"/>
          <w:rFonts w:eastAsiaTheme="minorEastAsia"/>
          <w:sz w:val="22"/>
          <w:szCs w:val="22"/>
          <w:lang w:val="en-US"/>
          <w:rPrChange w:id="3135" w:author="Administrator" w:date="2024-12-28T10:51:00Z">
            <w:rPr>
              <w:del w:id="3136" w:author="Administrator" w:date="2024-12-28T12:00:00Z"/>
              <w:rFonts w:asciiTheme="minorHAnsi" w:eastAsiaTheme="minorEastAsia" w:hAnsiTheme="minorHAnsi" w:cstheme="minorBidi"/>
              <w:sz w:val="22"/>
              <w:szCs w:val="22"/>
              <w:lang w:val="en-US"/>
            </w:rPr>
          </w:rPrChange>
        </w:rPr>
      </w:pPr>
      <w:del w:id="3137" w:author="Administrator" w:date="2024-12-28T12:00:00Z">
        <w:r w:rsidRPr="00703C55" w:rsidDel="00A43156">
          <w:rPr>
            <w:rStyle w:val="Hyperlink"/>
          </w:rPr>
          <w:delText>Hình 3.1 Sơ đồ môi trường hệ thống</w:delText>
        </w:r>
        <w:r w:rsidRPr="00E646DC" w:rsidDel="00A43156">
          <w:rPr>
            <w:webHidden/>
          </w:rPr>
          <w:tab/>
          <w:delText>21</w:delText>
        </w:r>
      </w:del>
    </w:p>
    <w:p w14:paraId="2938A1D3" w14:textId="1494E896" w:rsidR="00CA714D" w:rsidRPr="00E646DC" w:rsidDel="00A43156" w:rsidRDefault="00CA714D" w:rsidP="00A43156">
      <w:pPr>
        <w:pStyle w:val="TOC1"/>
        <w:rPr>
          <w:del w:id="3138" w:author="Administrator" w:date="2024-12-28T12:00:00Z"/>
          <w:rFonts w:eastAsiaTheme="minorEastAsia"/>
          <w:sz w:val="22"/>
          <w:szCs w:val="22"/>
          <w:lang w:val="en-US"/>
          <w:rPrChange w:id="3139" w:author="Administrator" w:date="2024-12-28T10:51:00Z">
            <w:rPr>
              <w:del w:id="3140" w:author="Administrator" w:date="2024-12-28T12:00:00Z"/>
              <w:rFonts w:asciiTheme="minorHAnsi" w:eastAsiaTheme="minorEastAsia" w:hAnsiTheme="minorHAnsi" w:cstheme="minorBidi"/>
              <w:sz w:val="22"/>
              <w:szCs w:val="22"/>
              <w:lang w:val="en-US"/>
            </w:rPr>
          </w:rPrChange>
        </w:rPr>
      </w:pPr>
      <w:del w:id="3141" w:author="Administrator" w:date="2024-12-28T12:00:00Z">
        <w:r w:rsidRPr="00703C55" w:rsidDel="00A43156">
          <w:rPr>
            <w:rStyle w:val="Hyperlink"/>
            <w:lang w:val="en-US"/>
          </w:rPr>
          <w:delText>Hình 3.2 Usecase Tổng quát</w:delText>
        </w:r>
        <w:r w:rsidRPr="00E646DC" w:rsidDel="00A43156">
          <w:rPr>
            <w:webHidden/>
          </w:rPr>
          <w:tab/>
          <w:delText>22</w:delText>
        </w:r>
      </w:del>
    </w:p>
    <w:p w14:paraId="7CA4D8B7" w14:textId="3A031C9E" w:rsidR="00CA714D" w:rsidRPr="00E646DC" w:rsidDel="00A43156" w:rsidRDefault="00CA714D" w:rsidP="00A43156">
      <w:pPr>
        <w:pStyle w:val="TOC1"/>
        <w:rPr>
          <w:del w:id="3142" w:author="Administrator" w:date="2024-12-28T12:00:00Z"/>
          <w:rFonts w:eastAsiaTheme="minorEastAsia"/>
          <w:sz w:val="22"/>
          <w:szCs w:val="22"/>
          <w:lang w:val="en-US"/>
          <w:rPrChange w:id="3143" w:author="Administrator" w:date="2024-12-28T10:51:00Z">
            <w:rPr>
              <w:del w:id="3144" w:author="Administrator" w:date="2024-12-28T12:00:00Z"/>
              <w:rFonts w:asciiTheme="minorHAnsi" w:eastAsiaTheme="minorEastAsia" w:hAnsiTheme="minorHAnsi" w:cstheme="minorBidi"/>
              <w:sz w:val="22"/>
              <w:szCs w:val="22"/>
              <w:lang w:val="en-US"/>
            </w:rPr>
          </w:rPrChange>
        </w:rPr>
      </w:pPr>
      <w:del w:id="3145" w:author="Administrator" w:date="2024-12-28T12:00:00Z">
        <w:r w:rsidRPr="00703C55" w:rsidDel="00A43156">
          <w:rPr>
            <w:rStyle w:val="Hyperlink"/>
            <w:lang w:val="en-US"/>
          </w:rPr>
          <w:delText>Hình 3.3 Usecase Đăng nhập</w:delText>
        </w:r>
        <w:r w:rsidRPr="00E646DC" w:rsidDel="00A43156">
          <w:rPr>
            <w:webHidden/>
          </w:rPr>
          <w:tab/>
          <w:delText>23</w:delText>
        </w:r>
      </w:del>
    </w:p>
    <w:p w14:paraId="5B1AE61B" w14:textId="1C44060D" w:rsidR="00CA714D" w:rsidRPr="00E646DC" w:rsidDel="00A43156" w:rsidRDefault="00CA714D" w:rsidP="00A43156">
      <w:pPr>
        <w:pStyle w:val="TOC1"/>
        <w:rPr>
          <w:del w:id="3146" w:author="Administrator" w:date="2024-12-28T12:00:00Z"/>
          <w:rFonts w:eastAsiaTheme="minorEastAsia"/>
          <w:sz w:val="22"/>
          <w:szCs w:val="22"/>
          <w:lang w:val="en-US"/>
          <w:rPrChange w:id="3147" w:author="Administrator" w:date="2024-12-28T10:51:00Z">
            <w:rPr>
              <w:del w:id="3148" w:author="Administrator" w:date="2024-12-28T12:00:00Z"/>
              <w:rFonts w:asciiTheme="minorHAnsi" w:eastAsiaTheme="minorEastAsia" w:hAnsiTheme="minorHAnsi" w:cstheme="minorBidi"/>
              <w:sz w:val="22"/>
              <w:szCs w:val="22"/>
              <w:lang w:val="en-US"/>
            </w:rPr>
          </w:rPrChange>
        </w:rPr>
      </w:pPr>
      <w:del w:id="3149" w:author="Administrator" w:date="2024-12-28T12:00:00Z">
        <w:r w:rsidRPr="00703C55" w:rsidDel="00A43156">
          <w:rPr>
            <w:rStyle w:val="Hyperlink"/>
            <w:lang w:val="en-US"/>
          </w:rPr>
          <w:delText>Hình 3.4 Usecase Quản lý thông tin cá nhân</w:delText>
        </w:r>
        <w:r w:rsidRPr="00E646DC" w:rsidDel="00A43156">
          <w:rPr>
            <w:webHidden/>
          </w:rPr>
          <w:tab/>
          <w:delText>23</w:delText>
        </w:r>
      </w:del>
    </w:p>
    <w:p w14:paraId="31FA7CF1" w14:textId="5E20242E" w:rsidR="00CA714D" w:rsidRPr="00E646DC" w:rsidDel="00A43156" w:rsidRDefault="00CA714D" w:rsidP="00A43156">
      <w:pPr>
        <w:pStyle w:val="TOC1"/>
        <w:rPr>
          <w:del w:id="3150" w:author="Administrator" w:date="2024-12-28T12:00:00Z"/>
          <w:rFonts w:eastAsiaTheme="minorEastAsia"/>
          <w:sz w:val="22"/>
          <w:szCs w:val="22"/>
          <w:lang w:val="en-US"/>
          <w:rPrChange w:id="3151" w:author="Administrator" w:date="2024-12-28T10:51:00Z">
            <w:rPr>
              <w:del w:id="3152" w:author="Administrator" w:date="2024-12-28T12:00:00Z"/>
              <w:rFonts w:asciiTheme="minorHAnsi" w:eastAsiaTheme="minorEastAsia" w:hAnsiTheme="minorHAnsi" w:cstheme="minorBidi"/>
              <w:sz w:val="22"/>
              <w:szCs w:val="22"/>
              <w:lang w:val="en-US"/>
            </w:rPr>
          </w:rPrChange>
        </w:rPr>
      </w:pPr>
      <w:del w:id="3153" w:author="Administrator" w:date="2024-12-28T12:00:00Z">
        <w:r w:rsidRPr="00703C55" w:rsidDel="00A43156">
          <w:rPr>
            <w:rStyle w:val="Hyperlink"/>
            <w:lang w:val="en-US"/>
          </w:rPr>
          <w:delText>Hình 3.5 Usecase Xem lịch sử chuyến đi</w:delText>
        </w:r>
        <w:r w:rsidRPr="00E646DC" w:rsidDel="00A43156">
          <w:rPr>
            <w:webHidden/>
          </w:rPr>
          <w:tab/>
          <w:delText>24</w:delText>
        </w:r>
      </w:del>
    </w:p>
    <w:p w14:paraId="7197E8F0" w14:textId="12A68AF7" w:rsidR="00CA714D" w:rsidRPr="00E646DC" w:rsidDel="00A43156" w:rsidRDefault="00CA714D" w:rsidP="00A43156">
      <w:pPr>
        <w:pStyle w:val="TOC1"/>
        <w:rPr>
          <w:del w:id="3154" w:author="Administrator" w:date="2024-12-28T12:00:00Z"/>
          <w:rFonts w:eastAsiaTheme="minorEastAsia"/>
          <w:sz w:val="22"/>
          <w:szCs w:val="22"/>
          <w:lang w:val="en-US"/>
          <w:rPrChange w:id="3155" w:author="Administrator" w:date="2024-12-28T10:51:00Z">
            <w:rPr>
              <w:del w:id="3156" w:author="Administrator" w:date="2024-12-28T12:00:00Z"/>
              <w:rFonts w:asciiTheme="minorHAnsi" w:eastAsiaTheme="minorEastAsia" w:hAnsiTheme="minorHAnsi" w:cstheme="minorBidi"/>
              <w:sz w:val="22"/>
              <w:szCs w:val="22"/>
              <w:lang w:val="en-US"/>
            </w:rPr>
          </w:rPrChange>
        </w:rPr>
      </w:pPr>
      <w:del w:id="3157" w:author="Administrator" w:date="2024-12-28T12:00:00Z">
        <w:r w:rsidRPr="00703C55" w:rsidDel="00A43156">
          <w:rPr>
            <w:rStyle w:val="Hyperlink"/>
            <w:lang w:val="en-US"/>
          </w:rPr>
          <w:delText>Hình 3.6 Usecase Nạp tiền vào ví ứng dụng</w:delText>
        </w:r>
        <w:r w:rsidRPr="00E646DC" w:rsidDel="00A43156">
          <w:rPr>
            <w:webHidden/>
          </w:rPr>
          <w:tab/>
          <w:delText>25</w:delText>
        </w:r>
      </w:del>
    </w:p>
    <w:p w14:paraId="6BD032A6" w14:textId="76141949" w:rsidR="00CA714D" w:rsidRPr="00E646DC" w:rsidDel="00A43156" w:rsidRDefault="00CA714D" w:rsidP="00A43156">
      <w:pPr>
        <w:pStyle w:val="TOC1"/>
        <w:rPr>
          <w:del w:id="3158" w:author="Administrator" w:date="2024-12-28T12:00:00Z"/>
          <w:rFonts w:eastAsiaTheme="minorEastAsia"/>
          <w:sz w:val="22"/>
          <w:szCs w:val="22"/>
          <w:lang w:val="en-US"/>
          <w:rPrChange w:id="3159" w:author="Administrator" w:date="2024-12-28T10:51:00Z">
            <w:rPr>
              <w:del w:id="3160" w:author="Administrator" w:date="2024-12-28T12:00:00Z"/>
              <w:rFonts w:asciiTheme="minorHAnsi" w:eastAsiaTheme="minorEastAsia" w:hAnsiTheme="minorHAnsi" w:cstheme="minorBidi"/>
              <w:sz w:val="22"/>
              <w:szCs w:val="22"/>
              <w:lang w:val="en-US"/>
            </w:rPr>
          </w:rPrChange>
        </w:rPr>
      </w:pPr>
      <w:del w:id="3161" w:author="Administrator" w:date="2024-12-28T12:00:00Z">
        <w:r w:rsidRPr="00703C55" w:rsidDel="00A43156">
          <w:rPr>
            <w:rStyle w:val="Hyperlink"/>
            <w:lang w:val="en-US"/>
          </w:rPr>
          <w:delText>Hình 3.7 Usecase Đăng ký</w:delText>
        </w:r>
        <w:r w:rsidRPr="00E646DC" w:rsidDel="00A43156">
          <w:rPr>
            <w:webHidden/>
          </w:rPr>
          <w:tab/>
          <w:delText>25</w:delText>
        </w:r>
      </w:del>
    </w:p>
    <w:p w14:paraId="2D340710" w14:textId="5015D9E7" w:rsidR="00CA714D" w:rsidRPr="00E646DC" w:rsidDel="00A43156" w:rsidRDefault="00CA714D" w:rsidP="00A43156">
      <w:pPr>
        <w:pStyle w:val="TOC1"/>
        <w:rPr>
          <w:del w:id="3162" w:author="Administrator" w:date="2024-12-28T12:00:00Z"/>
          <w:rFonts w:eastAsiaTheme="minorEastAsia"/>
          <w:sz w:val="22"/>
          <w:szCs w:val="22"/>
          <w:lang w:val="en-US"/>
          <w:rPrChange w:id="3163" w:author="Administrator" w:date="2024-12-28T10:51:00Z">
            <w:rPr>
              <w:del w:id="3164" w:author="Administrator" w:date="2024-12-28T12:00:00Z"/>
              <w:rFonts w:asciiTheme="minorHAnsi" w:eastAsiaTheme="minorEastAsia" w:hAnsiTheme="minorHAnsi" w:cstheme="minorBidi"/>
              <w:sz w:val="22"/>
              <w:szCs w:val="22"/>
              <w:lang w:val="en-US"/>
            </w:rPr>
          </w:rPrChange>
        </w:rPr>
      </w:pPr>
      <w:del w:id="3165" w:author="Administrator" w:date="2024-12-28T12:00:00Z">
        <w:r w:rsidRPr="00703C55" w:rsidDel="00A43156">
          <w:rPr>
            <w:rStyle w:val="Hyperlink"/>
            <w:lang w:val="en-US"/>
          </w:rPr>
          <w:delText>Hình 3.8 Usecase Đặt xe</w:delText>
        </w:r>
        <w:r w:rsidRPr="00E646DC" w:rsidDel="00A43156">
          <w:rPr>
            <w:webHidden/>
          </w:rPr>
          <w:tab/>
          <w:delText>25</w:delText>
        </w:r>
      </w:del>
    </w:p>
    <w:p w14:paraId="3FFFB4EC" w14:textId="690342A0" w:rsidR="00CA714D" w:rsidRPr="00E646DC" w:rsidDel="00A43156" w:rsidRDefault="00CA714D" w:rsidP="00A43156">
      <w:pPr>
        <w:pStyle w:val="TOC1"/>
        <w:rPr>
          <w:del w:id="3166" w:author="Administrator" w:date="2024-12-28T12:00:00Z"/>
          <w:rFonts w:eastAsiaTheme="minorEastAsia"/>
          <w:sz w:val="22"/>
          <w:szCs w:val="22"/>
          <w:lang w:val="en-US"/>
          <w:rPrChange w:id="3167" w:author="Administrator" w:date="2024-12-28T10:51:00Z">
            <w:rPr>
              <w:del w:id="3168" w:author="Administrator" w:date="2024-12-28T12:00:00Z"/>
              <w:rFonts w:asciiTheme="minorHAnsi" w:eastAsiaTheme="minorEastAsia" w:hAnsiTheme="minorHAnsi" w:cstheme="minorBidi"/>
              <w:sz w:val="22"/>
              <w:szCs w:val="22"/>
              <w:lang w:val="en-US"/>
            </w:rPr>
          </w:rPrChange>
        </w:rPr>
      </w:pPr>
      <w:del w:id="3169" w:author="Administrator" w:date="2024-12-28T12:00:00Z">
        <w:r w:rsidRPr="00703C55" w:rsidDel="00A43156">
          <w:rPr>
            <w:rStyle w:val="Hyperlink"/>
            <w:lang w:val="en-US"/>
          </w:rPr>
          <w:delText>Hình 3.9 Usecase Thực hiện chuyến xe</w:delText>
        </w:r>
        <w:r w:rsidRPr="00E646DC" w:rsidDel="00A43156">
          <w:rPr>
            <w:webHidden/>
          </w:rPr>
          <w:tab/>
          <w:delText>26</w:delText>
        </w:r>
      </w:del>
    </w:p>
    <w:p w14:paraId="4FCC9FD8" w14:textId="3DF06FA1" w:rsidR="00CA714D" w:rsidRPr="00E646DC" w:rsidDel="00A43156" w:rsidRDefault="00CA714D" w:rsidP="00A43156">
      <w:pPr>
        <w:pStyle w:val="TOC1"/>
        <w:rPr>
          <w:del w:id="3170" w:author="Administrator" w:date="2024-12-28T12:00:00Z"/>
          <w:rFonts w:eastAsiaTheme="minorEastAsia"/>
          <w:sz w:val="22"/>
          <w:szCs w:val="22"/>
          <w:lang w:val="en-US"/>
          <w:rPrChange w:id="3171" w:author="Administrator" w:date="2024-12-28T10:51:00Z">
            <w:rPr>
              <w:del w:id="3172" w:author="Administrator" w:date="2024-12-28T12:00:00Z"/>
              <w:rFonts w:asciiTheme="minorHAnsi" w:eastAsiaTheme="minorEastAsia" w:hAnsiTheme="minorHAnsi" w:cstheme="minorBidi"/>
              <w:sz w:val="22"/>
              <w:szCs w:val="22"/>
              <w:lang w:val="en-US"/>
            </w:rPr>
          </w:rPrChange>
        </w:rPr>
      </w:pPr>
      <w:del w:id="3173" w:author="Administrator" w:date="2024-12-28T12:00:00Z">
        <w:r w:rsidRPr="00703C55" w:rsidDel="00A43156">
          <w:rPr>
            <w:rStyle w:val="Hyperlink"/>
            <w:lang w:val="en-US"/>
          </w:rPr>
          <w:delText>Hình 3.10 Usecase Tìm kiếm chuyến xe</w:delText>
        </w:r>
        <w:r w:rsidRPr="00E646DC" w:rsidDel="00A43156">
          <w:rPr>
            <w:webHidden/>
          </w:rPr>
          <w:tab/>
          <w:delText>26</w:delText>
        </w:r>
      </w:del>
    </w:p>
    <w:p w14:paraId="781D00B3" w14:textId="73D2E85F" w:rsidR="00CA714D" w:rsidRPr="00E646DC" w:rsidDel="00A43156" w:rsidRDefault="00CA714D" w:rsidP="00A43156">
      <w:pPr>
        <w:pStyle w:val="TOC1"/>
        <w:rPr>
          <w:del w:id="3174" w:author="Administrator" w:date="2024-12-28T12:00:00Z"/>
          <w:rFonts w:eastAsiaTheme="minorEastAsia"/>
          <w:sz w:val="22"/>
          <w:szCs w:val="22"/>
          <w:lang w:val="en-US"/>
          <w:rPrChange w:id="3175" w:author="Administrator" w:date="2024-12-28T10:51:00Z">
            <w:rPr>
              <w:del w:id="3176" w:author="Administrator" w:date="2024-12-28T12:00:00Z"/>
              <w:rFonts w:asciiTheme="minorHAnsi" w:eastAsiaTheme="minorEastAsia" w:hAnsiTheme="minorHAnsi" w:cstheme="minorBidi"/>
              <w:sz w:val="22"/>
              <w:szCs w:val="22"/>
              <w:lang w:val="en-US"/>
            </w:rPr>
          </w:rPrChange>
        </w:rPr>
      </w:pPr>
      <w:del w:id="3177" w:author="Administrator" w:date="2024-12-28T12:00:00Z">
        <w:r w:rsidRPr="00703C55" w:rsidDel="00A43156">
          <w:rPr>
            <w:rStyle w:val="Hyperlink"/>
            <w:lang w:val="en-US"/>
          </w:rPr>
          <w:delText>Hình 3.11 Usecase Chọn chuyến xe</w:delText>
        </w:r>
        <w:r w:rsidRPr="00E646DC" w:rsidDel="00A43156">
          <w:rPr>
            <w:webHidden/>
          </w:rPr>
          <w:tab/>
          <w:delText>27</w:delText>
        </w:r>
      </w:del>
    </w:p>
    <w:p w14:paraId="0BB0CE10" w14:textId="57FF1B4F" w:rsidR="00CA714D" w:rsidRPr="00E646DC" w:rsidDel="00A43156" w:rsidRDefault="00CA714D" w:rsidP="00A43156">
      <w:pPr>
        <w:pStyle w:val="TOC1"/>
        <w:rPr>
          <w:del w:id="3178" w:author="Administrator" w:date="2024-12-28T12:00:00Z"/>
          <w:rFonts w:eastAsiaTheme="minorEastAsia"/>
          <w:sz w:val="22"/>
          <w:szCs w:val="22"/>
          <w:lang w:val="en-US"/>
          <w:rPrChange w:id="3179" w:author="Administrator" w:date="2024-12-28T10:51:00Z">
            <w:rPr>
              <w:del w:id="3180" w:author="Administrator" w:date="2024-12-28T12:00:00Z"/>
              <w:rFonts w:asciiTheme="minorHAnsi" w:eastAsiaTheme="minorEastAsia" w:hAnsiTheme="minorHAnsi" w:cstheme="minorBidi"/>
              <w:sz w:val="22"/>
              <w:szCs w:val="22"/>
              <w:lang w:val="en-US"/>
            </w:rPr>
          </w:rPrChange>
        </w:rPr>
      </w:pPr>
      <w:del w:id="3181" w:author="Administrator" w:date="2024-12-28T12:00:00Z">
        <w:r w:rsidRPr="00703C55" w:rsidDel="00A43156">
          <w:rPr>
            <w:rStyle w:val="Hyperlink"/>
            <w:lang w:val="en-US"/>
          </w:rPr>
          <w:delText>Hình 3.13 Usecase Thanh toán</w:delText>
        </w:r>
        <w:r w:rsidRPr="00E646DC" w:rsidDel="00A43156">
          <w:rPr>
            <w:webHidden/>
          </w:rPr>
          <w:tab/>
          <w:delText>28</w:delText>
        </w:r>
      </w:del>
    </w:p>
    <w:p w14:paraId="18DDF92E" w14:textId="66C63516" w:rsidR="00CA714D" w:rsidRPr="00E646DC" w:rsidDel="00A43156" w:rsidRDefault="00CA714D" w:rsidP="00A43156">
      <w:pPr>
        <w:pStyle w:val="TOC1"/>
        <w:rPr>
          <w:del w:id="3182" w:author="Administrator" w:date="2024-12-28T12:00:00Z"/>
          <w:rFonts w:eastAsiaTheme="minorEastAsia"/>
          <w:sz w:val="22"/>
          <w:szCs w:val="22"/>
          <w:lang w:val="en-US"/>
          <w:rPrChange w:id="3183" w:author="Administrator" w:date="2024-12-28T10:51:00Z">
            <w:rPr>
              <w:del w:id="3184" w:author="Administrator" w:date="2024-12-28T12:00:00Z"/>
              <w:rFonts w:asciiTheme="minorHAnsi" w:eastAsiaTheme="minorEastAsia" w:hAnsiTheme="minorHAnsi" w:cstheme="minorBidi"/>
              <w:sz w:val="22"/>
              <w:szCs w:val="22"/>
              <w:lang w:val="en-US"/>
            </w:rPr>
          </w:rPrChange>
        </w:rPr>
      </w:pPr>
      <w:del w:id="3185" w:author="Administrator" w:date="2024-12-28T12:00:00Z">
        <w:r w:rsidRPr="00703C55" w:rsidDel="00A43156">
          <w:rPr>
            <w:rStyle w:val="Hyperlink"/>
            <w:lang w:val="en-US"/>
          </w:rPr>
          <w:delText>Hình 3.14 Usecase Tạo yêu cầu rút tiền</w:delText>
        </w:r>
        <w:r w:rsidRPr="00E646DC" w:rsidDel="00A43156">
          <w:rPr>
            <w:webHidden/>
          </w:rPr>
          <w:tab/>
          <w:delText>28</w:delText>
        </w:r>
      </w:del>
    </w:p>
    <w:p w14:paraId="16AD2A7D" w14:textId="64E6D7AD" w:rsidR="00CA714D" w:rsidRPr="00E646DC" w:rsidDel="00A43156" w:rsidRDefault="00CA714D" w:rsidP="00A43156">
      <w:pPr>
        <w:pStyle w:val="TOC1"/>
        <w:rPr>
          <w:del w:id="3186" w:author="Administrator" w:date="2024-12-28T12:00:00Z"/>
          <w:rFonts w:eastAsiaTheme="minorEastAsia"/>
          <w:sz w:val="22"/>
          <w:szCs w:val="22"/>
          <w:lang w:val="en-US"/>
          <w:rPrChange w:id="3187" w:author="Administrator" w:date="2024-12-28T10:51:00Z">
            <w:rPr>
              <w:del w:id="3188" w:author="Administrator" w:date="2024-12-28T12:00:00Z"/>
              <w:rFonts w:asciiTheme="minorHAnsi" w:eastAsiaTheme="minorEastAsia" w:hAnsiTheme="minorHAnsi" w:cstheme="minorBidi"/>
              <w:sz w:val="22"/>
              <w:szCs w:val="22"/>
              <w:lang w:val="en-US"/>
            </w:rPr>
          </w:rPrChange>
        </w:rPr>
      </w:pPr>
      <w:del w:id="3189" w:author="Administrator" w:date="2024-12-28T12:00:00Z">
        <w:r w:rsidRPr="00703C55" w:rsidDel="00A43156">
          <w:rPr>
            <w:rStyle w:val="Hyperlink"/>
            <w:lang w:val="en-US"/>
          </w:rPr>
          <w:delText>Hình 3.15 Usecase Quản lý khách hàng</w:delText>
        </w:r>
        <w:r w:rsidRPr="00E646DC" w:rsidDel="00A43156">
          <w:rPr>
            <w:webHidden/>
          </w:rPr>
          <w:tab/>
          <w:delText>28</w:delText>
        </w:r>
      </w:del>
    </w:p>
    <w:p w14:paraId="0C43A98C" w14:textId="1101930A" w:rsidR="00CA714D" w:rsidRPr="00E646DC" w:rsidDel="00A43156" w:rsidRDefault="00CA714D" w:rsidP="00A43156">
      <w:pPr>
        <w:pStyle w:val="TOC1"/>
        <w:rPr>
          <w:del w:id="3190" w:author="Administrator" w:date="2024-12-28T12:00:00Z"/>
          <w:rFonts w:eastAsiaTheme="minorEastAsia"/>
          <w:sz w:val="22"/>
          <w:szCs w:val="22"/>
          <w:lang w:val="en-US"/>
          <w:rPrChange w:id="3191" w:author="Administrator" w:date="2024-12-28T10:51:00Z">
            <w:rPr>
              <w:del w:id="3192" w:author="Administrator" w:date="2024-12-28T12:00:00Z"/>
              <w:rFonts w:asciiTheme="minorHAnsi" w:eastAsiaTheme="minorEastAsia" w:hAnsiTheme="minorHAnsi" w:cstheme="minorBidi"/>
              <w:sz w:val="22"/>
              <w:szCs w:val="22"/>
              <w:lang w:val="en-US"/>
            </w:rPr>
          </w:rPrChange>
        </w:rPr>
      </w:pPr>
      <w:del w:id="3193" w:author="Administrator" w:date="2024-12-28T12:00:00Z">
        <w:r w:rsidRPr="00703C55" w:rsidDel="00A43156">
          <w:rPr>
            <w:rStyle w:val="Hyperlink"/>
            <w:lang w:val="en-US"/>
          </w:rPr>
          <w:delText>Hình 3.16 Usecase Quản lý tài xế</w:delText>
        </w:r>
        <w:r w:rsidRPr="00E646DC" w:rsidDel="00A43156">
          <w:rPr>
            <w:webHidden/>
          </w:rPr>
          <w:tab/>
          <w:delText>29</w:delText>
        </w:r>
      </w:del>
    </w:p>
    <w:p w14:paraId="1ACC12D0" w14:textId="5B40CB40" w:rsidR="00CA714D" w:rsidRPr="00E646DC" w:rsidDel="00A43156" w:rsidRDefault="00CA714D" w:rsidP="00A43156">
      <w:pPr>
        <w:pStyle w:val="TOC1"/>
        <w:rPr>
          <w:del w:id="3194" w:author="Administrator" w:date="2024-12-28T12:00:00Z"/>
          <w:rFonts w:eastAsiaTheme="minorEastAsia"/>
          <w:sz w:val="22"/>
          <w:szCs w:val="22"/>
          <w:lang w:val="en-US"/>
          <w:rPrChange w:id="3195" w:author="Administrator" w:date="2024-12-28T10:51:00Z">
            <w:rPr>
              <w:del w:id="3196" w:author="Administrator" w:date="2024-12-28T12:00:00Z"/>
              <w:rFonts w:asciiTheme="minorHAnsi" w:eastAsiaTheme="minorEastAsia" w:hAnsiTheme="minorHAnsi" w:cstheme="minorBidi"/>
              <w:sz w:val="22"/>
              <w:szCs w:val="22"/>
              <w:lang w:val="en-US"/>
            </w:rPr>
          </w:rPrChange>
        </w:rPr>
      </w:pPr>
      <w:del w:id="3197" w:author="Administrator" w:date="2024-12-28T12:00:00Z">
        <w:r w:rsidRPr="00703C55" w:rsidDel="00A43156">
          <w:rPr>
            <w:rStyle w:val="Hyperlink"/>
            <w:lang w:val="en-US"/>
          </w:rPr>
          <w:delText>Hình 3.17 Usecase Thống kê</w:delText>
        </w:r>
        <w:r w:rsidRPr="00E646DC" w:rsidDel="00A43156">
          <w:rPr>
            <w:webHidden/>
          </w:rPr>
          <w:tab/>
          <w:delText>29</w:delText>
        </w:r>
      </w:del>
    </w:p>
    <w:p w14:paraId="21FA7CD2" w14:textId="69C07DA5" w:rsidR="00CA714D" w:rsidRPr="00E646DC" w:rsidDel="00A43156" w:rsidRDefault="00CA714D" w:rsidP="00A43156">
      <w:pPr>
        <w:pStyle w:val="TOC1"/>
        <w:rPr>
          <w:del w:id="3198" w:author="Administrator" w:date="2024-12-28T12:00:00Z"/>
          <w:rFonts w:eastAsiaTheme="minorEastAsia"/>
          <w:sz w:val="22"/>
          <w:szCs w:val="22"/>
          <w:lang w:val="en-US"/>
          <w:rPrChange w:id="3199" w:author="Administrator" w:date="2024-12-28T10:51:00Z">
            <w:rPr>
              <w:del w:id="3200" w:author="Administrator" w:date="2024-12-28T12:00:00Z"/>
              <w:rFonts w:asciiTheme="minorHAnsi" w:eastAsiaTheme="minorEastAsia" w:hAnsiTheme="minorHAnsi" w:cstheme="minorBidi"/>
              <w:sz w:val="22"/>
              <w:szCs w:val="22"/>
              <w:lang w:val="en-US"/>
            </w:rPr>
          </w:rPrChange>
        </w:rPr>
      </w:pPr>
      <w:del w:id="3201" w:author="Administrator" w:date="2024-12-28T12:00:00Z">
        <w:r w:rsidRPr="00703C55" w:rsidDel="00A43156">
          <w:rPr>
            <w:rStyle w:val="Hyperlink"/>
            <w:lang w:val="en-US"/>
          </w:rPr>
          <w:delText>Hình 3.18 Biểu đồ hoạt động Đăng nhập</w:delText>
        </w:r>
        <w:r w:rsidRPr="00E646DC" w:rsidDel="00A43156">
          <w:rPr>
            <w:webHidden/>
          </w:rPr>
          <w:tab/>
          <w:delText>30</w:delText>
        </w:r>
      </w:del>
    </w:p>
    <w:p w14:paraId="2193542A" w14:textId="2D7EBC7D" w:rsidR="00CA714D" w:rsidRPr="00E646DC" w:rsidDel="00A43156" w:rsidRDefault="00CA714D" w:rsidP="00A43156">
      <w:pPr>
        <w:pStyle w:val="TOC1"/>
        <w:rPr>
          <w:del w:id="3202" w:author="Administrator" w:date="2024-12-28T12:00:00Z"/>
          <w:rFonts w:eastAsiaTheme="minorEastAsia"/>
          <w:sz w:val="22"/>
          <w:szCs w:val="22"/>
          <w:lang w:val="en-US"/>
          <w:rPrChange w:id="3203" w:author="Administrator" w:date="2024-12-28T10:51:00Z">
            <w:rPr>
              <w:del w:id="3204" w:author="Administrator" w:date="2024-12-28T12:00:00Z"/>
              <w:rFonts w:asciiTheme="minorHAnsi" w:eastAsiaTheme="minorEastAsia" w:hAnsiTheme="minorHAnsi" w:cstheme="minorBidi"/>
              <w:sz w:val="22"/>
              <w:szCs w:val="22"/>
              <w:lang w:val="en-US"/>
            </w:rPr>
          </w:rPrChange>
        </w:rPr>
      </w:pPr>
      <w:del w:id="3205" w:author="Administrator" w:date="2024-12-28T12:00:00Z">
        <w:r w:rsidRPr="00703C55" w:rsidDel="00A43156">
          <w:rPr>
            <w:rStyle w:val="Hyperlink"/>
            <w:lang w:val="en-US"/>
          </w:rPr>
          <w:delText>Hình 3.19 Biểu đồ hoạt động Đăng ký</w:delText>
        </w:r>
        <w:r w:rsidRPr="00E646DC" w:rsidDel="00A43156">
          <w:rPr>
            <w:webHidden/>
          </w:rPr>
          <w:tab/>
          <w:delText>30</w:delText>
        </w:r>
      </w:del>
    </w:p>
    <w:p w14:paraId="2C109ADD" w14:textId="78657C4C" w:rsidR="00CA714D" w:rsidRPr="00E646DC" w:rsidDel="00A43156" w:rsidRDefault="00CA714D" w:rsidP="00A43156">
      <w:pPr>
        <w:pStyle w:val="TOC1"/>
        <w:rPr>
          <w:del w:id="3206" w:author="Administrator" w:date="2024-12-28T12:00:00Z"/>
          <w:rFonts w:eastAsiaTheme="minorEastAsia"/>
          <w:sz w:val="22"/>
          <w:szCs w:val="22"/>
          <w:lang w:val="en-US"/>
          <w:rPrChange w:id="3207" w:author="Administrator" w:date="2024-12-28T10:51:00Z">
            <w:rPr>
              <w:del w:id="3208" w:author="Administrator" w:date="2024-12-28T12:00:00Z"/>
              <w:rFonts w:asciiTheme="minorHAnsi" w:eastAsiaTheme="minorEastAsia" w:hAnsiTheme="minorHAnsi" w:cstheme="minorBidi"/>
              <w:sz w:val="22"/>
              <w:szCs w:val="22"/>
              <w:lang w:val="en-US"/>
            </w:rPr>
          </w:rPrChange>
        </w:rPr>
      </w:pPr>
      <w:del w:id="3209" w:author="Administrator" w:date="2024-12-28T12:00:00Z">
        <w:r w:rsidRPr="00703C55" w:rsidDel="00A43156">
          <w:rPr>
            <w:rStyle w:val="Hyperlink"/>
            <w:lang w:val="en-US"/>
          </w:rPr>
          <w:delText>Hình 3.21 Biểu đồ hoạt động Tài xế nhận chuyến xe</w:delText>
        </w:r>
        <w:r w:rsidRPr="00E646DC" w:rsidDel="00A43156">
          <w:rPr>
            <w:webHidden/>
          </w:rPr>
          <w:tab/>
          <w:delText>31</w:delText>
        </w:r>
      </w:del>
    </w:p>
    <w:p w14:paraId="1411CE54" w14:textId="28F9955B" w:rsidR="00CA714D" w:rsidRPr="00E646DC" w:rsidDel="00A43156" w:rsidRDefault="00CA714D" w:rsidP="00A43156">
      <w:pPr>
        <w:pStyle w:val="TOC1"/>
        <w:rPr>
          <w:del w:id="3210" w:author="Administrator" w:date="2024-12-28T12:00:00Z"/>
          <w:rFonts w:eastAsiaTheme="minorEastAsia"/>
          <w:sz w:val="22"/>
          <w:szCs w:val="22"/>
          <w:lang w:val="en-US"/>
          <w:rPrChange w:id="3211" w:author="Administrator" w:date="2024-12-28T10:51:00Z">
            <w:rPr>
              <w:del w:id="3212" w:author="Administrator" w:date="2024-12-28T12:00:00Z"/>
              <w:rFonts w:asciiTheme="minorHAnsi" w:eastAsiaTheme="minorEastAsia" w:hAnsiTheme="minorHAnsi" w:cstheme="minorBidi"/>
              <w:sz w:val="22"/>
              <w:szCs w:val="22"/>
              <w:lang w:val="en-US"/>
            </w:rPr>
          </w:rPrChange>
        </w:rPr>
      </w:pPr>
      <w:del w:id="3213" w:author="Administrator" w:date="2024-12-28T12:00:00Z">
        <w:r w:rsidRPr="00703C55" w:rsidDel="00A43156">
          <w:rPr>
            <w:rStyle w:val="Hyperlink"/>
            <w:lang w:val="en-US"/>
          </w:rPr>
          <w:delText>Hình 3.22 Biểu đồ hoạt động Thực hiện chuyến xe</w:delText>
        </w:r>
        <w:r w:rsidRPr="00E646DC" w:rsidDel="00A43156">
          <w:rPr>
            <w:webHidden/>
          </w:rPr>
          <w:tab/>
          <w:delText>32</w:delText>
        </w:r>
      </w:del>
    </w:p>
    <w:p w14:paraId="0A252F48" w14:textId="3D29A34A" w:rsidR="00CA714D" w:rsidRPr="00E646DC" w:rsidDel="00A43156" w:rsidRDefault="00CA714D" w:rsidP="00A43156">
      <w:pPr>
        <w:pStyle w:val="TOC1"/>
        <w:rPr>
          <w:del w:id="3214" w:author="Administrator" w:date="2024-12-28T12:00:00Z"/>
          <w:rFonts w:eastAsiaTheme="minorEastAsia"/>
          <w:sz w:val="22"/>
          <w:szCs w:val="22"/>
          <w:lang w:val="en-US"/>
          <w:rPrChange w:id="3215" w:author="Administrator" w:date="2024-12-28T10:51:00Z">
            <w:rPr>
              <w:del w:id="3216" w:author="Administrator" w:date="2024-12-28T12:00:00Z"/>
              <w:rFonts w:asciiTheme="minorHAnsi" w:eastAsiaTheme="minorEastAsia" w:hAnsiTheme="minorHAnsi" w:cstheme="minorBidi"/>
              <w:sz w:val="22"/>
              <w:szCs w:val="22"/>
              <w:lang w:val="en-US"/>
            </w:rPr>
          </w:rPrChange>
        </w:rPr>
      </w:pPr>
      <w:del w:id="3217" w:author="Administrator" w:date="2024-12-28T12:00:00Z">
        <w:r w:rsidRPr="00703C55" w:rsidDel="00A43156">
          <w:rPr>
            <w:rStyle w:val="Hyperlink"/>
            <w:lang w:val="en-US"/>
          </w:rPr>
          <w:delText>Hình 3.23 Biểu đồ hoạt động Nạp tiền vào tài khoản ví</w:delText>
        </w:r>
        <w:r w:rsidRPr="00E646DC" w:rsidDel="00A43156">
          <w:rPr>
            <w:webHidden/>
          </w:rPr>
          <w:tab/>
          <w:delText>32</w:delText>
        </w:r>
      </w:del>
    </w:p>
    <w:p w14:paraId="4F938A90" w14:textId="4A43C546" w:rsidR="00CA714D" w:rsidRPr="00E646DC" w:rsidDel="00A43156" w:rsidRDefault="00CA714D" w:rsidP="00A43156">
      <w:pPr>
        <w:pStyle w:val="TOC1"/>
        <w:rPr>
          <w:del w:id="3218" w:author="Administrator" w:date="2024-12-28T12:00:00Z"/>
          <w:rFonts w:eastAsiaTheme="minorEastAsia"/>
          <w:sz w:val="22"/>
          <w:szCs w:val="22"/>
          <w:lang w:val="en-US"/>
          <w:rPrChange w:id="3219" w:author="Administrator" w:date="2024-12-28T10:51:00Z">
            <w:rPr>
              <w:del w:id="3220" w:author="Administrator" w:date="2024-12-28T12:00:00Z"/>
              <w:rFonts w:asciiTheme="minorHAnsi" w:eastAsiaTheme="minorEastAsia" w:hAnsiTheme="minorHAnsi" w:cstheme="minorBidi"/>
              <w:sz w:val="22"/>
              <w:szCs w:val="22"/>
              <w:lang w:val="en-US"/>
            </w:rPr>
          </w:rPrChange>
        </w:rPr>
      </w:pPr>
      <w:del w:id="3221" w:author="Administrator" w:date="2024-12-28T12:00:00Z">
        <w:r w:rsidRPr="00703C55" w:rsidDel="00A43156">
          <w:rPr>
            <w:rStyle w:val="Hyperlink"/>
            <w:lang w:val="en-US"/>
          </w:rPr>
          <w:delText>Hình 3.24 Biểu đồ hoạt động Tài xế rút tiền khỏi tài khoản ví</w:delText>
        </w:r>
        <w:r w:rsidRPr="00E646DC" w:rsidDel="00A43156">
          <w:rPr>
            <w:webHidden/>
          </w:rPr>
          <w:tab/>
          <w:delText>33</w:delText>
        </w:r>
      </w:del>
    </w:p>
    <w:p w14:paraId="6A3792FF" w14:textId="4178A479" w:rsidR="00CA714D" w:rsidRPr="00E646DC" w:rsidDel="00A43156" w:rsidRDefault="00CA714D" w:rsidP="00A43156">
      <w:pPr>
        <w:pStyle w:val="TOC1"/>
        <w:rPr>
          <w:del w:id="3222" w:author="Administrator" w:date="2024-12-28T12:00:00Z"/>
          <w:rFonts w:eastAsiaTheme="minorEastAsia"/>
          <w:sz w:val="22"/>
          <w:szCs w:val="22"/>
          <w:lang w:val="en-US"/>
          <w:rPrChange w:id="3223" w:author="Administrator" w:date="2024-12-28T10:51:00Z">
            <w:rPr>
              <w:del w:id="3224" w:author="Administrator" w:date="2024-12-28T12:00:00Z"/>
              <w:rFonts w:asciiTheme="minorHAnsi" w:eastAsiaTheme="minorEastAsia" w:hAnsiTheme="minorHAnsi" w:cstheme="minorBidi"/>
              <w:sz w:val="22"/>
              <w:szCs w:val="22"/>
              <w:lang w:val="en-US"/>
            </w:rPr>
          </w:rPrChange>
        </w:rPr>
      </w:pPr>
      <w:del w:id="3225" w:author="Administrator" w:date="2024-12-28T12:00:00Z">
        <w:r w:rsidRPr="00703C55" w:rsidDel="00A43156">
          <w:rPr>
            <w:rStyle w:val="Hyperlink"/>
            <w:lang w:val="en-US"/>
          </w:rPr>
          <w:delText>Hình 3.25 Biểu đồ hoạt động Xem lịch sử chuyến xe</w:delText>
        </w:r>
        <w:r w:rsidRPr="00E646DC" w:rsidDel="00A43156">
          <w:rPr>
            <w:webHidden/>
          </w:rPr>
          <w:tab/>
          <w:delText>33</w:delText>
        </w:r>
      </w:del>
    </w:p>
    <w:p w14:paraId="710F34EC" w14:textId="0AEA928F" w:rsidR="00CA714D" w:rsidRPr="00E646DC" w:rsidDel="00A43156" w:rsidRDefault="00CA714D" w:rsidP="00A43156">
      <w:pPr>
        <w:pStyle w:val="TOC1"/>
        <w:rPr>
          <w:del w:id="3226" w:author="Administrator" w:date="2024-12-28T12:00:00Z"/>
          <w:rFonts w:eastAsiaTheme="minorEastAsia"/>
          <w:sz w:val="22"/>
          <w:szCs w:val="22"/>
          <w:lang w:val="en-US"/>
          <w:rPrChange w:id="3227" w:author="Administrator" w:date="2024-12-28T10:51:00Z">
            <w:rPr>
              <w:del w:id="3228" w:author="Administrator" w:date="2024-12-28T12:00:00Z"/>
              <w:rFonts w:asciiTheme="minorHAnsi" w:eastAsiaTheme="minorEastAsia" w:hAnsiTheme="minorHAnsi" w:cstheme="minorBidi"/>
              <w:sz w:val="22"/>
              <w:szCs w:val="22"/>
              <w:lang w:val="en-US"/>
            </w:rPr>
          </w:rPrChange>
        </w:rPr>
      </w:pPr>
      <w:del w:id="3229" w:author="Administrator" w:date="2024-12-28T12:00:00Z">
        <w:r w:rsidRPr="00703C55" w:rsidDel="00A43156">
          <w:rPr>
            <w:rStyle w:val="Hyperlink"/>
            <w:lang w:val="en-US"/>
          </w:rPr>
          <w:delText>Hình 3.26 Biểu đồ hoạt động Quản lý khách hàng</w:delText>
        </w:r>
        <w:r w:rsidRPr="00E646DC" w:rsidDel="00A43156">
          <w:rPr>
            <w:webHidden/>
          </w:rPr>
          <w:tab/>
          <w:delText>34</w:delText>
        </w:r>
      </w:del>
    </w:p>
    <w:p w14:paraId="6F6E3E56" w14:textId="008DB42D" w:rsidR="00CA714D" w:rsidRPr="00E646DC" w:rsidDel="00A43156" w:rsidRDefault="00CA714D" w:rsidP="00A43156">
      <w:pPr>
        <w:pStyle w:val="TOC1"/>
        <w:rPr>
          <w:del w:id="3230" w:author="Administrator" w:date="2024-12-28T12:00:00Z"/>
          <w:rFonts w:eastAsiaTheme="minorEastAsia"/>
          <w:sz w:val="22"/>
          <w:szCs w:val="22"/>
          <w:lang w:val="en-US"/>
          <w:rPrChange w:id="3231" w:author="Administrator" w:date="2024-12-28T10:51:00Z">
            <w:rPr>
              <w:del w:id="3232" w:author="Administrator" w:date="2024-12-28T12:00:00Z"/>
              <w:rFonts w:asciiTheme="minorHAnsi" w:eastAsiaTheme="minorEastAsia" w:hAnsiTheme="minorHAnsi" w:cstheme="minorBidi"/>
              <w:sz w:val="22"/>
              <w:szCs w:val="22"/>
              <w:lang w:val="en-US"/>
            </w:rPr>
          </w:rPrChange>
        </w:rPr>
      </w:pPr>
      <w:del w:id="3233" w:author="Administrator" w:date="2024-12-28T12:00:00Z">
        <w:r w:rsidRPr="00703C55" w:rsidDel="00A43156">
          <w:rPr>
            <w:rStyle w:val="Hyperlink"/>
            <w:lang w:val="en-US"/>
          </w:rPr>
          <w:delText>Hình 3.27 Biểu đồ hoạt động Quản lý tài xế</w:delText>
        </w:r>
        <w:r w:rsidRPr="00E646DC" w:rsidDel="00A43156">
          <w:rPr>
            <w:webHidden/>
          </w:rPr>
          <w:tab/>
          <w:delText>35</w:delText>
        </w:r>
      </w:del>
    </w:p>
    <w:p w14:paraId="735A6C24" w14:textId="6E4C9C6B" w:rsidR="00CA714D" w:rsidRPr="00E646DC" w:rsidDel="00A43156" w:rsidRDefault="00CA714D" w:rsidP="00A43156">
      <w:pPr>
        <w:pStyle w:val="TOC1"/>
        <w:rPr>
          <w:del w:id="3234" w:author="Administrator" w:date="2024-12-28T12:00:00Z"/>
          <w:rFonts w:eastAsiaTheme="minorEastAsia"/>
          <w:sz w:val="22"/>
          <w:szCs w:val="22"/>
          <w:lang w:val="en-US"/>
          <w:rPrChange w:id="3235" w:author="Administrator" w:date="2024-12-28T10:51:00Z">
            <w:rPr>
              <w:del w:id="3236" w:author="Administrator" w:date="2024-12-28T12:00:00Z"/>
              <w:rFonts w:asciiTheme="minorHAnsi" w:eastAsiaTheme="minorEastAsia" w:hAnsiTheme="minorHAnsi" w:cstheme="minorBidi"/>
              <w:sz w:val="22"/>
              <w:szCs w:val="22"/>
              <w:lang w:val="en-US"/>
            </w:rPr>
          </w:rPrChange>
        </w:rPr>
      </w:pPr>
      <w:del w:id="3237" w:author="Administrator" w:date="2024-12-28T12:00:00Z">
        <w:r w:rsidRPr="00703C55" w:rsidDel="00A43156">
          <w:rPr>
            <w:rStyle w:val="Hyperlink"/>
            <w:lang w:val="en-US"/>
          </w:rPr>
          <w:delText>Hình 4.1 Trang chủ Visual Studio Code</w:delText>
        </w:r>
        <w:r w:rsidRPr="00E646DC" w:rsidDel="00A43156">
          <w:rPr>
            <w:webHidden/>
          </w:rPr>
          <w:tab/>
          <w:delText>56</w:delText>
        </w:r>
      </w:del>
    </w:p>
    <w:p w14:paraId="6EF38781" w14:textId="12A87D9B" w:rsidR="00CA714D" w:rsidRPr="00E646DC" w:rsidDel="00A43156" w:rsidRDefault="00CA714D" w:rsidP="00A43156">
      <w:pPr>
        <w:pStyle w:val="TOC1"/>
        <w:rPr>
          <w:del w:id="3238" w:author="Administrator" w:date="2024-12-28T12:00:00Z"/>
          <w:rFonts w:eastAsiaTheme="minorEastAsia"/>
          <w:sz w:val="22"/>
          <w:szCs w:val="22"/>
          <w:lang w:val="en-US"/>
          <w:rPrChange w:id="3239" w:author="Administrator" w:date="2024-12-28T10:51:00Z">
            <w:rPr>
              <w:del w:id="3240" w:author="Administrator" w:date="2024-12-28T12:00:00Z"/>
              <w:rFonts w:asciiTheme="minorHAnsi" w:eastAsiaTheme="minorEastAsia" w:hAnsiTheme="minorHAnsi" w:cstheme="minorBidi"/>
              <w:sz w:val="22"/>
              <w:szCs w:val="22"/>
              <w:lang w:val="en-US"/>
            </w:rPr>
          </w:rPrChange>
        </w:rPr>
      </w:pPr>
      <w:del w:id="3241" w:author="Administrator" w:date="2024-12-28T12:00:00Z">
        <w:r w:rsidRPr="00703C55" w:rsidDel="00A43156">
          <w:rPr>
            <w:rStyle w:val="Hyperlink"/>
            <w:lang w:val="en-US"/>
          </w:rPr>
          <w:delText>Hình 4.3 Cài đặt NodeJS #1</w:delText>
        </w:r>
        <w:r w:rsidRPr="00E646DC" w:rsidDel="00A43156">
          <w:rPr>
            <w:webHidden/>
          </w:rPr>
          <w:tab/>
          <w:delText>57</w:delText>
        </w:r>
      </w:del>
    </w:p>
    <w:p w14:paraId="0FA24565" w14:textId="19D0E185" w:rsidR="00CA714D" w:rsidRPr="00E646DC" w:rsidDel="00A43156" w:rsidRDefault="00CA714D" w:rsidP="00A43156">
      <w:pPr>
        <w:pStyle w:val="TOC1"/>
        <w:rPr>
          <w:del w:id="3242" w:author="Administrator" w:date="2024-12-28T12:00:00Z"/>
          <w:rFonts w:eastAsiaTheme="minorEastAsia"/>
          <w:sz w:val="22"/>
          <w:szCs w:val="22"/>
          <w:lang w:val="en-US"/>
          <w:rPrChange w:id="3243" w:author="Administrator" w:date="2024-12-28T10:51:00Z">
            <w:rPr>
              <w:del w:id="3244" w:author="Administrator" w:date="2024-12-28T12:00:00Z"/>
              <w:rFonts w:asciiTheme="minorHAnsi" w:eastAsiaTheme="minorEastAsia" w:hAnsiTheme="minorHAnsi" w:cstheme="minorBidi"/>
              <w:sz w:val="22"/>
              <w:szCs w:val="22"/>
              <w:lang w:val="en-US"/>
            </w:rPr>
          </w:rPrChange>
        </w:rPr>
      </w:pPr>
      <w:del w:id="3245" w:author="Administrator" w:date="2024-12-28T12:00:00Z">
        <w:r w:rsidRPr="00703C55" w:rsidDel="00A43156">
          <w:rPr>
            <w:rStyle w:val="Hyperlink"/>
            <w:lang w:val="en-US"/>
          </w:rPr>
          <w:delText>Hình 4.4 Cài đặt NodeJS #2</w:delText>
        </w:r>
        <w:r w:rsidRPr="00E646DC" w:rsidDel="00A43156">
          <w:rPr>
            <w:webHidden/>
          </w:rPr>
          <w:tab/>
          <w:delText>58</w:delText>
        </w:r>
      </w:del>
    </w:p>
    <w:p w14:paraId="5F4CEBF6" w14:textId="1B647B52" w:rsidR="00CA714D" w:rsidRPr="00E646DC" w:rsidDel="00A43156" w:rsidRDefault="00CA714D" w:rsidP="00A43156">
      <w:pPr>
        <w:pStyle w:val="TOC1"/>
        <w:rPr>
          <w:del w:id="3246" w:author="Administrator" w:date="2024-12-28T12:00:00Z"/>
          <w:rFonts w:eastAsiaTheme="minorEastAsia"/>
          <w:sz w:val="22"/>
          <w:szCs w:val="22"/>
          <w:lang w:val="en-US"/>
          <w:rPrChange w:id="3247" w:author="Administrator" w:date="2024-12-28T10:51:00Z">
            <w:rPr>
              <w:del w:id="3248" w:author="Administrator" w:date="2024-12-28T12:00:00Z"/>
              <w:rFonts w:asciiTheme="minorHAnsi" w:eastAsiaTheme="minorEastAsia" w:hAnsiTheme="minorHAnsi" w:cstheme="minorBidi"/>
              <w:sz w:val="22"/>
              <w:szCs w:val="22"/>
              <w:lang w:val="en-US"/>
            </w:rPr>
          </w:rPrChange>
        </w:rPr>
      </w:pPr>
      <w:del w:id="3249" w:author="Administrator" w:date="2024-12-28T12:00:00Z">
        <w:r w:rsidRPr="00703C55" w:rsidDel="00A43156">
          <w:rPr>
            <w:rStyle w:val="Hyperlink"/>
            <w:lang w:val="en-US"/>
          </w:rPr>
          <w:delText>Hình 4.5 Cài đặt NodeJS #3</w:delText>
        </w:r>
        <w:r w:rsidRPr="00E646DC" w:rsidDel="00A43156">
          <w:rPr>
            <w:webHidden/>
          </w:rPr>
          <w:tab/>
          <w:delText>59</w:delText>
        </w:r>
      </w:del>
    </w:p>
    <w:p w14:paraId="25052605" w14:textId="08230B32" w:rsidR="00CA714D" w:rsidRPr="00E646DC" w:rsidDel="00A43156" w:rsidRDefault="00CA714D" w:rsidP="00A43156">
      <w:pPr>
        <w:pStyle w:val="TOC1"/>
        <w:rPr>
          <w:del w:id="3250" w:author="Administrator" w:date="2024-12-28T12:00:00Z"/>
          <w:rFonts w:eastAsiaTheme="minorEastAsia"/>
          <w:sz w:val="22"/>
          <w:szCs w:val="22"/>
          <w:lang w:val="en-US"/>
          <w:rPrChange w:id="3251" w:author="Administrator" w:date="2024-12-28T10:51:00Z">
            <w:rPr>
              <w:del w:id="3252" w:author="Administrator" w:date="2024-12-28T12:00:00Z"/>
              <w:rFonts w:asciiTheme="minorHAnsi" w:eastAsiaTheme="minorEastAsia" w:hAnsiTheme="minorHAnsi" w:cstheme="minorBidi"/>
              <w:sz w:val="22"/>
              <w:szCs w:val="22"/>
              <w:lang w:val="en-US"/>
            </w:rPr>
          </w:rPrChange>
        </w:rPr>
      </w:pPr>
      <w:del w:id="3253" w:author="Administrator" w:date="2024-12-28T12:00:00Z">
        <w:r w:rsidRPr="00703C55" w:rsidDel="00A43156">
          <w:rPr>
            <w:rStyle w:val="Hyperlink"/>
            <w:lang w:val="en-US"/>
          </w:rPr>
          <w:delText>Hình 4.6 Cài đặt NodeJS #4</w:delText>
        </w:r>
        <w:r w:rsidRPr="00E646DC" w:rsidDel="00A43156">
          <w:rPr>
            <w:webHidden/>
          </w:rPr>
          <w:tab/>
          <w:delText>60</w:delText>
        </w:r>
      </w:del>
    </w:p>
    <w:p w14:paraId="519045A3" w14:textId="726120D5" w:rsidR="00CA714D" w:rsidRPr="00E646DC" w:rsidDel="00A43156" w:rsidRDefault="00CA714D" w:rsidP="00A43156">
      <w:pPr>
        <w:pStyle w:val="TOC1"/>
        <w:rPr>
          <w:del w:id="3254" w:author="Administrator" w:date="2024-12-28T12:00:00Z"/>
          <w:rFonts w:eastAsiaTheme="minorEastAsia"/>
          <w:sz w:val="22"/>
          <w:szCs w:val="22"/>
          <w:lang w:val="en-US"/>
          <w:rPrChange w:id="3255" w:author="Administrator" w:date="2024-12-28T10:51:00Z">
            <w:rPr>
              <w:del w:id="3256" w:author="Administrator" w:date="2024-12-28T12:00:00Z"/>
              <w:rFonts w:asciiTheme="minorHAnsi" w:eastAsiaTheme="minorEastAsia" w:hAnsiTheme="minorHAnsi" w:cstheme="minorBidi"/>
              <w:sz w:val="22"/>
              <w:szCs w:val="22"/>
              <w:lang w:val="en-US"/>
            </w:rPr>
          </w:rPrChange>
        </w:rPr>
      </w:pPr>
      <w:del w:id="3257" w:author="Administrator" w:date="2024-12-28T12:00:00Z">
        <w:r w:rsidRPr="00703C55" w:rsidDel="00A43156">
          <w:rPr>
            <w:rStyle w:val="Hyperlink"/>
            <w:lang w:val="en-US"/>
          </w:rPr>
          <w:delText>Hình 4.8 Cài đặt NodeJS #6</w:delText>
        </w:r>
        <w:r w:rsidRPr="00E646DC" w:rsidDel="00A43156">
          <w:rPr>
            <w:webHidden/>
          </w:rPr>
          <w:tab/>
          <w:delText>62</w:delText>
        </w:r>
      </w:del>
    </w:p>
    <w:p w14:paraId="26CC646B" w14:textId="16A487FC" w:rsidR="00CA714D" w:rsidRPr="00E646DC" w:rsidDel="00A43156" w:rsidRDefault="00CA714D" w:rsidP="00A43156">
      <w:pPr>
        <w:pStyle w:val="TOC1"/>
        <w:rPr>
          <w:del w:id="3258" w:author="Administrator" w:date="2024-12-28T12:00:00Z"/>
          <w:rFonts w:eastAsiaTheme="minorEastAsia"/>
          <w:sz w:val="22"/>
          <w:szCs w:val="22"/>
          <w:lang w:val="en-US"/>
          <w:rPrChange w:id="3259" w:author="Administrator" w:date="2024-12-28T10:51:00Z">
            <w:rPr>
              <w:del w:id="3260" w:author="Administrator" w:date="2024-12-28T12:00:00Z"/>
              <w:rFonts w:asciiTheme="minorHAnsi" w:eastAsiaTheme="minorEastAsia" w:hAnsiTheme="minorHAnsi" w:cstheme="minorBidi"/>
              <w:sz w:val="22"/>
              <w:szCs w:val="22"/>
              <w:lang w:val="en-US"/>
            </w:rPr>
          </w:rPrChange>
        </w:rPr>
      </w:pPr>
      <w:del w:id="3261" w:author="Administrator" w:date="2024-12-28T12:00:00Z">
        <w:r w:rsidRPr="00703C55" w:rsidDel="00A43156">
          <w:rPr>
            <w:rStyle w:val="Hyperlink"/>
            <w:lang w:val="en-US"/>
          </w:rPr>
          <w:delText>Hình 4.9 Màn hình Visual Studio Code</w:delText>
        </w:r>
        <w:r w:rsidRPr="00E646DC" w:rsidDel="00A43156">
          <w:rPr>
            <w:webHidden/>
          </w:rPr>
          <w:tab/>
          <w:delText>62</w:delText>
        </w:r>
      </w:del>
    </w:p>
    <w:p w14:paraId="0A352D6C" w14:textId="42F3CE35" w:rsidR="00CA714D" w:rsidRPr="00E646DC" w:rsidDel="00A43156" w:rsidRDefault="00CA714D" w:rsidP="00A43156">
      <w:pPr>
        <w:pStyle w:val="TOC1"/>
        <w:rPr>
          <w:del w:id="3262" w:author="Administrator" w:date="2024-12-28T12:00:00Z"/>
          <w:rFonts w:eastAsiaTheme="minorEastAsia"/>
          <w:sz w:val="22"/>
          <w:szCs w:val="22"/>
          <w:lang w:val="en-US"/>
          <w:rPrChange w:id="3263" w:author="Administrator" w:date="2024-12-28T10:51:00Z">
            <w:rPr>
              <w:del w:id="3264" w:author="Administrator" w:date="2024-12-28T12:00:00Z"/>
              <w:rFonts w:asciiTheme="minorHAnsi" w:eastAsiaTheme="minorEastAsia" w:hAnsiTheme="minorHAnsi" w:cstheme="minorBidi"/>
              <w:sz w:val="22"/>
              <w:szCs w:val="22"/>
              <w:lang w:val="en-US"/>
            </w:rPr>
          </w:rPrChange>
        </w:rPr>
      </w:pPr>
      <w:del w:id="3265" w:author="Administrator" w:date="2024-12-28T12:00:00Z">
        <w:r w:rsidRPr="00703C55" w:rsidDel="00A43156">
          <w:rPr>
            <w:rStyle w:val="Hyperlink"/>
            <w:lang w:val="en-US"/>
          </w:rPr>
          <w:delText>Hình 4.10 Chạy câu lệnh npm install -g create-react-app</w:delText>
        </w:r>
        <w:r w:rsidRPr="00E646DC" w:rsidDel="00A43156">
          <w:rPr>
            <w:webHidden/>
          </w:rPr>
          <w:tab/>
          <w:delText>63</w:delText>
        </w:r>
      </w:del>
    </w:p>
    <w:p w14:paraId="351C45D4" w14:textId="680E5740" w:rsidR="00CA714D" w:rsidRPr="00E646DC" w:rsidDel="00A43156" w:rsidRDefault="00CA714D" w:rsidP="00A43156">
      <w:pPr>
        <w:pStyle w:val="TOC1"/>
        <w:rPr>
          <w:del w:id="3266" w:author="Administrator" w:date="2024-12-28T12:00:00Z"/>
          <w:rFonts w:eastAsiaTheme="minorEastAsia"/>
          <w:sz w:val="22"/>
          <w:szCs w:val="22"/>
          <w:lang w:val="en-US"/>
          <w:rPrChange w:id="3267" w:author="Administrator" w:date="2024-12-28T10:51:00Z">
            <w:rPr>
              <w:del w:id="3268" w:author="Administrator" w:date="2024-12-28T12:00:00Z"/>
              <w:rFonts w:asciiTheme="minorHAnsi" w:eastAsiaTheme="minorEastAsia" w:hAnsiTheme="minorHAnsi" w:cstheme="minorBidi"/>
              <w:sz w:val="22"/>
              <w:szCs w:val="22"/>
              <w:lang w:val="en-US"/>
            </w:rPr>
          </w:rPrChange>
        </w:rPr>
      </w:pPr>
      <w:del w:id="3269" w:author="Administrator" w:date="2024-12-28T12:00:00Z">
        <w:r w:rsidRPr="00703C55" w:rsidDel="00A43156">
          <w:rPr>
            <w:rStyle w:val="Hyperlink"/>
            <w:lang w:val="en-US"/>
          </w:rPr>
          <w:delText>Hình 4.11 Chạy câu lệnh create-react-app my-app</w:delText>
        </w:r>
        <w:r w:rsidRPr="00E646DC" w:rsidDel="00A43156">
          <w:rPr>
            <w:webHidden/>
          </w:rPr>
          <w:tab/>
          <w:delText>63</w:delText>
        </w:r>
      </w:del>
    </w:p>
    <w:p w14:paraId="18AF9555" w14:textId="4FBFF467" w:rsidR="00CA714D" w:rsidRPr="00E646DC" w:rsidDel="00A43156" w:rsidRDefault="00CA714D" w:rsidP="00A43156">
      <w:pPr>
        <w:pStyle w:val="TOC1"/>
        <w:rPr>
          <w:del w:id="3270" w:author="Administrator" w:date="2024-12-28T12:00:00Z"/>
          <w:rFonts w:eastAsiaTheme="minorEastAsia"/>
          <w:sz w:val="22"/>
          <w:szCs w:val="22"/>
          <w:lang w:val="en-US"/>
          <w:rPrChange w:id="3271" w:author="Administrator" w:date="2024-12-28T10:51:00Z">
            <w:rPr>
              <w:del w:id="3272" w:author="Administrator" w:date="2024-12-28T12:00:00Z"/>
              <w:rFonts w:asciiTheme="minorHAnsi" w:eastAsiaTheme="minorEastAsia" w:hAnsiTheme="minorHAnsi" w:cstheme="minorBidi"/>
              <w:sz w:val="22"/>
              <w:szCs w:val="22"/>
              <w:lang w:val="en-US"/>
            </w:rPr>
          </w:rPrChange>
        </w:rPr>
      </w:pPr>
      <w:del w:id="3273" w:author="Administrator" w:date="2024-12-28T12:00:00Z">
        <w:r w:rsidRPr="00703C55" w:rsidDel="00A43156">
          <w:rPr>
            <w:rStyle w:val="Hyperlink"/>
            <w:lang w:val="en-US"/>
          </w:rPr>
          <w:delText>Hình 4.12 Cài đặt Flutter và Dart Plugin cho Android Studio</w:delText>
        </w:r>
        <w:r w:rsidRPr="00E646DC" w:rsidDel="00A43156">
          <w:rPr>
            <w:webHidden/>
          </w:rPr>
          <w:tab/>
          <w:delText>64</w:delText>
        </w:r>
      </w:del>
    </w:p>
    <w:p w14:paraId="2300A404" w14:textId="3AE92EFB" w:rsidR="00CA714D" w:rsidRPr="00E646DC" w:rsidDel="00A43156" w:rsidRDefault="00CA714D" w:rsidP="00A43156">
      <w:pPr>
        <w:pStyle w:val="TOC1"/>
        <w:rPr>
          <w:del w:id="3274" w:author="Administrator" w:date="2024-12-28T12:00:00Z"/>
          <w:rFonts w:eastAsiaTheme="minorEastAsia"/>
          <w:sz w:val="22"/>
          <w:szCs w:val="22"/>
          <w:lang w:val="en-US"/>
          <w:rPrChange w:id="3275" w:author="Administrator" w:date="2024-12-28T10:51:00Z">
            <w:rPr>
              <w:del w:id="3276" w:author="Administrator" w:date="2024-12-28T12:00:00Z"/>
              <w:rFonts w:asciiTheme="minorHAnsi" w:eastAsiaTheme="minorEastAsia" w:hAnsiTheme="minorHAnsi" w:cstheme="minorBidi"/>
              <w:sz w:val="22"/>
              <w:szCs w:val="22"/>
              <w:lang w:val="en-US"/>
            </w:rPr>
          </w:rPrChange>
        </w:rPr>
      </w:pPr>
      <w:del w:id="3277" w:author="Administrator" w:date="2024-12-28T12:00:00Z">
        <w:r w:rsidRPr="00703C55" w:rsidDel="00A43156">
          <w:rPr>
            <w:rStyle w:val="Hyperlink"/>
            <w:lang w:val="en-US"/>
          </w:rPr>
          <w:delText>Hình 4.13 Tạo Dự án Flutter mới</w:delText>
        </w:r>
        <w:r w:rsidRPr="00E646DC" w:rsidDel="00A43156">
          <w:rPr>
            <w:webHidden/>
          </w:rPr>
          <w:tab/>
          <w:delText>65</w:delText>
        </w:r>
      </w:del>
    </w:p>
    <w:p w14:paraId="6AA0E187" w14:textId="24A883BC" w:rsidR="00CA714D" w:rsidRPr="00E646DC" w:rsidDel="00A43156" w:rsidRDefault="00CA714D" w:rsidP="00A43156">
      <w:pPr>
        <w:pStyle w:val="TOC1"/>
        <w:rPr>
          <w:del w:id="3278" w:author="Administrator" w:date="2024-12-28T12:00:00Z"/>
          <w:rFonts w:eastAsiaTheme="minorEastAsia"/>
          <w:sz w:val="22"/>
          <w:szCs w:val="22"/>
          <w:lang w:val="en-US"/>
          <w:rPrChange w:id="3279" w:author="Administrator" w:date="2024-12-28T10:51:00Z">
            <w:rPr>
              <w:del w:id="3280" w:author="Administrator" w:date="2024-12-28T12:00:00Z"/>
              <w:rFonts w:asciiTheme="minorHAnsi" w:eastAsiaTheme="minorEastAsia" w:hAnsiTheme="minorHAnsi" w:cstheme="minorBidi"/>
              <w:sz w:val="22"/>
              <w:szCs w:val="22"/>
              <w:lang w:val="en-US"/>
            </w:rPr>
          </w:rPrChange>
        </w:rPr>
      </w:pPr>
      <w:del w:id="3281" w:author="Administrator" w:date="2024-12-28T12:00:00Z">
        <w:r w:rsidRPr="00703C55" w:rsidDel="00A43156">
          <w:rPr>
            <w:rStyle w:val="Hyperlink"/>
            <w:lang w:val="en-US"/>
          </w:rPr>
          <w:delText>Hình 4.14 Giao diện Postman</w:delText>
        </w:r>
        <w:r w:rsidRPr="00E646DC" w:rsidDel="00A43156">
          <w:rPr>
            <w:webHidden/>
          </w:rPr>
          <w:tab/>
          <w:delText>68</w:delText>
        </w:r>
      </w:del>
    </w:p>
    <w:p w14:paraId="38F8DB19" w14:textId="0F866E59" w:rsidR="00CA714D" w:rsidRPr="00E646DC" w:rsidDel="00A43156" w:rsidRDefault="00CA714D" w:rsidP="00A43156">
      <w:pPr>
        <w:pStyle w:val="TOC1"/>
        <w:rPr>
          <w:del w:id="3282" w:author="Administrator" w:date="2024-12-28T12:00:00Z"/>
          <w:rFonts w:eastAsiaTheme="minorEastAsia"/>
          <w:sz w:val="22"/>
          <w:szCs w:val="22"/>
          <w:lang w:val="en-US"/>
          <w:rPrChange w:id="3283" w:author="Administrator" w:date="2024-12-28T10:51:00Z">
            <w:rPr>
              <w:del w:id="3284" w:author="Administrator" w:date="2024-12-28T12:00:00Z"/>
              <w:rFonts w:asciiTheme="minorHAnsi" w:eastAsiaTheme="minorEastAsia" w:hAnsiTheme="minorHAnsi" w:cstheme="minorBidi"/>
              <w:sz w:val="22"/>
              <w:szCs w:val="22"/>
              <w:lang w:val="en-US"/>
            </w:rPr>
          </w:rPrChange>
        </w:rPr>
      </w:pPr>
      <w:del w:id="3285" w:author="Administrator" w:date="2024-12-28T12:00:00Z">
        <w:r w:rsidRPr="00703C55" w:rsidDel="00A43156">
          <w:rPr>
            <w:rStyle w:val="Hyperlink"/>
            <w:lang w:val="en-US"/>
          </w:rPr>
          <w:delText>Hình 4.15 Máy ảo Android và IOS</w:delText>
        </w:r>
        <w:r w:rsidRPr="00E646DC" w:rsidDel="00A43156">
          <w:rPr>
            <w:webHidden/>
          </w:rPr>
          <w:tab/>
          <w:delText>68</w:delText>
        </w:r>
      </w:del>
    </w:p>
    <w:p w14:paraId="3DFA2CDE" w14:textId="1E8A8AD3" w:rsidR="00CA714D" w:rsidRPr="00E646DC" w:rsidDel="00A43156" w:rsidRDefault="00CA714D" w:rsidP="00A43156">
      <w:pPr>
        <w:pStyle w:val="TOC1"/>
        <w:rPr>
          <w:del w:id="3286" w:author="Administrator" w:date="2024-12-28T12:00:00Z"/>
          <w:rFonts w:eastAsiaTheme="minorEastAsia"/>
          <w:sz w:val="22"/>
          <w:szCs w:val="22"/>
          <w:lang w:val="en-US"/>
          <w:rPrChange w:id="3287" w:author="Administrator" w:date="2024-12-28T10:51:00Z">
            <w:rPr>
              <w:del w:id="3288" w:author="Administrator" w:date="2024-12-28T12:00:00Z"/>
              <w:rFonts w:asciiTheme="minorHAnsi" w:eastAsiaTheme="minorEastAsia" w:hAnsiTheme="minorHAnsi" w:cstheme="minorBidi"/>
              <w:sz w:val="22"/>
              <w:szCs w:val="22"/>
              <w:lang w:val="en-US"/>
            </w:rPr>
          </w:rPrChange>
        </w:rPr>
      </w:pPr>
      <w:del w:id="3289" w:author="Administrator" w:date="2024-12-28T12:00:00Z">
        <w:r w:rsidRPr="00703C55" w:rsidDel="00A43156">
          <w:rPr>
            <w:rStyle w:val="Hyperlink"/>
            <w:lang w:val="en-US"/>
          </w:rPr>
          <w:delText>Hình 4.17 Màn hình Quản lý khách hàng</w:delText>
        </w:r>
        <w:r w:rsidRPr="00E646DC" w:rsidDel="00A43156">
          <w:rPr>
            <w:webHidden/>
          </w:rPr>
          <w:tab/>
          <w:delText>74</w:delText>
        </w:r>
      </w:del>
    </w:p>
    <w:p w14:paraId="419811DF" w14:textId="4059388E" w:rsidR="00CA714D" w:rsidRPr="00E646DC" w:rsidDel="00A43156" w:rsidRDefault="00CA714D" w:rsidP="00A43156">
      <w:pPr>
        <w:pStyle w:val="TOC1"/>
        <w:rPr>
          <w:del w:id="3290" w:author="Administrator" w:date="2024-12-28T12:00:00Z"/>
          <w:rFonts w:eastAsiaTheme="minorEastAsia"/>
          <w:sz w:val="22"/>
          <w:szCs w:val="22"/>
          <w:lang w:val="en-US"/>
          <w:rPrChange w:id="3291" w:author="Administrator" w:date="2024-12-28T10:51:00Z">
            <w:rPr>
              <w:del w:id="3292" w:author="Administrator" w:date="2024-12-28T12:00:00Z"/>
              <w:rFonts w:asciiTheme="minorHAnsi" w:eastAsiaTheme="minorEastAsia" w:hAnsiTheme="minorHAnsi" w:cstheme="minorBidi"/>
              <w:sz w:val="22"/>
              <w:szCs w:val="22"/>
              <w:lang w:val="en-US"/>
            </w:rPr>
          </w:rPrChange>
        </w:rPr>
      </w:pPr>
      <w:del w:id="3293" w:author="Administrator" w:date="2024-12-28T12:00:00Z">
        <w:r w:rsidRPr="00703C55" w:rsidDel="00A43156">
          <w:rPr>
            <w:rStyle w:val="Hyperlink"/>
            <w:lang w:val="en-US"/>
          </w:rPr>
          <w:delText>Hình 4.18 Màn hình Quản lý vị trí tài xế</w:delText>
        </w:r>
        <w:r w:rsidRPr="00E646DC" w:rsidDel="00A43156">
          <w:rPr>
            <w:webHidden/>
          </w:rPr>
          <w:tab/>
          <w:delText>75</w:delText>
        </w:r>
      </w:del>
    </w:p>
    <w:p w14:paraId="01F26DF5" w14:textId="28CA0012" w:rsidR="00CA714D" w:rsidRPr="00E646DC" w:rsidDel="00A43156" w:rsidRDefault="00CA714D" w:rsidP="00A43156">
      <w:pPr>
        <w:pStyle w:val="TOC1"/>
        <w:rPr>
          <w:del w:id="3294" w:author="Administrator" w:date="2024-12-28T12:00:00Z"/>
          <w:rFonts w:eastAsiaTheme="minorEastAsia"/>
          <w:sz w:val="22"/>
          <w:szCs w:val="22"/>
          <w:lang w:val="en-US"/>
          <w:rPrChange w:id="3295" w:author="Administrator" w:date="2024-12-28T10:51:00Z">
            <w:rPr>
              <w:del w:id="3296" w:author="Administrator" w:date="2024-12-28T12:00:00Z"/>
              <w:rFonts w:asciiTheme="minorHAnsi" w:eastAsiaTheme="minorEastAsia" w:hAnsiTheme="minorHAnsi" w:cstheme="minorBidi"/>
              <w:sz w:val="22"/>
              <w:szCs w:val="22"/>
              <w:lang w:val="en-US"/>
            </w:rPr>
          </w:rPrChange>
        </w:rPr>
      </w:pPr>
      <w:del w:id="3297" w:author="Administrator" w:date="2024-12-28T12:00:00Z">
        <w:r w:rsidRPr="00703C55" w:rsidDel="00A43156">
          <w:rPr>
            <w:rStyle w:val="Hyperlink"/>
            <w:lang w:val="en-US"/>
          </w:rPr>
          <w:delText>Hình 4.19 Màn hình Quản lý giao dịch</w:delText>
        </w:r>
        <w:r w:rsidRPr="00E646DC" w:rsidDel="00A43156">
          <w:rPr>
            <w:webHidden/>
          </w:rPr>
          <w:tab/>
          <w:delText>75</w:delText>
        </w:r>
      </w:del>
    </w:p>
    <w:p w14:paraId="0AE2CB87" w14:textId="0F11DEBF" w:rsidR="000A5801" w:rsidRPr="00E646DC" w:rsidDel="00CA714D" w:rsidRDefault="000A5801" w:rsidP="00982DD0">
      <w:pPr>
        <w:pStyle w:val="TOC1"/>
        <w:rPr>
          <w:del w:id="3298" w:author="Administrator" w:date="2024-12-28T10:36:00Z"/>
          <w:rFonts w:eastAsiaTheme="minorEastAsia"/>
          <w:sz w:val="22"/>
          <w:szCs w:val="22"/>
          <w:lang w:val="en-US"/>
          <w:rPrChange w:id="3299" w:author="Administrator" w:date="2024-12-28T10:51:00Z">
            <w:rPr>
              <w:del w:id="3300" w:author="Administrator" w:date="2024-12-28T10:36:00Z"/>
              <w:rFonts w:asciiTheme="minorHAnsi" w:eastAsiaTheme="minorEastAsia" w:hAnsiTheme="minorHAnsi" w:cstheme="minorBidi"/>
              <w:sz w:val="22"/>
              <w:szCs w:val="22"/>
              <w:lang w:val="en-US"/>
            </w:rPr>
          </w:rPrChange>
        </w:rPr>
      </w:pPr>
      <w:del w:id="3301" w:author="Administrator" w:date="2024-12-28T10:36:00Z">
        <w:r w:rsidRPr="00E646DC" w:rsidDel="00CA714D">
          <w:rPr>
            <w:rStyle w:val="Hyperlink"/>
          </w:rPr>
          <w:delText xml:space="preserve">Hình </w:delText>
        </w:r>
        <w:r w:rsidRPr="00E646DC" w:rsidDel="00CA714D">
          <w:rPr>
            <w:rStyle w:val="Hyperlink"/>
            <w:lang w:val="en-AU"/>
          </w:rPr>
          <w:delText>1</w:delText>
        </w:r>
        <w:r w:rsidRPr="00E646DC" w:rsidDel="00CA714D">
          <w:rPr>
            <w:rStyle w:val="Hyperlink"/>
          </w:rPr>
          <w:delText xml:space="preserve">.1 </w:delText>
        </w:r>
        <w:r w:rsidRPr="00E646DC" w:rsidDel="00CA714D">
          <w:rPr>
            <w:rStyle w:val="Hyperlink"/>
            <w:lang w:val="en-US"/>
          </w:rPr>
          <w:delText>Mức độ phổ biến các thương hiệu gọi xe tại Việt Nam Tham khảo Q&amp;M</w:delText>
        </w:r>
        <w:r w:rsidRPr="00E646DC" w:rsidDel="00CA714D">
          <w:rPr>
            <w:webHidden/>
          </w:rPr>
          <w:tab/>
          <w:delText>4</w:delText>
        </w:r>
      </w:del>
    </w:p>
    <w:p w14:paraId="39A6AAAC" w14:textId="7BAD7FBE" w:rsidR="000A5801" w:rsidRPr="00E646DC" w:rsidDel="00CA714D" w:rsidRDefault="000A5801" w:rsidP="00982DD0">
      <w:pPr>
        <w:pStyle w:val="TOC1"/>
        <w:rPr>
          <w:del w:id="3302" w:author="Administrator" w:date="2024-12-28T10:36:00Z"/>
          <w:rFonts w:eastAsiaTheme="minorEastAsia"/>
          <w:sz w:val="22"/>
          <w:szCs w:val="22"/>
          <w:lang w:val="en-US"/>
          <w:rPrChange w:id="3303" w:author="Administrator" w:date="2024-12-28T10:51:00Z">
            <w:rPr>
              <w:del w:id="3304" w:author="Administrator" w:date="2024-12-28T10:36:00Z"/>
              <w:rFonts w:asciiTheme="minorHAnsi" w:eastAsiaTheme="minorEastAsia" w:hAnsiTheme="minorHAnsi" w:cstheme="minorBidi"/>
              <w:sz w:val="22"/>
              <w:szCs w:val="22"/>
              <w:lang w:val="en-US"/>
            </w:rPr>
          </w:rPrChange>
        </w:rPr>
      </w:pPr>
      <w:del w:id="3305" w:author="Administrator" w:date="2024-12-28T10:36:00Z">
        <w:r w:rsidRPr="00E646DC" w:rsidDel="00CA714D">
          <w:rPr>
            <w:rStyle w:val="Hyperlink"/>
          </w:rPr>
          <w:delText>Hình 2.</w:delText>
        </w:r>
        <w:r w:rsidRPr="00E646DC" w:rsidDel="00CA714D">
          <w:rPr>
            <w:rStyle w:val="Hyperlink"/>
            <w:lang w:val="en-AU"/>
          </w:rPr>
          <w:delText>1</w:delText>
        </w:r>
        <w:r w:rsidRPr="00E646DC" w:rsidDel="00CA714D">
          <w:rPr>
            <w:rStyle w:val="Hyperlink"/>
          </w:rPr>
          <w:delText xml:space="preserve"> </w:delText>
        </w:r>
        <w:r w:rsidRPr="00E646DC" w:rsidDel="00CA714D">
          <w:rPr>
            <w:rStyle w:val="Hyperlink"/>
            <w:lang w:val="en-US"/>
          </w:rPr>
          <w:delText>Mô hình Waterfall</w:delText>
        </w:r>
        <w:r w:rsidRPr="00E646DC" w:rsidDel="00CA714D">
          <w:rPr>
            <w:webHidden/>
          </w:rPr>
          <w:tab/>
          <w:delText>11</w:delText>
        </w:r>
      </w:del>
    </w:p>
    <w:p w14:paraId="49EE5DE7" w14:textId="661E7460" w:rsidR="000A5801" w:rsidRPr="00E646DC" w:rsidDel="00CA714D" w:rsidRDefault="000A5801" w:rsidP="00982DD0">
      <w:pPr>
        <w:pStyle w:val="TOC1"/>
        <w:rPr>
          <w:del w:id="3306" w:author="Administrator" w:date="2024-12-28T10:36:00Z"/>
          <w:rFonts w:eastAsiaTheme="minorEastAsia"/>
          <w:sz w:val="22"/>
          <w:szCs w:val="22"/>
          <w:lang w:val="en-US"/>
          <w:rPrChange w:id="3307" w:author="Administrator" w:date="2024-12-28T10:51:00Z">
            <w:rPr>
              <w:del w:id="3308" w:author="Administrator" w:date="2024-12-28T10:36:00Z"/>
              <w:rFonts w:asciiTheme="minorHAnsi" w:eastAsiaTheme="minorEastAsia" w:hAnsiTheme="minorHAnsi" w:cstheme="minorBidi"/>
              <w:sz w:val="22"/>
              <w:szCs w:val="22"/>
              <w:lang w:val="en-US"/>
            </w:rPr>
          </w:rPrChange>
        </w:rPr>
      </w:pPr>
      <w:del w:id="3309" w:author="Administrator" w:date="2024-12-28T10:36:00Z">
        <w:r w:rsidRPr="00E646DC" w:rsidDel="00CA714D">
          <w:rPr>
            <w:rStyle w:val="Hyperlink"/>
          </w:rPr>
          <w:delText>Hình 2.</w:delText>
        </w:r>
        <w:r w:rsidRPr="00E646DC" w:rsidDel="00CA714D">
          <w:rPr>
            <w:rStyle w:val="Hyperlink"/>
            <w:lang w:val="en-AU"/>
          </w:rPr>
          <w:delText>2</w:delText>
        </w:r>
        <w:r w:rsidRPr="00E646DC" w:rsidDel="00CA714D">
          <w:rPr>
            <w:rStyle w:val="Hyperlink"/>
          </w:rPr>
          <w:delText xml:space="preserve"> </w:delText>
        </w:r>
        <w:r w:rsidRPr="00E646DC" w:rsidDel="00CA714D">
          <w:rPr>
            <w:rStyle w:val="Hyperlink"/>
            <w:lang w:val="en-US"/>
          </w:rPr>
          <w:delText>Sơ đồ kiến trúc hệ thống</w:delText>
        </w:r>
        <w:r w:rsidRPr="00E646DC" w:rsidDel="00CA714D">
          <w:rPr>
            <w:webHidden/>
          </w:rPr>
          <w:tab/>
          <w:delText>16</w:delText>
        </w:r>
      </w:del>
    </w:p>
    <w:p w14:paraId="58954374" w14:textId="188EF4B2" w:rsidR="000A5801" w:rsidRPr="00E646DC" w:rsidDel="00CA714D" w:rsidRDefault="000A5801" w:rsidP="00982DD0">
      <w:pPr>
        <w:pStyle w:val="TOC1"/>
        <w:rPr>
          <w:del w:id="3310" w:author="Administrator" w:date="2024-12-28T10:36:00Z"/>
          <w:rFonts w:eastAsiaTheme="minorEastAsia"/>
          <w:sz w:val="22"/>
          <w:szCs w:val="22"/>
          <w:lang w:val="en-US"/>
          <w:rPrChange w:id="3311" w:author="Administrator" w:date="2024-12-28T10:51:00Z">
            <w:rPr>
              <w:del w:id="3312" w:author="Administrator" w:date="2024-12-28T10:36:00Z"/>
              <w:rFonts w:asciiTheme="minorHAnsi" w:eastAsiaTheme="minorEastAsia" w:hAnsiTheme="minorHAnsi" w:cstheme="minorBidi"/>
              <w:sz w:val="22"/>
              <w:szCs w:val="22"/>
              <w:lang w:val="en-US"/>
            </w:rPr>
          </w:rPrChange>
        </w:rPr>
      </w:pPr>
      <w:del w:id="3313" w:author="Administrator" w:date="2024-12-28T10:36:00Z">
        <w:r w:rsidRPr="00E646DC" w:rsidDel="00CA714D">
          <w:rPr>
            <w:rStyle w:val="Hyperlink"/>
          </w:rPr>
          <w:delText>Hình 2.</w:delText>
        </w:r>
        <w:r w:rsidRPr="00E646DC" w:rsidDel="00CA714D">
          <w:rPr>
            <w:rStyle w:val="Hyperlink"/>
            <w:lang w:val="en-AU"/>
          </w:rPr>
          <w:delText>3</w:delText>
        </w:r>
        <w:r w:rsidRPr="00E646DC" w:rsidDel="00CA714D">
          <w:rPr>
            <w:rStyle w:val="Hyperlink"/>
          </w:rPr>
          <w:delText xml:space="preserve"> </w:delText>
        </w:r>
        <w:r w:rsidRPr="00E646DC" w:rsidDel="00CA714D">
          <w:rPr>
            <w:rStyle w:val="Hyperlink"/>
            <w:lang w:val="en-US"/>
          </w:rPr>
          <w:delText xml:space="preserve">Phân phối tập dữ liệu huấn luyện của mô hình </w:delText>
        </w:r>
        <w:r w:rsidRPr="00E646DC" w:rsidDel="00CA714D">
          <w:rPr>
            <w:rStyle w:val="Hyperlink"/>
            <w:b/>
            <w:bCs/>
            <w:lang w:val="en-US"/>
          </w:rPr>
          <w:delText>5CD-ViSoBERT</w:delText>
        </w:r>
        <w:r w:rsidRPr="00E646DC" w:rsidDel="00CA714D">
          <w:rPr>
            <w:webHidden/>
          </w:rPr>
          <w:tab/>
          <w:delText>19</w:delText>
        </w:r>
      </w:del>
    </w:p>
    <w:p w14:paraId="71499F7D" w14:textId="625AD9C4" w:rsidR="000A5801" w:rsidRPr="00E646DC" w:rsidDel="00CA714D" w:rsidRDefault="000A5801" w:rsidP="00982DD0">
      <w:pPr>
        <w:pStyle w:val="TOC1"/>
        <w:rPr>
          <w:del w:id="3314" w:author="Administrator" w:date="2024-12-28T10:36:00Z"/>
          <w:rFonts w:eastAsiaTheme="minorEastAsia"/>
          <w:sz w:val="22"/>
          <w:szCs w:val="22"/>
          <w:lang w:val="en-US"/>
          <w:rPrChange w:id="3315" w:author="Administrator" w:date="2024-12-28T10:51:00Z">
            <w:rPr>
              <w:del w:id="3316" w:author="Administrator" w:date="2024-12-28T10:36:00Z"/>
              <w:rFonts w:asciiTheme="minorHAnsi" w:eastAsiaTheme="minorEastAsia" w:hAnsiTheme="minorHAnsi" w:cstheme="minorBidi"/>
              <w:sz w:val="22"/>
              <w:szCs w:val="22"/>
              <w:lang w:val="en-US"/>
            </w:rPr>
          </w:rPrChange>
        </w:rPr>
      </w:pPr>
      <w:del w:id="3317" w:author="Administrator" w:date="2024-12-28T10:36:00Z">
        <w:r w:rsidRPr="00E646DC" w:rsidDel="00CA714D">
          <w:rPr>
            <w:rStyle w:val="Hyperlink"/>
            <w:lang w:val="en-US"/>
          </w:rPr>
          <w:delText>Hình 3.2 Usecase Tổng quát</w:delText>
        </w:r>
        <w:r w:rsidRPr="00E646DC" w:rsidDel="00CA714D">
          <w:rPr>
            <w:webHidden/>
          </w:rPr>
          <w:tab/>
          <w:delText>22</w:delText>
        </w:r>
      </w:del>
    </w:p>
    <w:p w14:paraId="30788342" w14:textId="7E5714AE" w:rsidR="000A5801" w:rsidRPr="00E646DC" w:rsidDel="00CA714D" w:rsidRDefault="000A5801" w:rsidP="00982DD0">
      <w:pPr>
        <w:pStyle w:val="TOC1"/>
        <w:rPr>
          <w:del w:id="3318" w:author="Administrator" w:date="2024-12-28T10:36:00Z"/>
          <w:rFonts w:eastAsiaTheme="minorEastAsia"/>
          <w:sz w:val="22"/>
          <w:szCs w:val="22"/>
          <w:lang w:val="en-US"/>
          <w:rPrChange w:id="3319" w:author="Administrator" w:date="2024-12-28T10:51:00Z">
            <w:rPr>
              <w:del w:id="3320" w:author="Administrator" w:date="2024-12-28T10:36:00Z"/>
              <w:rFonts w:asciiTheme="minorHAnsi" w:eastAsiaTheme="minorEastAsia" w:hAnsiTheme="minorHAnsi" w:cstheme="minorBidi"/>
              <w:sz w:val="22"/>
              <w:szCs w:val="22"/>
              <w:lang w:val="en-US"/>
            </w:rPr>
          </w:rPrChange>
        </w:rPr>
      </w:pPr>
      <w:del w:id="3321" w:author="Administrator" w:date="2024-12-28T10:36:00Z">
        <w:r w:rsidRPr="00E646DC" w:rsidDel="00CA714D">
          <w:rPr>
            <w:rStyle w:val="Hyperlink"/>
            <w:lang w:val="en-US"/>
          </w:rPr>
          <w:delText>Hình 3.3 Usecase Đăng nhập</w:delText>
        </w:r>
        <w:r w:rsidRPr="00E646DC" w:rsidDel="00CA714D">
          <w:rPr>
            <w:webHidden/>
          </w:rPr>
          <w:tab/>
          <w:delText>23</w:delText>
        </w:r>
      </w:del>
    </w:p>
    <w:p w14:paraId="1A5056C4" w14:textId="5D84C603" w:rsidR="000A5801" w:rsidRPr="00E646DC" w:rsidDel="00CA714D" w:rsidRDefault="000A5801" w:rsidP="00982DD0">
      <w:pPr>
        <w:pStyle w:val="TOC1"/>
        <w:rPr>
          <w:del w:id="3322" w:author="Administrator" w:date="2024-12-28T10:36:00Z"/>
          <w:rFonts w:eastAsiaTheme="minorEastAsia"/>
          <w:sz w:val="22"/>
          <w:szCs w:val="22"/>
          <w:lang w:val="en-US"/>
          <w:rPrChange w:id="3323" w:author="Administrator" w:date="2024-12-28T10:51:00Z">
            <w:rPr>
              <w:del w:id="3324" w:author="Administrator" w:date="2024-12-28T10:36:00Z"/>
              <w:rFonts w:asciiTheme="minorHAnsi" w:eastAsiaTheme="minorEastAsia" w:hAnsiTheme="minorHAnsi" w:cstheme="minorBidi"/>
              <w:sz w:val="22"/>
              <w:szCs w:val="22"/>
              <w:lang w:val="en-US"/>
            </w:rPr>
          </w:rPrChange>
        </w:rPr>
      </w:pPr>
      <w:del w:id="3325" w:author="Administrator" w:date="2024-12-28T10:36:00Z">
        <w:r w:rsidRPr="00E646DC" w:rsidDel="00CA714D">
          <w:rPr>
            <w:rStyle w:val="Hyperlink"/>
            <w:lang w:val="en-US"/>
          </w:rPr>
          <w:delText>Hình 3.4 Usecase Quản lý thông tin cá nhân</w:delText>
        </w:r>
        <w:r w:rsidRPr="00E646DC" w:rsidDel="00CA714D">
          <w:rPr>
            <w:webHidden/>
          </w:rPr>
          <w:tab/>
          <w:delText>23</w:delText>
        </w:r>
      </w:del>
    </w:p>
    <w:p w14:paraId="171D643D" w14:textId="545A6B64" w:rsidR="000A5801" w:rsidRPr="00E646DC" w:rsidDel="00CA714D" w:rsidRDefault="000A5801" w:rsidP="00982DD0">
      <w:pPr>
        <w:pStyle w:val="TOC1"/>
        <w:rPr>
          <w:del w:id="3326" w:author="Administrator" w:date="2024-12-28T10:36:00Z"/>
          <w:rFonts w:eastAsiaTheme="minorEastAsia"/>
          <w:sz w:val="22"/>
          <w:szCs w:val="22"/>
          <w:lang w:val="en-US"/>
          <w:rPrChange w:id="3327" w:author="Administrator" w:date="2024-12-28T10:51:00Z">
            <w:rPr>
              <w:del w:id="3328" w:author="Administrator" w:date="2024-12-28T10:36:00Z"/>
              <w:rFonts w:asciiTheme="minorHAnsi" w:eastAsiaTheme="minorEastAsia" w:hAnsiTheme="minorHAnsi" w:cstheme="minorBidi"/>
              <w:sz w:val="22"/>
              <w:szCs w:val="22"/>
              <w:lang w:val="en-US"/>
            </w:rPr>
          </w:rPrChange>
        </w:rPr>
      </w:pPr>
      <w:del w:id="3329" w:author="Administrator" w:date="2024-12-28T10:36:00Z">
        <w:r w:rsidRPr="00E646DC" w:rsidDel="00CA714D">
          <w:rPr>
            <w:rStyle w:val="Hyperlink"/>
            <w:lang w:val="en-US"/>
          </w:rPr>
          <w:delText>Hình 3.5 Usecase Xem lịch sử chuyến đi</w:delText>
        </w:r>
        <w:r w:rsidRPr="00E646DC" w:rsidDel="00CA714D">
          <w:rPr>
            <w:webHidden/>
          </w:rPr>
          <w:tab/>
          <w:delText>24</w:delText>
        </w:r>
      </w:del>
    </w:p>
    <w:p w14:paraId="5D9B3321" w14:textId="71138F86" w:rsidR="000A5801" w:rsidRPr="00E646DC" w:rsidDel="00CA714D" w:rsidRDefault="000A5801" w:rsidP="00982DD0">
      <w:pPr>
        <w:pStyle w:val="TOC1"/>
        <w:rPr>
          <w:del w:id="3330" w:author="Administrator" w:date="2024-12-28T10:36:00Z"/>
          <w:rFonts w:eastAsiaTheme="minorEastAsia"/>
          <w:sz w:val="22"/>
          <w:szCs w:val="22"/>
          <w:lang w:val="en-US"/>
          <w:rPrChange w:id="3331" w:author="Administrator" w:date="2024-12-28T10:51:00Z">
            <w:rPr>
              <w:del w:id="3332" w:author="Administrator" w:date="2024-12-28T10:36:00Z"/>
              <w:rFonts w:asciiTheme="minorHAnsi" w:eastAsiaTheme="minorEastAsia" w:hAnsiTheme="minorHAnsi" w:cstheme="minorBidi"/>
              <w:sz w:val="22"/>
              <w:szCs w:val="22"/>
              <w:lang w:val="en-US"/>
            </w:rPr>
          </w:rPrChange>
        </w:rPr>
      </w:pPr>
      <w:del w:id="3333" w:author="Administrator" w:date="2024-12-28T10:36:00Z">
        <w:r w:rsidRPr="00E646DC" w:rsidDel="00CA714D">
          <w:rPr>
            <w:rStyle w:val="Hyperlink"/>
            <w:lang w:val="en-US"/>
          </w:rPr>
          <w:delText>Hình 3.6 Usecase Nạp tiền vào ví ứng dụng</w:delText>
        </w:r>
        <w:r w:rsidRPr="00E646DC" w:rsidDel="00CA714D">
          <w:rPr>
            <w:webHidden/>
          </w:rPr>
          <w:tab/>
          <w:delText>25</w:delText>
        </w:r>
      </w:del>
    </w:p>
    <w:p w14:paraId="260550F5" w14:textId="15AC94AB" w:rsidR="000A5801" w:rsidRPr="00E646DC" w:rsidDel="00CA714D" w:rsidRDefault="000A5801" w:rsidP="00982DD0">
      <w:pPr>
        <w:pStyle w:val="TOC1"/>
        <w:rPr>
          <w:del w:id="3334" w:author="Administrator" w:date="2024-12-28T10:36:00Z"/>
          <w:rFonts w:eastAsiaTheme="minorEastAsia"/>
          <w:sz w:val="22"/>
          <w:szCs w:val="22"/>
          <w:lang w:val="en-US"/>
          <w:rPrChange w:id="3335" w:author="Administrator" w:date="2024-12-28T10:51:00Z">
            <w:rPr>
              <w:del w:id="3336" w:author="Administrator" w:date="2024-12-28T10:36:00Z"/>
              <w:rFonts w:asciiTheme="minorHAnsi" w:eastAsiaTheme="minorEastAsia" w:hAnsiTheme="minorHAnsi" w:cstheme="minorBidi"/>
              <w:sz w:val="22"/>
              <w:szCs w:val="22"/>
              <w:lang w:val="en-US"/>
            </w:rPr>
          </w:rPrChange>
        </w:rPr>
      </w:pPr>
      <w:del w:id="3337" w:author="Administrator" w:date="2024-12-28T10:36:00Z">
        <w:r w:rsidRPr="00E646DC" w:rsidDel="00CA714D">
          <w:rPr>
            <w:rStyle w:val="Hyperlink"/>
            <w:lang w:val="en-US"/>
          </w:rPr>
          <w:delText>Hình 3.7 Usecase Đăng ký</w:delText>
        </w:r>
        <w:r w:rsidRPr="00E646DC" w:rsidDel="00CA714D">
          <w:rPr>
            <w:webHidden/>
          </w:rPr>
          <w:tab/>
          <w:delText>25</w:delText>
        </w:r>
      </w:del>
    </w:p>
    <w:p w14:paraId="34FF83EC" w14:textId="5351F74B" w:rsidR="000A5801" w:rsidRPr="00E646DC" w:rsidDel="00CA714D" w:rsidRDefault="000A5801" w:rsidP="00982DD0">
      <w:pPr>
        <w:pStyle w:val="TOC1"/>
        <w:rPr>
          <w:del w:id="3338" w:author="Administrator" w:date="2024-12-28T10:36:00Z"/>
          <w:rFonts w:eastAsiaTheme="minorEastAsia"/>
          <w:sz w:val="22"/>
          <w:szCs w:val="22"/>
          <w:lang w:val="en-US"/>
          <w:rPrChange w:id="3339" w:author="Administrator" w:date="2024-12-28T10:51:00Z">
            <w:rPr>
              <w:del w:id="3340" w:author="Administrator" w:date="2024-12-28T10:36:00Z"/>
              <w:rFonts w:asciiTheme="minorHAnsi" w:eastAsiaTheme="minorEastAsia" w:hAnsiTheme="minorHAnsi" w:cstheme="minorBidi"/>
              <w:sz w:val="22"/>
              <w:szCs w:val="22"/>
              <w:lang w:val="en-US"/>
            </w:rPr>
          </w:rPrChange>
        </w:rPr>
      </w:pPr>
      <w:del w:id="3341" w:author="Administrator" w:date="2024-12-28T10:36:00Z">
        <w:r w:rsidRPr="00E646DC" w:rsidDel="00CA714D">
          <w:rPr>
            <w:rStyle w:val="Hyperlink"/>
            <w:lang w:val="en-US"/>
          </w:rPr>
          <w:delText>Hình 3.8 Usecase Đặt xe</w:delText>
        </w:r>
        <w:r w:rsidRPr="00E646DC" w:rsidDel="00CA714D">
          <w:rPr>
            <w:webHidden/>
          </w:rPr>
          <w:tab/>
          <w:delText>25</w:delText>
        </w:r>
      </w:del>
    </w:p>
    <w:p w14:paraId="4974C20F" w14:textId="4A38727A" w:rsidR="000A5801" w:rsidRPr="00E646DC" w:rsidDel="00CA714D" w:rsidRDefault="000A5801" w:rsidP="00982DD0">
      <w:pPr>
        <w:pStyle w:val="TOC1"/>
        <w:rPr>
          <w:del w:id="3342" w:author="Administrator" w:date="2024-12-28T10:36:00Z"/>
          <w:rFonts w:eastAsiaTheme="minorEastAsia"/>
          <w:sz w:val="22"/>
          <w:szCs w:val="22"/>
          <w:lang w:val="en-US"/>
          <w:rPrChange w:id="3343" w:author="Administrator" w:date="2024-12-28T10:51:00Z">
            <w:rPr>
              <w:del w:id="3344" w:author="Administrator" w:date="2024-12-28T10:36:00Z"/>
              <w:rFonts w:asciiTheme="minorHAnsi" w:eastAsiaTheme="minorEastAsia" w:hAnsiTheme="minorHAnsi" w:cstheme="minorBidi"/>
              <w:sz w:val="22"/>
              <w:szCs w:val="22"/>
              <w:lang w:val="en-US"/>
            </w:rPr>
          </w:rPrChange>
        </w:rPr>
      </w:pPr>
      <w:del w:id="3345" w:author="Administrator" w:date="2024-12-28T10:36:00Z">
        <w:r w:rsidRPr="00E646DC" w:rsidDel="00CA714D">
          <w:rPr>
            <w:rStyle w:val="Hyperlink"/>
            <w:lang w:val="en-US"/>
          </w:rPr>
          <w:delText>Hình 3.9 Usecase Thực hiện chuyến xe</w:delText>
        </w:r>
        <w:r w:rsidRPr="00E646DC" w:rsidDel="00CA714D">
          <w:rPr>
            <w:webHidden/>
          </w:rPr>
          <w:tab/>
          <w:delText>26</w:delText>
        </w:r>
      </w:del>
    </w:p>
    <w:p w14:paraId="1F45A4AD" w14:textId="17B94610" w:rsidR="000A5801" w:rsidRPr="00E646DC" w:rsidDel="00CA714D" w:rsidRDefault="000A5801" w:rsidP="00982DD0">
      <w:pPr>
        <w:pStyle w:val="TOC1"/>
        <w:rPr>
          <w:del w:id="3346" w:author="Administrator" w:date="2024-12-28T10:36:00Z"/>
          <w:rFonts w:eastAsiaTheme="minorEastAsia"/>
          <w:sz w:val="22"/>
          <w:szCs w:val="22"/>
          <w:lang w:val="en-US"/>
          <w:rPrChange w:id="3347" w:author="Administrator" w:date="2024-12-28T10:51:00Z">
            <w:rPr>
              <w:del w:id="3348" w:author="Administrator" w:date="2024-12-28T10:36:00Z"/>
              <w:rFonts w:asciiTheme="minorHAnsi" w:eastAsiaTheme="minorEastAsia" w:hAnsiTheme="minorHAnsi" w:cstheme="minorBidi"/>
              <w:sz w:val="22"/>
              <w:szCs w:val="22"/>
              <w:lang w:val="en-US"/>
            </w:rPr>
          </w:rPrChange>
        </w:rPr>
      </w:pPr>
      <w:del w:id="3349" w:author="Administrator" w:date="2024-12-28T10:36:00Z">
        <w:r w:rsidRPr="00E646DC" w:rsidDel="00CA714D">
          <w:rPr>
            <w:rStyle w:val="Hyperlink"/>
            <w:lang w:val="en-US"/>
          </w:rPr>
          <w:delText>Hình 3.10 Usecase Tìm kiếm chuyến xe</w:delText>
        </w:r>
        <w:r w:rsidRPr="00E646DC" w:rsidDel="00CA714D">
          <w:rPr>
            <w:webHidden/>
          </w:rPr>
          <w:tab/>
          <w:delText>26</w:delText>
        </w:r>
      </w:del>
    </w:p>
    <w:p w14:paraId="4DCB318D" w14:textId="0D8F3B5A" w:rsidR="000A5801" w:rsidRPr="00E646DC" w:rsidDel="00CA714D" w:rsidRDefault="000A5801" w:rsidP="00982DD0">
      <w:pPr>
        <w:pStyle w:val="TOC1"/>
        <w:rPr>
          <w:del w:id="3350" w:author="Administrator" w:date="2024-12-28T10:36:00Z"/>
          <w:rFonts w:eastAsiaTheme="minorEastAsia"/>
          <w:sz w:val="22"/>
          <w:szCs w:val="22"/>
          <w:lang w:val="en-US"/>
          <w:rPrChange w:id="3351" w:author="Administrator" w:date="2024-12-28T10:51:00Z">
            <w:rPr>
              <w:del w:id="3352" w:author="Administrator" w:date="2024-12-28T10:36:00Z"/>
              <w:rFonts w:asciiTheme="minorHAnsi" w:eastAsiaTheme="minorEastAsia" w:hAnsiTheme="minorHAnsi" w:cstheme="minorBidi"/>
              <w:sz w:val="22"/>
              <w:szCs w:val="22"/>
              <w:lang w:val="en-US"/>
            </w:rPr>
          </w:rPrChange>
        </w:rPr>
      </w:pPr>
      <w:del w:id="3353" w:author="Administrator" w:date="2024-12-28T10:36:00Z">
        <w:r w:rsidRPr="00E646DC" w:rsidDel="00CA714D">
          <w:rPr>
            <w:rStyle w:val="Hyperlink"/>
            <w:lang w:val="en-US"/>
          </w:rPr>
          <w:delText>Hình 3.11 Usecase Chọn chuyến xe</w:delText>
        </w:r>
        <w:r w:rsidRPr="00E646DC" w:rsidDel="00CA714D">
          <w:rPr>
            <w:webHidden/>
          </w:rPr>
          <w:tab/>
          <w:delText>27</w:delText>
        </w:r>
      </w:del>
    </w:p>
    <w:p w14:paraId="0738CA9D" w14:textId="661BFC06" w:rsidR="000A5801" w:rsidRPr="00E646DC" w:rsidDel="00CA714D" w:rsidRDefault="000A5801" w:rsidP="00982DD0">
      <w:pPr>
        <w:pStyle w:val="TOC1"/>
        <w:rPr>
          <w:del w:id="3354" w:author="Administrator" w:date="2024-12-28T10:36:00Z"/>
          <w:rFonts w:eastAsiaTheme="minorEastAsia"/>
          <w:sz w:val="22"/>
          <w:szCs w:val="22"/>
          <w:lang w:val="en-US"/>
          <w:rPrChange w:id="3355" w:author="Administrator" w:date="2024-12-28T10:51:00Z">
            <w:rPr>
              <w:del w:id="3356" w:author="Administrator" w:date="2024-12-28T10:36:00Z"/>
              <w:rFonts w:asciiTheme="minorHAnsi" w:eastAsiaTheme="minorEastAsia" w:hAnsiTheme="minorHAnsi" w:cstheme="minorBidi"/>
              <w:sz w:val="22"/>
              <w:szCs w:val="22"/>
              <w:lang w:val="en-US"/>
            </w:rPr>
          </w:rPrChange>
        </w:rPr>
      </w:pPr>
      <w:del w:id="3357" w:author="Administrator" w:date="2024-12-28T10:36:00Z">
        <w:r w:rsidRPr="00E646DC" w:rsidDel="00CA714D">
          <w:rPr>
            <w:rStyle w:val="Hyperlink"/>
            <w:lang w:val="en-US"/>
          </w:rPr>
          <w:delText>Hình 3.13 Usecase Thanh toán</w:delText>
        </w:r>
        <w:r w:rsidRPr="00E646DC" w:rsidDel="00CA714D">
          <w:rPr>
            <w:webHidden/>
          </w:rPr>
          <w:tab/>
          <w:delText>28</w:delText>
        </w:r>
      </w:del>
    </w:p>
    <w:p w14:paraId="28C19B17" w14:textId="6E667F9E" w:rsidR="000A5801" w:rsidRPr="00E646DC" w:rsidDel="00CA714D" w:rsidRDefault="000A5801" w:rsidP="00982DD0">
      <w:pPr>
        <w:pStyle w:val="TOC1"/>
        <w:rPr>
          <w:del w:id="3358" w:author="Administrator" w:date="2024-12-28T10:36:00Z"/>
          <w:rFonts w:eastAsiaTheme="minorEastAsia"/>
          <w:sz w:val="22"/>
          <w:szCs w:val="22"/>
          <w:lang w:val="en-US"/>
          <w:rPrChange w:id="3359" w:author="Administrator" w:date="2024-12-28T10:51:00Z">
            <w:rPr>
              <w:del w:id="3360" w:author="Administrator" w:date="2024-12-28T10:36:00Z"/>
              <w:rFonts w:asciiTheme="minorHAnsi" w:eastAsiaTheme="minorEastAsia" w:hAnsiTheme="minorHAnsi" w:cstheme="minorBidi"/>
              <w:sz w:val="22"/>
              <w:szCs w:val="22"/>
              <w:lang w:val="en-US"/>
            </w:rPr>
          </w:rPrChange>
        </w:rPr>
      </w:pPr>
      <w:del w:id="3361" w:author="Administrator" w:date="2024-12-28T10:36:00Z">
        <w:r w:rsidRPr="00E646DC" w:rsidDel="00CA714D">
          <w:rPr>
            <w:rStyle w:val="Hyperlink"/>
            <w:lang w:val="en-US"/>
          </w:rPr>
          <w:delText>Hình 3.14 Usecase Tạo yêu cầu rút tiền</w:delText>
        </w:r>
        <w:r w:rsidRPr="00E646DC" w:rsidDel="00CA714D">
          <w:rPr>
            <w:webHidden/>
          </w:rPr>
          <w:tab/>
          <w:delText>28</w:delText>
        </w:r>
      </w:del>
    </w:p>
    <w:p w14:paraId="266781B9" w14:textId="08E9A515" w:rsidR="000A5801" w:rsidRPr="00E646DC" w:rsidDel="00CA714D" w:rsidRDefault="000A5801" w:rsidP="00982DD0">
      <w:pPr>
        <w:pStyle w:val="TOC1"/>
        <w:rPr>
          <w:del w:id="3362" w:author="Administrator" w:date="2024-12-28T10:36:00Z"/>
          <w:rFonts w:eastAsiaTheme="minorEastAsia"/>
          <w:sz w:val="22"/>
          <w:szCs w:val="22"/>
          <w:lang w:val="en-US"/>
          <w:rPrChange w:id="3363" w:author="Administrator" w:date="2024-12-28T10:51:00Z">
            <w:rPr>
              <w:del w:id="3364" w:author="Administrator" w:date="2024-12-28T10:36:00Z"/>
              <w:rFonts w:asciiTheme="minorHAnsi" w:eastAsiaTheme="minorEastAsia" w:hAnsiTheme="minorHAnsi" w:cstheme="minorBidi"/>
              <w:sz w:val="22"/>
              <w:szCs w:val="22"/>
              <w:lang w:val="en-US"/>
            </w:rPr>
          </w:rPrChange>
        </w:rPr>
      </w:pPr>
      <w:del w:id="3365" w:author="Administrator" w:date="2024-12-28T10:36:00Z">
        <w:r w:rsidRPr="00E646DC" w:rsidDel="00CA714D">
          <w:rPr>
            <w:rStyle w:val="Hyperlink"/>
            <w:lang w:val="en-US"/>
          </w:rPr>
          <w:delText>Hình 3.15 Usecase Quản lý khách hàng</w:delText>
        </w:r>
        <w:r w:rsidRPr="00E646DC" w:rsidDel="00CA714D">
          <w:rPr>
            <w:webHidden/>
          </w:rPr>
          <w:tab/>
          <w:delText>28</w:delText>
        </w:r>
      </w:del>
    </w:p>
    <w:p w14:paraId="6BE84ACE" w14:textId="5AE6C5B6" w:rsidR="000A5801" w:rsidRPr="00E646DC" w:rsidDel="00CA714D" w:rsidRDefault="000A5801" w:rsidP="00982DD0">
      <w:pPr>
        <w:pStyle w:val="TOC1"/>
        <w:rPr>
          <w:del w:id="3366" w:author="Administrator" w:date="2024-12-28T10:36:00Z"/>
          <w:rFonts w:eastAsiaTheme="minorEastAsia"/>
          <w:sz w:val="22"/>
          <w:szCs w:val="22"/>
          <w:lang w:val="en-US"/>
          <w:rPrChange w:id="3367" w:author="Administrator" w:date="2024-12-28T10:51:00Z">
            <w:rPr>
              <w:del w:id="3368" w:author="Administrator" w:date="2024-12-28T10:36:00Z"/>
              <w:rFonts w:asciiTheme="minorHAnsi" w:eastAsiaTheme="minorEastAsia" w:hAnsiTheme="minorHAnsi" w:cstheme="minorBidi"/>
              <w:sz w:val="22"/>
              <w:szCs w:val="22"/>
              <w:lang w:val="en-US"/>
            </w:rPr>
          </w:rPrChange>
        </w:rPr>
      </w:pPr>
      <w:del w:id="3369" w:author="Administrator" w:date="2024-12-28T10:36:00Z">
        <w:r w:rsidRPr="00E646DC" w:rsidDel="00CA714D">
          <w:rPr>
            <w:rStyle w:val="Hyperlink"/>
            <w:lang w:val="en-US"/>
          </w:rPr>
          <w:delText>Hình 3.16 Usecase Quản lý tài xế</w:delText>
        </w:r>
        <w:r w:rsidRPr="00E646DC" w:rsidDel="00CA714D">
          <w:rPr>
            <w:webHidden/>
          </w:rPr>
          <w:tab/>
          <w:delText>29</w:delText>
        </w:r>
      </w:del>
    </w:p>
    <w:p w14:paraId="498AAE4E" w14:textId="3E0FF827" w:rsidR="000A5801" w:rsidRPr="00E646DC" w:rsidDel="00CA714D" w:rsidRDefault="000A5801" w:rsidP="00982DD0">
      <w:pPr>
        <w:pStyle w:val="TOC1"/>
        <w:rPr>
          <w:del w:id="3370" w:author="Administrator" w:date="2024-12-28T10:36:00Z"/>
          <w:rFonts w:eastAsiaTheme="minorEastAsia"/>
          <w:sz w:val="22"/>
          <w:szCs w:val="22"/>
          <w:lang w:val="en-US"/>
          <w:rPrChange w:id="3371" w:author="Administrator" w:date="2024-12-28T10:51:00Z">
            <w:rPr>
              <w:del w:id="3372" w:author="Administrator" w:date="2024-12-28T10:36:00Z"/>
              <w:rFonts w:asciiTheme="minorHAnsi" w:eastAsiaTheme="minorEastAsia" w:hAnsiTheme="minorHAnsi" w:cstheme="minorBidi"/>
              <w:sz w:val="22"/>
              <w:szCs w:val="22"/>
              <w:lang w:val="en-US"/>
            </w:rPr>
          </w:rPrChange>
        </w:rPr>
      </w:pPr>
      <w:del w:id="3373" w:author="Administrator" w:date="2024-12-28T10:36:00Z">
        <w:r w:rsidRPr="00E646DC" w:rsidDel="00CA714D">
          <w:rPr>
            <w:rStyle w:val="Hyperlink"/>
            <w:lang w:val="en-US"/>
          </w:rPr>
          <w:delText>Hình 3.17 Usecase Thống kê</w:delText>
        </w:r>
        <w:r w:rsidRPr="00E646DC" w:rsidDel="00CA714D">
          <w:rPr>
            <w:webHidden/>
          </w:rPr>
          <w:tab/>
          <w:delText>29</w:delText>
        </w:r>
      </w:del>
    </w:p>
    <w:p w14:paraId="684DCEB5" w14:textId="36BFF767" w:rsidR="000A5801" w:rsidRPr="00E646DC" w:rsidDel="00CA714D" w:rsidRDefault="000A5801" w:rsidP="00982DD0">
      <w:pPr>
        <w:pStyle w:val="TOC1"/>
        <w:rPr>
          <w:del w:id="3374" w:author="Administrator" w:date="2024-12-28T10:36:00Z"/>
          <w:rFonts w:eastAsiaTheme="minorEastAsia"/>
          <w:sz w:val="22"/>
          <w:szCs w:val="22"/>
          <w:lang w:val="en-US"/>
          <w:rPrChange w:id="3375" w:author="Administrator" w:date="2024-12-28T10:51:00Z">
            <w:rPr>
              <w:del w:id="3376" w:author="Administrator" w:date="2024-12-28T10:36:00Z"/>
              <w:rFonts w:asciiTheme="minorHAnsi" w:eastAsiaTheme="minorEastAsia" w:hAnsiTheme="minorHAnsi" w:cstheme="minorBidi"/>
              <w:sz w:val="22"/>
              <w:szCs w:val="22"/>
              <w:lang w:val="en-US"/>
            </w:rPr>
          </w:rPrChange>
        </w:rPr>
      </w:pPr>
      <w:del w:id="3377" w:author="Administrator" w:date="2024-12-28T10:36:00Z">
        <w:r w:rsidRPr="00E646DC" w:rsidDel="00CA714D">
          <w:rPr>
            <w:rStyle w:val="Hyperlink"/>
            <w:lang w:val="en-US"/>
          </w:rPr>
          <w:delText>Hình 3.18 Biểu đồ hoạt động Đăng nhập</w:delText>
        </w:r>
        <w:r w:rsidRPr="00E646DC" w:rsidDel="00CA714D">
          <w:rPr>
            <w:webHidden/>
          </w:rPr>
          <w:tab/>
          <w:delText>30</w:delText>
        </w:r>
      </w:del>
    </w:p>
    <w:p w14:paraId="0BFFF6EF" w14:textId="1C30B1B0" w:rsidR="000A5801" w:rsidRPr="00E646DC" w:rsidDel="00CA714D" w:rsidRDefault="000A5801" w:rsidP="00982DD0">
      <w:pPr>
        <w:pStyle w:val="TOC1"/>
        <w:rPr>
          <w:del w:id="3378" w:author="Administrator" w:date="2024-12-28T10:36:00Z"/>
          <w:rFonts w:eastAsiaTheme="minorEastAsia"/>
          <w:sz w:val="22"/>
          <w:szCs w:val="22"/>
          <w:lang w:val="en-US"/>
          <w:rPrChange w:id="3379" w:author="Administrator" w:date="2024-12-28T10:51:00Z">
            <w:rPr>
              <w:del w:id="3380" w:author="Administrator" w:date="2024-12-28T10:36:00Z"/>
              <w:rFonts w:asciiTheme="minorHAnsi" w:eastAsiaTheme="minorEastAsia" w:hAnsiTheme="minorHAnsi" w:cstheme="minorBidi"/>
              <w:sz w:val="22"/>
              <w:szCs w:val="22"/>
              <w:lang w:val="en-US"/>
            </w:rPr>
          </w:rPrChange>
        </w:rPr>
      </w:pPr>
      <w:del w:id="3381" w:author="Administrator" w:date="2024-12-28T10:36:00Z">
        <w:r w:rsidRPr="00E646DC" w:rsidDel="00CA714D">
          <w:rPr>
            <w:rStyle w:val="Hyperlink"/>
            <w:lang w:val="en-US"/>
          </w:rPr>
          <w:delText>Hình 3.19 Biểu đồ hoạt động Đăng ký</w:delText>
        </w:r>
        <w:r w:rsidRPr="00E646DC" w:rsidDel="00CA714D">
          <w:rPr>
            <w:webHidden/>
          </w:rPr>
          <w:tab/>
          <w:delText>30</w:delText>
        </w:r>
      </w:del>
    </w:p>
    <w:p w14:paraId="75B0E7FE" w14:textId="566AB0AE" w:rsidR="000A5801" w:rsidRPr="00E646DC" w:rsidDel="00CA714D" w:rsidRDefault="000A5801" w:rsidP="00982DD0">
      <w:pPr>
        <w:pStyle w:val="TOC1"/>
        <w:rPr>
          <w:del w:id="3382" w:author="Administrator" w:date="2024-12-28T10:36:00Z"/>
          <w:rFonts w:eastAsiaTheme="minorEastAsia"/>
          <w:sz w:val="22"/>
          <w:szCs w:val="22"/>
          <w:lang w:val="en-US"/>
          <w:rPrChange w:id="3383" w:author="Administrator" w:date="2024-12-28T10:51:00Z">
            <w:rPr>
              <w:del w:id="3384" w:author="Administrator" w:date="2024-12-28T10:36:00Z"/>
              <w:rFonts w:asciiTheme="minorHAnsi" w:eastAsiaTheme="minorEastAsia" w:hAnsiTheme="minorHAnsi" w:cstheme="minorBidi"/>
              <w:sz w:val="22"/>
              <w:szCs w:val="22"/>
              <w:lang w:val="en-US"/>
            </w:rPr>
          </w:rPrChange>
        </w:rPr>
      </w:pPr>
      <w:del w:id="3385" w:author="Administrator" w:date="2024-12-28T10:36:00Z">
        <w:r w:rsidRPr="00E646DC" w:rsidDel="00CA714D">
          <w:rPr>
            <w:rStyle w:val="Hyperlink"/>
            <w:lang w:val="en-US"/>
          </w:rPr>
          <w:delText>Hình 3.21 Biểu đồ hoạt động Tài xế nhận chuyến xe</w:delText>
        </w:r>
        <w:r w:rsidRPr="00E646DC" w:rsidDel="00CA714D">
          <w:rPr>
            <w:webHidden/>
          </w:rPr>
          <w:tab/>
          <w:delText>31</w:delText>
        </w:r>
      </w:del>
    </w:p>
    <w:p w14:paraId="1EC0EBD1" w14:textId="1FAFD074" w:rsidR="000A5801" w:rsidRPr="00E646DC" w:rsidDel="00CA714D" w:rsidRDefault="000A5801" w:rsidP="00982DD0">
      <w:pPr>
        <w:pStyle w:val="TOC1"/>
        <w:rPr>
          <w:del w:id="3386" w:author="Administrator" w:date="2024-12-28T10:36:00Z"/>
          <w:rFonts w:eastAsiaTheme="minorEastAsia"/>
          <w:sz w:val="22"/>
          <w:szCs w:val="22"/>
          <w:lang w:val="en-US"/>
          <w:rPrChange w:id="3387" w:author="Administrator" w:date="2024-12-28T10:51:00Z">
            <w:rPr>
              <w:del w:id="3388" w:author="Administrator" w:date="2024-12-28T10:36:00Z"/>
              <w:rFonts w:asciiTheme="minorHAnsi" w:eastAsiaTheme="minorEastAsia" w:hAnsiTheme="minorHAnsi" w:cstheme="minorBidi"/>
              <w:sz w:val="22"/>
              <w:szCs w:val="22"/>
              <w:lang w:val="en-US"/>
            </w:rPr>
          </w:rPrChange>
        </w:rPr>
      </w:pPr>
      <w:del w:id="3389" w:author="Administrator" w:date="2024-12-28T10:36:00Z">
        <w:r w:rsidRPr="00E646DC" w:rsidDel="00CA714D">
          <w:rPr>
            <w:rStyle w:val="Hyperlink"/>
            <w:lang w:val="en-US"/>
          </w:rPr>
          <w:delText>Hình 3.22 Biểu đồ hoạt động Thực hiện chuyến xe</w:delText>
        </w:r>
        <w:r w:rsidRPr="00E646DC" w:rsidDel="00CA714D">
          <w:rPr>
            <w:webHidden/>
          </w:rPr>
          <w:tab/>
          <w:delText>32</w:delText>
        </w:r>
      </w:del>
    </w:p>
    <w:p w14:paraId="6A23842B" w14:textId="17659DAD" w:rsidR="000A5801" w:rsidRPr="00E646DC" w:rsidDel="00CA714D" w:rsidRDefault="000A5801" w:rsidP="00982DD0">
      <w:pPr>
        <w:pStyle w:val="TOC1"/>
        <w:rPr>
          <w:del w:id="3390" w:author="Administrator" w:date="2024-12-28T10:36:00Z"/>
          <w:rFonts w:eastAsiaTheme="minorEastAsia"/>
          <w:sz w:val="22"/>
          <w:szCs w:val="22"/>
          <w:lang w:val="en-US"/>
          <w:rPrChange w:id="3391" w:author="Administrator" w:date="2024-12-28T10:51:00Z">
            <w:rPr>
              <w:del w:id="3392" w:author="Administrator" w:date="2024-12-28T10:36:00Z"/>
              <w:rFonts w:asciiTheme="minorHAnsi" w:eastAsiaTheme="minorEastAsia" w:hAnsiTheme="minorHAnsi" w:cstheme="minorBidi"/>
              <w:sz w:val="22"/>
              <w:szCs w:val="22"/>
              <w:lang w:val="en-US"/>
            </w:rPr>
          </w:rPrChange>
        </w:rPr>
      </w:pPr>
      <w:del w:id="3393" w:author="Administrator" w:date="2024-12-28T10:36:00Z">
        <w:r w:rsidRPr="00E646DC" w:rsidDel="00CA714D">
          <w:rPr>
            <w:rStyle w:val="Hyperlink"/>
            <w:lang w:val="en-US"/>
          </w:rPr>
          <w:delText>Hình 3.23 Biểu đồ hoạt động Nạp tiền vào tài khoản ví</w:delText>
        </w:r>
        <w:r w:rsidRPr="00E646DC" w:rsidDel="00CA714D">
          <w:rPr>
            <w:webHidden/>
          </w:rPr>
          <w:tab/>
          <w:delText>32</w:delText>
        </w:r>
      </w:del>
    </w:p>
    <w:p w14:paraId="6F925E41" w14:textId="490891FE" w:rsidR="000A5801" w:rsidRPr="00E646DC" w:rsidDel="00CA714D" w:rsidRDefault="000A5801" w:rsidP="00982DD0">
      <w:pPr>
        <w:pStyle w:val="TOC1"/>
        <w:rPr>
          <w:del w:id="3394" w:author="Administrator" w:date="2024-12-28T10:36:00Z"/>
          <w:rFonts w:eastAsiaTheme="minorEastAsia"/>
          <w:sz w:val="22"/>
          <w:szCs w:val="22"/>
          <w:lang w:val="en-US"/>
          <w:rPrChange w:id="3395" w:author="Administrator" w:date="2024-12-28T10:51:00Z">
            <w:rPr>
              <w:del w:id="3396" w:author="Administrator" w:date="2024-12-28T10:36:00Z"/>
              <w:rFonts w:asciiTheme="minorHAnsi" w:eastAsiaTheme="minorEastAsia" w:hAnsiTheme="minorHAnsi" w:cstheme="minorBidi"/>
              <w:sz w:val="22"/>
              <w:szCs w:val="22"/>
              <w:lang w:val="en-US"/>
            </w:rPr>
          </w:rPrChange>
        </w:rPr>
      </w:pPr>
      <w:del w:id="3397" w:author="Administrator" w:date="2024-12-28T10:36:00Z">
        <w:r w:rsidRPr="00E646DC" w:rsidDel="00CA714D">
          <w:rPr>
            <w:rStyle w:val="Hyperlink"/>
            <w:lang w:val="en-US"/>
          </w:rPr>
          <w:delText>Hình 3.24 Biểu đồ hoạt động Tài xế rút tiền khỏi tài khoản ví</w:delText>
        </w:r>
        <w:r w:rsidRPr="00E646DC" w:rsidDel="00CA714D">
          <w:rPr>
            <w:webHidden/>
          </w:rPr>
          <w:tab/>
          <w:delText>33</w:delText>
        </w:r>
      </w:del>
    </w:p>
    <w:p w14:paraId="5D36CE62" w14:textId="5D42874B" w:rsidR="000A5801" w:rsidRPr="00E646DC" w:rsidDel="00CA714D" w:rsidRDefault="000A5801" w:rsidP="00982DD0">
      <w:pPr>
        <w:pStyle w:val="TOC1"/>
        <w:rPr>
          <w:del w:id="3398" w:author="Administrator" w:date="2024-12-28T10:36:00Z"/>
          <w:rFonts w:eastAsiaTheme="minorEastAsia"/>
          <w:sz w:val="22"/>
          <w:szCs w:val="22"/>
          <w:lang w:val="en-US"/>
          <w:rPrChange w:id="3399" w:author="Administrator" w:date="2024-12-28T10:51:00Z">
            <w:rPr>
              <w:del w:id="3400" w:author="Administrator" w:date="2024-12-28T10:36:00Z"/>
              <w:rFonts w:asciiTheme="minorHAnsi" w:eastAsiaTheme="minorEastAsia" w:hAnsiTheme="minorHAnsi" w:cstheme="minorBidi"/>
              <w:sz w:val="22"/>
              <w:szCs w:val="22"/>
              <w:lang w:val="en-US"/>
            </w:rPr>
          </w:rPrChange>
        </w:rPr>
      </w:pPr>
      <w:del w:id="3401" w:author="Administrator" w:date="2024-12-28T10:36:00Z">
        <w:r w:rsidRPr="00E646DC" w:rsidDel="00CA714D">
          <w:rPr>
            <w:rStyle w:val="Hyperlink"/>
            <w:lang w:val="en-US"/>
          </w:rPr>
          <w:delText>Hình 3.25 Biểu đồ hoạt động Xem lịch sử chuyến xe</w:delText>
        </w:r>
        <w:r w:rsidRPr="00E646DC" w:rsidDel="00CA714D">
          <w:rPr>
            <w:webHidden/>
          </w:rPr>
          <w:tab/>
          <w:delText>33</w:delText>
        </w:r>
      </w:del>
    </w:p>
    <w:p w14:paraId="1A987FAA" w14:textId="35C481C9" w:rsidR="000A5801" w:rsidRPr="00E646DC" w:rsidDel="00CA714D" w:rsidRDefault="000A5801" w:rsidP="00982DD0">
      <w:pPr>
        <w:pStyle w:val="TOC1"/>
        <w:rPr>
          <w:del w:id="3402" w:author="Administrator" w:date="2024-12-28T10:36:00Z"/>
          <w:rFonts w:eastAsiaTheme="minorEastAsia"/>
          <w:sz w:val="22"/>
          <w:szCs w:val="22"/>
          <w:lang w:val="en-US"/>
          <w:rPrChange w:id="3403" w:author="Administrator" w:date="2024-12-28T10:51:00Z">
            <w:rPr>
              <w:del w:id="3404" w:author="Administrator" w:date="2024-12-28T10:36:00Z"/>
              <w:rFonts w:asciiTheme="minorHAnsi" w:eastAsiaTheme="minorEastAsia" w:hAnsiTheme="minorHAnsi" w:cstheme="minorBidi"/>
              <w:sz w:val="22"/>
              <w:szCs w:val="22"/>
              <w:lang w:val="en-US"/>
            </w:rPr>
          </w:rPrChange>
        </w:rPr>
      </w:pPr>
      <w:del w:id="3405" w:author="Administrator" w:date="2024-12-28T10:36:00Z">
        <w:r w:rsidRPr="00E646DC" w:rsidDel="00CA714D">
          <w:rPr>
            <w:rStyle w:val="Hyperlink"/>
            <w:lang w:val="en-US"/>
          </w:rPr>
          <w:delText>Hình 3.26 Biểu đồ hoạt động Quản lý khách hàng</w:delText>
        </w:r>
        <w:r w:rsidRPr="00E646DC" w:rsidDel="00CA714D">
          <w:rPr>
            <w:webHidden/>
          </w:rPr>
          <w:tab/>
          <w:delText>34</w:delText>
        </w:r>
      </w:del>
    </w:p>
    <w:p w14:paraId="67664C1C" w14:textId="40D2CD1F" w:rsidR="000A5801" w:rsidRPr="00E646DC" w:rsidDel="00CA714D" w:rsidRDefault="000A5801" w:rsidP="00982DD0">
      <w:pPr>
        <w:pStyle w:val="TOC1"/>
        <w:rPr>
          <w:del w:id="3406" w:author="Administrator" w:date="2024-12-28T10:36:00Z"/>
          <w:rFonts w:eastAsiaTheme="minorEastAsia"/>
          <w:sz w:val="22"/>
          <w:szCs w:val="22"/>
          <w:lang w:val="en-US"/>
          <w:rPrChange w:id="3407" w:author="Administrator" w:date="2024-12-28T10:51:00Z">
            <w:rPr>
              <w:del w:id="3408" w:author="Administrator" w:date="2024-12-28T10:36:00Z"/>
              <w:rFonts w:asciiTheme="minorHAnsi" w:eastAsiaTheme="minorEastAsia" w:hAnsiTheme="minorHAnsi" w:cstheme="minorBidi"/>
              <w:sz w:val="22"/>
              <w:szCs w:val="22"/>
              <w:lang w:val="en-US"/>
            </w:rPr>
          </w:rPrChange>
        </w:rPr>
      </w:pPr>
      <w:del w:id="3409" w:author="Administrator" w:date="2024-12-28T10:36:00Z">
        <w:r w:rsidRPr="00E646DC" w:rsidDel="00CA714D">
          <w:rPr>
            <w:rStyle w:val="Hyperlink"/>
            <w:lang w:val="en-US"/>
          </w:rPr>
          <w:delText>Hình 3.27 Biểu đồ hoạt động Quản lý tài xế</w:delText>
        </w:r>
        <w:r w:rsidRPr="00E646DC" w:rsidDel="00CA714D">
          <w:rPr>
            <w:webHidden/>
          </w:rPr>
          <w:tab/>
          <w:delText>35</w:delText>
        </w:r>
      </w:del>
    </w:p>
    <w:p w14:paraId="5A82C695" w14:textId="68F109B4" w:rsidR="000A5801" w:rsidRPr="00E646DC" w:rsidDel="00CA714D" w:rsidRDefault="000A5801" w:rsidP="00982DD0">
      <w:pPr>
        <w:pStyle w:val="TOC1"/>
        <w:rPr>
          <w:del w:id="3410" w:author="Administrator" w:date="2024-12-28T10:36:00Z"/>
          <w:rFonts w:eastAsiaTheme="minorEastAsia"/>
          <w:sz w:val="22"/>
          <w:szCs w:val="22"/>
          <w:lang w:val="en-US"/>
          <w:rPrChange w:id="3411" w:author="Administrator" w:date="2024-12-28T10:51:00Z">
            <w:rPr>
              <w:del w:id="3412" w:author="Administrator" w:date="2024-12-28T10:36:00Z"/>
              <w:rFonts w:asciiTheme="minorHAnsi" w:eastAsiaTheme="minorEastAsia" w:hAnsiTheme="minorHAnsi" w:cstheme="minorBidi"/>
              <w:sz w:val="22"/>
              <w:szCs w:val="22"/>
              <w:lang w:val="en-US"/>
            </w:rPr>
          </w:rPrChange>
        </w:rPr>
      </w:pPr>
      <w:del w:id="3413" w:author="Administrator" w:date="2024-12-28T10:36:00Z">
        <w:r w:rsidRPr="00E646DC" w:rsidDel="00CA714D">
          <w:rPr>
            <w:rStyle w:val="Hyperlink"/>
            <w:lang w:val="en-US"/>
          </w:rPr>
          <w:delText>Hình 4.1 Trang chủ Visual Studio Code</w:delText>
        </w:r>
        <w:r w:rsidRPr="00E646DC" w:rsidDel="00CA714D">
          <w:rPr>
            <w:webHidden/>
          </w:rPr>
          <w:tab/>
          <w:delText>56</w:delText>
        </w:r>
      </w:del>
    </w:p>
    <w:p w14:paraId="660917FF" w14:textId="35721E10" w:rsidR="000A5801" w:rsidRPr="00E646DC" w:rsidDel="00CA714D" w:rsidRDefault="000A5801" w:rsidP="00982DD0">
      <w:pPr>
        <w:pStyle w:val="TOC1"/>
        <w:rPr>
          <w:del w:id="3414" w:author="Administrator" w:date="2024-12-28T10:36:00Z"/>
          <w:rFonts w:eastAsiaTheme="minorEastAsia"/>
          <w:sz w:val="22"/>
          <w:szCs w:val="22"/>
          <w:lang w:val="en-US"/>
          <w:rPrChange w:id="3415" w:author="Administrator" w:date="2024-12-28T10:51:00Z">
            <w:rPr>
              <w:del w:id="3416" w:author="Administrator" w:date="2024-12-28T10:36:00Z"/>
              <w:rFonts w:asciiTheme="minorHAnsi" w:eastAsiaTheme="minorEastAsia" w:hAnsiTheme="minorHAnsi" w:cstheme="minorBidi"/>
              <w:sz w:val="22"/>
              <w:szCs w:val="22"/>
              <w:lang w:val="en-US"/>
            </w:rPr>
          </w:rPrChange>
        </w:rPr>
      </w:pPr>
      <w:del w:id="3417" w:author="Administrator" w:date="2024-12-28T10:36:00Z">
        <w:r w:rsidRPr="00E646DC" w:rsidDel="00CA714D">
          <w:rPr>
            <w:rStyle w:val="Hyperlink"/>
            <w:lang w:val="en-US"/>
          </w:rPr>
          <w:delText>Hình 4.3 Cài đặt NodeJS #1</w:delText>
        </w:r>
        <w:r w:rsidRPr="00E646DC" w:rsidDel="00CA714D">
          <w:rPr>
            <w:webHidden/>
          </w:rPr>
          <w:tab/>
          <w:delText>57</w:delText>
        </w:r>
      </w:del>
    </w:p>
    <w:p w14:paraId="05EA71A0" w14:textId="77EC202D" w:rsidR="000A5801" w:rsidRPr="00E646DC" w:rsidDel="00CA714D" w:rsidRDefault="000A5801" w:rsidP="00982DD0">
      <w:pPr>
        <w:pStyle w:val="TOC1"/>
        <w:rPr>
          <w:del w:id="3418" w:author="Administrator" w:date="2024-12-28T10:36:00Z"/>
          <w:rFonts w:eastAsiaTheme="minorEastAsia"/>
          <w:sz w:val="22"/>
          <w:szCs w:val="22"/>
          <w:lang w:val="en-US"/>
          <w:rPrChange w:id="3419" w:author="Administrator" w:date="2024-12-28T10:51:00Z">
            <w:rPr>
              <w:del w:id="3420" w:author="Administrator" w:date="2024-12-28T10:36:00Z"/>
              <w:rFonts w:asciiTheme="minorHAnsi" w:eastAsiaTheme="minorEastAsia" w:hAnsiTheme="minorHAnsi" w:cstheme="minorBidi"/>
              <w:sz w:val="22"/>
              <w:szCs w:val="22"/>
              <w:lang w:val="en-US"/>
            </w:rPr>
          </w:rPrChange>
        </w:rPr>
      </w:pPr>
      <w:del w:id="3421" w:author="Administrator" w:date="2024-12-28T10:36:00Z">
        <w:r w:rsidRPr="00E646DC" w:rsidDel="00CA714D">
          <w:rPr>
            <w:rStyle w:val="Hyperlink"/>
            <w:lang w:val="en-US"/>
          </w:rPr>
          <w:delText>Hình 4.4 Cài đặt NodeJS #2</w:delText>
        </w:r>
        <w:r w:rsidRPr="00E646DC" w:rsidDel="00CA714D">
          <w:rPr>
            <w:webHidden/>
          </w:rPr>
          <w:tab/>
          <w:delText>58</w:delText>
        </w:r>
      </w:del>
    </w:p>
    <w:p w14:paraId="0E15AE64" w14:textId="780C168D" w:rsidR="000A5801" w:rsidRPr="00E646DC" w:rsidDel="00CA714D" w:rsidRDefault="000A5801" w:rsidP="00982DD0">
      <w:pPr>
        <w:pStyle w:val="TOC1"/>
        <w:rPr>
          <w:del w:id="3422" w:author="Administrator" w:date="2024-12-28T10:36:00Z"/>
          <w:rFonts w:eastAsiaTheme="minorEastAsia"/>
          <w:sz w:val="22"/>
          <w:szCs w:val="22"/>
          <w:lang w:val="en-US"/>
          <w:rPrChange w:id="3423" w:author="Administrator" w:date="2024-12-28T10:51:00Z">
            <w:rPr>
              <w:del w:id="3424" w:author="Administrator" w:date="2024-12-28T10:36:00Z"/>
              <w:rFonts w:asciiTheme="minorHAnsi" w:eastAsiaTheme="minorEastAsia" w:hAnsiTheme="minorHAnsi" w:cstheme="minorBidi"/>
              <w:sz w:val="22"/>
              <w:szCs w:val="22"/>
              <w:lang w:val="en-US"/>
            </w:rPr>
          </w:rPrChange>
        </w:rPr>
      </w:pPr>
      <w:del w:id="3425" w:author="Administrator" w:date="2024-12-28T10:36:00Z">
        <w:r w:rsidRPr="00E646DC" w:rsidDel="00CA714D">
          <w:rPr>
            <w:rStyle w:val="Hyperlink"/>
            <w:lang w:val="en-US"/>
          </w:rPr>
          <w:delText>Hình 4.5 Cài đặt NodeJS #3</w:delText>
        </w:r>
        <w:r w:rsidRPr="00E646DC" w:rsidDel="00CA714D">
          <w:rPr>
            <w:webHidden/>
          </w:rPr>
          <w:tab/>
          <w:delText>59</w:delText>
        </w:r>
      </w:del>
    </w:p>
    <w:p w14:paraId="70CFECB2" w14:textId="4D75C404" w:rsidR="000A5801" w:rsidRPr="00E646DC" w:rsidDel="00CA714D" w:rsidRDefault="000A5801" w:rsidP="00982DD0">
      <w:pPr>
        <w:pStyle w:val="TOC1"/>
        <w:rPr>
          <w:del w:id="3426" w:author="Administrator" w:date="2024-12-28T10:36:00Z"/>
          <w:rFonts w:eastAsiaTheme="minorEastAsia"/>
          <w:sz w:val="22"/>
          <w:szCs w:val="22"/>
          <w:lang w:val="en-US"/>
          <w:rPrChange w:id="3427" w:author="Administrator" w:date="2024-12-28T10:51:00Z">
            <w:rPr>
              <w:del w:id="3428" w:author="Administrator" w:date="2024-12-28T10:36:00Z"/>
              <w:rFonts w:asciiTheme="minorHAnsi" w:eastAsiaTheme="minorEastAsia" w:hAnsiTheme="minorHAnsi" w:cstheme="minorBidi"/>
              <w:sz w:val="22"/>
              <w:szCs w:val="22"/>
              <w:lang w:val="en-US"/>
            </w:rPr>
          </w:rPrChange>
        </w:rPr>
      </w:pPr>
      <w:del w:id="3429" w:author="Administrator" w:date="2024-12-28T10:36:00Z">
        <w:r w:rsidRPr="00E646DC" w:rsidDel="00CA714D">
          <w:rPr>
            <w:rStyle w:val="Hyperlink"/>
            <w:lang w:val="en-US"/>
          </w:rPr>
          <w:delText>Hình 4.6 Cài đặt NodeJS #4</w:delText>
        </w:r>
        <w:r w:rsidRPr="00E646DC" w:rsidDel="00CA714D">
          <w:rPr>
            <w:webHidden/>
          </w:rPr>
          <w:tab/>
          <w:delText>60</w:delText>
        </w:r>
      </w:del>
    </w:p>
    <w:p w14:paraId="73B8559B" w14:textId="66A2C120" w:rsidR="000A5801" w:rsidRPr="00E646DC" w:rsidDel="00CA714D" w:rsidRDefault="000A5801" w:rsidP="00982DD0">
      <w:pPr>
        <w:pStyle w:val="TOC1"/>
        <w:rPr>
          <w:del w:id="3430" w:author="Administrator" w:date="2024-12-28T10:36:00Z"/>
          <w:rFonts w:eastAsiaTheme="minorEastAsia"/>
          <w:sz w:val="22"/>
          <w:szCs w:val="22"/>
          <w:lang w:val="en-US"/>
          <w:rPrChange w:id="3431" w:author="Administrator" w:date="2024-12-28T10:51:00Z">
            <w:rPr>
              <w:del w:id="3432" w:author="Administrator" w:date="2024-12-28T10:36:00Z"/>
              <w:rFonts w:asciiTheme="minorHAnsi" w:eastAsiaTheme="minorEastAsia" w:hAnsiTheme="minorHAnsi" w:cstheme="minorBidi"/>
              <w:sz w:val="22"/>
              <w:szCs w:val="22"/>
              <w:lang w:val="en-US"/>
            </w:rPr>
          </w:rPrChange>
        </w:rPr>
      </w:pPr>
      <w:del w:id="3433" w:author="Administrator" w:date="2024-12-28T10:36:00Z">
        <w:r w:rsidRPr="00E646DC" w:rsidDel="00CA714D">
          <w:rPr>
            <w:rStyle w:val="Hyperlink"/>
            <w:lang w:val="en-US"/>
          </w:rPr>
          <w:delText>Hình 4.8 Cài đặt NodeJS #6</w:delText>
        </w:r>
        <w:r w:rsidRPr="00E646DC" w:rsidDel="00CA714D">
          <w:rPr>
            <w:webHidden/>
          </w:rPr>
          <w:tab/>
          <w:delText>62</w:delText>
        </w:r>
      </w:del>
    </w:p>
    <w:p w14:paraId="01B91FB6" w14:textId="34F02301" w:rsidR="000A5801" w:rsidRPr="00E646DC" w:rsidDel="00CA714D" w:rsidRDefault="000A5801" w:rsidP="00982DD0">
      <w:pPr>
        <w:pStyle w:val="TOC1"/>
        <w:rPr>
          <w:del w:id="3434" w:author="Administrator" w:date="2024-12-28T10:36:00Z"/>
          <w:rFonts w:eastAsiaTheme="minorEastAsia"/>
          <w:sz w:val="22"/>
          <w:szCs w:val="22"/>
          <w:lang w:val="en-US"/>
          <w:rPrChange w:id="3435" w:author="Administrator" w:date="2024-12-28T10:51:00Z">
            <w:rPr>
              <w:del w:id="3436" w:author="Administrator" w:date="2024-12-28T10:36:00Z"/>
              <w:rFonts w:asciiTheme="minorHAnsi" w:eastAsiaTheme="minorEastAsia" w:hAnsiTheme="minorHAnsi" w:cstheme="minorBidi"/>
              <w:sz w:val="22"/>
              <w:szCs w:val="22"/>
              <w:lang w:val="en-US"/>
            </w:rPr>
          </w:rPrChange>
        </w:rPr>
      </w:pPr>
      <w:del w:id="3437" w:author="Administrator" w:date="2024-12-28T10:36:00Z">
        <w:r w:rsidRPr="00E646DC" w:rsidDel="00CA714D">
          <w:rPr>
            <w:rStyle w:val="Hyperlink"/>
            <w:lang w:val="en-US"/>
          </w:rPr>
          <w:delText>Hình 4.9 Màn hình Visual Studio Code</w:delText>
        </w:r>
        <w:r w:rsidRPr="00E646DC" w:rsidDel="00CA714D">
          <w:rPr>
            <w:webHidden/>
          </w:rPr>
          <w:tab/>
          <w:delText>62</w:delText>
        </w:r>
      </w:del>
    </w:p>
    <w:p w14:paraId="36023B18" w14:textId="5154899C" w:rsidR="000A5801" w:rsidRPr="00E646DC" w:rsidDel="00CA714D" w:rsidRDefault="000A5801" w:rsidP="00982DD0">
      <w:pPr>
        <w:pStyle w:val="TOC1"/>
        <w:rPr>
          <w:del w:id="3438" w:author="Administrator" w:date="2024-12-28T10:36:00Z"/>
          <w:rFonts w:eastAsiaTheme="minorEastAsia"/>
          <w:sz w:val="22"/>
          <w:szCs w:val="22"/>
          <w:lang w:val="en-US"/>
          <w:rPrChange w:id="3439" w:author="Administrator" w:date="2024-12-28T10:51:00Z">
            <w:rPr>
              <w:del w:id="3440" w:author="Administrator" w:date="2024-12-28T10:36:00Z"/>
              <w:rFonts w:asciiTheme="minorHAnsi" w:eastAsiaTheme="minorEastAsia" w:hAnsiTheme="minorHAnsi" w:cstheme="minorBidi"/>
              <w:sz w:val="22"/>
              <w:szCs w:val="22"/>
              <w:lang w:val="en-US"/>
            </w:rPr>
          </w:rPrChange>
        </w:rPr>
      </w:pPr>
      <w:del w:id="3441" w:author="Administrator" w:date="2024-12-28T10:36:00Z">
        <w:r w:rsidRPr="00E646DC" w:rsidDel="00CA714D">
          <w:rPr>
            <w:rStyle w:val="Hyperlink"/>
            <w:lang w:val="en-US"/>
          </w:rPr>
          <w:delText>Hình 4.10 Chạy câu lệnh npm install -g create-react-app</w:delText>
        </w:r>
        <w:r w:rsidRPr="00E646DC" w:rsidDel="00CA714D">
          <w:rPr>
            <w:webHidden/>
          </w:rPr>
          <w:tab/>
          <w:delText>63</w:delText>
        </w:r>
      </w:del>
    </w:p>
    <w:p w14:paraId="0EA1E77C" w14:textId="57DE489A" w:rsidR="000A5801" w:rsidRPr="00E646DC" w:rsidDel="00CA714D" w:rsidRDefault="000A5801" w:rsidP="00982DD0">
      <w:pPr>
        <w:pStyle w:val="TOC1"/>
        <w:rPr>
          <w:del w:id="3442" w:author="Administrator" w:date="2024-12-28T10:36:00Z"/>
          <w:rFonts w:eastAsiaTheme="minorEastAsia"/>
          <w:sz w:val="22"/>
          <w:szCs w:val="22"/>
          <w:lang w:val="en-US"/>
          <w:rPrChange w:id="3443" w:author="Administrator" w:date="2024-12-28T10:51:00Z">
            <w:rPr>
              <w:del w:id="3444" w:author="Administrator" w:date="2024-12-28T10:36:00Z"/>
              <w:rFonts w:asciiTheme="minorHAnsi" w:eastAsiaTheme="minorEastAsia" w:hAnsiTheme="minorHAnsi" w:cstheme="minorBidi"/>
              <w:sz w:val="22"/>
              <w:szCs w:val="22"/>
              <w:lang w:val="en-US"/>
            </w:rPr>
          </w:rPrChange>
        </w:rPr>
      </w:pPr>
      <w:del w:id="3445" w:author="Administrator" w:date="2024-12-28T10:36:00Z">
        <w:r w:rsidRPr="00E646DC" w:rsidDel="00CA714D">
          <w:rPr>
            <w:rStyle w:val="Hyperlink"/>
            <w:lang w:val="en-US"/>
          </w:rPr>
          <w:delText>Hình 4.11 Chạy câu lệnh create-react-app my-app</w:delText>
        </w:r>
        <w:r w:rsidRPr="00E646DC" w:rsidDel="00CA714D">
          <w:rPr>
            <w:webHidden/>
          </w:rPr>
          <w:tab/>
          <w:delText>63</w:delText>
        </w:r>
      </w:del>
    </w:p>
    <w:p w14:paraId="743A2968" w14:textId="1E7E0F42" w:rsidR="000A5801" w:rsidRPr="00E646DC" w:rsidDel="00CA714D" w:rsidRDefault="000A5801" w:rsidP="00982DD0">
      <w:pPr>
        <w:pStyle w:val="TOC1"/>
        <w:rPr>
          <w:del w:id="3446" w:author="Administrator" w:date="2024-12-28T10:36:00Z"/>
          <w:rFonts w:eastAsiaTheme="minorEastAsia"/>
          <w:sz w:val="22"/>
          <w:szCs w:val="22"/>
          <w:lang w:val="en-US"/>
          <w:rPrChange w:id="3447" w:author="Administrator" w:date="2024-12-28T10:51:00Z">
            <w:rPr>
              <w:del w:id="3448" w:author="Administrator" w:date="2024-12-28T10:36:00Z"/>
              <w:rFonts w:asciiTheme="minorHAnsi" w:eastAsiaTheme="minorEastAsia" w:hAnsiTheme="minorHAnsi" w:cstheme="minorBidi"/>
              <w:sz w:val="22"/>
              <w:szCs w:val="22"/>
              <w:lang w:val="en-US"/>
            </w:rPr>
          </w:rPrChange>
        </w:rPr>
      </w:pPr>
      <w:del w:id="3449" w:author="Administrator" w:date="2024-12-28T10:36:00Z">
        <w:r w:rsidRPr="00E646DC" w:rsidDel="00CA714D">
          <w:rPr>
            <w:rStyle w:val="Hyperlink"/>
            <w:lang w:val="en-US"/>
          </w:rPr>
          <w:delText>Hình 4.12 Cài đặt Flutter và Dart Plugin cho Android Studio</w:delText>
        </w:r>
        <w:r w:rsidRPr="00E646DC" w:rsidDel="00CA714D">
          <w:rPr>
            <w:webHidden/>
          </w:rPr>
          <w:tab/>
          <w:delText>64</w:delText>
        </w:r>
      </w:del>
    </w:p>
    <w:p w14:paraId="76535ECF" w14:textId="5D2FC4B4" w:rsidR="000A5801" w:rsidRPr="00E646DC" w:rsidDel="00CA714D" w:rsidRDefault="000A5801" w:rsidP="00982DD0">
      <w:pPr>
        <w:pStyle w:val="TOC1"/>
        <w:rPr>
          <w:del w:id="3450" w:author="Administrator" w:date="2024-12-28T10:36:00Z"/>
          <w:rFonts w:eastAsiaTheme="minorEastAsia"/>
          <w:sz w:val="22"/>
          <w:szCs w:val="22"/>
          <w:lang w:val="en-US"/>
          <w:rPrChange w:id="3451" w:author="Administrator" w:date="2024-12-28T10:51:00Z">
            <w:rPr>
              <w:del w:id="3452" w:author="Administrator" w:date="2024-12-28T10:36:00Z"/>
              <w:rFonts w:asciiTheme="minorHAnsi" w:eastAsiaTheme="minorEastAsia" w:hAnsiTheme="minorHAnsi" w:cstheme="minorBidi"/>
              <w:sz w:val="22"/>
              <w:szCs w:val="22"/>
              <w:lang w:val="en-US"/>
            </w:rPr>
          </w:rPrChange>
        </w:rPr>
      </w:pPr>
      <w:del w:id="3453" w:author="Administrator" w:date="2024-12-28T10:36:00Z">
        <w:r w:rsidRPr="00E646DC" w:rsidDel="00CA714D">
          <w:rPr>
            <w:rStyle w:val="Hyperlink"/>
            <w:lang w:val="en-US"/>
          </w:rPr>
          <w:delText>Hình 4.13 Tạo Dự án Flutter mới</w:delText>
        </w:r>
        <w:r w:rsidRPr="00E646DC" w:rsidDel="00CA714D">
          <w:rPr>
            <w:webHidden/>
          </w:rPr>
          <w:tab/>
          <w:delText>65</w:delText>
        </w:r>
      </w:del>
    </w:p>
    <w:p w14:paraId="776917EB" w14:textId="10CB5766" w:rsidR="000A5801" w:rsidRPr="00E646DC" w:rsidDel="00CA714D" w:rsidRDefault="000A5801" w:rsidP="00982DD0">
      <w:pPr>
        <w:pStyle w:val="TOC1"/>
        <w:rPr>
          <w:del w:id="3454" w:author="Administrator" w:date="2024-12-28T10:36:00Z"/>
          <w:rFonts w:eastAsiaTheme="minorEastAsia"/>
          <w:sz w:val="22"/>
          <w:szCs w:val="22"/>
          <w:lang w:val="en-US"/>
          <w:rPrChange w:id="3455" w:author="Administrator" w:date="2024-12-28T10:51:00Z">
            <w:rPr>
              <w:del w:id="3456" w:author="Administrator" w:date="2024-12-28T10:36:00Z"/>
              <w:rFonts w:asciiTheme="minorHAnsi" w:eastAsiaTheme="minorEastAsia" w:hAnsiTheme="minorHAnsi" w:cstheme="minorBidi"/>
              <w:sz w:val="22"/>
              <w:szCs w:val="22"/>
              <w:lang w:val="en-US"/>
            </w:rPr>
          </w:rPrChange>
        </w:rPr>
      </w:pPr>
      <w:del w:id="3457" w:author="Administrator" w:date="2024-12-28T10:36:00Z">
        <w:r w:rsidRPr="00E646DC" w:rsidDel="00CA714D">
          <w:rPr>
            <w:rStyle w:val="Hyperlink"/>
            <w:lang w:val="en-US"/>
          </w:rPr>
          <w:delText>Bảng 4.1 Kịch bản Test Case</w:delText>
        </w:r>
        <w:r w:rsidRPr="00E646DC" w:rsidDel="00CA714D">
          <w:rPr>
            <w:webHidden/>
          </w:rPr>
          <w:tab/>
          <w:delText>67</w:delText>
        </w:r>
      </w:del>
    </w:p>
    <w:p w14:paraId="15C781CB" w14:textId="76DB5A2A" w:rsidR="000A5801" w:rsidRPr="00E646DC" w:rsidDel="00CA714D" w:rsidRDefault="000A5801" w:rsidP="00982DD0">
      <w:pPr>
        <w:pStyle w:val="TOC1"/>
        <w:rPr>
          <w:del w:id="3458" w:author="Administrator" w:date="2024-12-28T10:36:00Z"/>
          <w:rFonts w:eastAsiaTheme="minorEastAsia"/>
          <w:sz w:val="22"/>
          <w:szCs w:val="22"/>
          <w:lang w:val="en-US"/>
          <w:rPrChange w:id="3459" w:author="Administrator" w:date="2024-12-28T10:51:00Z">
            <w:rPr>
              <w:del w:id="3460" w:author="Administrator" w:date="2024-12-28T10:36:00Z"/>
              <w:rFonts w:asciiTheme="minorHAnsi" w:eastAsiaTheme="minorEastAsia" w:hAnsiTheme="minorHAnsi" w:cstheme="minorBidi"/>
              <w:sz w:val="22"/>
              <w:szCs w:val="22"/>
              <w:lang w:val="en-US"/>
            </w:rPr>
          </w:rPrChange>
        </w:rPr>
      </w:pPr>
      <w:del w:id="3461" w:author="Administrator" w:date="2024-12-28T10:36:00Z">
        <w:r w:rsidRPr="00E646DC" w:rsidDel="00CA714D">
          <w:rPr>
            <w:rStyle w:val="Hyperlink"/>
            <w:lang w:val="en-US"/>
          </w:rPr>
          <w:delText>Bảng 4.2 Màn hình ứng dụng</w:delText>
        </w:r>
        <w:r w:rsidRPr="00E646DC" w:rsidDel="00CA714D">
          <w:rPr>
            <w:webHidden/>
          </w:rPr>
          <w:tab/>
          <w:delText>74</w:delText>
        </w:r>
      </w:del>
    </w:p>
    <w:p w14:paraId="1162FC99" w14:textId="7EAB40D3" w:rsidR="001D5CBB" w:rsidRPr="00E646DC" w:rsidDel="000A5801" w:rsidRDefault="001D5CBB" w:rsidP="00982DD0">
      <w:pPr>
        <w:pStyle w:val="TOC1"/>
        <w:rPr>
          <w:del w:id="3462" w:author="Administrator" w:date="2024-12-28T10:23:00Z"/>
          <w:rFonts w:eastAsiaTheme="minorEastAsia"/>
          <w:kern w:val="2"/>
          <w:sz w:val="24"/>
          <w:szCs w:val="24"/>
          <w14:ligatures w14:val="standardContextual"/>
        </w:rPr>
      </w:pPr>
      <w:del w:id="3463" w:author="Administrator" w:date="2024-12-28T10:23:00Z">
        <w:r w:rsidRPr="00E646DC" w:rsidDel="000A5801">
          <w:rPr>
            <w:rPrChange w:id="3464" w:author="Administrator" w:date="2024-12-28T10:51:00Z">
              <w:rPr>
                <w:rStyle w:val="Hyperlink"/>
              </w:rPr>
            </w:rPrChange>
          </w:rPr>
          <w:delText xml:space="preserve">Hình </w:delText>
        </w:r>
        <w:r w:rsidRPr="00E646DC" w:rsidDel="000A5801">
          <w:rPr>
            <w:lang w:val="en-AU"/>
            <w:rPrChange w:id="3465" w:author="Administrator" w:date="2024-12-28T10:51:00Z">
              <w:rPr>
                <w:rStyle w:val="Hyperlink"/>
                <w:lang w:val="en-AU"/>
              </w:rPr>
            </w:rPrChange>
          </w:rPr>
          <w:delText>1</w:delText>
        </w:r>
        <w:r w:rsidRPr="00E646DC" w:rsidDel="000A5801">
          <w:rPr>
            <w:rPrChange w:id="3466" w:author="Administrator" w:date="2024-12-28T10:51:00Z">
              <w:rPr>
                <w:rStyle w:val="Hyperlink"/>
              </w:rPr>
            </w:rPrChange>
          </w:rPr>
          <w:delText xml:space="preserve">.1 </w:delText>
        </w:r>
        <w:r w:rsidRPr="00E646DC" w:rsidDel="000A5801">
          <w:rPr>
            <w:lang w:val="en-US"/>
            <w:rPrChange w:id="3467" w:author="Administrator" w:date="2024-12-28T10:51:00Z">
              <w:rPr>
                <w:rStyle w:val="Hyperlink"/>
                <w:lang w:val="en-US"/>
              </w:rPr>
            </w:rPrChange>
          </w:rPr>
          <w:delText>Mức độ phổ biến các thương hiệu gọi xe tại Việt Nam Tham khảo Q&amp;M</w:delText>
        </w:r>
        <w:r w:rsidRPr="00E646DC" w:rsidDel="000A5801">
          <w:rPr>
            <w:webHidden/>
          </w:rPr>
          <w:tab/>
        </w:r>
        <w:r w:rsidR="00E00159" w:rsidRPr="00E646DC" w:rsidDel="000A5801">
          <w:rPr>
            <w:webHidden/>
          </w:rPr>
          <w:delText>4</w:delText>
        </w:r>
      </w:del>
    </w:p>
    <w:p w14:paraId="1D812D96" w14:textId="17FED03E" w:rsidR="001D5CBB" w:rsidRPr="00E646DC" w:rsidDel="000A5801" w:rsidRDefault="001D5CBB" w:rsidP="00982DD0">
      <w:pPr>
        <w:pStyle w:val="TOC1"/>
        <w:rPr>
          <w:del w:id="3468" w:author="Administrator" w:date="2024-12-28T10:23:00Z"/>
          <w:rFonts w:eastAsiaTheme="minorEastAsia"/>
          <w:kern w:val="2"/>
          <w:sz w:val="24"/>
          <w:szCs w:val="24"/>
          <w14:ligatures w14:val="standardContextual"/>
        </w:rPr>
      </w:pPr>
      <w:del w:id="3469" w:author="Administrator" w:date="2024-12-28T10:23:00Z">
        <w:r w:rsidRPr="00E646DC" w:rsidDel="000A5801">
          <w:rPr>
            <w:rPrChange w:id="3470" w:author="Administrator" w:date="2024-12-28T10:51:00Z">
              <w:rPr>
                <w:rStyle w:val="Hyperlink"/>
              </w:rPr>
            </w:rPrChange>
          </w:rPr>
          <w:delText>Hình 2.</w:delText>
        </w:r>
        <w:r w:rsidRPr="00E646DC" w:rsidDel="000A5801">
          <w:rPr>
            <w:lang w:val="en-AU"/>
            <w:rPrChange w:id="3471" w:author="Administrator" w:date="2024-12-28T10:51:00Z">
              <w:rPr>
                <w:rStyle w:val="Hyperlink"/>
                <w:lang w:val="en-AU"/>
              </w:rPr>
            </w:rPrChange>
          </w:rPr>
          <w:delText>1</w:delText>
        </w:r>
        <w:r w:rsidRPr="00E646DC" w:rsidDel="000A5801">
          <w:rPr>
            <w:rPrChange w:id="3472" w:author="Administrator" w:date="2024-12-28T10:51:00Z">
              <w:rPr>
                <w:rStyle w:val="Hyperlink"/>
              </w:rPr>
            </w:rPrChange>
          </w:rPr>
          <w:delText xml:space="preserve"> </w:delText>
        </w:r>
        <w:r w:rsidRPr="00E646DC" w:rsidDel="000A5801">
          <w:rPr>
            <w:lang w:val="en-US"/>
            <w:rPrChange w:id="3473" w:author="Administrator" w:date="2024-12-28T10:51:00Z">
              <w:rPr>
                <w:rStyle w:val="Hyperlink"/>
                <w:lang w:val="en-US"/>
              </w:rPr>
            </w:rPrChange>
          </w:rPr>
          <w:delText>Mô hình Waterfall</w:delText>
        </w:r>
        <w:r w:rsidRPr="00E646DC" w:rsidDel="000A5801">
          <w:rPr>
            <w:webHidden/>
          </w:rPr>
          <w:tab/>
        </w:r>
        <w:r w:rsidR="00E00159" w:rsidRPr="00E646DC" w:rsidDel="000A5801">
          <w:rPr>
            <w:webHidden/>
          </w:rPr>
          <w:delText>11</w:delText>
        </w:r>
      </w:del>
    </w:p>
    <w:p w14:paraId="7FBE8936" w14:textId="176927AC" w:rsidR="001D5CBB" w:rsidRPr="00E646DC" w:rsidDel="000A5801" w:rsidRDefault="001D5CBB" w:rsidP="00982DD0">
      <w:pPr>
        <w:pStyle w:val="TOC1"/>
        <w:rPr>
          <w:del w:id="3474" w:author="Administrator" w:date="2024-12-28T10:23:00Z"/>
          <w:rFonts w:eastAsiaTheme="minorEastAsia"/>
          <w:kern w:val="2"/>
          <w:sz w:val="24"/>
          <w:szCs w:val="24"/>
          <w14:ligatures w14:val="standardContextual"/>
        </w:rPr>
      </w:pPr>
      <w:del w:id="3475" w:author="Administrator" w:date="2024-12-28T10:23:00Z">
        <w:r w:rsidRPr="00E646DC" w:rsidDel="000A5801">
          <w:rPr>
            <w:rPrChange w:id="3476" w:author="Administrator" w:date="2024-12-28T10:51:00Z">
              <w:rPr>
                <w:rStyle w:val="Hyperlink"/>
              </w:rPr>
            </w:rPrChange>
          </w:rPr>
          <w:delText>Hình 2.</w:delText>
        </w:r>
        <w:r w:rsidRPr="00E646DC" w:rsidDel="000A5801">
          <w:rPr>
            <w:lang w:val="en-AU"/>
            <w:rPrChange w:id="3477" w:author="Administrator" w:date="2024-12-28T10:51:00Z">
              <w:rPr>
                <w:rStyle w:val="Hyperlink"/>
                <w:lang w:val="en-AU"/>
              </w:rPr>
            </w:rPrChange>
          </w:rPr>
          <w:delText>2</w:delText>
        </w:r>
        <w:r w:rsidRPr="00E646DC" w:rsidDel="000A5801">
          <w:rPr>
            <w:rPrChange w:id="3478" w:author="Administrator" w:date="2024-12-28T10:51:00Z">
              <w:rPr>
                <w:rStyle w:val="Hyperlink"/>
              </w:rPr>
            </w:rPrChange>
          </w:rPr>
          <w:delText xml:space="preserve"> </w:delText>
        </w:r>
        <w:r w:rsidRPr="00E646DC" w:rsidDel="000A5801">
          <w:rPr>
            <w:lang w:val="en-US"/>
            <w:rPrChange w:id="3479" w:author="Administrator" w:date="2024-12-28T10:51:00Z">
              <w:rPr>
                <w:rStyle w:val="Hyperlink"/>
                <w:lang w:val="en-US"/>
              </w:rPr>
            </w:rPrChange>
          </w:rPr>
          <w:delText>Sơ đồ kiến trúc hệ thống</w:delText>
        </w:r>
        <w:r w:rsidRPr="00E646DC" w:rsidDel="000A5801">
          <w:rPr>
            <w:webHidden/>
          </w:rPr>
          <w:tab/>
        </w:r>
        <w:r w:rsidR="00E00159" w:rsidRPr="00E646DC" w:rsidDel="000A5801">
          <w:rPr>
            <w:webHidden/>
          </w:rPr>
          <w:delText>16</w:delText>
        </w:r>
      </w:del>
    </w:p>
    <w:p w14:paraId="4BA2E5E3" w14:textId="746FAF48" w:rsidR="001D5CBB" w:rsidRPr="00E646DC" w:rsidDel="000A5801" w:rsidRDefault="001D5CBB" w:rsidP="00982DD0">
      <w:pPr>
        <w:pStyle w:val="TOC1"/>
        <w:rPr>
          <w:del w:id="3480" w:author="Administrator" w:date="2024-12-28T10:23:00Z"/>
          <w:rFonts w:eastAsiaTheme="minorEastAsia"/>
          <w:kern w:val="2"/>
          <w:sz w:val="24"/>
          <w:szCs w:val="24"/>
          <w14:ligatures w14:val="standardContextual"/>
        </w:rPr>
      </w:pPr>
      <w:del w:id="3481" w:author="Administrator" w:date="2024-12-28T10:23:00Z">
        <w:r w:rsidRPr="00E646DC" w:rsidDel="000A5801">
          <w:rPr>
            <w:rPrChange w:id="3482" w:author="Administrator" w:date="2024-12-28T10:51:00Z">
              <w:rPr>
                <w:rStyle w:val="Hyperlink"/>
              </w:rPr>
            </w:rPrChange>
          </w:rPr>
          <w:delText>Hình 2.</w:delText>
        </w:r>
        <w:r w:rsidRPr="00E646DC" w:rsidDel="000A5801">
          <w:rPr>
            <w:lang w:val="en-AU"/>
            <w:rPrChange w:id="3483" w:author="Administrator" w:date="2024-12-28T10:51:00Z">
              <w:rPr>
                <w:rStyle w:val="Hyperlink"/>
                <w:lang w:val="en-AU"/>
              </w:rPr>
            </w:rPrChange>
          </w:rPr>
          <w:delText>3</w:delText>
        </w:r>
        <w:r w:rsidRPr="00E646DC" w:rsidDel="000A5801">
          <w:rPr>
            <w:rPrChange w:id="3484" w:author="Administrator" w:date="2024-12-28T10:51:00Z">
              <w:rPr>
                <w:rStyle w:val="Hyperlink"/>
              </w:rPr>
            </w:rPrChange>
          </w:rPr>
          <w:delText xml:space="preserve"> </w:delText>
        </w:r>
        <w:r w:rsidRPr="00E646DC" w:rsidDel="000A5801">
          <w:rPr>
            <w:lang w:val="en-US"/>
            <w:rPrChange w:id="3485" w:author="Administrator" w:date="2024-12-28T10:51:00Z">
              <w:rPr>
                <w:rStyle w:val="Hyperlink"/>
                <w:lang w:val="en-US"/>
              </w:rPr>
            </w:rPrChange>
          </w:rPr>
          <w:delText xml:space="preserve">Phân phối tập dữ liệu huấn luyện của mô hình </w:delText>
        </w:r>
        <w:r w:rsidRPr="00E646DC" w:rsidDel="000A5801">
          <w:rPr>
            <w:b/>
            <w:bCs/>
            <w:lang w:val="en-US"/>
            <w:rPrChange w:id="3486" w:author="Administrator" w:date="2024-12-28T10:51:00Z">
              <w:rPr>
                <w:rStyle w:val="Hyperlink"/>
                <w:b/>
                <w:bCs/>
                <w:lang w:val="en-US"/>
              </w:rPr>
            </w:rPrChange>
          </w:rPr>
          <w:delText>5CD-ViSoBERT</w:delText>
        </w:r>
        <w:r w:rsidRPr="00E646DC" w:rsidDel="000A5801">
          <w:rPr>
            <w:webHidden/>
          </w:rPr>
          <w:tab/>
        </w:r>
        <w:r w:rsidR="00E00159" w:rsidRPr="00E646DC" w:rsidDel="000A5801">
          <w:rPr>
            <w:webHidden/>
          </w:rPr>
          <w:delText>19</w:delText>
        </w:r>
      </w:del>
    </w:p>
    <w:p w14:paraId="435A0650" w14:textId="4E82CAE7" w:rsidR="001D5CBB" w:rsidRPr="00E646DC" w:rsidDel="000A5801" w:rsidRDefault="001D5CBB" w:rsidP="00982DD0">
      <w:pPr>
        <w:pStyle w:val="TOC1"/>
        <w:rPr>
          <w:del w:id="3487" w:author="Administrator" w:date="2024-12-28T10:23:00Z"/>
          <w:rFonts w:eastAsiaTheme="minorEastAsia"/>
          <w:kern w:val="2"/>
          <w:sz w:val="24"/>
          <w:szCs w:val="24"/>
          <w14:ligatures w14:val="standardContextual"/>
        </w:rPr>
      </w:pPr>
      <w:del w:id="3488" w:author="Administrator" w:date="2024-12-28T10:23:00Z">
        <w:r w:rsidRPr="00E646DC" w:rsidDel="000A5801">
          <w:rPr>
            <w:lang w:val="en-US"/>
            <w:rPrChange w:id="3489" w:author="Administrator" w:date="2024-12-28T10:51:00Z">
              <w:rPr>
                <w:rStyle w:val="Hyperlink"/>
                <w:lang w:val="en-US"/>
              </w:rPr>
            </w:rPrChange>
          </w:rPr>
          <w:delText>Hình 3.2 Usecase Tổng quát</w:delText>
        </w:r>
        <w:r w:rsidRPr="00E646DC" w:rsidDel="000A5801">
          <w:rPr>
            <w:webHidden/>
          </w:rPr>
          <w:tab/>
        </w:r>
        <w:r w:rsidR="00E00159" w:rsidRPr="00E646DC" w:rsidDel="000A5801">
          <w:rPr>
            <w:webHidden/>
          </w:rPr>
          <w:delText>22</w:delText>
        </w:r>
      </w:del>
    </w:p>
    <w:p w14:paraId="6FB10486" w14:textId="545F1E81" w:rsidR="001D5CBB" w:rsidRPr="00E646DC" w:rsidDel="000A5801" w:rsidRDefault="001D5CBB" w:rsidP="00982DD0">
      <w:pPr>
        <w:pStyle w:val="TOC1"/>
        <w:rPr>
          <w:del w:id="3490" w:author="Administrator" w:date="2024-12-28T10:23:00Z"/>
          <w:rFonts w:eastAsiaTheme="minorEastAsia"/>
          <w:kern w:val="2"/>
          <w:sz w:val="24"/>
          <w:szCs w:val="24"/>
          <w14:ligatures w14:val="standardContextual"/>
        </w:rPr>
      </w:pPr>
      <w:del w:id="3491" w:author="Administrator" w:date="2024-12-28T10:23:00Z">
        <w:r w:rsidRPr="00E646DC" w:rsidDel="000A5801">
          <w:rPr>
            <w:lang w:val="en-US"/>
            <w:rPrChange w:id="3492" w:author="Administrator" w:date="2024-12-28T10:51:00Z">
              <w:rPr>
                <w:rStyle w:val="Hyperlink"/>
                <w:lang w:val="en-US"/>
              </w:rPr>
            </w:rPrChange>
          </w:rPr>
          <w:delText>Hình 3.3 Usecase Đăng nhập</w:delText>
        </w:r>
        <w:r w:rsidRPr="00E646DC" w:rsidDel="000A5801">
          <w:rPr>
            <w:webHidden/>
          </w:rPr>
          <w:tab/>
        </w:r>
        <w:r w:rsidR="00E00159" w:rsidRPr="00E646DC" w:rsidDel="000A5801">
          <w:rPr>
            <w:webHidden/>
          </w:rPr>
          <w:delText>23</w:delText>
        </w:r>
      </w:del>
    </w:p>
    <w:p w14:paraId="7507843C" w14:textId="44360425" w:rsidR="001D5CBB" w:rsidRPr="00E646DC" w:rsidDel="000A5801" w:rsidRDefault="001D5CBB" w:rsidP="00982DD0">
      <w:pPr>
        <w:pStyle w:val="TOC1"/>
        <w:rPr>
          <w:del w:id="3493" w:author="Administrator" w:date="2024-12-28T10:23:00Z"/>
          <w:rFonts w:eastAsiaTheme="minorEastAsia"/>
          <w:kern w:val="2"/>
          <w:sz w:val="24"/>
          <w:szCs w:val="24"/>
          <w14:ligatures w14:val="standardContextual"/>
        </w:rPr>
      </w:pPr>
      <w:del w:id="3494" w:author="Administrator" w:date="2024-12-28T10:23:00Z">
        <w:r w:rsidRPr="00E646DC" w:rsidDel="000A5801">
          <w:rPr>
            <w:lang w:val="en-US"/>
            <w:rPrChange w:id="3495" w:author="Administrator" w:date="2024-12-28T10:51:00Z">
              <w:rPr>
                <w:rStyle w:val="Hyperlink"/>
                <w:lang w:val="en-US"/>
              </w:rPr>
            </w:rPrChange>
          </w:rPr>
          <w:delText>Hình 3.4 Usecase Quản lý thông tin cá nhân</w:delText>
        </w:r>
        <w:r w:rsidRPr="00E646DC" w:rsidDel="000A5801">
          <w:rPr>
            <w:webHidden/>
          </w:rPr>
          <w:tab/>
        </w:r>
        <w:r w:rsidR="00E00159" w:rsidRPr="00E646DC" w:rsidDel="000A5801">
          <w:rPr>
            <w:webHidden/>
          </w:rPr>
          <w:delText>23</w:delText>
        </w:r>
      </w:del>
    </w:p>
    <w:p w14:paraId="3C68DFDE" w14:textId="23BD07A9" w:rsidR="001D5CBB" w:rsidRPr="00E646DC" w:rsidDel="000A5801" w:rsidRDefault="001D5CBB" w:rsidP="00982DD0">
      <w:pPr>
        <w:pStyle w:val="TOC1"/>
        <w:rPr>
          <w:del w:id="3496" w:author="Administrator" w:date="2024-12-28T10:23:00Z"/>
          <w:rFonts w:eastAsiaTheme="minorEastAsia"/>
          <w:kern w:val="2"/>
          <w:sz w:val="24"/>
          <w:szCs w:val="24"/>
          <w14:ligatures w14:val="standardContextual"/>
        </w:rPr>
      </w:pPr>
      <w:del w:id="3497" w:author="Administrator" w:date="2024-12-28T10:23:00Z">
        <w:r w:rsidRPr="00E646DC" w:rsidDel="000A5801">
          <w:rPr>
            <w:lang w:val="en-US"/>
            <w:rPrChange w:id="3498" w:author="Administrator" w:date="2024-12-28T10:51:00Z">
              <w:rPr>
                <w:rStyle w:val="Hyperlink"/>
                <w:lang w:val="en-US"/>
              </w:rPr>
            </w:rPrChange>
          </w:rPr>
          <w:delText>Hình 3.5 Usecase Xem lịch sử chuyến đi</w:delText>
        </w:r>
        <w:r w:rsidRPr="00E646DC" w:rsidDel="000A5801">
          <w:rPr>
            <w:webHidden/>
          </w:rPr>
          <w:tab/>
        </w:r>
        <w:r w:rsidR="00E00159" w:rsidRPr="00E646DC" w:rsidDel="000A5801">
          <w:rPr>
            <w:webHidden/>
          </w:rPr>
          <w:delText>24</w:delText>
        </w:r>
      </w:del>
    </w:p>
    <w:p w14:paraId="1E611B0C" w14:textId="70B2F848" w:rsidR="001D5CBB" w:rsidRPr="00E646DC" w:rsidDel="000A5801" w:rsidRDefault="001D5CBB" w:rsidP="00982DD0">
      <w:pPr>
        <w:pStyle w:val="TOC1"/>
        <w:rPr>
          <w:del w:id="3499" w:author="Administrator" w:date="2024-12-28T10:23:00Z"/>
          <w:rFonts w:eastAsiaTheme="minorEastAsia"/>
          <w:kern w:val="2"/>
          <w:sz w:val="24"/>
          <w:szCs w:val="24"/>
          <w14:ligatures w14:val="standardContextual"/>
        </w:rPr>
      </w:pPr>
      <w:del w:id="3500" w:author="Administrator" w:date="2024-12-28T10:23:00Z">
        <w:r w:rsidRPr="00E646DC" w:rsidDel="000A5801">
          <w:rPr>
            <w:lang w:val="en-US"/>
            <w:rPrChange w:id="3501" w:author="Administrator" w:date="2024-12-28T10:51:00Z">
              <w:rPr>
                <w:rStyle w:val="Hyperlink"/>
                <w:lang w:val="en-US"/>
              </w:rPr>
            </w:rPrChange>
          </w:rPr>
          <w:delText>Hình 3.6 Usecase Nạp tiền vào ví ứng dụng</w:delText>
        </w:r>
        <w:r w:rsidRPr="00E646DC" w:rsidDel="000A5801">
          <w:rPr>
            <w:webHidden/>
          </w:rPr>
          <w:tab/>
        </w:r>
        <w:r w:rsidR="00E00159" w:rsidRPr="00E646DC" w:rsidDel="000A5801">
          <w:rPr>
            <w:webHidden/>
          </w:rPr>
          <w:delText>25</w:delText>
        </w:r>
      </w:del>
    </w:p>
    <w:p w14:paraId="0E575535" w14:textId="2E3DF63E" w:rsidR="001D5CBB" w:rsidRPr="00E646DC" w:rsidDel="000A5801" w:rsidRDefault="001D5CBB" w:rsidP="00982DD0">
      <w:pPr>
        <w:pStyle w:val="TOC1"/>
        <w:rPr>
          <w:del w:id="3502" w:author="Administrator" w:date="2024-12-28T10:23:00Z"/>
          <w:rFonts w:eastAsiaTheme="minorEastAsia"/>
          <w:kern w:val="2"/>
          <w:sz w:val="24"/>
          <w:szCs w:val="24"/>
          <w14:ligatures w14:val="standardContextual"/>
        </w:rPr>
      </w:pPr>
      <w:del w:id="3503" w:author="Administrator" w:date="2024-12-28T10:23:00Z">
        <w:r w:rsidRPr="00E646DC" w:rsidDel="000A5801">
          <w:rPr>
            <w:lang w:val="en-US"/>
            <w:rPrChange w:id="3504" w:author="Administrator" w:date="2024-12-28T10:51:00Z">
              <w:rPr>
                <w:rStyle w:val="Hyperlink"/>
                <w:lang w:val="en-US"/>
              </w:rPr>
            </w:rPrChange>
          </w:rPr>
          <w:delText>Hình 3.7 Usecase Đăng ký</w:delText>
        </w:r>
        <w:r w:rsidRPr="00E646DC" w:rsidDel="000A5801">
          <w:rPr>
            <w:webHidden/>
          </w:rPr>
          <w:tab/>
        </w:r>
        <w:r w:rsidR="00E00159" w:rsidRPr="00E646DC" w:rsidDel="000A5801">
          <w:rPr>
            <w:webHidden/>
          </w:rPr>
          <w:delText>25</w:delText>
        </w:r>
      </w:del>
    </w:p>
    <w:p w14:paraId="476C8E6C" w14:textId="3558FF56" w:rsidR="001D5CBB" w:rsidRPr="00E646DC" w:rsidDel="000A5801" w:rsidRDefault="001D5CBB" w:rsidP="00982DD0">
      <w:pPr>
        <w:pStyle w:val="TOC1"/>
        <w:rPr>
          <w:del w:id="3505" w:author="Administrator" w:date="2024-12-28T10:23:00Z"/>
          <w:rFonts w:eastAsiaTheme="minorEastAsia"/>
          <w:kern w:val="2"/>
          <w:sz w:val="24"/>
          <w:szCs w:val="24"/>
          <w14:ligatures w14:val="standardContextual"/>
        </w:rPr>
      </w:pPr>
      <w:del w:id="3506" w:author="Administrator" w:date="2024-12-28T10:23:00Z">
        <w:r w:rsidRPr="00E646DC" w:rsidDel="000A5801">
          <w:rPr>
            <w:lang w:val="en-US"/>
            <w:rPrChange w:id="3507" w:author="Administrator" w:date="2024-12-28T10:51:00Z">
              <w:rPr>
                <w:rStyle w:val="Hyperlink"/>
                <w:lang w:val="en-US"/>
              </w:rPr>
            </w:rPrChange>
          </w:rPr>
          <w:delText>Hình 3.8 Usecase Đặt xe</w:delText>
        </w:r>
        <w:r w:rsidRPr="00E646DC" w:rsidDel="000A5801">
          <w:rPr>
            <w:webHidden/>
          </w:rPr>
          <w:tab/>
        </w:r>
        <w:r w:rsidR="00E00159" w:rsidRPr="00E646DC" w:rsidDel="000A5801">
          <w:rPr>
            <w:webHidden/>
          </w:rPr>
          <w:delText>25</w:delText>
        </w:r>
      </w:del>
    </w:p>
    <w:p w14:paraId="2AA0999B" w14:textId="4915A747" w:rsidR="001D5CBB" w:rsidRPr="00E646DC" w:rsidDel="000A5801" w:rsidRDefault="001D5CBB" w:rsidP="00982DD0">
      <w:pPr>
        <w:pStyle w:val="TOC1"/>
        <w:rPr>
          <w:del w:id="3508" w:author="Administrator" w:date="2024-12-28T10:23:00Z"/>
          <w:rFonts w:eastAsiaTheme="minorEastAsia"/>
          <w:kern w:val="2"/>
          <w:sz w:val="24"/>
          <w:szCs w:val="24"/>
          <w14:ligatures w14:val="standardContextual"/>
        </w:rPr>
      </w:pPr>
      <w:del w:id="3509" w:author="Administrator" w:date="2024-12-28T10:23:00Z">
        <w:r w:rsidRPr="00E646DC" w:rsidDel="000A5801">
          <w:rPr>
            <w:lang w:val="en-US"/>
            <w:rPrChange w:id="3510" w:author="Administrator" w:date="2024-12-28T10:51:00Z">
              <w:rPr>
                <w:rStyle w:val="Hyperlink"/>
                <w:lang w:val="en-US"/>
              </w:rPr>
            </w:rPrChange>
          </w:rPr>
          <w:delText>Hình 3.9 Usecase Thực hiện chuyến xe</w:delText>
        </w:r>
        <w:r w:rsidRPr="00E646DC" w:rsidDel="000A5801">
          <w:rPr>
            <w:webHidden/>
          </w:rPr>
          <w:tab/>
        </w:r>
        <w:r w:rsidR="00E00159" w:rsidRPr="00E646DC" w:rsidDel="000A5801">
          <w:rPr>
            <w:webHidden/>
          </w:rPr>
          <w:delText>26</w:delText>
        </w:r>
      </w:del>
    </w:p>
    <w:p w14:paraId="6E319703" w14:textId="40AFC9E8" w:rsidR="001D5CBB" w:rsidRPr="00E646DC" w:rsidDel="000A5801" w:rsidRDefault="001D5CBB" w:rsidP="00982DD0">
      <w:pPr>
        <w:pStyle w:val="TOC1"/>
        <w:rPr>
          <w:del w:id="3511" w:author="Administrator" w:date="2024-12-28T10:23:00Z"/>
          <w:rFonts w:eastAsiaTheme="minorEastAsia"/>
          <w:kern w:val="2"/>
          <w:sz w:val="24"/>
          <w:szCs w:val="24"/>
          <w14:ligatures w14:val="standardContextual"/>
        </w:rPr>
      </w:pPr>
      <w:del w:id="3512" w:author="Administrator" w:date="2024-12-28T10:23:00Z">
        <w:r w:rsidRPr="00E646DC" w:rsidDel="000A5801">
          <w:rPr>
            <w:lang w:val="en-US"/>
            <w:rPrChange w:id="3513" w:author="Administrator" w:date="2024-12-28T10:51:00Z">
              <w:rPr>
                <w:rStyle w:val="Hyperlink"/>
                <w:lang w:val="en-US"/>
              </w:rPr>
            </w:rPrChange>
          </w:rPr>
          <w:delText>Hình 3.10 Usecase Tìm kiếm chuyến xe</w:delText>
        </w:r>
        <w:r w:rsidRPr="00E646DC" w:rsidDel="000A5801">
          <w:rPr>
            <w:webHidden/>
          </w:rPr>
          <w:tab/>
        </w:r>
        <w:r w:rsidR="00E00159" w:rsidRPr="00E646DC" w:rsidDel="000A5801">
          <w:rPr>
            <w:webHidden/>
          </w:rPr>
          <w:delText>26</w:delText>
        </w:r>
      </w:del>
    </w:p>
    <w:p w14:paraId="7F7B47C5" w14:textId="28AD312E" w:rsidR="001D5CBB" w:rsidRPr="00E646DC" w:rsidDel="000A5801" w:rsidRDefault="001D5CBB" w:rsidP="00982DD0">
      <w:pPr>
        <w:pStyle w:val="TOC1"/>
        <w:rPr>
          <w:del w:id="3514" w:author="Administrator" w:date="2024-12-28T10:23:00Z"/>
          <w:rFonts w:eastAsiaTheme="minorEastAsia"/>
          <w:kern w:val="2"/>
          <w:sz w:val="24"/>
          <w:szCs w:val="24"/>
          <w14:ligatures w14:val="standardContextual"/>
        </w:rPr>
      </w:pPr>
      <w:del w:id="3515" w:author="Administrator" w:date="2024-12-28T10:23:00Z">
        <w:r w:rsidRPr="00E646DC" w:rsidDel="000A5801">
          <w:rPr>
            <w:lang w:val="en-US"/>
            <w:rPrChange w:id="3516" w:author="Administrator" w:date="2024-12-28T10:51:00Z">
              <w:rPr>
                <w:rStyle w:val="Hyperlink"/>
                <w:lang w:val="en-US"/>
              </w:rPr>
            </w:rPrChange>
          </w:rPr>
          <w:delText>Hình 3.11 Usecase Chọn chuyến xe</w:delText>
        </w:r>
        <w:r w:rsidRPr="00E646DC" w:rsidDel="000A5801">
          <w:rPr>
            <w:webHidden/>
          </w:rPr>
          <w:tab/>
        </w:r>
        <w:r w:rsidR="00E00159" w:rsidRPr="00E646DC" w:rsidDel="000A5801">
          <w:rPr>
            <w:webHidden/>
          </w:rPr>
          <w:delText>27</w:delText>
        </w:r>
      </w:del>
    </w:p>
    <w:p w14:paraId="377D502C" w14:textId="0F725B30" w:rsidR="001D5CBB" w:rsidRPr="00E646DC" w:rsidDel="000A5801" w:rsidRDefault="001D5CBB" w:rsidP="00982DD0">
      <w:pPr>
        <w:pStyle w:val="TOC1"/>
        <w:rPr>
          <w:del w:id="3517" w:author="Administrator" w:date="2024-12-28T10:23:00Z"/>
          <w:rFonts w:eastAsiaTheme="minorEastAsia"/>
          <w:kern w:val="2"/>
          <w:sz w:val="24"/>
          <w:szCs w:val="24"/>
          <w14:ligatures w14:val="standardContextual"/>
        </w:rPr>
      </w:pPr>
      <w:del w:id="3518" w:author="Administrator" w:date="2024-12-28T10:23:00Z">
        <w:r w:rsidRPr="00E646DC" w:rsidDel="000A5801">
          <w:rPr>
            <w:lang w:val="en-US"/>
            <w:rPrChange w:id="3519" w:author="Administrator" w:date="2024-12-28T10:51:00Z">
              <w:rPr>
                <w:rStyle w:val="Hyperlink"/>
                <w:lang w:val="en-US"/>
              </w:rPr>
            </w:rPrChange>
          </w:rPr>
          <w:delText>Hình 3.13 Usecase Thanh toán</w:delText>
        </w:r>
        <w:r w:rsidRPr="00E646DC" w:rsidDel="000A5801">
          <w:rPr>
            <w:webHidden/>
          </w:rPr>
          <w:tab/>
        </w:r>
        <w:r w:rsidR="00E00159" w:rsidRPr="00E646DC" w:rsidDel="000A5801">
          <w:rPr>
            <w:webHidden/>
          </w:rPr>
          <w:delText>28</w:delText>
        </w:r>
      </w:del>
    </w:p>
    <w:p w14:paraId="5D796859" w14:textId="6F386F31" w:rsidR="001D5CBB" w:rsidRPr="00E646DC" w:rsidDel="000A5801" w:rsidRDefault="001D5CBB" w:rsidP="00982DD0">
      <w:pPr>
        <w:pStyle w:val="TOC1"/>
        <w:rPr>
          <w:del w:id="3520" w:author="Administrator" w:date="2024-12-28T10:23:00Z"/>
          <w:rFonts w:eastAsiaTheme="minorEastAsia"/>
          <w:kern w:val="2"/>
          <w:sz w:val="24"/>
          <w:szCs w:val="24"/>
          <w14:ligatures w14:val="standardContextual"/>
        </w:rPr>
      </w:pPr>
      <w:del w:id="3521" w:author="Administrator" w:date="2024-12-28T10:23:00Z">
        <w:r w:rsidRPr="00E646DC" w:rsidDel="000A5801">
          <w:rPr>
            <w:lang w:val="en-US"/>
            <w:rPrChange w:id="3522" w:author="Administrator" w:date="2024-12-28T10:51:00Z">
              <w:rPr>
                <w:rStyle w:val="Hyperlink"/>
                <w:lang w:val="en-US"/>
              </w:rPr>
            </w:rPrChange>
          </w:rPr>
          <w:delText>Hình 3.14 Usecase Tạo yêu cầu rút tiền</w:delText>
        </w:r>
        <w:r w:rsidRPr="00E646DC" w:rsidDel="000A5801">
          <w:rPr>
            <w:webHidden/>
          </w:rPr>
          <w:tab/>
        </w:r>
        <w:r w:rsidR="00E00159" w:rsidRPr="00E646DC" w:rsidDel="000A5801">
          <w:rPr>
            <w:webHidden/>
          </w:rPr>
          <w:delText>28</w:delText>
        </w:r>
      </w:del>
    </w:p>
    <w:p w14:paraId="15A4F94C" w14:textId="6C39ACE9" w:rsidR="001D5CBB" w:rsidRPr="00E646DC" w:rsidDel="000A5801" w:rsidRDefault="001D5CBB" w:rsidP="00982DD0">
      <w:pPr>
        <w:pStyle w:val="TOC1"/>
        <w:rPr>
          <w:del w:id="3523" w:author="Administrator" w:date="2024-12-28T10:23:00Z"/>
          <w:rFonts w:eastAsiaTheme="minorEastAsia"/>
          <w:kern w:val="2"/>
          <w:sz w:val="24"/>
          <w:szCs w:val="24"/>
          <w14:ligatures w14:val="standardContextual"/>
        </w:rPr>
      </w:pPr>
      <w:del w:id="3524" w:author="Administrator" w:date="2024-12-28T10:23:00Z">
        <w:r w:rsidRPr="00E646DC" w:rsidDel="000A5801">
          <w:rPr>
            <w:lang w:val="en-US"/>
            <w:rPrChange w:id="3525" w:author="Administrator" w:date="2024-12-28T10:51:00Z">
              <w:rPr>
                <w:rStyle w:val="Hyperlink"/>
                <w:lang w:val="en-US"/>
              </w:rPr>
            </w:rPrChange>
          </w:rPr>
          <w:delText>Hình 3.15 Usecase Quản lý khách hàng</w:delText>
        </w:r>
        <w:r w:rsidRPr="00E646DC" w:rsidDel="000A5801">
          <w:rPr>
            <w:webHidden/>
          </w:rPr>
          <w:tab/>
        </w:r>
        <w:r w:rsidR="00E00159" w:rsidRPr="00E646DC" w:rsidDel="000A5801">
          <w:rPr>
            <w:webHidden/>
          </w:rPr>
          <w:delText>28</w:delText>
        </w:r>
      </w:del>
    </w:p>
    <w:p w14:paraId="74FC9FB7" w14:textId="5BD0F803" w:rsidR="001D5CBB" w:rsidRPr="00E646DC" w:rsidDel="000A5801" w:rsidRDefault="001D5CBB" w:rsidP="00982DD0">
      <w:pPr>
        <w:pStyle w:val="TOC1"/>
        <w:rPr>
          <w:del w:id="3526" w:author="Administrator" w:date="2024-12-28T10:23:00Z"/>
          <w:rFonts w:eastAsiaTheme="minorEastAsia"/>
          <w:kern w:val="2"/>
          <w:sz w:val="24"/>
          <w:szCs w:val="24"/>
          <w14:ligatures w14:val="standardContextual"/>
        </w:rPr>
      </w:pPr>
      <w:del w:id="3527" w:author="Administrator" w:date="2024-12-28T10:23:00Z">
        <w:r w:rsidRPr="00E646DC" w:rsidDel="000A5801">
          <w:rPr>
            <w:lang w:val="en-US"/>
            <w:rPrChange w:id="3528" w:author="Administrator" w:date="2024-12-28T10:51:00Z">
              <w:rPr>
                <w:rStyle w:val="Hyperlink"/>
                <w:lang w:val="en-US"/>
              </w:rPr>
            </w:rPrChange>
          </w:rPr>
          <w:delText>Hình 3.16 Usecase Quản lý tài xế</w:delText>
        </w:r>
        <w:r w:rsidRPr="00E646DC" w:rsidDel="000A5801">
          <w:rPr>
            <w:webHidden/>
          </w:rPr>
          <w:tab/>
        </w:r>
        <w:r w:rsidR="00E00159" w:rsidRPr="00E646DC" w:rsidDel="000A5801">
          <w:rPr>
            <w:webHidden/>
          </w:rPr>
          <w:delText>29</w:delText>
        </w:r>
      </w:del>
    </w:p>
    <w:p w14:paraId="1A8817C9" w14:textId="42D23278" w:rsidR="001D5CBB" w:rsidRPr="00E646DC" w:rsidDel="000A5801" w:rsidRDefault="001D5CBB" w:rsidP="00982DD0">
      <w:pPr>
        <w:pStyle w:val="TOC1"/>
        <w:rPr>
          <w:del w:id="3529" w:author="Administrator" w:date="2024-12-28T10:23:00Z"/>
          <w:rFonts w:eastAsiaTheme="minorEastAsia"/>
          <w:kern w:val="2"/>
          <w:sz w:val="24"/>
          <w:szCs w:val="24"/>
          <w14:ligatures w14:val="standardContextual"/>
        </w:rPr>
      </w:pPr>
      <w:del w:id="3530" w:author="Administrator" w:date="2024-12-28T10:23:00Z">
        <w:r w:rsidRPr="00E646DC" w:rsidDel="000A5801">
          <w:rPr>
            <w:lang w:val="en-US"/>
            <w:rPrChange w:id="3531" w:author="Administrator" w:date="2024-12-28T10:51:00Z">
              <w:rPr>
                <w:rStyle w:val="Hyperlink"/>
                <w:lang w:val="en-US"/>
              </w:rPr>
            </w:rPrChange>
          </w:rPr>
          <w:delText>Hình 3.17 Usecase Thống kê</w:delText>
        </w:r>
        <w:r w:rsidRPr="00E646DC" w:rsidDel="000A5801">
          <w:rPr>
            <w:webHidden/>
          </w:rPr>
          <w:tab/>
        </w:r>
        <w:r w:rsidR="00E00159" w:rsidRPr="00E646DC" w:rsidDel="000A5801">
          <w:rPr>
            <w:webHidden/>
          </w:rPr>
          <w:delText>29</w:delText>
        </w:r>
      </w:del>
    </w:p>
    <w:p w14:paraId="72052780" w14:textId="1770D32C" w:rsidR="001D5CBB" w:rsidRPr="00E646DC" w:rsidDel="000A5801" w:rsidRDefault="001D5CBB" w:rsidP="00982DD0">
      <w:pPr>
        <w:pStyle w:val="TOC1"/>
        <w:rPr>
          <w:del w:id="3532" w:author="Administrator" w:date="2024-12-28T10:23:00Z"/>
          <w:rFonts w:eastAsiaTheme="minorEastAsia"/>
          <w:kern w:val="2"/>
          <w:sz w:val="24"/>
          <w:szCs w:val="24"/>
          <w14:ligatures w14:val="standardContextual"/>
        </w:rPr>
      </w:pPr>
      <w:del w:id="3533" w:author="Administrator" w:date="2024-12-28T10:23:00Z">
        <w:r w:rsidRPr="00E646DC" w:rsidDel="000A5801">
          <w:rPr>
            <w:lang w:val="en-US"/>
            <w:rPrChange w:id="3534" w:author="Administrator" w:date="2024-12-28T10:51:00Z">
              <w:rPr>
                <w:rStyle w:val="Hyperlink"/>
                <w:lang w:val="en-US"/>
              </w:rPr>
            </w:rPrChange>
          </w:rPr>
          <w:delText>Hình 3.18 Biểu đồ hoạt động Đăng nhập</w:delText>
        </w:r>
        <w:r w:rsidRPr="00E646DC" w:rsidDel="000A5801">
          <w:rPr>
            <w:webHidden/>
          </w:rPr>
          <w:tab/>
        </w:r>
        <w:r w:rsidR="00E00159" w:rsidRPr="00E646DC" w:rsidDel="000A5801">
          <w:rPr>
            <w:webHidden/>
          </w:rPr>
          <w:delText>30</w:delText>
        </w:r>
      </w:del>
    </w:p>
    <w:p w14:paraId="4AC93D28" w14:textId="46675F14" w:rsidR="001D5CBB" w:rsidRPr="00E646DC" w:rsidDel="000A5801" w:rsidRDefault="001D5CBB" w:rsidP="00982DD0">
      <w:pPr>
        <w:pStyle w:val="TOC1"/>
        <w:rPr>
          <w:del w:id="3535" w:author="Administrator" w:date="2024-12-28T10:23:00Z"/>
          <w:rFonts w:eastAsiaTheme="minorEastAsia"/>
          <w:kern w:val="2"/>
          <w:sz w:val="24"/>
          <w:szCs w:val="24"/>
          <w14:ligatures w14:val="standardContextual"/>
        </w:rPr>
      </w:pPr>
      <w:del w:id="3536" w:author="Administrator" w:date="2024-12-28T10:23:00Z">
        <w:r w:rsidRPr="00E646DC" w:rsidDel="000A5801">
          <w:rPr>
            <w:lang w:val="en-US"/>
            <w:rPrChange w:id="3537" w:author="Administrator" w:date="2024-12-28T10:51:00Z">
              <w:rPr>
                <w:rStyle w:val="Hyperlink"/>
                <w:lang w:val="en-US"/>
              </w:rPr>
            </w:rPrChange>
          </w:rPr>
          <w:delText>Hình 3.19 Biểu đồ hoạt động Đăng ký</w:delText>
        </w:r>
        <w:r w:rsidRPr="00E646DC" w:rsidDel="000A5801">
          <w:rPr>
            <w:webHidden/>
          </w:rPr>
          <w:tab/>
        </w:r>
        <w:r w:rsidR="00E00159" w:rsidRPr="00E646DC" w:rsidDel="000A5801">
          <w:rPr>
            <w:webHidden/>
          </w:rPr>
          <w:delText>30</w:delText>
        </w:r>
      </w:del>
    </w:p>
    <w:p w14:paraId="253BF17D" w14:textId="285D1F48" w:rsidR="001D5CBB" w:rsidRPr="00E646DC" w:rsidDel="000A5801" w:rsidRDefault="001D5CBB" w:rsidP="00982DD0">
      <w:pPr>
        <w:pStyle w:val="TOC1"/>
        <w:rPr>
          <w:del w:id="3538" w:author="Administrator" w:date="2024-12-28T10:23:00Z"/>
          <w:rFonts w:eastAsiaTheme="minorEastAsia"/>
          <w:kern w:val="2"/>
          <w:sz w:val="24"/>
          <w:szCs w:val="24"/>
          <w14:ligatures w14:val="standardContextual"/>
        </w:rPr>
      </w:pPr>
      <w:del w:id="3539" w:author="Administrator" w:date="2024-12-28T10:23:00Z">
        <w:r w:rsidRPr="00E646DC" w:rsidDel="000A5801">
          <w:rPr>
            <w:lang w:val="en-US"/>
            <w:rPrChange w:id="3540" w:author="Administrator" w:date="2024-12-28T10:51:00Z">
              <w:rPr>
                <w:rStyle w:val="Hyperlink"/>
                <w:lang w:val="en-US"/>
              </w:rPr>
            </w:rPrChange>
          </w:rPr>
          <w:delText>Hình 3.21 Biểu đồ hoạt động Tài xế nhận chuyến xe</w:delText>
        </w:r>
        <w:r w:rsidRPr="00E646DC" w:rsidDel="000A5801">
          <w:rPr>
            <w:webHidden/>
          </w:rPr>
          <w:tab/>
        </w:r>
        <w:r w:rsidR="00E00159" w:rsidRPr="00E646DC" w:rsidDel="000A5801">
          <w:rPr>
            <w:webHidden/>
          </w:rPr>
          <w:delText>31</w:delText>
        </w:r>
      </w:del>
    </w:p>
    <w:p w14:paraId="07AC069B" w14:textId="718F160D" w:rsidR="001D5CBB" w:rsidRPr="00E646DC" w:rsidDel="000A5801" w:rsidRDefault="001D5CBB" w:rsidP="00982DD0">
      <w:pPr>
        <w:pStyle w:val="TOC1"/>
        <w:rPr>
          <w:del w:id="3541" w:author="Administrator" w:date="2024-12-28T10:23:00Z"/>
          <w:rFonts w:eastAsiaTheme="minorEastAsia"/>
          <w:kern w:val="2"/>
          <w:sz w:val="24"/>
          <w:szCs w:val="24"/>
          <w14:ligatures w14:val="standardContextual"/>
        </w:rPr>
      </w:pPr>
      <w:del w:id="3542" w:author="Administrator" w:date="2024-12-28T10:23:00Z">
        <w:r w:rsidRPr="00E646DC" w:rsidDel="000A5801">
          <w:rPr>
            <w:lang w:val="en-US"/>
            <w:rPrChange w:id="3543" w:author="Administrator" w:date="2024-12-28T10:51:00Z">
              <w:rPr>
                <w:rStyle w:val="Hyperlink"/>
                <w:lang w:val="en-US"/>
              </w:rPr>
            </w:rPrChange>
          </w:rPr>
          <w:delText>Hình 3.22 Biểu đồ hoạt động Thực hiện chuyến xe</w:delText>
        </w:r>
        <w:r w:rsidRPr="00E646DC" w:rsidDel="000A5801">
          <w:rPr>
            <w:webHidden/>
          </w:rPr>
          <w:tab/>
        </w:r>
        <w:r w:rsidR="00E00159" w:rsidRPr="00E646DC" w:rsidDel="000A5801">
          <w:rPr>
            <w:webHidden/>
          </w:rPr>
          <w:delText>32</w:delText>
        </w:r>
      </w:del>
    </w:p>
    <w:p w14:paraId="6D8612A4" w14:textId="71841FB4" w:rsidR="001D5CBB" w:rsidRPr="00E646DC" w:rsidDel="000A5801" w:rsidRDefault="001D5CBB" w:rsidP="00982DD0">
      <w:pPr>
        <w:pStyle w:val="TOC1"/>
        <w:rPr>
          <w:del w:id="3544" w:author="Administrator" w:date="2024-12-28T10:23:00Z"/>
          <w:rFonts w:eastAsiaTheme="minorEastAsia"/>
          <w:kern w:val="2"/>
          <w:sz w:val="24"/>
          <w:szCs w:val="24"/>
          <w14:ligatures w14:val="standardContextual"/>
        </w:rPr>
      </w:pPr>
      <w:del w:id="3545" w:author="Administrator" w:date="2024-12-28T10:23:00Z">
        <w:r w:rsidRPr="00E646DC" w:rsidDel="000A5801">
          <w:rPr>
            <w:lang w:val="en-US"/>
            <w:rPrChange w:id="3546" w:author="Administrator" w:date="2024-12-28T10:51:00Z">
              <w:rPr>
                <w:rStyle w:val="Hyperlink"/>
                <w:lang w:val="en-US"/>
              </w:rPr>
            </w:rPrChange>
          </w:rPr>
          <w:delText>Hình 3.23 Biểu đồ hoạt động Nạp tiền vào tài khoản ví</w:delText>
        </w:r>
        <w:r w:rsidRPr="00E646DC" w:rsidDel="000A5801">
          <w:rPr>
            <w:webHidden/>
          </w:rPr>
          <w:tab/>
        </w:r>
        <w:r w:rsidR="00E00159" w:rsidRPr="00E646DC" w:rsidDel="000A5801">
          <w:rPr>
            <w:webHidden/>
          </w:rPr>
          <w:delText>32</w:delText>
        </w:r>
      </w:del>
    </w:p>
    <w:p w14:paraId="4B860F78" w14:textId="7EF619DB" w:rsidR="001D5CBB" w:rsidRPr="00E646DC" w:rsidDel="000A5801" w:rsidRDefault="001D5CBB" w:rsidP="00982DD0">
      <w:pPr>
        <w:pStyle w:val="TOC1"/>
        <w:rPr>
          <w:del w:id="3547" w:author="Administrator" w:date="2024-12-28T10:23:00Z"/>
          <w:rFonts w:eastAsiaTheme="minorEastAsia"/>
          <w:kern w:val="2"/>
          <w:sz w:val="24"/>
          <w:szCs w:val="24"/>
          <w14:ligatures w14:val="standardContextual"/>
        </w:rPr>
      </w:pPr>
      <w:del w:id="3548" w:author="Administrator" w:date="2024-12-28T10:23:00Z">
        <w:r w:rsidRPr="00E646DC" w:rsidDel="000A5801">
          <w:rPr>
            <w:lang w:val="en-US"/>
            <w:rPrChange w:id="3549" w:author="Administrator" w:date="2024-12-28T10:51:00Z">
              <w:rPr>
                <w:rStyle w:val="Hyperlink"/>
                <w:lang w:val="en-US"/>
              </w:rPr>
            </w:rPrChange>
          </w:rPr>
          <w:delText>Hình 3.24 Biểu đồ hoạt động Tài xế rút tiền khỏi tài khoản ví</w:delText>
        </w:r>
        <w:r w:rsidRPr="00E646DC" w:rsidDel="000A5801">
          <w:rPr>
            <w:webHidden/>
          </w:rPr>
          <w:tab/>
        </w:r>
        <w:r w:rsidR="00E00159" w:rsidRPr="00E646DC" w:rsidDel="000A5801">
          <w:rPr>
            <w:webHidden/>
          </w:rPr>
          <w:delText>33</w:delText>
        </w:r>
      </w:del>
    </w:p>
    <w:p w14:paraId="710C4C07" w14:textId="1A999201" w:rsidR="001D5CBB" w:rsidRPr="00E646DC" w:rsidDel="000A5801" w:rsidRDefault="001D5CBB" w:rsidP="00982DD0">
      <w:pPr>
        <w:pStyle w:val="TOC1"/>
        <w:rPr>
          <w:del w:id="3550" w:author="Administrator" w:date="2024-12-28T10:23:00Z"/>
          <w:rFonts w:eastAsiaTheme="minorEastAsia"/>
          <w:kern w:val="2"/>
          <w:sz w:val="24"/>
          <w:szCs w:val="24"/>
          <w14:ligatures w14:val="standardContextual"/>
        </w:rPr>
      </w:pPr>
      <w:del w:id="3551" w:author="Administrator" w:date="2024-12-28T10:23:00Z">
        <w:r w:rsidRPr="00E646DC" w:rsidDel="000A5801">
          <w:rPr>
            <w:lang w:val="en-US"/>
            <w:rPrChange w:id="3552" w:author="Administrator" w:date="2024-12-28T10:51:00Z">
              <w:rPr>
                <w:rStyle w:val="Hyperlink"/>
                <w:lang w:val="en-US"/>
              </w:rPr>
            </w:rPrChange>
          </w:rPr>
          <w:delText>Hình 3.25 Biểu đồ hoạt động Xem lịch sử chuyến xe</w:delText>
        </w:r>
        <w:r w:rsidRPr="00E646DC" w:rsidDel="000A5801">
          <w:rPr>
            <w:webHidden/>
          </w:rPr>
          <w:tab/>
        </w:r>
        <w:r w:rsidR="00E00159" w:rsidRPr="00E646DC" w:rsidDel="000A5801">
          <w:rPr>
            <w:webHidden/>
          </w:rPr>
          <w:delText>33</w:delText>
        </w:r>
      </w:del>
    </w:p>
    <w:p w14:paraId="7FCD95C9" w14:textId="75AD29F4" w:rsidR="001D5CBB" w:rsidRPr="00E646DC" w:rsidDel="000A5801" w:rsidRDefault="001D5CBB" w:rsidP="00982DD0">
      <w:pPr>
        <w:pStyle w:val="TOC1"/>
        <w:rPr>
          <w:del w:id="3553" w:author="Administrator" w:date="2024-12-28T10:23:00Z"/>
          <w:rFonts w:eastAsiaTheme="minorEastAsia"/>
          <w:kern w:val="2"/>
          <w:sz w:val="24"/>
          <w:szCs w:val="24"/>
          <w14:ligatures w14:val="standardContextual"/>
        </w:rPr>
      </w:pPr>
      <w:del w:id="3554" w:author="Administrator" w:date="2024-12-28T10:23:00Z">
        <w:r w:rsidRPr="00E646DC" w:rsidDel="000A5801">
          <w:rPr>
            <w:lang w:val="en-US"/>
            <w:rPrChange w:id="3555" w:author="Administrator" w:date="2024-12-28T10:51:00Z">
              <w:rPr>
                <w:rStyle w:val="Hyperlink"/>
                <w:lang w:val="en-US"/>
              </w:rPr>
            </w:rPrChange>
          </w:rPr>
          <w:delText>Hình 3.26 Biểu đồ hoạt động Quản lý khách hàng</w:delText>
        </w:r>
        <w:r w:rsidRPr="00E646DC" w:rsidDel="000A5801">
          <w:rPr>
            <w:webHidden/>
          </w:rPr>
          <w:tab/>
        </w:r>
        <w:r w:rsidR="00E00159" w:rsidRPr="00E646DC" w:rsidDel="000A5801">
          <w:rPr>
            <w:webHidden/>
          </w:rPr>
          <w:delText>34</w:delText>
        </w:r>
      </w:del>
    </w:p>
    <w:p w14:paraId="0CF839EE" w14:textId="14D7AFF6" w:rsidR="001D5CBB" w:rsidRPr="00E646DC" w:rsidDel="000A5801" w:rsidRDefault="001D5CBB" w:rsidP="00982DD0">
      <w:pPr>
        <w:pStyle w:val="TOC1"/>
        <w:rPr>
          <w:del w:id="3556" w:author="Administrator" w:date="2024-12-28T10:23:00Z"/>
          <w:rFonts w:eastAsiaTheme="minorEastAsia"/>
          <w:kern w:val="2"/>
          <w:sz w:val="24"/>
          <w:szCs w:val="24"/>
          <w14:ligatures w14:val="standardContextual"/>
        </w:rPr>
      </w:pPr>
      <w:del w:id="3557" w:author="Administrator" w:date="2024-12-28T10:23:00Z">
        <w:r w:rsidRPr="00E646DC" w:rsidDel="000A5801">
          <w:rPr>
            <w:lang w:val="en-US"/>
            <w:rPrChange w:id="3558" w:author="Administrator" w:date="2024-12-28T10:51:00Z">
              <w:rPr>
                <w:rStyle w:val="Hyperlink"/>
                <w:lang w:val="en-US"/>
              </w:rPr>
            </w:rPrChange>
          </w:rPr>
          <w:delText>Hình 3.27 Biểu đồ hoạt động Quản lý tài xế</w:delText>
        </w:r>
        <w:r w:rsidRPr="00E646DC" w:rsidDel="000A5801">
          <w:rPr>
            <w:webHidden/>
          </w:rPr>
          <w:tab/>
        </w:r>
        <w:r w:rsidR="00E00159" w:rsidRPr="00E646DC" w:rsidDel="000A5801">
          <w:rPr>
            <w:webHidden/>
          </w:rPr>
          <w:delText>35</w:delText>
        </w:r>
      </w:del>
    </w:p>
    <w:p w14:paraId="29D32752" w14:textId="28820759" w:rsidR="001D5CBB" w:rsidRPr="00E646DC" w:rsidDel="000A5801" w:rsidRDefault="001D5CBB" w:rsidP="00982DD0">
      <w:pPr>
        <w:pStyle w:val="TOC1"/>
        <w:rPr>
          <w:del w:id="3559" w:author="Administrator" w:date="2024-12-28T10:23:00Z"/>
          <w:rFonts w:eastAsiaTheme="minorEastAsia"/>
          <w:kern w:val="2"/>
          <w:sz w:val="24"/>
          <w:szCs w:val="24"/>
          <w14:ligatures w14:val="standardContextual"/>
        </w:rPr>
      </w:pPr>
      <w:del w:id="3560" w:author="Administrator" w:date="2024-12-28T10:23:00Z">
        <w:r w:rsidRPr="00E646DC" w:rsidDel="000A5801">
          <w:rPr>
            <w:lang w:val="en-US"/>
            <w:rPrChange w:id="3561" w:author="Administrator" w:date="2024-12-28T10:51:00Z">
              <w:rPr>
                <w:rStyle w:val="Hyperlink"/>
                <w:lang w:val="en-US"/>
              </w:rPr>
            </w:rPrChange>
          </w:rPr>
          <w:delText>Hình 4.1 Trang chủ Visual Studio Code</w:delText>
        </w:r>
        <w:r w:rsidRPr="00E646DC" w:rsidDel="000A5801">
          <w:rPr>
            <w:webHidden/>
          </w:rPr>
          <w:tab/>
        </w:r>
        <w:r w:rsidR="00E00159" w:rsidRPr="00E646DC" w:rsidDel="000A5801">
          <w:rPr>
            <w:webHidden/>
          </w:rPr>
          <w:delText>56</w:delText>
        </w:r>
      </w:del>
    </w:p>
    <w:p w14:paraId="24982FAF" w14:textId="14EA7BD5" w:rsidR="001D5CBB" w:rsidRPr="00E646DC" w:rsidDel="000A5801" w:rsidRDefault="001D5CBB" w:rsidP="00982DD0">
      <w:pPr>
        <w:pStyle w:val="TOC1"/>
        <w:rPr>
          <w:del w:id="3562" w:author="Administrator" w:date="2024-12-28T10:23:00Z"/>
          <w:rFonts w:eastAsiaTheme="minorEastAsia"/>
          <w:kern w:val="2"/>
          <w:sz w:val="24"/>
          <w:szCs w:val="24"/>
          <w14:ligatures w14:val="standardContextual"/>
        </w:rPr>
      </w:pPr>
      <w:del w:id="3563" w:author="Administrator" w:date="2024-12-28T10:23:00Z">
        <w:r w:rsidRPr="00E646DC" w:rsidDel="000A5801">
          <w:rPr>
            <w:lang w:val="en-US"/>
            <w:rPrChange w:id="3564" w:author="Administrator" w:date="2024-12-28T10:51:00Z">
              <w:rPr>
                <w:rStyle w:val="Hyperlink"/>
                <w:lang w:val="en-US"/>
              </w:rPr>
            </w:rPrChange>
          </w:rPr>
          <w:delText>Hình 4.3 Cài đặt NodeJS #1</w:delText>
        </w:r>
        <w:r w:rsidRPr="00E646DC" w:rsidDel="000A5801">
          <w:rPr>
            <w:webHidden/>
          </w:rPr>
          <w:tab/>
        </w:r>
        <w:r w:rsidR="00E00159" w:rsidRPr="00E646DC" w:rsidDel="000A5801">
          <w:rPr>
            <w:webHidden/>
          </w:rPr>
          <w:delText>57</w:delText>
        </w:r>
      </w:del>
    </w:p>
    <w:p w14:paraId="7D6A1D91" w14:textId="7A5F8D87" w:rsidR="001D5CBB" w:rsidRPr="00E646DC" w:rsidDel="000A5801" w:rsidRDefault="001D5CBB" w:rsidP="00982DD0">
      <w:pPr>
        <w:pStyle w:val="TOC1"/>
        <w:rPr>
          <w:del w:id="3565" w:author="Administrator" w:date="2024-12-28T10:23:00Z"/>
          <w:rFonts w:eastAsiaTheme="minorEastAsia"/>
          <w:kern w:val="2"/>
          <w:sz w:val="24"/>
          <w:szCs w:val="24"/>
          <w14:ligatures w14:val="standardContextual"/>
        </w:rPr>
      </w:pPr>
      <w:del w:id="3566" w:author="Administrator" w:date="2024-12-28T10:23:00Z">
        <w:r w:rsidRPr="00E646DC" w:rsidDel="000A5801">
          <w:rPr>
            <w:lang w:val="en-US"/>
            <w:rPrChange w:id="3567" w:author="Administrator" w:date="2024-12-28T10:51:00Z">
              <w:rPr>
                <w:rStyle w:val="Hyperlink"/>
                <w:lang w:val="en-US"/>
              </w:rPr>
            </w:rPrChange>
          </w:rPr>
          <w:delText>Hình 4.4 Cài đặt NodeJS #2</w:delText>
        </w:r>
        <w:r w:rsidRPr="00E646DC" w:rsidDel="000A5801">
          <w:rPr>
            <w:webHidden/>
          </w:rPr>
          <w:tab/>
        </w:r>
        <w:r w:rsidR="00E00159" w:rsidRPr="00E646DC" w:rsidDel="000A5801">
          <w:rPr>
            <w:webHidden/>
          </w:rPr>
          <w:delText>58</w:delText>
        </w:r>
      </w:del>
    </w:p>
    <w:p w14:paraId="6AFD5170" w14:textId="5C53E636" w:rsidR="001D5CBB" w:rsidRPr="00E646DC" w:rsidDel="000A5801" w:rsidRDefault="001D5CBB" w:rsidP="00982DD0">
      <w:pPr>
        <w:pStyle w:val="TOC1"/>
        <w:rPr>
          <w:del w:id="3568" w:author="Administrator" w:date="2024-12-28T10:23:00Z"/>
          <w:rFonts w:eastAsiaTheme="minorEastAsia"/>
          <w:kern w:val="2"/>
          <w:sz w:val="24"/>
          <w:szCs w:val="24"/>
          <w14:ligatures w14:val="standardContextual"/>
        </w:rPr>
      </w:pPr>
      <w:del w:id="3569" w:author="Administrator" w:date="2024-12-28T10:23:00Z">
        <w:r w:rsidRPr="00E646DC" w:rsidDel="000A5801">
          <w:rPr>
            <w:lang w:val="en-US"/>
            <w:rPrChange w:id="3570" w:author="Administrator" w:date="2024-12-28T10:51:00Z">
              <w:rPr>
                <w:rStyle w:val="Hyperlink"/>
                <w:lang w:val="en-US"/>
              </w:rPr>
            </w:rPrChange>
          </w:rPr>
          <w:delText>Hình 4.5 Cài đặt NodeJS #3</w:delText>
        </w:r>
        <w:r w:rsidRPr="00E646DC" w:rsidDel="000A5801">
          <w:rPr>
            <w:webHidden/>
          </w:rPr>
          <w:tab/>
        </w:r>
        <w:r w:rsidR="00E00159" w:rsidRPr="00E646DC" w:rsidDel="000A5801">
          <w:rPr>
            <w:webHidden/>
          </w:rPr>
          <w:delText>59</w:delText>
        </w:r>
      </w:del>
    </w:p>
    <w:p w14:paraId="132A2901" w14:textId="430298DA" w:rsidR="001D5CBB" w:rsidRPr="00E646DC" w:rsidDel="000A5801" w:rsidRDefault="001D5CBB" w:rsidP="00982DD0">
      <w:pPr>
        <w:pStyle w:val="TOC1"/>
        <w:rPr>
          <w:del w:id="3571" w:author="Administrator" w:date="2024-12-28T10:23:00Z"/>
          <w:rFonts w:eastAsiaTheme="minorEastAsia"/>
          <w:kern w:val="2"/>
          <w:sz w:val="24"/>
          <w:szCs w:val="24"/>
          <w14:ligatures w14:val="standardContextual"/>
        </w:rPr>
      </w:pPr>
      <w:del w:id="3572" w:author="Administrator" w:date="2024-12-28T10:23:00Z">
        <w:r w:rsidRPr="00E646DC" w:rsidDel="000A5801">
          <w:rPr>
            <w:lang w:val="en-US"/>
            <w:rPrChange w:id="3573" w:author="Administrator" w:date="2024-12-28T10:51:00Z">
              <w:rPr>
                <w:rStyle w:val="Hyperlink"/>
                <w:lang w:val="en-US"/>
              </w:rPr>
            </w:rPrChange>
          </w:rPr>
          <w:delText>Hình 4.6 Cài đặt NodeJS #4</w:delText>
        </w:r>
        <w:r w:rsidRPr="00E646DC" w:rsidDel="000A5801">
          <w:rPr>
            <w:webHidden/>
          </w:rPr>
          <w:tab/>
        </w:r>
        <w:r w:rsidR="00E00159" w:rsidRPr="00E646DC" w:rsidDel="000A5801">
          <w:rPr>
            <w:webHidden/>
          </w:rPr>
          <w:delText>60</w:delText>
        </w:r>
      </w:del>
    </w:p>
    <w:p w14:paraId="5373D3D1" w14:textId="2A50C9F1" w:rsidR="001D5CBB" w:rsidRPr="00E646DC" w:rsidDel="000A5801" w:rsidRDefault="001D5CBB" w:rsidP="00982DD0">
      <w:pPr>
        <w:pStyle w:val="TOC1"/>
        <w:rPr>
          <w:del w:id="3574" w:author="Administrator" w:date="2024-12-28T10:23:00Z"/>
          <w:rFonts w:eastAsiaTheme="minorEastAsia"/>
          <w:kern w:val="2"/>
          <w:sz w:val="24"/>
          <w:szCs w:val="24"/>
          <w14:ligatures w14:val="standardContextual"/>
        </w:rPr>
      </w:pPr>
      <w:del w:id="3575" w:author="Administrator" w:date="2024-12-28T10:23:00Z">
        <w:r w:rsidRPr="00E646DC" w:rsidDel="000A5801">
          <w:rPr>
            <w:lang w:val="en-US"/>
            <w:rPrChange w:id="3576" w:author="Administrator" w:date="2024-12-28T10:51:00Z">
              <w:rPr>
                <w:rStyle w:val="Hyperlink"/>
                <w:lang w:val="en-US"/>
              </w:rPr>
            </w:rPrChange>
          </w:rPr>
          <w:delText>Hình 4.8 Cài đặt NodeJS #6</w:delText>
        </w:r>
        <w:r w:rsidRPr="00E646DC" w:rsidDel="000A5801">
          <w:rPr>
            <w:webHidden/>
          </w:rPr>
          <w:tab/>
        </w:r>
        <w:r w:rsidR="00E00159" w:rsidRPr="00E646DC" w:rsidDel="000A5801">
          <w:rPr>
            <w:webHidden/>
          </w:rPr>
          <w:delText>62</w:delText>
        </w:r>
      </w:del>
    </w:p>
    <w:p w14:paraId="1D91EB92" w14:textId="35205397" w:rsidR="001D5CBB" w:rsidRPr="00E646DC" w:rsidDel="000A5801" w:rsidRDefault="001D5CBB" w:rsidP="00982DD0">
      <w:pPr>
        <w:pStyle w:val="TOC1"/>
        <w:rPr>
          <w:del w:id="3577" w:author="Administrator" w:date="2024-12-28T10:23:00Z"/>
          <w:rFonts w:eastAsiaTheme="minorEastAsia"/>
          <w:kern w:val="2"/>
          <w:sz w:val="24"/>
          <w:szCs w:val="24"/>
          <w14:ligatures w14:val="standardContextual"/>
        </w:rPr>
      </w:pPr>
      <w:del w:id="3578" w:author="Administrator" w:date="2024-12-28T10:23:00Z">
        <w:r w:rsidRPr="00E646DC" w:rsidDel="000A5801">
          <w:rPr>
            <w:lang w:val="en-US"/>
            <w:rPrChange w:id="3579" w:author="Administrator" w:date="2024-12-28T10:51:00Z">
              <w:rPr>
                <w:rStyle w:val="Hyperlink"/>
                <w:lang w:val="en-US"/>
              </w:rPr>
            </w:rPrChange>
          </w:rPr>
          <w:delText>Hình 4.9 Màn hình Visual Studio Code</w:delText>
        </w:r>
        <w:r w:rsidRPr="00E646DC" w:rsidDel="000A5801">
          <w:rPr>
            <w:webHidden/>
          </w:rPr>
          <w:tab/>
        </w:r>
        <w:r w:rsidR="00E00159" w:rsidRPr="00E646DC" w:rsidDel="000A5801">
          <w:rPr>
            <w:webHidden/>
          </w:rPr>
          <w:delText>62</w:delText>
        </w:r>
      </w:del>
    </w:p>
    <w:p w14:paraId="0206F012" w14:textId="4688F1E4" w:rsidR="001D5CBB" w:rsidRPr="00E646DC" w:rsidDel="000A5801" w:rsidRDefault="001D5CBB" w:rsidP="00982DD0">
      <w:pPr>
        <w:pStyle w:val="TOC1"/>
        <w:rPr>
          <w:del w:id="3580" w:author="Administrator" w:date="2024-12-28T10:23:00Z"/>
          <w:rFonts w:eastAsiaTheme="minorEastAsia"/>
          <w:kern w:val="2"/>
          <w:sz w:val="24"/>
          <w:szCs w:val="24"/>
          <w14:ligatures w14:val="standardContextual"/>
        </w:rPr>
      </w:pPr>
      <w:del w:id="3581" w:author="Administrator" w:date="2024-12-28T10:23:00Z">
        <w:r w:rsidRPr="00E646DC" w:rsidDel="000A5801">
          <w:rPr>
            <w:lang w:val="en-US"/>
            <w:rPrChange w:id="3582" w:author="Administrator" w:date="2024-12-28T10:51:00Z">
              <w:rPr>
                <w:rStyle w:val="Hyperlink"/>
                <w:lang w:val="en-US"/>
              </w:rPr>
            </w:rPrChange>
          </w:rPr>
          <w:delText>Hình 4.10 Chạy câu lệnh npm install -g create-react-app</w:delText>
        </w:r>
        <w:r w:rsidRPr="00E646DC" w:rsidDel="000A5801">
          <w:rPr>
            <w:webHidden/>
          </w:rPr>
          <w:tab/>
        </w:r>
        <w:r w:rsidR="00E00159" w:rsidRPr="00E646DC" w:rsidDel="000A5801">
          <w:rPr>
            <w:webHidden/>
          </w:rPr>
          <w:delText>63</w:delText>
        </w:r>
      </w:del>
    </w:p>
    <w:p w14:paraId="5F34A693" w14:textId="2341A629" w:rsidR="001D5CBB" w:rsidRPr="00E646DC" w:rsidDel="000A5801" w:rsidRDefault="001D5CBB" w:rsidP="00982DD0">
      <w:pPr>
        <w:pStyle w:val="TOC1"/>
        <w:rPr>
          <w:del w:id="3583" w:author="Administrator" w:date="2024-12-28T10:23:00Z"/>
          <w:rFonts w:eastAsiaTheme="minorEastAsia"/>
          <w:kern w:val="2"/>
          <w:sz w:val="24"/>
          <w:szCs w:val="24"/>
          <w14:ligatures w14:val="standardContextual"/>
        </w:rPr>
      </w:pPr>
      <w:del w:id="3584" w:author="Administrator" w:date="2024-12-28T10:23:00Z">
        <w:r w:rsidRPr="00E646DC" w:rsidDel="000A5801">
          <w:rPr>
            <w:lang w:val="en-US"/>
            <w:rPrChange w:id="3585" w:author="Administrator" w:date="2024-12-28T10:51:00Z">
              <w:rPr>
                <w:rStyle w:val="Hyperlink"/>
                <w:lang w:val="en-US"/>
              </w:rPr>
            </w:rPrChange>
          </w:rPr>
          <w:delText>Hình 4.11 Chạy câu lệnh create-react-app my-app</w:delText>
        </w:r>
        <w:r w:rsidRPr="00E646DC" w:rsidDel="000A5801">
          <w:rPr>
            <w:webHidden/>
          </w:rPr>
          <w:tab/>
        </w:r>
        <w:r w:rsidR="00E00159" w:rsidRPr="00E646DC" w:rsidDel="000A5801">
          <w:rPr>
            <w:webHidden/>
          </w:rPr>
          <w:delText>63</w:delText>
        </w:r>
      </w:del>
    </w:p>
    <w:p w14:paraId="01E72C8D" w14:textId="7820801C" w:rsidR="001D5CBB" w:rsidRPr="00E646DC" w:rsidDel="000A5801" w:rsidRDefault="001D5CBB" w:rsidP="00982DD0">
      <w:pPr>
        <w:pStyle w:val="TOC1"/>
        <w:rPr>
          <w:del w:id="3586" w:author="Administrator" w:date="2024-12-28T10:23:00Z"/>
          <w:rFonts w:eastAsiaTheme="minorEastAsia"/>
          <w:kern w:val="2"/>
          <w:sz w:val="24"/>
          <w:szCs w:val="24"/>
          <w14:ligatures w14:val="standardContextual"/>
        </w:rPr>
      </w:pPr>
      <w:del w:id="3587" w:author="Administrator" w:date="2024-12-28T10:23:00Z">
        <w:r w:rsidRPr="00E646DC" w:rsidDel="000A5801">
          <w:rPr>
            <w:lang w:val="en-US"/>
            <w:rPrChange w:id="3588" w:author="Administrator" w:date="2024-12-28T10:51:00Z">
              <w:rPr>
                <w:rStyle w:val="Hyperlink"/>
                <w:lang w:val="en-US"/>
              </w:rPr>
            </w:rPrChange>
          </w:rPr>
          <w:delText>Hình 4.12 Cài đặt Flutter và Dart Plugin cho Android Studio</w:delText>
        </w:r>
        <w:r w:rsidRPr="00E646DC" w:rsidDel="000A5801">
          <w:rPr>
            <w:webHidden/>
          </w:rPr>
          <w:tab/>
        </w:r>
        <w:r w:rsidR="00E00159" w:rsidRPr="00E646DC" w:rsidDel="000A5801">
          <w:rPr>
            <w:webHidden/>
          </w:rPr>
          <w:delText>64</w:delText>
        </w:r>
      </w:del>
    </w:p>
    <w:p w14:paraId="1CA4CADB" w14:textId="0477AF95" w:rsidR="001D5CBB" w:rsidRPr="00E646DC" w:rsidDel="000A5801" w:rsidRDefault="001D5CBB" w:rsidP="00982DD0">
      <w:pPr>
        <w:pStyle w:val="TOC1"/>
        <w:rPr>
          <w:del w:id="3589" w:author="Administrator" w:date="2024-12-28T10:23:00Z"/>
          <w:rFonts w:eastAsiaTheme="minorEastAsia"/>
          <w:kern w:val="2"/>
          <w:sz w:val="24"/>
          <w:szCs w:val="24"/>
          <w14:ligatures w14:val="standardContextual"/>
        </w:rPr>
      </w:pPr>
      <w:del w:id="3590" w:author="Administrator" w:date="2024-12-28T10:23:00Z">
        <w:r w:rsidRPr="00E646DC" w:rsidDel="000A5801">
          <w:rPr>
            <w:lang w:val="en-US"/>
            <w:rPrChange w:id="3591" w:author="Administrator" w:date="2024-12-28T10:51:00Z">
              <w:rPr>
                <w:rStyle w:val="Hyperlink"/>
                <w:lang w:val="en-US"/>
              </w:rPr>
            </w:rPrChange>
          </w:rPr>
          <w:delText>Hình 4.13 Tạo Dự án Flutter mới</w:delText>
        </w:r>
        <w:r w:rsidRPr="00E646DC" w:rsidDel="000A5801">
          <w:rPr>
            <w:webHidden/>
          </w:rPr>
          <w:tab/>
        </w:r>
        <w:r w:rsidR="00E00159" w:rsidRPr="00E646DC" w:rsidDel="000A5801">
          <w:rPr>
            <w:webHidden/>
          </w:rPr>
          <w:delText>65</w:delText>
        </w:r>
      </w:del>
    </w:p>
    <w:p w14:paraId="7906FEC9" w14:textId="5B50B3FB" w:rsidR="001D5CBB" w:rsidRPr="00E646DC" w:rsidDel="000A5801" w:rsidRDefault="001D5CBB" w:rsidP="00982DD0">
      <w:pPr>
        <w:pStyle w:val="TOC1"/>
        <w:rPr>
          <w:del w:id="3592" w:author="Administrator" w:date="2024-12-28T10:23:00Z"/>
          <w:rFonts w:eastAsiaTheme="minorEastAsia"/>
          <w:kern w:val="2"/>
          <w:sz w:val="24"/>
          <w:szCs w:val="24"/>
          <w14:ligatures w14:val="standardContextual"/>
        </w:rPr>
      </w:pPr>
      <w:del w:id="3593" w:author="Administrator" w:date="2024-12-28T10:23:00Z">
        <w:r w:rsidRPr="00E646DC" w:rsidDel="000A5801">
          <w:rPr>
            <w:lang w:val="en-US"/>
            <w:rPrChange w:id="3594" w:author="Administrator" w:date="2024-12-28T10:51:00Z">
              <w:rPr>
                <w:rStyle w:val="Hyperlink"/>
                <w:lang w:val="en-US"/>
              </w:rPr>
            </w:rPrChange>
          </w:rPr>
          <w:delText>Hình 4.14 Giao diện Postman</w:delText>
        </w:r>
        <w:r w:rsidRPr="00E646DC" w:rsidDel="000A5801">
          <w:rPr>
            <w:webHidden/>
          </w:rPr>
          <w:tab/>
        </w:r>
        <w:r w:rsidR="00E00159" w:rsidRPr="00E646DC" w:rsidDel="000A5801">
          <w:rPr>
            <w:webHidden/>
          </w:rPr>
          <w:delText>68</w:delText>
        </w:r>
      </w:del>
    </w:p>
    <w:p w14:paraId="1C6963F3" w14:textId="47D35A83" w:rsidR="001D5CBB" w:rsidRPr="00E646DC" w:rsidDel="000A5801" w:rsidRDefault="001D5CBB" w:rsidP="00982DD0">
      <w:pPr>
        <w:pStyle w:val="TOC1"/>
        <w:rPr>
          <w:del w:id="3595" w:author="Administrator" w:date="2024-12-28T10:23:00Z"/>
          <w:rFonts w:eastAsiaTheme="minorEastAsia"/>
          <w:kern w:val="2"/>
          <w:sz w:val="24"/>
          <w:szCs w:val="24"/>
          <w14:ligatures w14:val="standardContextual"/>
        </w:rPr>
      </w:pPr>
      <w:del w:id="3596" w:author="Administrator" w:date="2024-12-28T10:23:00Z">
        <w:r w:rsidRPr="00E646DC" w:rsidDel="000A5801">
          <w:rPr>
            <w:lang w:val="en-US"/>
            <w:rPrChange w:id="3597" w:author="Administrator" w:date="2024-12-28T10:51:00Z">
              <w:rPr>
                <w:rStyle w:val="Hyperlink"/>
                <w:lang w:val="en-US"/>
              </w:rPr>
            </w:rPrChange>
          </w:rPr>
          <w:delText>Hình 4.15 Máy ảo Android và IOS</w:delText>
        </w:r>
        <w:r w:rsidRPr="00E646DC" w:rsidDel="000A5801">
          <w:rPr>
            <w:webHidden/>
          </w:rPr>
          <w:tab/>
        </w:r>
        <w:r w:rsidR="00E00159" w:rsidRPr="00E646DC" w:rsidDel="000A5801">
          <w:rPr>
            <w:webHidden/>
          </w:rPr>
          <w:delText>68</w:delText>
        </w:r>
      </w:del>
    </w:p>
    <w:p w14:paraId="122C2FBB" w14:textId="2C18EAB8" w:rsidR="001D5CBB" w:rsidRPr="00E646DC" w:rsidDel="000A5801" w:rsidRDefault="001D5CBB" w:rsidP="00982DD0">
      <w:pPr>
        <w:pStyle w:val="TOC1"/>
        <w:rPr>
          <w:del w:id="3598" w:author="Administrator" w:date="2024-12-28T10:23:00Z"/>
          <w:rFonts w:eastAsiaTheme="minorEastAsia"/>
          <w:kern w:val="2"/>
          <w:sz w:val="24"/>
          <w:szCs w:val="24"/>
          <w14:ligatures w14:val="standardContextual"/>
        </w:rPr>
      </w:pPr>
      <w:del w:id="3599" w:author="Administrator" w:date="2024-12-28T10:23:00Z">
        <w:r w:rsidRPr="00E646DC" w:rsidDel="000A5801">
          <w:rPr>
            <w:lang w:val="en-US"/>
            <w:rPrChange w:id="3600" w:author="Administrator" w:date="2024-12-28T10:51:00Z">
              <w:rPr>
                <w:rStyle w:val="Hyperlink"/>
                <w:lang w:val="en-US"/>
              </w:rPr>
            </w:rPrChange>
          </w:rPr>
          <w:delText>Hình 4.17 Màn hình Quản lý khách hàng</w:delText>
        </w:r>
        <w:r w:rsidRPr="00E646DC" w:rsidDel="000A5801">
          <w:rPr>
            <w:webHidden/>
          </w:rPr>
          <w:tab/>
        </w:r>
        <w:r w:rsidR="00E00159" w:rsidRPr="00E646DC" w:rsidDel="000A5801">
          <w:rPr>
            <w:webHidden/>
          </w:rPr>
          <w:delText>74</w:delText>
        </w:r>
      </w:del>
    </w:p>
    <w:p w14:paraId="442FD33A" w14:textId="334604C8" w:rsidR="001D5CBB" w:rsidRPr="00E646DC" w:rsidDel="000A5801" w:rsidRDefault="001D5CBB" w:rsidP="00982DD0">
      <w:pPr>
        <w:pStyle w:val="TOC1"/>
        <w:rPr>
          <w:del w:id="3601" w:author="Administrator" w:date="2024-12-28T10:23:00Z"/>
          <w:rFonts w:eastAsiaTheme="minorEastAsia"/>
          <w:kern w:val="2"/>
          <w:sz w:val="24"/>
          <w:szCs w:val="24"/>
          <w14:ligatures w14:val="standardContextual"/>
        </w:rPr>
      </w:pPr>
      <w:del w:id="3602" w:author="Administrator" w:date="2024-12-28T10:23:00Z">
        <w:r w:rsidRPr="00E646DC" w:rsidDel="000A5801">
          <w:rPr>
            <w:lang w:val="en-US"/>
            <w:rPrChange w:id="3603" w:author="Administrator" w:date="2024-12-28T10:51:00Z">
              <w:rPr>
                <w:rStyle w:val="Hyperlink"/>
                <w:lang w:val="en-US"/>
              </w:rPr>
            </w:rPrChange>
          </w:rPr>
          <w:delText>Hình 4.18 Màn hình Quản lý vị trí tài xế</w:delText>
        </w:r>
        <w:r w:rsidRPr="00E646DC" w:rsidDel="000A5801">
          <w:rPr>
            <w:webHidden/>
          </w:rPr>
          <w:tab/>
        </w:r>
        <w:r w:rsidR="00E00159" w:rsidRPr="00E646DC" w:rsidDel="000A5801">
          <w:rPr>
            <w:webHidden/>
          </w:rPr>
          <w:delText>75</w:delText>
        </w:r>
      </w:del>
    </w:p>
    <w:p w14:paraId="79C73E0B" w14:textId="4495DF81" w:rsidR="001D5CBB" w:rsidRPr="00E646DC" w:rsidDel="000A5801" w:rsidRDefault="001D5CBB" w:rsidP="00982DD0">
      <w:pPr>
        <w:pStyle w:val="TOC1"/>
        <w:rPr>
          <w:del w:id="3604" w:author="Administrator" w:date="2024-12-28T10:23:00Z"/>
          <w:rFonts w:eastAsiaTheme="minorEastAsia"/>
          <w:kern w:val="2"/>
          <w:sz w:val="24"/>
          <w:szCs w:val="24"/>
          <w14:ligatures w14:val="standardContextual"/>
        </w:rPr>
      </w:pPr>
      <w:del w:id="3605" w:author="Administrator" w:date="2024-12-28T10:23:00Z">
        <w:r w:rsidRPr="00E646DC" w:rsidDel="000A5801">
          <w:rPr>
            <w:lang w:val="en-US"/>
            <w:rPrChange w:id="3606" w:author="Administrator" w:date="2024-12-28T10:51:00Z">
              <w:rPr>
                <w:rStyle w:val="Hyperlink"/>
                <w:lang w:val="en-US"/>
              </w:rPr>
            </w:rPrChange>
          </w:rPr>
          <w:delText>Hình 4.19 Màn hình Quản lý giao dịch</w:delText>
        </w:r>
        <w:r w:rsidRPr="00E646DC" w:rsidDel="000A5801">
          <w:rPr>
            <w:webHidden/>
          </w:rPr>
          <w:tab/>
        </w:r>
        <w:r w:rsidR="00E00159" w:rsidRPr="00E646DC" w:rsidDel="000A5801">
          <w:rPr>
            <w:webHidden/>
          </w:rPr>
          <w:delText>75</w:delText>
        </w:r>
      </w:del>
    </w:p>
    <w:p w14:paraId="6BA4345D" w14:textId="77777777" w:rsidR="0070251F" w:rsidRPr="00E646DC" w:rsidRDefault="0070251F" w:rsidP="000F669E">
      <w:pPr>
        <w:spacing w:line="360" w:lineRule="auto"/>
        <w:rPr>
          <w:b/>
          <w:i/>
          <w:iCs/>
          <w:sz w:val="26"/>
          <w:szCs w:val="26"/>
          <w:lang w:val="en-US"/>
        </w:rPr>
      </w:pPr>
      <w:r w:rsidRPr="00E646DC">
        <w:rPr>
          <w:sz w:val="26"/>
          <w:szCs w:val="26"/>
        </w:rPr>
        <w:fldChar w:fldCharType="end"/>
      </w:r>
      <w:commentRangeEnd w:id="2217"/>
      <w:commentRangeEnd w:id="2218"/>
      <w:commentRangeEnd w:id="2219"/>
      <w:commentRangeEnd w:id="2220"/>
      <w:commentRangeEnd w:id="2221"/>
      <w:commentRangeEnd w:id="2222"/>
      <w:commentRangeEnd w:id="2223"/>
      <w:r w:rsidR="007A3BDA" w:rsidRPr="00E646DC">
        <w:rPr>
          <w:rStyle w:val="CommentReference"/>
        </w:rPr>
        <w:commentReference w:id="2217"/>
      </w:r>
      <w:r w:rsidR="007A3BDA" w:rsidRPr="00E646DC">
        <w:rPr>
          <w:rStyle w:val="CommentReference"/>
        </w:rPr>
        <w:commentReference w:id="2218"/>
      </w:r>
      <w:r w:rsidR="00456709" w:rsidRPr="00E646DC">
        <w:rPr>
          <w:rStyle w:val="CommentReference"/>
        </w:rPr>
        <w:commentReference w:id="2219"/>
      </w:r>
      <w:r w:rsidR="00794F2B" w:rsidRPr="00E646DC">
        <w:rPr>
          <w:rStyle w:val="CommentReference"/>
        </w:rPr>
        <w:commentReference w:id="2220"/>
      </w:r>
      <w:r w:rsidR="00794F2B" w:rsidRPr="00E646DC">
        <w:rPr>
          <w:rStyle w:val="CommentReference"/>
        </w:rPr>
        <w:commentReference w:id="2221"/>
      </w:r>
      <w:r w:rsidR="00942B46" w:rsidRPr="00E646DC">
        <w:rPr>
          <w:rStyle w:val="CommentReference"/>
        </w:rPr>
        <w:commentReference w:id="2222"/>
      </w:r>
      <w:r w:rsidR="00CA714D" w:rsidRPr="00E646DC">
        <w:rPr>
          <w:rStyle w:val="CommentReference"/>
        </w:rPr>
        <w:commentReference w:id="2223"/>
      </w:r>
    </w:p>
    <w:p w14:paraId="1579C41B" w14:textId="77777777" w:rsidR="0070251F" w:rsidRPr="00E646DC" w:rsidRDefault="0070251F" w:rsidP="000F669E">
      <w:pPr>
        <w:spacing w:line="360" w:lineRule="auto"/>
        <w:rPr>
          <w:b/>
          <w:sz w:val="26"/>
          <w:szCs w:val="26"/>
        </w:rPr>
      </w:pPr>
      <w:r w:rsidRPr="00E646DC">
        <w:rPr>
          <w:sz w:val="26"/>
          <w:szCs w:val="26"/>
        </w:rPr>
        <w:br w:type="page"/>
      </w:r>
    </w:p>
    <w:p w14:paraId="7B64FE12" w14:textId="77777777" w:rsidR="0070251F" w:rsidRPr="00E646DC" w:rsidRDefault="0070251F" w:rsidP="000F669E">
      <w:pPr>
        <w:tabs>
          <w:tab w:val="center" w:pos="4537"/>
        </w:tabs>
        <w:spacing w:line="360" w:lineRule="auto"/>
        <w:rPr>
          <w:sz w:val="26"/>
          <w:szCs w:val="26"/>
        </w:rPr>
      </w:pPr>
    </w:p>
    <w:p w14:paraId="6C73F691" w14:textId="77777777" w:rsidR="0070251F" w:rsidRPr="00E646DC" w:rsidRDefault="0070251F" w:rsidP="000F669E">
      <w:pPr>
        <w:pStyle w:val="Heading1"/>
        <w:spacing w:before="60" w:after="60" w:line="360" w:lineRule="auto"/>
      </w:pPr>
      <w:bookmarkStart w:id="3607" w:name="_Toc122637542"/>
      <w:bookmarkStart w:id="3608" w:name="_Toc186275495"/>
      <w:r w:rsidRPr="00E646DC">
        <w:t>DANH SÁCH BẢNG</w:t>
      </w:r>
      <w:bookmarkEnd w:id="3607"/>
      <w:bookmarkEnd w:id="3608"/>
    </w:p>
    <w:commentRangeStart w:id="3609"/>
    <w:commentRangeStart w:id="3610"/>
    <w:p w14:paraId="0D873208" w14:textId="16C07BA6" w:rsidR="00CA714D" w:rsidRPr="00E646DC" w:rsidRDefault="0070251F" w:rsidP="0045438E">
      <w:pPr>
        <w:pStyle w:val="TOC1"/>
        <w:rPr>
          <w:rFonts w:eastAsiaTheme="minorEastAsia"/>
          <w:sz w:val="22"/>
          <w:szCs w:val="22"/>
          <w:lang w:val="en-US"/>
          <w:rPrChange w:id="3611" w:author="Administrator" w:date="2024-12-28T10:51:00Z">
            <w:rPr>
              <w:rFonts w:asciiTheme="minorHAnsi" w:eastAsiaTheme="minorEastAsia" w:hAnsiTheme="minorHAnsi" w:cstheme="minorBidi"/>
              <w:sz w:val="22"/>
              <w:szCs w:val="22"/>
              <w:lang w:val="en-US"/>
            </w:rPr>
          </w:rPrChange>
        </w:rPr>
      </w:pPr>
      <w:r w:rsidRPr="00E646DC">
        <w:fldChar w:fldCharType="begin"/>
      </w:r>
      <w:r w:rsidRPr="00E646DC">
        <w:instrText xml:space="preserve"> TOC \h \z \u \t "Heading 8,1" </w:instrText>
      </w:r>
      <w:r w:rsidRPr="00E646DC">
        <w:fldChar w:fldCharType="separate"/>
      </w:r>
      <w:hyperlink w:anchor="_Toc186274579" w:history="1">
        <w:r w:rsidR="00CA714D" w:rsidRPr="00E646DC">
          <w:rPr>
            <w:rStyle w:val="Hyperlink"/>
            <w:lang w:val="en-US"/>
          </w:rPr>
          <w:t>Bảng 2.1 Bảng giá cước cơ bản</w:t>
        </w:r>
        <w:r w:rsidR="00CA714D" w:rsidRPr="00E646DC">
          <w:rPr>
            <w:webHidden/>
          </w:rPr>
          <w:tab/>
        </w:r>
        <w:r w:rsidR="00CA714D" w:rsidRPr="00E646DC">
          <w:rPr>
            <w:webHidden/>
          </w:rPr>
          <w:fldChar w:fldCharType="begin"/>
        </w:r>
        <w:r w:rsidR="00CA714D" w:rsidRPr="00E646DC">
          <w:rPr>
            <w:webHidden/>
          </w:rPr>
          <w:instrText xml:space="preserve"> PAGEREF _Toc186274579 \h </w:instrText>
        </w:r>
        <w:r w:rsidR="00CA714D" w:rsidRPr="00E646DC">
          <w:rPr>
            <w:webHidden/>
          </w:rPr>
        </w:r>
        <w:r w:rsidR="00CA714D" w:rsidRPr="00E646DC">
          <w:rPr>
            <w:webHidden/>
          </w:rPr>
          <w:fldChar w:fldCharType="separate"/>
        </w:r>
        <w:r w:rsidR="00CA714D" w:rsidRPr="00E646DC">
          <w:rPr>
            <w:webHidden/>
          </w:rPr>
          <w:t>20</w:t>
        </w:r>
        <w:r w:rsidR="00CA714D" w:rsidRPr="00E646DC">
          <w:rPr>
            <w:webHidden/>
          </w:rPr>
          <w:fldChar w:fldCharType="end"/>
        </w:r>
      </w:hyperlink>
    </w:p>
    <w:p w14:paraId="169708BE" w14:textId="138FBE4B" w:rsidR="00CA714D" w:rsidRPr="00E646DC" w:rsidRDefault="00CA714D" w:rsidP="0045438E">
      <w:pPr>
        <w:pStyle w:val="TOC1"/>
        <w:rPr>
          <w:rFonts w:eastAsiaTheme="minorEastAsia"/>
          <w:sz w:val="22"/>
          <w:szCs w:val="22"/>
          <w:lang w:val="en-US"/>
          <w:rPrChange w:id="3612" w:author="Administrator" w:date="2024-12-28T10:51:00Z">
            <w:rPr>
              <w:rFonts w:asciiTheme="minorHAnsi" w:eastAsiaTheme="minorEastAsia" w:hAnsiTheme="minorHAnsi" w:cstheme="minorBidi"/>
              <w:sz w:val="22"/>
              <w:szCs w:val="22"/>
              <w:lang w:val="en-US"/>
            </w:rPr>
          </w:rPrChange>
        </w:rPr>
      </w:pPr>
      <w:hyperlink w:anchor="_Toc186274580" w:history="1">
        <w:r w:rsidRPr="00E646DC">
          <w:rPr>
            <w:rStyle w:val="Hyperlink"/>
            <w:lang w:val="en-US"/>
          </w:rPr>
          <w:t>Bảng 2.2 Bảng các loại phụ phí</w:t>
        </w:r>
        <w:r w:rsidRPr="00E646DC">
          <w:rPr>
            <w:webHidden/>
          </w:rPr>
          <w:tab/>
        </w:r>
        <w:r w:rsidRPr="00E646DC">
          <w:rPr>
            <w:webHidden/>
          </w:rPr>
          <w:fldChar w:fldCharType="begin"/>
        </w:r>
        <w:r w:rsidRPr="00E646DC">
          <w:rPr>
            <w:webHidden/>
          </w:rPr>
          <w:instrText xml:space="preserve"> PAGEREF _Toc186274580 \h </w:instrText>
        </w:r>
        <w:r w:rsidRPr="00E646DC">
          <w:rPr>
            <w:webHidden/>
          </w:rPr>
        </w:r>
        <w:r w:rsidRPr="00E646DC">
          <w:rPr>
            <w:webHidden/>
          </w:rPr>
          <w:fldChar w:fldCharType="separate"/>
        </w:r>
        <w:r w:rsidRPr="00E646DC">
          <w:rPr>
            <w:webHidden/>
          </w:rPr>
          <w:t>20</w:t>
        </w:r>
        <w:r w:rsidRPr="00E646DC">
          <w:rPr>
            <w:webHidden/>
          </w:rPr>
          <w:fldChar w:fldCharType="end"/>
        </w:r>
      </w:hyperlink>
    </w:p>
    <w:p w14:paraId="3B371E77" w14:textId="53727CBC" w:rsidR="00CA714D" w:rsidRPr="00E646DC" w:rsidRDefault="00CA714D" w:rsidP="0045438E">
      <w:pPr>
        <w:pStyle w:val="TOC1"/>
        <w:rPr>
          <w:rFonts w:eastAsiaTheme="minorEastAsia"/>
          <w:sz w:val="22"/>
          <w:szCs w:val="22"/>
          <w:lang w:val="en-US"/>
          <w:rPrChange w:id="3613" w:author="Administrator" w:date="2024-12-28T10:51:00Z">
            <w:rPr>
              <w:rFonts w:asciiTheme="minorHAnsi" w:eastAsiaTheme="minorEastAsia" w:hAnsiTheme="minorHAnsi" w:cstheme="minorBidi"/>
              <w:sz w:val="22"/>
              <w:szCs w:val="22"/>
              <w:lang w:val="en-US"/>
            </w:rPr>
          </w:rPrChange>
        </w:rPr>
      </w:pPr>
      <w:hyperlink w:anchor="_Toc186274581" w:history="1">
        <w:r w:rsidRPr="00E646DC">
          <w:rPr>
            <w:rStyle w:val="Hyperlink"/>
            <w:lang w:val="en-US"/>
          </w:rPr>
          <w:t>Bảng 3.1 Đăng nhập</w:t>
        </w:r>
        <w:r w:rsidRPr="00E646DC">
          <w:rPr>
            <w:webHidden/>
          </w:rPr>
          <w:tab/>
        </w:r>
        <w:r w:rsidRPr="00E646DC">
          <w:rPr>
            <w:webHidden/>
          </w:rPr>
          <w:fldChar w:fldCharType="begin"/>
        </w:r>
        <w:r w:rsidRPr="00E646DC">
          <w:rPr>
            <w:webHidden/>
          </w:rPr>
          <w:instrText xml:space="preserve"> PAGEREF _Toc186274581 \h </w:instrText>
        </w:r>
        <w:r w:rsidRPr="00E646DC">
          <w:rPr>
            <w:webHidden/>
          </w:rPr>
        </w:r>
        <w:r w:rsidRPr="00E646DC">
          <w:rPr>
            <w:webHidden/>
          </w:rPr>
          <w:fldChar w:fldCharType="separate"/>
        </w:r>
        <w:r w:rsidRPr="00E646DC">
          <w:rPr>
            <w:webHidden/>
          </w:rPr>
          <w:t>37</w:t>
        </w:r>
        <w:r w:rsidRPr="00E646DC">
          <w:rPr>
            <w:webHidden/>
          </w:rPr>
          <w:fldChar w:fldCharType="end"/>
        </w:r>
      </w:hyperlink>
    </w:p>
    <w:p w14:paraId="4C9892F9" w14:textId="2C4D0210" w:rsidR="00CA714D" w:rsidRPr="00E646DC" w:rsidRDefault="00CA714D" w:rsidP="0045438E">
      <w:pPr>
        <w:pStyle w:val="TOC1"/>
        <w:rPr>
          <w:rFonts w:eastAsiaTheme="minorEastAsia"/>
          <w:sz w:val="22"/>
          <w:szCs w:val="22"/>
          <w:lang w:val="en-US"/>
          <w:rPrChange w:id="3614" w:author="Administrator" w:date="2024-12-28T10:51:00Z">
            <w:rPr>
              <w:rFonts w:asciiTheme="minorHAnsi" w:eastAsiaTheme="minorEastAsia" w:hAnsiTheme="minorHAnsi" w:cstheme="minorBidi"/>
              <w:sz w:val="22"/>
              <w:szCs w:val="22"/>
              <w:lang w:val="en-US"/>
            </w:rPr>
          </w:rPrChange>
        </w:rPr>
      </w:pPr>
      <w:hyperlink w:anchor="_Toc186274582" w:history="1">
        <w:r w:rsidRPr="00E646DC">
          <w:rPr>
            <w:rStyle w:val="Hyperlink"/>
            <w:lang w:val="en-US"/>
          </w:rPr>
          <w:t>Bảng 3.2 Đăng ký</w:t>
        </w:r>
        <w:r w:rsidRPr="00E646DC">
          <w:rPr>
            <w:webHidden/>
          </w:rPr>
          <w:tab/>
        </w:r>
        <w:r w:rsidRPr="00E646DC">
          <w:rPr>
            <w:webHidden/>
          </w:rPr>
          <w:fldChar w:fldCharType="begin"/>
        </w:r>
        <w:r w:rsidRPr="00E646DC">
          <w:rPr>
            <w:webHidden/>
          </w:rPr>
          <w:instrText xml:space="preserve"> PAGEREF _Toc186274582 \h </w:instrText>
        </w:r>
        <w:r w:rsidRPr="00E646DC">
          <w:rPr>
            <w:webHidden/>
          </w:rPr>
        </w:r>
        <w:r w:rsidRPr="00E646DC">
          <w:rPr>
            <w:webHidden/>
          </w:rPr>
          <w:fldChar w:fldCharType="separate"/>
        </w:r>
        <w:r w:rsidRPr="00E646DC">
          <w:rPr>
            <w:webHidden/>
          </w:rPr>
          <w:t>38</w:t>
        </w:r>
        <w:r w:rsidRPr="00E646DC">
          <w:rPr>
            <w:webHidden/>
          </w:rPr>
          <w:fldChar w:fldCharType="end"/>
        </w:r>
      </w:hyperlink>
    </w:p>
    <w:p w14:paraId="144B28D6" w14:textId="5594F612" w:rsidR="00CA714D" w:rsidRPr="00E646DC" w:rsidRDefault="00CA714D" w:rsidP="0045438E">
      <w:pPr>
        <w:pStyle w:val="TOC1"/>
        <w:rPr>
          <w:rFonts w:eastAsiaTheme="minorEastAsia"/>
          <w:sz w:val="22"/>
          <w:szCs w:val="22"/>
          <w:lang w:val="en-US"/>
          <w:rPrChange w:id="3615" w:author="Administrator" w:date="2024-12-28T10:51:00Z">
            <w:rPr>
              <w:rFonts w:asciiTheme="minorHAnsi" w:eastAsiaTheme="minorEastAsia" w:hAnsiTheme="minorHAnsi" w:cstheme="minorBidi"/>
              <w:sz w:val="22"/>
              <w:szCs w:val="22"/>
              <w:lang w:val="en-US"/>
            </w:rPr>
          </w:rPrChange>
        </w:rPr>
      </w:pPr>
      <w:hyperlink w:anchor="_Toc186274583" w:history="1">
        <w:r w:rsidRPr="00E646DC">
          <w:rPr>
            <w:rStyle w:val="Hyperlink"/>
            <w:lang w:val="en-US"/>
          </w:rPr>
          <w:t>Bảng 3.3 Đặt xe</w:t>
        </w:r>
        <w:r w:rsidRPr="00E646DC">
          <w:rPr>
            <w:webHidden/>
          </w:rPr>
          <w:tab/>
        </w:r>
        <w:r w:rsidRPr="00E646DC">
          <w:rPr>
            <w:webHidden/>
          </w:rPr>
          <w:fldChar w:fldCharType="begin"/>
        </w:r>
        <w:r w:rsidRPr="00E646DC">
          <w:rPr>
            <w:webHidden/>
          </w:rPr>
          <w:instrText xml:space="preserve"> PAGEREF _Toc186274583 \h </w:instrText>
        </w:r>
        <w:r w:rsidRPr="00E646DC">
          <w:rPr>
            <w:webHidden/>
          </w:rPr>
        </w:r>
        <w:r w:rsidRPr="00E646DC">
          <w:rPr>
            <w:webHidden/>
          </w:rPr>
          <w:fldChar w:fldCharType="separate"/>
        </w:r>
        <w:r w:rsidRPr="00E646DC">
          <w:rPr>
            <w:webHidden/>
          </w:rPr>
          <w:t>39</w:t>
        </w:r>
        <w:r w:rsidRPr="00E646DC">
          <w:rPr>
            <w:webHidden/>
          </w:rPr>
          <w:fldChar w:fldCharType="end"/>
        </w:r>
      </w:hyperlink>
    </w:p>
    <w:p w14:paraId="226A4D12" w14:textId="63FBF873" w:rsidR="00CA714D" w:rsidRPr="00E646DC" w:rsidRDefault="00CA714D" w:rsidP="0045438E">
      <w:pPr>
        <w:pStyle w:val="TOC1"/>
        <w:rPr>
          <w:rFonts w:eastAsiaTheme="minorEastAsia"/>
          <w:sz w:val="22"/>
          <w:szCs w:val="22"/>
          <w:lang w:val="en-US"/>
          <w:rPrChange w:id="3616" w:author="Administrator" w:date="2024-12-28T10:51:00Z">
            <w:rPr>
              <w:rFonts w:asciiTheme="minorHAnsi" w:eastAsiaTheme="minorEastAsia" w:hAnsiTheme="minorHAnsi" w:cstheme="minorBidi"/>
              <w:sz w:val="22"/>
              <w:szCs w:val="22"/>
              <w:lang w:val="en-US"/>
            </w:rPr>
          </w:rPrChange>
        </w:rPr>
      </w:pPr>
      <w:hyperlink w:anchor="_Toc186274584" w:history="1">
        <w:r w:rsidRPr="00E646DC">
          <w:rPr>
            <w:rStyle w:val="Hyperlink"/>
            <w:lang w:val="en-US"/>
          </w:rPr>
          <w:t>Bảng 3.4 Tìm kiếm chuyến xe</w:t>
        </w:r>
        <w:r w:rsidRPr="00E646DC">
          <w:rPr>
            <w:webHidden/>
          </w:rPr>
          <w:tab/>
        </w:r>
        <w:r w:rsidRPr="00E646DC">
          <w:rPr>
            <w:webHidden/>
          </w:rPr>
          <w:fldChar w:fldCharType="begin"/>
        </w:r>
        <w:r w:rsidRPr="00E646DC">
          <w:rPr>
            <w:webHidden/>
          </w:rPr>
          <w:instrText xml:space="preserve"> PAGEREF _Toc186274584 \h </w:instrText>
        </w:r>
        <w:r w:rsidRPr="00E646DC">
          <w:rPr>
            <w:webHidden/>
          </w:rPr>
        </w:r>
        <w:r w:rsidRPr="00E646DC">
          <w:rPr>
            <w:webHidden/>
          </w:rPr>
          <w:fldChar w:fldCharType="separate"/>
        </w:r>
        <w:r w:rsidRPr="00E646DC">
          <w:rPr>
            <w:webHidden/>
          </w:rPr>
          <w:t>40</w:t>
        </w:r>
        <w:r w:rsidRPr="00E646DC">
          <w:rPr>
            <w:webHidden/>
          </w:rPr>
          <w:fldChar w:fldCharType="end"/>
        </w:r>
      </w:hyperlink>
    </w:p>
    <w:p w14:paraId="631B6F46" w14:textId="0884A9A3" w:rsidR="00CA714D" w:rsidRPr="00E646DC" w:rsidRDefault="00CA714D" w:rsidP="0045438E">
      <w:pPr>
        <w:pStyle w:val="TOC1"/>
        <w:rPr>
          <w:rFonts w:eastAsiaTheme="minorEastAsia"/>
          <w:sz w:val="22"/>
          <w:szCs w:val="22"/>
          <w:lang w:val="en-US"/>
          <w:rPrChange w:id="3617" w:author="Administrator" w:date="2024-12-28T10:51:00Z">
            <w:rPr>
              <w:rFonts w:asciiTheme="minorHAnsi" w:eastAsiaTheme="minorEastAsia" w:hAnsiTheme="minorHAnsi" w:cstheme="minorBidi"/>
              <w:sz w:val="22"/>
              <w:szCs w:val="22"/>
              <w:lang w:val="en-US"/>
            </w:rPr>
          </w:rPrChange>
        </w:rPr>
      </w:pPr>
      <w:hyperlink w:anchor="_Toc186274585" w:history="1">
        <w:r w:rsidRPr="00E646DC">
          <w:rPr>
            <w:rStyle w:val="Hyperlink"/>
            <w:lang w:val="en-US"/>
          </w:rPr>
          <w:t>Bảng 3.5 Xem lịch sử chuyến xe</w:t>
        </w:r>
        <w:r w:rsidRPr="00E646DC">
          <w:rPr>
            <w:webHidden/>
          </w:rPr>
          <w:tab/>
        </w:r>
        <w:r w:rsidRPr="00E646DC">
          <w:rPr>
            <w:webHidden/>
          </w:rPr>
          <w:fldChar w:fldCharType="begin"/>
        </w:r>
        <w:r w:rsidRPr="00E646DC">
          <w:rPr>
            <w:webHidden/>
          </w:rPr>
          <w:instrText xml:space="preserve"> PAGEREF _Toc186274585 \h </w:instrText>
        </w:r>
        <w:r w:rsidRPr="00E646DC">
          <w:rPr>
            <w:webHidden/>
          </w:rPr>
        </w:r>
        <w:r w:rsidRPr="00E646DC">
          <w:rPr>
            <w:webHidden/>
          </w:rPr>
          <w:fldChar w:fldCharType="separate"/>
        </w:r>
        <w:r w:rsidRPr="00E646DC">
          <w:rPr>
            <w:webHidden/>
          </w:rPr>
          <w:t>40</w:t>
        </w:r>
        <w:r w:rsidRPr="00E646DC">
          <w:rPr>
            <w:webHidden/>
          </w:rPr>
          <w:fldChar w:fldCharType="end"/>
        </w:r>
      </w:hyperlink>
    </w:p>
    <w:p w14:paraId="2E88B210" w14:textId="114985D3" w:rsidR="00CA714D" w:rsidRPr="00E646DC" w:rsidRDefault="00CA714D" w:rsidP="0045438E">
      <w:pPr>
        <w:pStyle w:val="TOC1"/>
        <w:rPr>
          <w:rFonts w:eastAsiaTheme="minorEastAsia"/>
          <w:sz w:val="22"/>
          <w:szCs w:val="22"/>
          <w:lang w:val="en-US"/>
          <w:rPrChange w:id="3618" w:author="Administrator" w:date="2024-12-28T10:51:00Z">
            <w:rPr>
              <w:rFonts w:asciiTheme="minorHAnsi" w:eastAsiaTheme="minorEastAsia" w:hAnsiTheme="minorHAnsi" w:cstheme="minorBidi"/>
              <w:sz w:val="22"/>
              <w:szCs w:val="22"/>
              <w:lang w:val="en-US"/>
            </w:rPr>
          </w:rPrChange>
        </w:rPr>
      </w:pPr>
      <w:hyperlink w:anchor="_Toc186274586" w:history="1">
        <w:r w:rsidRPr="00E646DC">
          <w:rPr>
            <w:rStyle w:val="Hyperlink"/>
            <w:lang w:val="en-US"/>
          </w:rPr>
          <w:t>Bảng 3.6 Quản lý thông tin cá nhân</w:t>
        </w:r>
        <w:r w:rsidRPr="00E646DC">
          <w:rPr>
            <w:webHidden/>
          </w:rPr>
          <w:tab/>
        </w:r>
        <w:r w:rsidRPr="00E646DC">
          <w:rPr>
            <w:webHidden/>
          </w:rPr>
          <w:fldChar w:fldCharType="begin"/>
        </w:r>
        <w:r w:rsidRPr="00E646DC">
          <w:rPr>
            <w:webHidden/>
          </w:rPr>
          <w:instrText xml:space="preserve"> PAGEREF _Toc186274586 \h </w:instrText>
        </w:r>
        <w:r w:rsidRPr="00E646DC">
          <w:rPr>
            <w:webHidden/>
          </w:rPr>
        </w:r>
        <w:r w:rsidRPr="00E646DC">
          <w:rPr>
            <w:webHidden/>
          </w:rPr>
          <w:fldChar w:fldCharType="separate"/>
        </w:r>
        <w:r w:rsidRPr="00E646DC">
          <w:rPr>
            <w:webHidden/>
          </w:rPr>
          <w:t>41</w:t>
        </w:r>
        <w:r w:rsidRPr="00E646DC">
          <w:rPr>
            <w:webHidden/>
          </w:rPr>
          <w:fldChar w:fldCharType="end"/>
        </w:r>
      </w:hyperlink>
    </w:p>
    <w:p w14:paraId="4D23DD4A" w14:textId="141D5DB2" w:rsidR="00CA714D" w:rsidRPr="00E646DC" w:rsidRDefault="00CA714D" w:rsidP="0045438E">
      <w:pPr>
        <w:pStyle w:val="TOC1"/>
        <w:rPr>
          <w:rFonts w:eastAsiaTheme="minorEastAsia"/>
          <w:sz w:val="22"/>
          <w:szCs w:val="22"/>
          <w:lang w:val="en-US"/>
          <w:rPrChange w:id="3619" w:author="Administrator" w:date="2024-12-28T10:51:00Z">
            <w:rPr>
              <w:rFonts w:asciiTheme="minorHAnsi" w:eastAsiaTheme="minorEastAsia" w:hAnsiTheme="minorHAnsi" w:cstheme="minorBidi"/>
              <w:sz w:val="22"/>
              <w:szCs w:val="22"/>
              <w:lang w:val="en-US"/>
            </w:rPr>
          </w:rPrChange>
        </w:rPr>
      </w:pPr>
      <w:hyperlink w:anchor="_Toc186274587" w:history="1">
        <w:r w:rsidRPr="00E646DC">
          <w:rPr>
            <w:rStyle w:val="Hyperlink"/>
            <w:lang w:val="en-US"/>
          </w:rPr>
          <w:t>Bảng 3.7 Đánh giá chuyến xe</w:t>
        </w:r>
        <w:r w:rsidRPr="00E646DC">
          <w:rPr>
            <w:webHidden/>
          </w:rPr>
          <w:tab/>
        </w:r>
        <w:r w:rsidRPr="00E646DC">
          <w:rPr>
            <w:webHidden/>
          </w:rPr>
          <w:fldChar w:fldCharType="begin"/>
        </w:r>
        <w:r w:rsidRPr="00E646DC">
          <w:rPr>
            <w:webHidden/>
          </w:rPr>
          <w:instrText xml:space="preserve"> PAGEREF _Toc186274587 \h </w:instrText>
        </w:r>
        <w:r w:rsidRPr="00E646DC">
          <w:rPr>
            <w:webHidden/>
          </w:rPr>
        </w:r>
        <w:r w:rsidRPr="00E646DC">
          <w:rPr>
            <w:webHidden/>
          </w:rPr>
          <w:fldChar w:fldCharType="separate"/>
        </w:r>
        <w:r w:rsidRPr="00E646DC">
          <w:rPr>
            <w:webHidden/>
          </w:rPr>
          <w:t>42</w:t>
        </w:r>
        <w:r w:rsidRPr="00E646DC">
          <w:rPr>
            <w:webHidden/>
          </w:rPr>
          <w:fldChar w:fldCharType="end"/>
        </w:r>
      </w:hyperlink>
    </w:p>
    <w:p w14:paraId="73ED32AD" w14:textId="321A180D" w:rsidR="00CA714D" w:rsidRPr="00E646DC" w:rsidRDefault="00CA714D" w:rsidP="0045438E">
      <w:pPr>
        <w:pStyle w:val="TOC1"/>
        <w:rPr>
          <w:rFonts w:eastAsiaTheme="minorEastAsia"/>
          <w:sz w:val="22"/>
          <w:szCs w:val="22"/>
          <w:lang w:val="en-US"/>
          <w:rPrChange w:id="3620" w:author="Administrator" w:date="2024-12-28T10:51:00Z">
            <w:rPr>
              <w:rFonts w:asciiTheme="minorHAnsi" w:eastAsiaTheme="minorEastAsia" w:hAnsiTheme="minorHAnsi" w:cstheme="minorBidi"/>
              <w:sz w:val="22"/>
              <w:szCs w:val="22"/>
              <w:lang w:val="en-US"/>
            </w:rPr>
          </w:rPrChange>
        </w:rPr>
      </w:pPr>
      <w:hyperlink w:anchor="_Toc186274588" w:history="1">
        <w:r w:rsidRPr="00E646DC">
          <w:rPr>
            <w:rStyle w:val="Hyperlink"/>
            <w:lang w:val="en-US"/>
          </w:rPr>
          <w:t>Bảng 3.8 Huỷ chuyến xe</w:t>
        </w:r>
        <w:r w:rsidRPr="00E646DC">
          <w:rPr>
            <w:webHidden/>
          </w:rPr>
          <w:tab/>
        </w:r>
        <w:r w:rsidRPr="00E646DC">
          <w:rPr>
            <w:webHidden/>
          </w:rPr>
          <w:fldChar w:fldCharType="begin"/>
        </w:r>
        <w:r w:rsidRPr="00E646DC">
          <w:rPr>
            <w:webHidden/>
          </w:rPr>
          <w:instrText xml:space="preserve"> PAGEREF _Toc186274588 \h </w:instrText>
        </w:r>
        <w:r w:rsidRPr="00E646DC">
          <w:rPr>
            <w:webHidden/>
          </w:rPr>
        </w:r>
        <w:r w:rsidRPr="00E646DC">
          <w:rPr>
            <w:webHidden/>
          </w:rPr>
          <w:fldChar w:fldCharType="separate"/>
        </w:r>
        <w:r w:rsidRPr="00E646DC">
          <w:rPr>
            <w:webHidden/>
          </w:rPr>
          <w:t>42</w:t>
        </w:r>
        <w:r w:rsidRPr="00E646DC">
          <w:rPr>
            <w:webHidden/>
          </w:rPr>
          <w:fldChar w:fldCharType="end"/>
        </w:r>
      </w:hyperlink>
    </w:p>
    <w:p w14:paraId="6DBE0C08" w14:textId="317A5C17" w:rsidR="00CA714D" w:rsidRPr="00E646DC" w:rsidRDefault="00CA714D" w:rsidP="0045438E">
      <w:pPr>
        <w:pStyle w:val="TOC1"/>
        <w:rPr>
          <w:rFonts w:eastAsiaTheme="minorEastAsia"/>
          <w:sz w:val="22"/>
          <w:szCs w:val="22"/>
          <w:lang w:val="en-US"/>
          <w:rPrChange w:id="3621" w:author="Administrator" w:date="2024-12-28T10:51:00Z">
            <w:rPr>
              <w:rFonts w:asciiTheme="minorHAnsi" w:eastAsiaTheme="minorEastAsia" w:hAnsiTheme="minorHAnsi" w:cstheme="minorBidi"/>
              <w:sz w:val="22"/>
              <w:szCs w:val="22"/>
              <w:lang w:val="en-US"/>
            </w:rPr>
          </w:rPrChange>
        </w:rPr>
      </w:pPr>
      <w:hyperlink w:anchor="_Toc186274589" w:history="1">
        <w:r w:rsidRPr="00E646DC">
          <w:rPr>
            <w:rStyle w:val="Hyperlink"/>
            <w:lang w:val="en-US"/>
          </w:rPr>
          <w:t>Bảng 3.9 Thanh toán</w:t>
        </w:r>
        <w:r w:rsidRPr="00E646DC">
          <w:rPr>
            <w:webHidden/>
          </w:rPr>
          <w:tab/>
        </w:r>
        <w:r w:rsidRPr="00E646DC">
          <w:rPr>
            <w:webHidden/>
          </w:rPr>
          <w:fldChar w:fldCharType="begin"/>
        </w:r>
        <w:r w:rsidRPr="00E646DC">
          <w:rPr>
            <w:webHidden/>
          </w:rPr>
          <w:instrText xml:space="preserve"> PAGEREF _Toc186274589 \h </w:instrText>
        </w:r>
        <w:r w:rsidRPr="00E646DC">
          <w:rPr>
            <w:webHidden/>
          </w:rPr>
        </w:r>
        <w:r w:rsidRPr="00E646DC">
          <w:rPr>
            <w:webHidden/>
          </w:rPr>
          <w:fldChar w:fldCharType="separate"/>
        </w:r>
        <w:r w:rsidRPr="00E646DC">
          <w:rPr>
            <w:webHidden/>
          </w:rPr>
          <w:t>43</w:t>
        </w:r>
        <w:r w:rsidRPr="00E646DC">
          <w:rPr>
            <w:webHidden/>
          </w:rPr>
          <w:fldChar w:fldCharType="end"/>
        </w:r>
      </w:hyperlink>
    </w:p>
    <w:p w14:paraId="2EE09268" w14:textId="53937844" w:rsidR="00CA714D" w:rsidRPr="00E646DC" w:rsidRDefault="00CA714D" w:rsidP="0045438E">
      <w:pPr>
        <w:pStyle w:val="TOC1"/>
        <w:rPr>
          <w:rFonts w:eastAsiaTheme="minorEastAsia"/>
          <w:sz w:val="22"/>
          <w:szCs w:val="22"/>
          <w:lang w:val="en-US"/>
          <w:rPrChange w:id="3622" w:author="Administrator" w:date="2024-12-28T10:51:00Z">
            <w:rPr>
              <w:rFonts w:asciiTheme="minorHAnsi" w:eastAsiaTheme="minorEastAsia" w:hAnsiTheme="minorHAnsi" w:cstheme="minorBidi"/>
              <w:sz w:val="22"/>
              <w:szCs w:val="22"/>
              <w:lang w:val="en-US"/>
            </w:rPr>
          </w:rPrChange>
        </w:rPr>
      </w:pPr>
      <w:hyperlink w:anchor="_Toc186274590" w:history="1">
        <w:r w:rsidRPr="00E646DC">
          <w:rPr>
            <w:rStyle w:val="Hyperlink"/>
            <w:lang w:val="en-US"/>
          </w:rPr>
          <w:t>Bảng 3.10 Nạp tiền vào tài khoản ví</w:t>
        </w:r>
        <w:r w:rsidRPr="00E646DC">
          <w:rPr>
            <w:webHidden/>
          </w:rPr>
          <w:tab/>
        </w:r>
        <w:r w:rsidRPr="00E646DC">
          <w:rPr>
            <w:webHidden/>
          </w:rPr>
          <w:fldChar w:fldCharType="begin"/>
        </w:r>
        <w:r w:rsidRPr="00E646DC">
          <w:rPr>
            <w:webHidden/>
          </w:rPr>
          <w:instrText xml:space="preserve"> PAGEREF _Toc186274590 \h </w:instrText>
        </w:r>
        <w:r w:rsidRPr="00E646DC">
          <w:rPr>
            <w:webHidden/>
          </w:rPr>
        </w:r>
        <w:r w:rsidRPr="00E646DC">
          <w:rPr>
            <w:webHidden/>
          </w:rPr>
          <w:fldChar w:fldCharType="separate"/>
        </w:r>
        <w:r w:rsidRPr="00E646DC">
          <w:rPr>
            <w:webHidden/>
          </w:rPr>
          <w:t>44</w:t>
        </w:r>
        <w:r w:rsidRPr="00E646DC">
          <w:rPr>
            <w:webHidden/>
          </w:rPr>
          <w:fldChar w:fldCharType="end"/>
        </w:r>
      </w:hyperlink>
    </w:p>
    <w:p w14:paraId="785D713A" w14:textId="2182BB13" w:rsidR="00CA714D" w:rsidRPr="00E646DC" w:rsidRDefault="00CA714D" w:rsidP="0045438E">
      <w:pPr>
        <w:pStyle w:val="TOC1"/>
        <w:rPr>
          <w:rFonts w:eastAsiaTheme="minorEastAsia"/>
          <w:sz w:val="22"/>
          <w:szCs w:val="22"/>
          <w:lang w:val="en-US"/>
          <w:rPrChange w:id="3623" w:author="Administrator" w:date="2024-12-28T10:51:00Z">
            <w:rPr>
              <w:rFonts w:asciiTheme="minorHAnsi" w:eastAsiaTheme="minorEastAsia" w:hAnsiTheme="minorHAnsi" w:cstheme="minorBidi"/>
              <w:sz w:val="22"/>
              <w:szCs w:val="22"/>
              <w:lang w:val="en-US"/>
            </w:rPr>
          </w:rPrChange>
        </w:rPr>
      </w:pPr>
      <w:hyperlink w:anchor="_Toc186274591" w:history="1">
        <w:r w:rsidRPr="00E646DC">
          <w:rPr>
            <w:rStyle w:val="Hyperlink"/>
            <w:lang w:val="en-US"/>
          </w:rPr>
          <w:t>Bảng 3.11 Thực hiện chuyến xe</w:t>
        </w:r>
        <w:r w:rsidRPr="00E646DC">
          <w:rPr>
            <w:webHidden/>
          </w:rPr>
          <w:tab/>
        </w:r>
        <w:r w:rsidRPr="00E646DC">
          <w:rPr>
            <w:webHidden/>
          </w:rPr>
          <w:fldChar w:fldCharType="begin"/>
        </w:r>
        <w:r w:rsidRPr="00E646DC">
          <w:rPr>
            <w:webHidden/>
          </w:rPr>
          <w:instrText xml:space="preserve"> PAGEREF _Toc186274591 \h </w:instrText>
        </w:r>
        <w:r w:rsidRPr="00E646DC">
          <w:rPr>
            <w:webHidden/>
          </w:rPr>
        </w:r>
        <w:r w:rsidRPr="00E646DC">
          <w:rPr>
            <w:webHidden/>
          </w:rPr>
          <w:fldChar w:fldCharType="separate"/>
        </w:r>
        <w:r w:rsidRPr="00E646DC">
          <w:rPr>
            <w:webHidden/>
          </w:rPr>
          <w:t>45</w:t>
        </w:r>
        <w:r w:rsidRPr="00E646DC">
          <w:rPr>
            <w:webHidden/>
          </w:rPr>
          <w:fldChar w:fldCharType="end"/>
        </w:r>
      </w:hyperlink>
    </w:p>
    <w:p w14:paraId="33CDA8EB" w14:textId="22BD6046" w:rsidR="00CA714D" w:rsidRPr="00E646DC" w:rsidRDefault="00CA714D" w:rsidP="0045438E">
      <w:pPr>
        <w:pStyle w:val="TOC1"/>
        <w:rPr>
          <w:rFonts w:eastAsiaTheme="minorEastAsia"/>
          <w:sz w:val="22"/>
          <w:szCs w:val="22"/>
          <w:lang w:val="en-US"/>
          <w:rPrChange w:id="3624" w:author="Administrator" w:date="2024-12-28T10:51:00Z">
            <w:rPr>
              <w:rFonts w:asciiTheme="minorHAnsi" w:eastAsiaTheme="minorEastAsia" w:hAnsiTheme="minorHAnsi" w:cstheme="minorBidi"/>
              <w:sz w:val="22"/>
              <w:szCs w:val="22"/>
              <w:lang w:val="en-US"/>
            </w:rPr>
          </w:rPrChange>
        </w:rPr>
      </w:pPr>
      <w:hyperlink w:anchor="_Toc186274592" w:history="1">
        <w:r w:rsidRPr="00E646DC">
          <w:rPr>
            <w:rStyle w:val="Hyperlink"/>
            <w:lang w:val="en-US"/>
          </w:rPr>
          <w:t>Bảng 3.12 Tạo yêu cầu rút tiền</w:t>
        </w:r>
        <w:r w:rsidRPr="00E646DC">
          <w:rPr>
            <w:webHidden/>
          </w:rPr>
          <w:tab/>
        </w:r>
        <w:r w:rsidRPr="00E646DC">
          <w:rPr>
            <w:webHidden/>
          </w:rPr>
          <w:fldChar w:fldCharType="begin"/>
        </w:r>
        <w:r w:rsidRPr="00E646DC">
          <w:rPr>
            <w:webHidden/>
          </w:rPr>
          <w:instrText xml:space="preserve"> PAGEREF _Toc186274592 \h </w:instrText>
        </w:r>
        <w:r w:rsidRPr="00E646DC">
          <w:rPr>
            <w:webHidden/>
          </w:rPr>
        </w:r>
        <w:r w:rsidRPr="00E646DC">
          <w:rPr>
            <w:webHidden/>
          </w:rPr>
          <w:fldChar w:fldCharType="separate"/>
        </w:r>
        <w:r w:rsidRPr="00E646DC">
          <w:rPr>
            <w:webHidden/>
          </w:rPr>
          <w:t>45</w:t>
        </w:r>
        <w:r w:rsidRPr="00E646DC">
          <w:rPr>
            <w:webHidden/>
          </w:rPr>
          <w:fldChar w:fldCharType="end"/>
        </w:r>
      </w:hyperlink>
    </w:p>
    <w:p w14:paraId="73D61A1B" w14:textId="40D23845" w:rsidR="00CA714D" w:rsidRPr="00E646DC" w:rsidRDefault="00CA714D" w:rsidP="0045438E">
      <w:pPr>
        <w:pStyle w:val="TOC1"/>
        <w:rPr>
          <w:rFonts w:eastAsiaTheme="minorEastAsia"/>
          <w:sz w:val="22"/>
          <w:szCs w:val="22"/>
          <w:lang w:val="en-US"/>
          <w:rPrChange w:id="3625" w:author="Administrator" w:date="2024-12-28T10:51:00Z">
            <w:rPr>
              <w:rFonts w:asciiTheme="minorHAnsi" w:eastAsiaTheme="minorEastAsia" w:hAnsiTheme="minorHAnsi" w:cstheme="minorBidi"/>
              <w:sz w:val="22"/>
              <w:szCs w:val="22"/>
              <w:lang w:val="en-US"/>
            </w:rPr>
          </w:rPrChange>
        </w:rPr>
      </w:pPr>
      <w:hyperlink w:anchor="_Toc186274593" w:history="1">
        <w:r w:rsidRPr="00E646DC">
          <w:rPr>
            <w:rStyle w:val="Hyperlink"/>
            <w:lang w:val="en-US"/>
          </w:rPr>
          <w:t>Bảng 3.13 Quản lý khách hàng (tài xế)</w:t>
        </w:r>
        <w:r w:rsidRPr="00E646DC">
          <w:rPr>
            <w:webHidden/>
          </w:rPr>
          <w:tab/>
        </w:r>
        <w:r w:rsidRPr="00E646DC">
          <w:rPr>
            <w:webHidden/>
          </w:rPr>
          <w:fldChar w:fldCharType="begin"/>
        </w:r>
        <w:r w:rsidRPr="00E646DC">
          <w:rPr>
            <w:webHidden/>
          </w:rPr>
          <w:instrText xml:space="preserve"> PAGEREF _Toc186274593 \h </w:instrText>
        </w:r>
        <w:r w:rsidRPr="00E646DC">
          <w:rPr>
            <w:webHidden/>
          </w:rPr>
        </w:r>
        <w:r w:rsidRPr="00E646DC">
          <w:rPr>
            <w:webHidden/>
          </w:rPr>
          <w:fldChar w:fldCharType="separate"/>
        </w:r>
        <w:r w:rsidRPr="00E646DC">
          <w:rPr>
            <w:webHidden/>
          </w:rPr>
          <w:t>46</w:t>
        </w:r>
        <w:r w:rsidRPr="00E646DC">
          <w:rPr>
            <w:webHidden/>
          </w:rPr>
          <w:fldChar w:fldCharType="end"/>
        </w:r>
      </w:hyperlink>
    </w:p>
    <w:p w14:paraId="77B47CBC" w14:textId="0AF1F974" w:rsidR="00CA714D" w:rsidRPr="00E646DC" w:rsidRDefault="00CA714D" w:rsidP="0045438E">
      <w:pPr>
        <w:pStyle w:val="TOC1"/>
        <w:rPr>
          <w:rFonts w:eastAsiaTheme="minorEastAsia"/>
          <w:sz w:val="22"/>
          <w:szCs w:val="22"/>
          <w:lang w:val="en-US"/>
          <w:rPrChange w:id="3626" w:author="Administrator" w:date="2024-12-28T10:51:00Z">
            <w:rPr>
              <w:rFonts w:asciiTheme="minorHAnsi" w:eastAsiaTheme="minorEastAsia" w:hAnsiTheme="minorHAnsi" w:cstheme="minorBidi"/>
              <w:sz w:val="22"/>
              <w:szCs w:val="22"/>
              <w:lang w:val="en-US"/>
            </w:rPr>
          </w:rPrChange>
        </w:rPr>
      </w:pPr>
      <w:hyperlink w:anchor="_Toc186274594" w:history="1">
        <w:r w:rsidRPr="00E646DC">
          <w:rPr>
            <w:rStyle w:val="Hyperlink"/>
            <w:lang w:val="en-US"/>
          </w:rPr>
          <w:t>Bảng 3.14 Thống kê</w:t>
        </w:r>
        <w:r w:rsidRPr="00E646DC">
          <w:rPr>
            <w:webHidden/>
          </w:rPr>
          <w:tab/>
        </w:r>
        <w:r w:rsidRPr="00E646DC">
          <w:rPr>
            <w:webHidden/>
          </w:rPr>
          <w:fldChar w:fldCharType="begin"/>
        </w:r>
        <w:r w:rsidRPr="00E646DC">
          <w:rPr>
            <w:webHidden/>
          </w:rPr>
          <w:instrText xml:space="preserve"> PAGEREF _Toc186274594 \h </w:instrText>
        </w:r>
        <w:r w:rsidRPr="00E646DC">
          <w:rPr>
            <w:webHidden/>
          </w:rPr>
        </w:r>
        <w:r w:rsidRPr="00E646DC">
          <w:rPr>
            <w:webHidden/>
          </w:rPr>
          <w:fldChar w:fldCharType="separate"/>
        </w:r>
        <w:r w:rsidRPr="00E646DC">
          <w:rPr>
            <w:webHidden/>
          </w:rPr>
          <w:t>47</w:t>
        </w:r>
        <w:r w:rsidRPr="00E646DC">
          <w:rPr>
            <w:webHidden/>
          </w:rPr>
          <w:fldChar w:fldCharType="end"/>
        </w:r>
      </w:hyperlink>
    </w:p>
    <w:p w14:paraId="62222D1C" w14:textId="0CCA4D3B" w:rsidR="00CA714D" w:rsidRPr="00E646DC" w:rsidRDefault="00CA714D" w:rsidP="0045438E">
      <w:pPr>
        <w:pStyle w:val="TOC1"/>
        <w:rPr>
          <w:rFonts w:eastAsiaTheme="minorEastAsia"/>
          <w:sz w:val="22"/>
          <w:szCs w:val="22"/>
          <w:lang w:val="en-US"/>
          <w:rPrChange w:id="3627" w:author="Administrator" w:date="2024-12-28T10:51:00Z">
            <w:rPr>
              <w:rFonts w:asciiTheme="minorHAnsi" w:eastAsiaTheme="minorEastAsia" w:hAnsiTheme="minorHAnsi" w:cstheme="minorBidi"/>
              <w:sz w:val="22"/>
              <w:szCs w:val="22"/>
              <w:lang w:val="en-US"/>
            </w:rPr>
          </w:rPrChange>
        </w:rPr>
      </w:pPr>
      <w:hyperlink w:anchor="_Toc186274595" w:history="1">
        <w:r w:rsidRPr="00E646DC">
          <w:rPr>
            <w:rStyle w:val="Hyperlink"/>
            <w:lang w:val="en-US"/>
          </w:rPr>
          <w:t>Bảng 3.15 Bảng customer</w:t>
        </w:r>
        <w:r w:rsidRPr="00E646DC">
          <w:rPr>
            <w:webHidden/>
          </w:rPr>
          <w:tab/>
        </w:r>
        <w:r w:rsidRPr="00E646DC">
          <w:rPr>
            <w:webHidden/>
          </w:rPr>
          <w:fldChar w:fldCharType="begin"/>
        </w:r>
        <w:r w:rsidRPr="00E646DC">
          <w:rPr>
            <w:webHidden/>
          </w:rPr>
          <w:instrText xml:space="preserve"> PAGEREF _Toc186274595 \h </w:instrText>
        </w:r>
        <w:r w:rsidRPr="00E646DC">
          <w:rPr>
            <w:webHidden/>
          </w:rPr>
        </w:r>
        <w:r w:rsidRPr="00E646DC">
          <w:rPr>
            <w:webHidden/>
          </w:rPr>
          <w:fldChar w:fldCharType="separate"/>
        </w:r>
        <w:r w:rsidRPr="00E646DC">
          <w:rPr>
            <w:webHidden/>
          </w:rPr>
          <w:t>47</w:t>
        </w:r>
        <w:r w:rsidRPr="00E646DC">
          <w:rPr>
            <w:webHidden/>
          </w:rPr>
          <w:fldChar w:fldCharType="end"/>
        </w:r>
      </w:hyperlink>
    </w:p>
    <w:p w14:paraId="54296BE7" w14:textId="653928E3" w:rsidR="00CA714D" w:rsidRPr="00E646DC" w:rsidRDefault="00CA714D" w:rsidP="0045438E">
      <w:pPr>
        <w:pStyle w:val="TOC1"/>
        <w:rPr>
          <w:rFonts w:eastAsiaTheme="minorEastAsia"/>
          <w:sz w:val="22"/>
          <w:szCs w:val="22"/>
          <w:lang w:val="en-US"/>
          <w:rPrChange w:id="3628" w:author="Administrator" w:date="2024-12-28T10:51:00Z">
            <w:rPr>
              <w:rFonts w:asciiTheme="minorHAnsi" w:eastAsiaTheme="minorEastAsia" w:hAnsiTheme="minorHAnsi" w:cstheme="minorBidi"/>
              <w:sz w:val="22"/>
              <w:szCs w:val="22"/>
              <w:lang w:val="en-US"/>
            </w:rPr>
          </w:rPrChange>
        </w:rPr>
      </w:pPr>
      <w:hyperlink w:anchor="_Toc186274596" w:history="1">
        <w:r w:rsidRPr="00E646DC">
          <w:rPr>
            <w:rStyle w:val="Hyperlink"/>
            <w:lang w:val="en-US"/>
          </w:rPr>
          <w:t>Bảng 3.16 Bảng driver</w:t>
        </w:r>
        <w:r w:rsidRPr="00E646DC">
          <w:rPr>
            <w:webHidden/>
          </w:rPr>
          <w:tab/>
        </w:r>
        <w:r w:rsidRPr="00E646DC">
          <w:rPr>
            <w:webHidden/>
          </w:rPr>
          <w:fldChar w:fldCharType="begin"/>
        </w:r>
        <w:r w:rsidRPr="00E646DC">
          <w:rPr>
            <w:webHidden/>
          </w:rPr>
          <w:instrText xml:space="preserve"> PAGEREF _Toc186274596 \h </w:instrText>
        </w:r>
        <w:r w:rsidRPr="00E646DC">
          <w:rPr>
            <w:webHidden/>
          </w:rPr>
        </w:r>
        <w:r w:rsidRPr="00E646DC">
          <w:rPr>
            <w:webHidden/>
          </w:rPr>
          <w:fldChar w:fldCharType="separate"/>
        </w:r>
        <w:r w:rsidRPr="00E646DC">
          <w:rPr>
            <w:webHidden/>
          </w:rPr>
          <w:t>48</w:t>
        </w:r>
        <w:r w:rsidRPr="00E646DC">
          <w:rPr>
            <w:webHidden/>
          </w:rPr>
          <w:fldChar w:fldCharType="end"/>
        </w:r>
      </w:hyperlink>
    </w:p>
    <w:p w14:paraId="541D69DD" w14:textId="754BEDDC" w:rsidR="00CA714D" w:rsidRPr="00E646DC" w:rsidRDefault="00CA714D" w:rsidP="0045438E">
      <w:pPr>
        <w:pStyle w:val="TOC1"/>
        <w:rPr>
          <w:rFonts w:eastAsiaTheme="minorEastAsia"/>
          <w:sz w:val="22"/>
          <w:szCs w:val="22"/>
          <w:lang w:val="en-US"/>
          <w:rPrChange w:id="3629" w:author="Administrator" w:date="2024-12-28T10:51:00Z">
            <w:rPr>
              <w:rFonts w:asciiTheme="minorHAnsi" w:eastAsiaTheme="minorEastAsia" w:hAnsiTheme="minorHAnsi" w:cstheme="minorBidi"/>
              <w:sz w:val="22"/>
              <w:szCs w:val="22"/>
              <w:lang w:val="en-US"/>
            </w:rPr>
          </w:rPrChange>
        </w:rPr>
      </w:pPr>
      <w:hyperlink w:anchor="_Toc186274597" w:history="1">
        <w:r w:rsidRPr="00E646DC">
          <w:rPr>
            <w:rStyle w:val="Hyperlink"/>
            <w:lang w:val="en-US"/>
          </w:rPr>
          <w:t>Bảng 3.17 Bảng admin</w:t>
        </w:r>
        <w:r w:rsidRPr="00E646DC">
          <w:rPr>
            <w:webHidden/>
          </w:rPr>
          <w:tab/>
        </w:r>
        <w:r w:rsidRPr="00E646DC">
          <w:rPr>
            <w:webHidden/>
          </w:rPr>
          <w:fldChar w:fldCharType="begin"/>
        </w:r>
        <w:r w:rsidRPr="00E646DC">
          <w:rPr>
            <w:webHidden/>
          </w:rPr>
          <w:instrText xml:space="preserve"> PAGEREF _Toc186274597 \h </w:instrText>
        </w:r>
        <w:r w:rsidRPr="00E646DC">
          <w:rPr>
            <w:webHidden/>
          </w:rPr>
        </w:r>
        <w:r w:rsidRPr="00E646DC">
          <w:rPr>
            <w:webHidden/>
          </w:rPr>
          <w:fldChar w:fldCharType="separate"/>
        </w:r>
        <w:r w:rsidRPr="00E646DC">
          <w:rPr>
            <w:webHidden/>
          </w:rPr>
          <w:t>48</w:t>
        </w:r>
        <w:r w:rsidRPr="00E646DC">
          <w:rPr>
            <w:webHidden/>
          </w:rPr>
          <w:fldChar w:fldCharType="end"/>
        </w:r>
      </w:hyperlink>
    </w:p>
    <w:p w14:paraId="0773212D" w14:textId="56DD316F" w:rsidR="00CA714D" w:rsidRPr="00E646DC" w:rsidRDefault="00CA714D" w:rsidP="0045438E">
      <w:pPr>
        <w:pStyle w:val="TOC1"/>
        <w:rPr>
          <w:rFonts w:eastAsiaTheme="minorEastAsia"/>
          <w:sz w:val="22"/>
          <w:szCs w:val="22"/>
          <w:lang w:val="en-US"/>
          <w:rPrChange w:id="3630" w:author="Administrator" w:date="2024-12-28T10:51:00Z">
            <w:rPr>
              <w:rFonts w:asciiTheme="minorHAnsi" w:eastAsiaTheme="minorEastAsia" w:hAnsiTheme="minorHAnsi" w:cstheme="minorBidi"/>
              <w:sz w:val="22"/>
              <w:szCs w:val="22"/>
              <w:lang w:val="en-US"/>
            </w:rPr>
          </w:rPrChange>
        </w:rPr>
      </w:pPr>
      <w:hyperlink w:anchor="_Toc186274598" w:history="1">
        <w:r w:rsidRPr="00E646DC">
          <w:rPr>
            <w:rStyle w:val="Hyperlink"/>
            <w:lang w:val="en-US"/>
          </w:rPr>
          <w:t>Bảng 3.18 Bảng ride</w:t>
        </w:r>
        <w:r w:rsidRPr="00E646DC">
          <w:rPr>
            <w:webHidden/>
          </w:rPr>
          <w:tab/>
        </w:r>
        <w:r w:rsidRPr="00E646DC">
          <w:rPr>
            <w:webHidden/>
          </w:rPr>
          <w:fldChar w:fldCharType="begin"/>
        </w:r>
        <w:r w:rsidRPr="00E646DC">
          <w:rPr>
            <w:webHidden/>
          </w:rPr>
          <w:instrText xml:space="preserve"> PAGEREF _Toc186274598 \h </w:instrText>
        </w:r>
        <w:r w:rsidRPr="00E646DC">
          <w:rPr>
            <w:webHidden/>
          </w:rPr>
        </w:r>
        <w:r w:rsidRPr="00E646DC">
          <w:rPr>
            <w:webHidden/>
          </w:rPr>
          <w:fldChar w:fldCharType="separate"/>
        </w:r>
        <w:r w:rsidRPr="00E646DC">
          <w:rPr>
            <w:webHidden/>
          </w:rPr>
          <w:t>49</w:t>
        </w:r>
        <w:r w:rsidRPr="00E646DC">
          <w:rPr>
            <w:webHidden/>
          </w:rPr>
          <w:fldChar w:fldCharType="end"/>
        </w:r>
      </w:hyperlink>
    </w:p>
    <w:p w14:paraId="66CC5F50" w14:textId="0CC193F3" w:rsidR="00CA714D" w:rsidRPr="00E646DC" w:rsidRDefault="00CA714D" w:rsidP="0045438E">
      <w:pPr>
        <w:pStyle w:val="TOC1"/>
        <w:rPr>
          <w:rFonts w:eastAsiaTheme="minorEastAsia"/>
          <w:sz w:val="22"/>
          <w:szCs w:val="22"/>
          <w:lang w:val="en-US"/>
          <w:rPrChange w:id="3631" w:author="Administrator" w:date="2024-12-28T10:51:00Z">
            <w:rPr>
              <w:rFonts w:asciiTheme="minorHAnsi" w:eastAsiaTheme="minorEastAsia" w:hAnsiTheme="minorHAnsi" w:cstheme="minorBidi"/>
              <w:sz w:val="22"/>
              <w:szCs w:val="22"/>
              <w:lang w:val="en-US"/>
            </w:rPr>
          </w:rPrChange>
        </w:rPr>
      </w:pPr>
      <w:hyperlink w:anchor="_Toc186274599" w:history="1">
        <w:r w:rsidRPr="00E646DC">
          <w:rPr>
            <w:rStyle w:val="Hyperlink"/>
            <w:lang w:val="en-US"/>
          </w:rPr>
          <w:t>Bảng 3.19 Bảng transaction</w:t>
        </w:r>
        <w:r w:rsidRPr="00E646DC">
          <w:rPr>
            <w:webHidden/>
          </w:rPr>
          <w:tab/>
        </w:r>
        <w:r w:rsidRPr="00E646DC">
          <w:rPr>
            <w:webHidden/>
          </w:rPr>
          <w:fldChar w:fldCharType="begin"/>
        </w:r>
        <w:r w:rsidRPr="00E646DC">
          <w:rPr>
            <w:webHidden/>
          </w:rPr>
          <w:instrText xml:space="preserve"> PAGEREF _Toc186274599 \h </w:instrText>
        </w:r>
        <w:r w:rsidRPr="00E646DC">
          <w:rPr>
            <w:webHidden/>
          </w:rPr>
        </w:r>
        <w:r w:rsidRPr="00E646DC">
          <w:rPr>
            <w:webHidden/>
          </w:rPr>
          <w:fldChar w:fldCharType="separate"/>
        </w:r>
        <w:r w:rsidRPr="00E646DC">
          <w:rPr>
            <w:webHidden/>
          </w:rPr>
          <w:t>49</w:t>
        </w:r>
        <w:r w:rsidRPr="00E646DC">
          <w:rPr>
            <w:webHidden/>
          </w:rPr>
          <w:fldChar w:fldCharType="end"/>
        </w:r>
      </w:hyperlink>
    </w:p>
    <w:p w14:paraId="49716118" w14:textId="4D8C8018" w:rsidR="00CA714D" w:rsidRPr="00E646DC" w:rsidRDefault="00CA714D" w:rsidP="0045438E">
      <w:pPr>
        <w:pStyle w:val="TOC1"/>
        <w:rPr>
          <w:rFonts w:eastAsiaTheme="minorEastAsia"/>
          <w:sz w:val="22"/>
          <w:szCs w:val="22"/>
          <w:lang w:val="en-US"/>
          <w:rPrChange w:id="3632" w:author="Administrator" w:date="2024-12-28T10:51:00Z">
            <w:rPr>
              <w:rFonts w:asciiTheme="minorHAnsi" w:eastAsiaTheme="minorEastAsia" w:hAnsiTheme="minorHAnsi" w:cstheme="minorBidi"/>
              <w:sz w:val="22"/>
              <w:szCs w:val="22"/>
              <w:lang w:val="en-US"/>
            </w:rPr>
          </w:rPrChange>
        </w:rPr>
      </w:pPr>
      <w:hyperlink w:anchor="_Toc186274600" w:history="1">
        <w:r w:rsidRPr="00E646DC">
          <w:rPr>
            <w:rStyle w:val="Hyperlink"/>
            <w:lang w:val="en-US"/>
          </w:rPr>
          <w:t>Bảng 3.20 Bảng customer_transaction</w:t>
        </w:r>
        <w:r w:rsidRPr="00E646DC">
          <w:rPr>
            <w:webHidden/>
          </w:rPr>
          <w:tab/>
        </w:r>
        <w:r w:rsidRPr="00E646DC">
          <w:rPr>
            <w:webHidden/>
          </w:rPr>
          <w:fldChar w:fldCharType="begin"/>
        </w:r>
        <w:r w:rsidRPr="00E646DC">
          <w:rPr>
            <w:webHidden/>
          </w:rPr>
          <w:instrText xml:space="preserve"> PAGEREF _Toc186274600 \h </w:instrText>
        </w:r>
        <w:r w:rsidRPr="00E646DC">
          <w:rPr>
            <w:webHidden/>
          </w:rPr>
        </w:r>
        <w:r w:rsidRPr="00E646DC">
          <w:rPr>
            <w:webHidden/>
          </w:rPr>
          <w:fldChar w:fldCharType="separate"/>
        </w:r>
        <w:r w:rsidRPr="00E646DC">
          <w:rPr>
            <w:webHidden/>
          </w:rPr>
          <w:t>50</w:t>
        </w:r>
        <w:r w:rsidRPr="00E646DC">
          <w:rPr>
            <w:webHidden/>
          </w:rPr>
          <w:fldChar w:fldCharType="end"/>
        </w:r>
      </w:hyperlink>
    </w:p>
    <w:p w14:paraId="1DA6B82D" w14:textId="325BB99A" w:rsidR="00CA714D" w:rsidRPr="00E646DC" w:rsidRDefault="00CA714D" w:rsidP="0045438E">
      <w:pPr>
        <w:pStyle w:val="TOC1"/>
        <w:rPr>
          <w:rFonts w:eastAsiaTheme="minorEastAsia"/>
          <w:sz w:val="22"/>
          <w:szCs w:val="22"/>
          <w:lang w:val="en-US"/>
          <w:rPrChange w:id="3633" w:author="Administrator" w:date="2024-12-28T10:51:00Z">
            <w:rPr>
              <w:rFonts w:asciiTheme="minorHAnsi" w:eastAsiaTheme="minorEastAsia" w:hAnsiTheme="minorHAnsi" w:cstheme="minorBidi"/>
              <w:sz w:val="22"/>
              <w:szCs w:val="22"/>
              <w:lang w:val="en-US"/>
            </w:rPr>
          </w:rPrChange>
        </w:rPr>
      </w:pPr>
      <w:hyperlink w:anchor="_Toc186274601" w:history="1">
        <w:r w:rsidRPr="00E646DC">
          <w:rPr>
            <w:rStyle w:val="Hyperlink"/>
            <w:lang w:val="en-US"/>
          </w:rPr>
          <w:t>Bảng 3.21 Bảng driver_transaction</w:t>
        </w:r>
        <w:r w:rsidRPr="00E646DC">
          <w:rPr>
            <w:webHidden/>
          </w:rPr>
          <w:tab/>
        </w:r>
        <w:r w:rsidRPr="00E646DC">
          <w:rPr>
            <w:webHidden/>
          </w:rPr>
          <w:fldChar w:fldCharType="begin"/>
        </w:r>
        <w:r w:rsidRPr="00E646DC">
          <w:rPr>
            <w:webHidden/>
          </w:rPr>
          <w:instrText xml:space="preserve"> PAGEREF _Toc186274601 \h </w:instrText>
        </w:r>
        <w:r w:rsidRPr="00E646DC">
          <w:rPr>
            <w:webHidden/>
          </w:rPr>
        </w:r>
        <w:r w:rsidRPr="00E646DC">
          <w:rPr>
            <w:webHidden/>
          </w:rPr>
          <w:fldChar w:fldCharType="separate"/>
        </w:r>
        <w:r w:rsidRPr="00E646DC">
          <w:rPr>
            <w:webHidden/>
          </w:rPr>
          <w:t>50</w:t>
        </w:r>
        <w:r w:rsidRPr="00E646DC">
          <w:rPr>
            <w:webHidden/>
          </w:rPr>
          <w:fldChar w:fldCharType="end"/>
        </w:r>
      </w:hyperlink>
    </w:p>
    <w:p w14:paraId="1FF463C0" w14:textId="767C7324" w:rsidR="00CA714D" w:rsidRPr="00E646DC" w:rsidRDefault="00CA714D" w:rsidP="0045438E">
      <w:pPr>
        <w:pStyle w:val="TOC1"/>
        <w:rPr>
          <w:rFonts w:eastAsiaTheme="minorEastAsia"/>
          <w:sz w:val="22"/>
          <w:szCs w:val="22"/>
          <w:lang w:val="en-US"/>
          <w:rPrChange w:id="3634" w:author="Administrator" w:date="2024-12-28T10:51:00Z">
            <w:rPr>
              <w:rFonts w:asciiTheme="minorHAnsi" w:eastAsiaTheme="minorEastAsia" w:hAnsiTheme="minorHAnsi" w:cstheme="minorBidi"/>
              <w:sz w:val="22"/>
              <w:szCs w:val="22"/>
              <w:lang w:val="en-US"/>
            </w:rPr>
          </w:rPrChange>
        </w:rPr>
      </w:pPr>
      <w:hyperlink w:anchor="_Toc186274602" w:history="1">
        <w:r w:rsidRPr="00E646DC">
          <w:rPr>
            <w:rStyle w:val="Hyperlink"/>
            <w:lang w:val="en-US"/>
          </w:rPr>
          <w:t>Bảng 3.22 Bảng payment</w:t>
        </w:r>
        <w:r w:rsidRPr="00E646DC">
          <w:rPr>
            <w:webHidden/>
          </w:rPr>
          <w:tab/>
        </w:r>
        <w:r w:rsidRPr="00E646DC">
          <w:rPr>
            <w:webHidden/>
          </w:rPr>
          <w:fldChar w:fldCharType="begin"/>
        </w:r>
        <w:r w:rsidRPr="00E646DC">
          <w:rPr>
            <w:webHidden/>
          </w:rPr>
          <w:instrText xml:space="preserve"> PAGEREF _Toc186274602 \h </w:instrText>
        </w:r>
        <w:r w:rsidRPr="00E646DC">
          <w:rPr>
            <w:webHidden/>
          </w:rPr>
        </w:r>
        <w:r w:rsidRPr="00E646DC">
          <w:rPr>
            <w:webHidden/>
          </w:rPr>
          <w:fldChar w:fldCharType="separate"/>
        </w:r>
        <w:r w:rsidRPr="00E646DC">
          <w:rPr>
            <w:webHidden/>
          </w:rPr>
          <w:t>50</w:t>
        </w:r>
        <w:r w:rsidRPr="00E646DC">
          <w:rPr>
            <w:webHidden/>
          </w:rPr>
          <w:fldChar w:fldCharType="end"/>
        </w:r>
      </w:hyperlink>
    </w:p>
    <w:p w14:paraId="7DA38893" w14:textId="6935497A" w:rsidR="00CA714D" w:rsidRPr="00E646DC" w:rsidRDefault="00CA714D" w:rsidP="0045438E">
      <w:pPr>
        <w:pStyle w:val="TOC1"/>
        <w:rPr>
          <w:rFonts w:eastAsiaTheme="minorEastAsia"/>
          <w:sz w:val="22"/>
          <w:szCs w:val="22"/>
          <w:lang w:val="en-US"/>
          <w:rPrChange w:id="3635" w:author="Administrator" w:date="2024-12-28T10:51:00Z">
            <w:rPr>
              <w:rFonts w:asciiTheme="minorHAnsi" w:eastAsiaTheme="minorEastAsia" w:hAnsiTheme="minorHAnsi" w:cstheme="minorBidi"/>
              <w:sz w:val="22"/>
              <w:szCs w:val="22"/>
              <w:lang w:val="en-US"/>
            </w:rPr>
          </w:rPrChange>
        </w:rPr>
      </w:pPr>
      <w:hyperlink w:anchor="_Toc186274603" w:history="1">
        <w:r w:rsidRPr="00E646DC">
          <w:rPr>
            <w:rStyle w:val="Hyperlink"/>
            <w:lang w:val="en-US"/>
          </w:rPr>
          <w:t>Bảng 3.23 Bảng promotion</w:t>
        </w:r>
        <w:r w:rsidRPr="00E646DC">
          <w:rPr>
            <w:webHidden/>
          </w:rPr>
          <w:tab/>
        </w:r>
        <w:r w:rsidRPr="00E646DC">
          <w:rPr>
            <w:webHidden/>
          </w:rPr>
          <w:fldChar w:fldCharType="begin"/>
        </w:r>
        <w:r w:rsidRPr="00E646DC">
          <w:rPr>
            <w:webHidden/>
          </w:rPr>
          <w:instrText xml:space="preserve"> PAGEREF _Toc186274603 \h </w:instrText>
        </w:r>
        <w:r w:rsidRPr="00E646DC">
          <w:rPr>
            <w:webHidden/>
          </w:rPr>
        </w:r>
        <w:r w:rsidRPr="00E646DC">
          <w:rPr>
            <w:webHidden/>
          </w:rPr>
          <w:fldChar w:fldCharType="separate"/>
        </w:r>
        <w:r w:rsidRPr="00E646DC">
          <w:rPr>
            <w:webHidden/>
          </w:rPr>
          <w:t>51</w:t>
        </w:r>
        <w:r w:rsidRPr="00E646DC">
          <w:rPr>
            <w:webHidden/>
          </w:rPr>
          <w:fldChar w:fldCharType="end"/>
        </w:r>
      </w:hyperlink>
    </w:p>
    <w:p w14:paraId="05BB68B7" w14:textId="5F4AA460" w:rsidR="00CA714D" w:rsidRPr="00E646DC" w:rsidRDefault="00CA714D" w:rsidP="0045438E">
      <w:pPr>
        <w:pStyle w:val="TOC1"/>
        <w:rPr>
          <w:rFonts w:eastAsiaTheme="minorEastAsia"/>
          <w:sz w:val="22"/>
          <w:szCs w:val="22"/>
          <w:lang w:val="en-US"/>
          <w:rPrChange w:id="3636" w:author="Administrator" w:date="2024-12-28T10:51:00Z">
            <w:rPr>
              <w:rFonts w:asciiTheme="minorHAnsi" w:eastAsiaTheme="minorEastAsia" w:hAnsiTheme="minorHAnsi" w:cstheme="minorBidi"/>
              <w:sz w:val="22"/>
              <w:szCs w:val="22"/>
              <w:lang w:val="en-US"/>
            </w:rPr>
          </w:rPrChange>
        </w:rPr>
      </w:pPr>
      <w:hyperlink w:anchor="_Toc186274604" w:history="1">
        <w:r w:rsidRPr="00E646DC">
          <w:rPr>
            <w:rStyle w:val="Hyperlink"/>
            <w:lang w:val="en-US"/>
          </w:rPr>
          <w:t>Bảng 3.24 Bảng request_ride</w:t>
        </w:r>
        <w:r w:rsidRPr="00E646DC">
          <w:rPr>
            <w:webHidden/>
          </w:rPr>
          <w:tab/>
        </w:r>
        <w:r w:rsidRPr="00E646DC">
          <w:rPr>
            <w:webHidden/>
          </w:rPr>
          <w:fldChar w:fldCharType="begin"/>
        </w:r>
        <w:r w:rsidRPr="00E646DC">
          <w:rPr>
            <w:webHidden/>
          </w:rPr>
          <w:instrText xml:space="preserve"> PAGEREF _Toc186274604 \h </w:instrText>
        </w:r>
        <w:r w:rsidRPr="00E646DC">
          <w:rPr>
            <w:webHidden/>
          </w:rPr>
        </w:r>
        <w:r w:rsidRPr="00E646DC">
          <w:rPr>
            <w:webHidden/>
          </w:rPr>
          <w:fldChar w:fldCharType="separate"/>
        </w:r>
        <w:r w:rsidRPr="00E646DC">
          <w:rPr>
            <w:webHidden/>
          </w:rPr>
          <w:t>52</w:t>
        </w:r>
        <w:r w:rsidRPr="00E646DC">
          <w:rPr>
            <w:webHidden/>
          </w:rPr>
          <w:fldChar w:fldCharType="end"/>
        </w:r>
      </w:hyperlink>
    </w:p>
    <w:p w14:paraId="01ACEAF5" w14:textId="23359B23" w:rsidR="00CA714D" w:rsidRPr="00E646DC" w:rsidRDefault="00CA714D" w:rsidP="0045438E">
      <w:pPr>
        <w:pStyle w:val="TOC1"/>
        <w:rPr>
          <w:rFonts w:eastAsiaTheme="minorEastAsia"/>
          <w:sz w:val="22"/>
          <w:szCs w:val="22"/>
          <w:lang w:val="en-US"/>
          <w:rPrChange w:id="3637" w:author="Administrator" w:date="2024-12-28T10:51:00Z">
            <w:rPr>
              <w:rFonts w:asciiTheme="minorHAnsi" w:eastAsiaTheme="minorEastAsia" w:hAnsiTheme="minorHAnsi" w:cstheme="minorBidi"/>
              <w:sz w:val="22"/>
              <w:szCs w:val="22"/>
              <w:lang w:val="en-US"/>
            </w:rPr>
          </w:rPrChange>
        </w:rPr>
      </w:pPr>
      <w:hyperlink w:anchor="_Toc186274605" w:history="1">
        <w:r w:rsidRPr="00E646DC">
          <w:rPr>
            <w:rStyle w:val="Hyperlink"/>
            <w:lang w:val="en-US"/>
          </w:rPr>
          <w:t>Bảng 3.25 Bảng review</w:t>
        </w:r>
        <w:r w:rsidRPr="00E646DC">
          <w:rPr>
            <w:webHidden/>
          </w:rPr>
          <w:tab/>
        </w:r>
        <w:r w:rsidRPr="00E646DC">
          <w:rPr>
            <w:webHidden/>
          </w:rPr>
          <w:fldChar w:fldCharType="begin"/>
        </w:r>
        <w:r w:rsidRPr="00E646DC">
          <w:rPr>
            <w:webHidden/>
          </w:rPr>
          <w:instrText xml:space="preserve"> PAGEREF _Toc186274605 \h </w:instrText>
        </w:r>
        <w:r w:rsidRPr="00E646DC">
          <w:rPr>
            <w:webHidden/>
          </w:rPr>
        </w:r>
        <w:r w:rsidRPr="00E646DC">
          <w:rPr>
            <w:webHidden/>
          </w:rPr>
          <w:fldChar w:fldCharType="separate"/>
        </w:r>
        <w:r w:rsidRPr="00E646DC">
          <w:rPr>
            <w:webHidden/>
          </w:rPr>
          <w:t>52</w:t>
        </w:r>
        <w:r w:rsidRPr="00E646DC">
          <w:rPr>
            <w:webHidden/>
          </w:rPr>
          <w:fldChar w:fldCharType="end"/>
        </w:r>
      </w:hyperlink>
    </w:p>
    <w:p w14:paraId="61BE6E80" w14:textId="775CCA07" w:rsidR="00CA714D" w:rsidRPr="00E646DC" w:rsidRDefault="00CA714D" w:rsidP="0045438E">
      <w:pPr>
        <w:pStyle w:val="TOC1"/>
        <w:rPr>
          <w:rFonts w:eastAsiaTheme="minorEastAsia"/>
          <w:sz w:val="22"/>
          <w:szCs w:val="22"/>
          <w:lang w:val="en-US"/>
          <w:rPrChange w:id="3638" w:author="Administrator" w:date="2024-12-28T10:51:00Z">
            <w:rPr>
              <w:rFonts w:asciiTheme="minorHAnsi" w:eastAsiaTheme="minorEastAsia" w:hAnsiTheme="minorHAnsi" w:cstheme="minorBidi"/>
              <w:sz w:val="22"/>
              <w:szCs w:val="22"/>
              <w:lang w:val="en-US"/>
            </w:rPr>
          </w:rPrChange>
        </w:rPr>
      </w:pPr>
      <w:hyperlink w:anchor="_Toc186274606" w:history="1">
        <w:r w:rsidRPr="00E646DC">
          <w:rPr>
            <w:rStyle w:val="Hyperlink"/>
            <w:lang w:val="en-US"/>
          </w:rPr>
          <w:t>Bảng 3.26 Bảng vehicle</w:t>
        </w:r>
        <w:r w:rsidRPr="00E646DC">
          <w:rPr>
            <w:webHidden/>
          </w:rPr>
          <w:tab/>
        </w:r>
        <w:r w:rsidRPr="00E646DC">
          <w:rPr>
            <w:webHidden/>
          </w:rPr>
          <w:fldChar w:fldCharType="begin"/>
        </w:r>
        <w:r w:rsidRPr="00E646DC">
          <w:rPr>
            <w:webHidden/>
          </w:rPr>
          <w:instrText xml:space="preserve"> PAGEREF _Toc186274606 \h </w:instrText>
        </w:r>
        <w:r w:rsidRPr="00E646DC">
          <w:rPr>
            <w:webHidden/>
          </w:rPr>
        </w:r>
        <w:r w:rsidRPr="00E646DC">
          <w:rPr>
            <w:webHidden/>
          </w:rPr>
          <w:fldChar w:fldCharType="separate"/>
        </w:r>
        <w:r w:rsidRPr="00E646DC">
          <w:rPr>
            <w:webHidden/>
          </w:rPr>
          <w:t>52</w:t>
        </w:r>
        <w:r w:rsidRPr="00E646DC">
          <w:rPr>
            <w:webHidden/>
          </w:rPr>
          <w:fldChar w:fldCharType="end"/>
        </w:r>
      </w:hyperlink>
    </w:p>
    <w:p w14:paraId="61A218DD" w14:textId="43AB6407" w:rsidR="00CA714D" w:rsidRPr="00E646DC" w:rsidRDefault="00CA714D" w:rsidP="0045438E">
      <w:pPr>
        <w:pStyle w:val="TOC1"/>
        <w:rPr>
          <w:rFonts w:eastAsiaTheme="minorEastAsia"/>
          <w:sz w:val="22"/>
          <w:szCs w:val="22"/>
          <w:lang w:val="en-US"/>
          <w:rPrChange w:id="3639" w:author="Administrator" w:date="2024-12-28T10:51:00Z">
            <w:rPr>
              <w:rFonts w:asciiTheme="minorHAnsi" w:eastAsiaTheme="minorEastAsia" w:hAnsiTheme="minorHAnsi" w:cstheme="minorBidi"/>
              <w:sz w:val="22"/>
              <w:szCs w:val="22"/>
              <w:lang w:val="en-US"/>
            </w:rPr>
          </w:rPrChange>
        </w:rPr>
      </w:pPr>
      <w:hyperlink w:anchor="_Toc186274607" w:history="1">
        <w:r w:rsidRPr="00E646DC">
          <w:rPr>
            <w:rStyle w:val="Hyperlink"/>
            <w:lang w:val="en-US"/>
          </w:rPr>
          <w:t>Bảng 3.27 Bảng vehicle_type</w:t>
        </w:r>
        <w:r w:rsidRPr="00E646DC">
          <w:rPr>
            <w:webHidden/>
          </w:rPr>
          <w:tab/>
        </w:r>
        <w:r w:rsidRPr="00E646DC">
          <w:rPr>
            <w:webHidden/>
          </w:rPr>
          <w:fldChar w:fldCharType="begin"/>
        </w:r>
        <w:r w:rsidRPr="00E646DC">
          <w:rPr>
            <w:webHidden/>
          </w:rPr>
          <w:instrText xml:space="preserve"> PAGEREF _Toc186274607 \h </w:instrText>
        </w:r>
        <w:r w:rsidRPr="00E646DC">
          <w:rPr>
            <w:webHidden/>
          </w:rPr>
        </w:r>
        <w:r w:rsidRPr="00E646DC">
          <w:rPr>
            <w:webHidden/>
          </w:rPr>
          <w:fldChar w:fldCharType="separate"/>
        </w:r>
        <w:r w:rsidRPr="00E646DC">
          <w:rPr>
            <w:webHidden/>
          </w:rPr>
          <w:t>53</w:t>
        </w:r>
        <w:r w:rsidRPr="00E646DC">
          <w:rPr>
            <w:webHidden/>
          </w:rPr>
          <w:fldChar w:fldCharType="end"/>
        </w:r>
      </w:hyperlink>
    </w:p>
    <w:p w14:paraId="22A0CA80" w14:textId="4C748B1A" w:rsidR="00CA714D" w:rsidRPr="00E646DC" w:rsidRDefault="00CA714D" w:rsidP="0045438E">
      <w:pPr>
        <w:pStyle w:val="TOC1"/>
        <w:rPr>
          <w:rFonts w:eastAsiaTheme="minorEastAsia"/>
          <w:sz w:val="22"/>
          <w:szCs w:val="22"/>
          <w:lang w:val="en-US"/>
          <w:rPrChange w:id="3640" w:author="Administrator" w:date="2024-12-28T10:51:00Z">
            <w:rPr>
              <w:rFonts w:asciiTheme="minorHAnsi" w:eastAsiaTheme="minorEastAsia" w:hAnsiTheme="minorHAnsi" w:cstheme="minorBidi"/>
              <w:sz w:val="22"/>
              <w:szCs w:val="22"/>
              <w:lang w:val="en-US"/>
            </w:rPr>
          </w:rPrChange>
        </w:rPr>
      </w:pPr>
      <w:hyperlink w:anchor="_Toc186274608" w:history="1">
        <w:r w:rsidRPr="00E646DC">
          <w:rPr>
            <w:rStyle w:val="Hyperlink"/>
            <w:lang w:val="en-US"/>
          </w:rPr>
          <w:t>Bảng 3.28 Bảng notification</w:t>
        </w:r>
        <w:r w:rsidRPr="00E646DC">
          <w:rPr>
            <w:webHidden/>
          </w:rPr>
          <w:tab/>
        </w:r>
        <w:r w:rsidRPr="00E646DC">
          <w:rPr>
            <w:webHidden/>
          </w:rPr>
          <w:fldChar w:fldCharType="begin"/>
        </w:r>
        <w:r w:rsidRPr="00E646DC">
          <w:rPr>
            <w:webHidden/>
          </w:rPr>
          <w:instrText xml:space="preserve"> PAGEREF _Toc186274608 \h </w:instrText>
        </w:r>
        <w:r w:rsidRPr="00E646DC">
          <w:rPr>
            <w:webHidden/>
          </w:rPr>
        </w:r>
        <w:r w:rsidRPr="00E646DC">
          <w:rPr>
            <w:webHidden/>
          </w:rPr>
          <w:fldChar w:fldCharType="separate"/>
        </w:r>
        <w:r w:rsidRPr="00E646DC">
          <w:rPr>
            <w:webHidden/>
          </w:rPr>
          <w:t>53</w:t>
        </w:r>
        <w:r w:rsidRPr="00E646DC">
          <w:rPr>
            <w:webHidden/>
          </w:rPr>
          <w:fldChar w:fldCharType="end"/>
        </w:r>
      </w:hyperlink>
    </w:p>
    <w:p w14:paraId="0D855FC7" w14:textId="29FD1549" w:rsidR="00CA714D" w:rsidRPr="00E646DC" w:rsidRDefault="00CA714D" w:rsidP="0045438E">
      <w:pPr>
        <w:pStyle w:val="TOC1"/>
        <w:rPr>
          <w:rFonts w:eastAsiaTheme="minorEastAsia"/>
          <w:sz w:val="22"/>
          <w:szCs w:val="22"/>
          <w:lang w:val="en-US"/>
          <w:rPrChange w:id="3641" w:author="Administrator" w:date="2024-12-28T10:51:00Z">
            <w:rPr>
              <w:rFonts w:asciiTheme="minorHAnsi" w:eastAsiaTheme="minorEastAsia" w:hAnsiTheme="minorHAnsi" w:cstheme="minorBidi"/>
              <w:sz w:val="22"/>
              <w:szCs w:val="22"/>
              <w:lang w:val="en-US"/>
            </w:rPr>
          </w:rPrChange>
        </w:rPr>
      </w:pPr>
      <w:hyperlink w:anchor="_Toc186274609" w:history="1">
        <w:r w:rsidRPr="00E646DC">
          <w:rPr>
            <w:rStyle w:val="Hyperlink"/>
            <w:lang w:val="en-US"/>
          </w:rPr>
          <w:t>Bảng 3.29 Bảng customer_notification</w:t>
        </w:r>
        <w:r w:rsidRPr="00E646DC">
          <w:rPr>
            <w:webHidden/>
          </w:rPr>
          <w:tab/>
        </w:r>
        <w:r w:rsidRPr="00E646DC">
          <w:rPr>
            <w:webHidden/>
          </w:rPr>
          <w:fldChar w:fldCharType="begin"/>
        </w:r>
        <w:r w:rsidRPr="00E646DC">
          <w:rPr>
            <w:webHidden/>
          </w:rPr>
          <w:instrText xml:space="preserve"> PAGEREF _Toc186274609 \h </w:instrText>
        </w:r>
        <w:r w:rsidRPr="00E646DC">
          <w:rPr>
            <w:webHidden/>
          </w:rPr>
        </w:r>
        <w:r w:rsidRPr="00E646DC">
          <w:rPr>
            <w:webHidden/>
          </w:rPr>
          <w:fldChar w:fldCharType="separate"/>
        </w:r>
        <w:r w:rsidRPr="00E646DC">
          <w:rPr>
            <w:webHidden/>
          </w:rPr>
          <w:t>53</w:t>
        </w:r>
        <w:r w:rsidRPr="00E646DC">
          <w:rPr>
            <w:webHidden/>
          </w:rPr>
          <w:fldChar w:fldCharType="end"/>
        </w:r>
      </w:hyperlink>
    </w:p>
    <w:p w14:paraId="50B80F83" w14:textId="0458E091" w:rsidR="00CA714D" w:rsidRPr="00E646DC" w:rsidRDefault="00CA714D" w:rsidP="0045438E">
      <w:pPr>
        <w:pStyle w:val="TOC1"/>
        <w:rPr>
          <w:rFonts w:eastAsiaTheme="minorEastAsia"/>
          <w:sz w:val="22"/>
          <w:szCs w:val="22"/>
          <w:lang w:val="en-US"/>
          <w:rPrChange w:id="3642" w:author="Administrator" w:date="2024-12-28T10:51:00Z">
            <w:rPr>
              <w:rFonts w:asciiTheme="minorHAnsi" w:eastAsiaTheme="minorEastAsia" w:hAnsiTheme="minorHAnsi" w:cstheme="minorBidi"/>
              <w:sz w:val="22"/>
              <w:szCs w:val="22"/>
              <w:lang w:val="en-US"/>
            </w:rPr>
          </w:rPrChange>
        </w:rPr>
      </w:pPr>
      <w:hyperlink w:anchor="_Toc186274610" w:history="1">
        <w:r w:rsidRPr="00E646DC">
          <w:rPr>
            <w:rStyle w:val="Hyperlink"/>
            <w:lang w:val="en-US"/>
          </w:rPr>
          <w:t>Bảng 3.30 Bảng driver_notification</w:t>
        </w:r>
        <w:r w:rsidRPr="00E646DC">
          <w:rPr>
            <w:webHidden/>
          </w:rPr>
          <w:tab/>
        </w:r>
        <w:r w:rsidRPr="00E646DC">
          <w:rPr>
            <w:webHidden/>
          </w:rPr>
          <w:fldChar w:fldCharType="begin"/>
        </w:r>
        <w:r w:rsidRPr="00E646DC">
          <w:rPr>
            <w:webHidden/>
          </w:rPr>
          <w:instrText xml:space="preserve"> PAGEREF _Toc186274610 \h </w:instrText>
        </w:r>
        <w:r w:rsidRPr="00E646DC">
          <w:rPr>
            <w:webHidden/>
          </w:rPr>
        </w:r>
        <w:r w:rsidRPr="00E646DC">
          <w:rPr>
            <w:webHidden/>
          </w:rPr>
          <w:fldChar w:fldCharType="separate"/>
        </w:r>
        <w:r w:rsidRPr="00E646DC">
          <w:rPr>
            <w:webHidden/>
          </w:rPr>
          <w:t>54</w:t>
        </w:r>
        <w:r w:rsidRPr="00E646DC">
          <w:rPr>
            <w:webHidden/>
          </w:rPr>
          <w:fldChar w:fldCharType="end"/>
        </w:r>
      </w:hyperlink>
    </w:p>
    <w:p w14:paraId="4037F399" w14:textId="32CC8320" w:rsidR="00CA714D" w:rsidRPr="00E646DC" w:rsidRDefault="00CA714D" w:rsidP="0045438E">
      <w:pPr>
        <w:pStyle w:val="TOC1"/>
        <w:rPr>
          <w:rFonts w:eastAsiaTheme="minorEastAsia"/>
          <w:sz w:val="22"/>
          <w:szCs w:val="22"/>
          <w:lang w:val="en-US"/>
          <w:rPrChange w:id="3643" w:author="Administrator" w:date="2024-12-28T10:51:00Z">
            <w:rPr>
              <w:rFonts w:asciiTheme="minorHAnsi" w:eastAsiaTheme="minorEastAsia" w:hAnsiTheme="minorHAnsi" w:cstheme="minorBidi"/>
              <w:sz w:val="22"/>
              <w:szCs w:val="22"/>
              <w:lang w:val="en-US"/>
            </w:rPr>
          </w:rPrChange>
        </w:rPr>
      </w:pPr>
      <w:hyperlink w:anchor="_Toc186274611" w:history="1">
        <w:r w:rsidRPr="00E646DC">
          <w:rPr>
            <w:rStyle w:val="Hyperlink"/>
            <w:lang w:val="en-US"/>
          </w:rPr>
          <w:t>Bảng 4.1 Kịch bản Test Case</w:t>
        </w:r>
        <w:r w:rsidRPr="00E646DC">
          <w:rPr>
            <w:webHidden/>
          </w:rPr>
          <w:tab/>
        </w:r>
        <w:r w:rsidRPr="00E646DC">
          <w:rPr>
            <w:webHidden/>
          </w:rPr>
          <w:fldChar w:fldCharType="begin"/>
        </w:r>
        <w:r w:rsidRPr="00E646DC">
          <w:rPr>
            <w:webHidden/>
          </w:rPr>
          <w:instrText xml:space="preserve"> PAGEREF _Toc186274611 \h </w:instrText>
        </w:r>
        <w:r w:rsidRPr="00E646DC">
          <w:rPr>
            <w:webHidden/>
          </w:rPr>
        </w:r>
        <w:r w:rsidRPr="00E646DC">
          <w:rPr>
            <w:webHidden/>
          </w:rPr>
          <w:fldChar w:fldCharType="separate"/>
        </w:r>
        <w:r w:rsidRPr="00E646DC">
          <w:rPr>
            <w:webHidden/>
          </w:rPr>
          <w:t>67</w:t>
        </w:r>
        <w:r w:rsidRPr="00E646DC">
          <w:rPr>
            <w:webHidden/>
          </w:rPr>
          <w:fldChar w:fldCharType="end"/>
        </w:r>
      </w:hyperlink>
    </w:p>
    <w:p w14:paraId="3D891AB6" w14:textId="272D83D8" w:rsidR="00CA714D" w:rsidRPr="00E646DC" w:rsidRDefault="00CA714D" w:rsidP="0045438E">
      <w:pPr>
        <w:pStyle w:val="TOC1"/>
        <w:rPr>
          <w:rFonts w:eastAsiaTheme="minorEastAsia"/>
          <w:sz w:val="22"/>
          <w:szCs w:val="22"/>
          <w:lang w:val="en-US"/>
          <w:rPrChange w:id="3644" w:author="Administrator" w:date="2024-12-28T10:51:00Z">
            <w:rPr>
              <w:rFonts w:asciiTheme="minorHAnsi" w:eastAsiaTheme="minorEastAsia" w:hAnsiTheme="minorHAnsi" w:cstheme="minorBidi"/>
              <w:sz w:val="22"/>
              <w:szCs w:val="22"/>
              <w:lang w:val="en-US"/>
            </w:rPr>
          </w:rPrChange>
        </w:rPr>
      </w:pPr>
      <w:hyperlink w:anchor="_Toc186274612" w:history="1">
        <w:r w:rsidRPr="00E646DC">
          <w:rPr>
            <w:rStyle w:val="Hyperlink"/>
            <w:lang w:val="en-US"/>
          </w:rPr>
          <w:t>Bảng 4.2 Màn hình ứng dụng</w:t>
        </w:r>
        <w:r w:rsidRPr="00E646DC">
          <w:rPr>
            <w:webHidden/>
          </w:rPr>
          <w:tab/>
        </w:r>
        <w:r w:rsidRPr="00E646DC">
          <w:rPr>
            <w:webHidden/>
          </w:rPr>
          <w:fldChar w:fldCharType="begin"/>
        </w:r>
        <w:r w:rsidRPr="00E646DC">
          <w:rPr>
            <w:webHidden/>
          </w:rPr>
          <w:instrText xml:space="preserve"> PAGEREF _Toc186274612 \h </w:instrText>
        </w:r>
        <w:r w:rsidRPr="00E646DC">
          <w:rPr>
            <w:webHidden/>
          </w:rPr>
        </w:r>
        <w:r w:rsidRPr="00E646DC">
          <w:rPr>
            <w:webHidden/>
          </w:rPr>
          <w:fldChar w:fldCharType="separate"/>
        </w:r>
        <w:r w:rsidRPr="00E646DC">
          <w:rPr>
            <w:webHidden/>
          </w:rPr>
          <w:t>74</w:t>
        </w:r>
        <w:r w:rsidRPr="00E646DC">
          <w:rPr>
            <w:webHidden/>
          </w:rPr>
          <w:fldChar w:fldCharType="end"/>
        </w:r>
      </w:hyperlink>
    </w:p>
    <w:p w14:paraId="26A45854" w14:textId="358D6C79" w:rsidR="00CA714D" w:rsidRPr="00E646DC" w:rsidDel="00CA714D" w:rsidRDefault="00CA714D">
      <w:pPr>
        <w:pStyle w:val="TOC1"/>
        <w:rPr>
          <w:del w:id="3645" w:author="Administrator" w:date="2024-12-28T10:36:00Z"/>
          <w:rFonts w:eastAsiaTheme="minorEastAsia"/>
          <w:sz w:val="22"/>
          <w:szCs w:val="22"/>
          <w:lang w:val="en-US"/>
          <w:rPrChange w:id="3646" w:author="Administrator" w:date="2024-12-28T10:51:00Z">
            <w:rPr>
              <w:del w:id="3647" w:author="Administrator" w:date="2024-12-28T10:36:00Z"/>
              <w:rFonts w:asciiTheme="minorHAnsi" w:eastAsiaTheme="minorEastAsia" w:hAnsiTheme="minorHAnsi" w:cstheme="minorBidi"/>
              <w:sz w:val="22"/>
              <w:szCs w:val="22"/>
              <w:lang w:val="en-US"/>
            </w:rPr>
          </w:rPrChange>
        </w:rPr>
      </w:pPr>
      <w:del w:id="3648" w:author="Administrator" w:date="2024-12-28T10:36:00Z">
        <w:r w:rsidRPr="00E646DC" w:rsidDel="00CA714D">
          <w:rPr>
            <w:rStyle w:val="Hyperlink"/>
            <w:lang w:val="en-US"/>
          </w:rPr>
          <w:delText>Bảng 2.1 Bảng giá cước cơ bản</w:delText>
        </w:r>
        <w:r w:rsidRPr="00E646DC" w:rsidDel="00CA714D">
          <w:rPr>
            <w:webHidden/>
          </w:rPr>
          <w:tab/>
          <w:delText>20</w:delText>
        </w:r>
      </w:del>
    </w:p>
    <w:p w14:paraId="09DD5327" w14:textId="07E30C07" w:rsidR="00CA714D" w:rsidRPr="00E646DC" w:rsidDel="00CA714D" w:rsidRDefault="00CA714D">
      <w:pPr>
        <w:pStyle w:val="TOC1"/>
        <w:rPr>
          <w:del w:id="3649" w:author="Administrator" w:date="2024-12-28T10:36:00Z"/>
          <w:rFonts w:eastAsiaTheme="minorEastAsia"/>
          <w:sz w:val="22"/>
          <w:szCs w:val="22"/>
          <w:lang w:val="en-US"/>
          <w:rPrChange w:id="3650" w:author="Administrator" w:date="2024-12-28T10:51:00Z">
            <w:rPr>
              <w:del w:id="3651" w:author="Administrator" w:date="2024-12-28T10:36:00Z"/>
              <w:rFonts w:asciiTheme="minorHAnsi" w:eastAsiaTheme="minorEastAsia" w:hAnsiTheme="minorHAnsi" w:cstheme="minorBidi"/>
              <w:sz w:val="22"/>
              <w:szCs w:val="22"/>
              <w:lang w:val="en-US"/>
            </w:rPr>
          </w:rPrChange>
        </w:rPr>
      </w:pPr>
      <w:del w:id="3652" w:author="Administrator" w:date="2024-12-28T10:36:00Z">
        <w:r w:rsidRPr="00E646DC" w:rsidDel="00CA714D">
          <w:rPr>
            <w:rStyle w:val="Hyperlink"/>
            <w:lang w:val="en-US"/>
          </w:rPr>
          <w:delText>Bảng 2.2 Bảng các loại phụ phí</w:delText>
        </w:r>
        <w:r w:rsidRPr="00E646DC" w:rsidDel="00CA714D">
          <w:rPr>
            <w:webHidden/>
          </w:rPr>
          <w:tab/>
          <w:delText>20</w:delText>
        </w:r>
      </w:del>
    </w:p>
    <w:p w14:paraId="0ACBC155" w14:textId="27D3D972" w:rsidR="00CA714D" w:rsidRPr="00E646DC" w:rsidDel="00CA714D" w:rsidRDefault="00CA714D">
      <w:pPr>
        <w:pStyle w:val="TOC1"/>
        <w:rPr>
          <w:del w:id="3653" w:author="Administrator" w:date="2024-12-28T10:36:00Z"/>
          <w:rFonts w:eastAsiaTheme="minorEastAsia"/>
          <w:sz w:val="22"/>
          <w:szCs w:val="22"/>
          <w:lang w:val="en-US"/>
          <w:rPrChange w:id="3654" w:author="Administrator" w:date="2024-12-28T10:51:00Z">
            <w:rPr>
              <w:del w:id="3655" w:author="Administrator" w:date="2024-12-28T10:36:00Z"/>
              <w:rFonts w:asciiTheme="minorHAnsi" w:eastAsiaTheme="minorEastAsia" w:hAnsiTheme="minorHAnsi" w:cstheme="minorBidi"/>
              <w:sz w:val="22"/>
              <w:szCs w:val="22"/>
              <w:lang w:val="en-US"/>
            </w:rPr>
          </w:rPrChange>
        </w:rPr>
      </w:pPr>
      <w:del w:id="3656" w:author="Administrator" w:date="2024-12-28T10:36:00Z">
        <w:r w:rsidRPr="00E646DC" w:rsidDel="00CA714D">
          <w:rPr>
            <w:rStyle w:val="Hyperlink"/>
            <w:lang w:val="en-US"/>
          </w:rPr>
          <w:delText>Bảng 3.1 Đăng nhập</w:delText>
        </w:r>
        <w:r w:rsidRPr="00E646DC" w:rsidDel="00CA714D">
          <w:rPr>
            <w:webHidden/>
          </w:rPr>
          <w:tab/>
          <w:delText>37</w:delText>
        </w:r>
      </w:del>
    </w:p>
    <w:p w14:paraId="45C49C44" w14:textId="76A24337" w:rsidR="00CA714D" w:rsidRPr="00E646DC" w:rsidDel="00CA714D" w:rsidRDefault="00CA714D">
      <w:pPr>
        <w:pStyle w:val="TOC1"/>
        <w:rPr>
          <w:del w:id="3657" w:author="Administrator" w:date="2024-12-28T10:36:00Z"/>
          <w:rFonts w:eastAsiaTheme="minorEastAsia"/>
          <w:sz w:val="22"/>
          <w:szCs w:val="22"/>
          <w:lang w:val="en-US"/>
          <w:rPrChange w:id="3658" w:author="Administrator" w:date="2024-12-28T10:51:00Z">
            <w:rPr>
              <w:del w:id="3659" w:author="Administrator" w:date="2024-12-28T10:36:00Z"/>
              <w:rFonts w:asciiTheme="minorHAnsi" w:eastAsiaTheme="minorEastAsia" w:hAnsiTheme="minorHAnsi" w:cstheme="minorBidi"/>
              <w:sz w:val="22"/>
              <w:szCs w:val="22"/>
              <w:lang w:val="en-US"/>
            </w:rPr>
          </w:rPrChange>
        </w:rPr>
      </w:pPr>
      <w:del w:id="3660" w:author="Administrator" w:date="2024-12-28T10:36:00Z">
        <w:r w:rsidRPr="00E646DC" w:rsidDel="00CA714D">
          <w:rPr>
            <w:rStyle w:val="Hyperlink"/>
            <w:lang w:val="en-US"/>
          </w:rPr>
          <w:delText>Bảng 3.2 Đăng ký</w:delText>
        </w:r>
        <w:r w:rsidRPr="00E646DC" w:rsidDel="00CA714D">
          <w:rPr>
            <w:webHidden/>
          </w:rPr>
          <w:tab/>
          <w:delText>38</w:delText>
        </w:r>
      </w:del>
    </w:p>
    <w:p w14:paraId="22ABB3FF" w14:textId="05047119" w:rsidR="00CA714D" w:rsidRPr="00E646DC" w:rsidDel="00CA714D" w:rsidRDefault="00CA714D">
      <w:pPr>
        <w:pStyle w:val="TOC1"/>
        <w:rPr>
          <w:del w:id="3661" w:author="Administrator" w:date="2024-12-28T10:36:00Z"/>
          <w:rFonts w:eastAsiaTheme="minorEastAsia"/>
          <w:sz w:val="22"/>
          <w:szCs w:val="22"/>
          <w:lang w:val="en-US"/>
          <w:rPrChange w:id="3662" w:author="Administrator" w:date="2024-12-28T10:51:00Z">
            <w:rPr>
              <w:del w:id="3663" w:author="Administrator" w:date="2024-12-28T10:36:00Z"/>
              <w:rFonts w:asciiTheme="minorHAnsi" w:eastAsiaTheme="minorEastAsia" w:hAnsiTheme="minorHAnsi" w:cstheme="minorBidi"/>
              <w:sz w:val="22"/>
              <w:szCs w:val="22"/>
              <w:lang w:val="en-US"/>
            </w:rPr>
          </w:rPrChange>
        </w:rPr>
      </w:pPr>
      <w:del w:id="3664" w:author="Administrator" w:date="2024-12-28T10:36:00Z">
        <w:r w:rsidRPr="00E646DC" w:rsidDel="00CA714D">
          <w:rPr>
            <w:rStyle w:val="Hyperlink"/>
            <w:lang w:val="en-US"/>
          </w:rPr>
          <w:delText>Bảng 3.3 Đặt xe</w:delText>
        </w:r>
        <w:r w:rsidRPr="00E646DC" w:rsidDel="00CA714D">
          <w:rPr>
            <w:webHidden/>
          </w:rPr>
          <w:tab/>
          <w:delText>39</w:delText>
        </w:r>
      </w:del>
    </w:p>
    <w:p w14:paraId="30250891" w14:textId="0629CC19" w:rsidR="00CA714D" w:rsidRPr="00E646DC" w:rsidDel="00CA714D" w:rsidRDefault="00CA714D">
      <w:pPr>
        <w:pStyle w:val="TOC1"/>
        <w:rPr>
          <w:del w:id="3665" w:author="Administrator" w:date="2024-12-28T10:36:00Z"/>
          <w:rFonts w:eastAsiaTheme="minorEastAsia"/>
          <w:sz w:val="22"/>
          <w:szCs w:val="22"/>
          <w:lang w:val="en-US"/>
          <w:rPrChange w:id="3666" w:author="Administrator" w:date="2024-12-28T10:51:00Z">
            <w:rPr>
              <w:del w:id="3667" w:author="Administrator" w:date="2024-12-28T10:36:00Z"/>
              <w:rFonts w:asciiTheme="minorHAnsi" w:eastAsiaTheme="minorEastAsia" w:hAnsiTheme="minorHAnsi" w:cstheme="minorBidi"/>
              <w:sz w:val="22"/>
              <w:szCs w:val="22"/>
              <w:lang w:val="en-US"/>
            </w:rPr>
          </w:rPrChange>
        </w:rPr>
      </w:pPr>
      <w:del w:id="3668" w:author="Administrator" w:date="2024-12-28T10:36:00Z">
        <w:r w:rsidRPr="00E646DC" w:rsidDel="00CA714D">
          <w:rPr>
            <w:rStyle w:val="Hyperlink"/>
            <w:lang w:val="en-US"/>
          </w:rPr>
          <w:delText>Bảng 3.4 Tìm kiếm chuyến xe</w:delText>
        </w:r>
        <w:r w:rsidRPr="00E646DC" w:rsidDel="00CA714D">
          <w:rPr>
            <w:webHidden/>
          </w:rPr>
          <w:tab/>
          <w:delText>40</w:delText>
        </w:r>
      </w:del>
    </w:p>
    <w:p w14:paraId="17C66EBB" w14:textId="07725460" w:rsidR="00CA714D" w:rsidRPr="00E646DC" w:rsidDel="00CA714D" w:rsidRDefault="00CA714D">
      <w:pPr>
        <w:pStyle w:val="TOC1"/>
        <w:rPr>
          <w:del w:id="3669" w:author="Administrator" w:date="2024-12-28T10:36:00Z"/>
          <w:rFonts w:eastAsiaTheme="minorEastAsia"/>
          <w:sz w:val="22"/>
          <w:szCs w:val="22"/>
          <w:lang w:val="en-US"/>
          <w:rPrChange w:id="3670" w:author="Administrator" w:date="2024-12-28T10:51:00Z">
            <w:rPr>
              <w:del w:id="3671" w:author="Administrator" w:date="2024-12-28T10:36:00Z"/>
              <w:rFonts w:asciiTheme="minorHAnsi" w:eastAsiaTheme="minorEastAsia" w:hAnsiTheme="minorHAnsi" w:cstheme="minorBidi"/>
              <w:sz w:val="22"/>
              <w:szCs w:val="22"/>
              <w:lang w:val="en-US"/>
            </w:rPr>
          </w:rPrChange>
        </w:rPr>
      </w:pPr>
      <w:del w:id="3672" w:author="Administrator" w:date="2024-12-28T10:36:00Z">
        <w:r w:rsidRPr="00E646DC" w:rsidDel="00CA714D">
          <w:rPr>
            <w:rStyle w:val="Hyperlink"/>
            <w:lang w:val="en-US"/>
          </w:rPr>
          <w:delText>Bảng 3.5 Xem lịch sử chuyến xe</w:delText>
        </w:r>
        <w:r w:rsidRPr="00E646DC" w:rsidDel="00CA714D">
          <w:rPr>
            <w:webHidden/>
          </w:rPr>
          <w:tab/>
          <w:delText>40</w:delText>
        </w:r>
      </w:del>
    </w:p>
    <w:p w14:paraId="3292BD6C" w14:textId="20CDF650" w:rsidR="00CA714D" w:rsidRPr="00E646DC" w:rsidDel="00CA714D" w:rsidRDefault="00CA714D">
      <w:pPr>
        <w:pStyle w:val="TOC1"/>
        <w:rPr>
          <w:del w:id="3673" w:author="Administrator" w:date="2024-12-28T10:36:00Z"/>
          <w:rFonts w:eastAsiaTheme="minorEastAsia"/>
          <w:sz w:val="22"/>
          <w:szCs w:val="22"/>
          <w:lang w:val="en-US"/>
          <w:rPrChange w:id="3674" w:author="Administrator" w:date="2024-12-28T10:51:00Z">
            <w:rPr>
              <w:del w:id="3675" w:author="Administrator" w:date="2024-12-28T10:36:00Z"/>
              <w:rFonts w:asciiTheme="minorHAnsi" w:eastAsiaTheme="minorEastAsia" w:hAnsiTheme="minorHAnsi" w:cstheme="minorBidi"/>
              <w:sz w:val="22"/>
              <w:szCs w:val="22"/>
              <w:lang w:val="en-US"/>
            </w:rPr>
          </w:rPrChange>
        </w:rPr>
      </w:pPr>
      <w:del w:id="3676" w:author="Administrator" w:date="2024-12-28T10:36:00Z">
        <w:r w:rsidRPr="00E646DC" w:rsidDel="00CA714D">
          <w:rPr>
            <w:rStyle w:val="Hyperlink"/>
            <w:lang w:val="en-US"/>
          </w:rPr>
          <w:delText>Bảng 3.6 Quản lý thông tin cá nhân</w:delText>
        </w:r>
        <w:r w:rsidRPr="00E646DC" w:rsidDel="00CA714D">
          <w:rPr>
            <w:webHidden/>
          </w:rPr>
          <w:tab/>
          <w:delText>41</w:delText>
        </w:r>
      </w:del>
    </w:p>
    <w:p w14:paraId="4279A8A2" w14:textId="2482A20A" w:rsidR="00CA714D" w:rsidRPr="00E646DC" w:rsidDel="00CA714D" w:rsidRDefault="00CA714D">
      <w:pPr>
        <w:pStyle w:val="TOC1"/>
        <w:rPr>
          <w:del w:id="3677" w:author="Administrator" w:date="2024-12-28T10:36:00Z"/>
          <w:rFonts w:eastAsiaTheme="minorEastAsia"/>
          <w:sz w:val="22"/>
          <w:szCs w:val="22"/>
          <w:lang w:val="en-US"/>
          <w:rPrChange w:id="3678" w:author="Administrator" w:date="2024-12-28T10:51:00Z">
            <w:rPr>
              <w:del w:id="3679" w:author="Administrator" w:date="2024-12-28T10:36:00Z"/>
              <w:rFonts w:asciiTheme="minorHAnsi" w:eastAsiaTheme="minorEastAsia" w:hAnsiTheme="minorHAnsi" w:cstheme="minorBidi"/>
              <w:sz w:val="22"/>
              <w:szCs w:val="22"/>
              <w:lang w:val="en-US"/>
            </w:rPr>
          </w:rPrChange>
        </w:rPr>
      </w:pPr>
      <w:del w:id="3680" w:author="Administrator" w:date="2024-12-28T10:36:00Z">
        <w:r w:rsidRPr="00E646DC" w:rsidDel="00CA714D">
          <w:rPr>
            <w:rStyle w:val="Hyperlink"/>
            <w:lang w:val="en-US"/>
          </w:rPr>
          <w:delText>Bảng 3.7 Đánh giá chuyến xe</w:delText>
        </w:r>
        <w:r w:rsidRPr="00E646DC" w:rsidDel="00CA714D">
          <w:rPr>
            <w:webHidden/>
          </w:rPr>
          <w:tab/>
          <w:delText>42</w:delText>
        </w:r>
      </w:del>
    </w:p>
    <w:p w14:paraId="504724DE" w14:textId="35831C9A" w:rsidR="00CA714D" w:rsidRPr="00E646DC" w:rsidDel="00CA714D" w:rsidRDefault="00CA714D">
      <w:pPr>
        <w:pStyle w:val="TOC1"/>
        <w:rPr>
          <w:del w:id="3681" w:author="Administrator" w:date="2024-12-28T10:36:00Z"/>
          <w:rFonts w:eastAsiaTheme="minorEastAsia"/>
          <w:sz w:val="22"/>
          <w:szCs w:val="22"/>
          <w:lang w:val="en-US"/>
          <w:rPrChange w:id="3682" w:author="Administrator" w:date="2024-12-28T10:51:00Z">
            <w:rPr>
              <w:del w:id="3683" w:author="Administrator" w:date="2024-12-28T10:36:00Z"/>
              <w:rFonts w:asciiTheme="minorHAnsi" w:eastAsiaTheme="minorEastAsia" w:hAnsiTheme="minorHAnsi" w:cstheme="minorBidi"/>
              <w:sz w:val="22"/>
              <w:szCs w:val="22"/>
              <w:lang w:val="en-US"/>
            </w:rPr>
          </w:rPrChange>
        </w:rPr>
      </w:pPr>
      <w:del w:id="3684" w:author="Administrator" w:date="2024-12-28T10:36:00Z">
        <w:r w:rsidRPr="00E646DC" w:rsidDel="00CA714D">
          <w:rPr>
            <w:rStyle w:val="Hyperlink"/>
            <w:lang w:val="en-US"/>
          </w:rPr>
          <w:delText>Bảng 3.8 Huỷ chuyến xe</w:delText>
        </w:r>
        <w:r w:rsidRPr="00E646DC" w:rsidDel="00CA714D">
          <w:rPr>
            <w:webHidden/>
          </w:rPr>
          <w:tab/>
          <w:delText>42</w:delText>
        </w:r>
      </w:del>
    </w:p>
    <w:p w14:paraId="545E4691" w14:textId="33C65F0B" w:rsidR="00CA714D" w:rsidRPr="00E646DC" w:rsidDel="00CA714D" w:rsidRDefault="00CA714D">
      <w:pPr>
        <w:pStyle w:val="TOC1"/>
        <w:rPr>
          <w:del w:id="3685" w:author="Administrator" w:date="2024-12-28T10:36:00Z"/>
          <w:rFonts w:eastAsiaTheme="minorEastAsia"/>
          <w:sz w:val="22"/>
          <w:szCs w:val="22"/>
          <w:lang w:val="en-US"/>
          <w:rPrChange w:id="3686" w:author="Administrator" w:date="2024-12-28T10:51:00Z">
            <w:rPr>
              <w:del w:id="3687" w:author="Administrator" w:date="2024-12-28T10:36:00Z"/>
              <w:rFonts w:asciiTheme="minorHAnsi" w:eastAsiaTheme="minorEastAsia" w:hAnsiTheme="minorHAnsi" w:cstheme="minorBidi"/>
              <w:sz w:val="22"/>
              <w:szCs w:val="22"/>
              <w:lang w:val="en-US"/>
            </w:rPr>
          </w:rPrChange>
        </w:rPr>
      </w:pPr>
      <w:del w:id="3688" w:author="Administrator" w:date="2024-12-28T10:36:00Z">
        <w:r w:rsidRPr="00E646DC" w:rsidDel="00CA714D">
          <w:rPr>
            <w:rStyle w:val="Hyperlink"/>
            <w:lang w:val="en-US"/>
          </w:rPr>
          <w:delText>Bảng 3.9 Thanh toán</w:delText>
        </w:r>
        <w:r w:rsidRPr="00E646DC" w:rsidDel="00CA714D">
          <w:rPr>
            <w:webHidden/>
          </w:rPr>
          <w:tab/>
          <w:delText>43</w:delText>
        </w:r>
      </w:del>
    </w:p>
    <w:p w14:paraId="3FC6146C" w14:textId="3545BFE0" w:rsidR="00CA714D" w:rsidRPr="00E646DC" w:rsidDel="00CA714D" w:rsidRDefault="00CA714D">
      <w:pPr>
        <w:pStyle w:val="TOC1"/>
        <w:rPr>
          <w:del w:id="3689" w:author="Administrator" w:date="2024-12-28T10:36:00Z"/>
          <w:rFonts w:eastAsiaTheme="minorEastAsia"/>
          <w:sz w:val="22"/>
          <w:szCs w:val="22"/>
          <w:lang w:val="en-US"/>
          <w:rPrChange w:id="3690" w:author="Administrator" w:date="2024-12-28T10:51:00Z">
            <w:rPr>
              <w:del w:id="3691" w:author="Administrator" w:date="2024-12-28T10:36:00Z"/>
              <w:rFonts w:asciiTheme="minorHAnsi" w:eastAsiaTheme="minorEastAsia" w:hAnsiTheme="minorHAnsi" w:cstheme="minorBidi"/>
              <w:sz w:val="22"/>
              <w:szCs w:val="22"/>
              <w:lang w:val="en-US"/>
            </w:rPr>
          </w:rPrChange>
        </w:rPr>
      </w:pPr>
      <w:del w:id="3692" w:author="Administrator" w:date="2024-12-28T10:36:00Z">
        <w:r w:rsidRPr="00E646DC" w:rsidDel="00CA714D">
          <w:rPr>
            <w:rStyle w:val="Hyperlink"/>
            <w:lang w:val="en-US"/>
          </w:rPr>
          <w:delText>Bảng 3.10 Nạp tiền vào tài khoản ví</w:delText>
        </w:r>
        <w:r w:rsidRPr="00E646DC" w:rsidDel="00CA714D">
          <w:rPr>
            <w:webHidden/>
          </w:rPr>
          <w:tab/>
          <w:delText>44</w:delText>
        </w:r>
      </w:del>
    </w:p>
    <w:p w14:paraId="2D0A54B8" w14:textId="392DAECD" w:rsidR="00CA714D" w:rsidRPr="00E646DC" w:rsidDel="00CA714D" w:rsidRDefault="00CA714D">
      <w:pPr>
        <w:pStyle w:val="TOC1"/>
        <w:rPr>
          <w:del w:id="3693" w:author="Administrator" w:date="2024-12-28T10:36:00Z"/>
          <w:rFonts w:eastAsiaTheme="minorEastAsia"/>
          <w:sz w:val="22"/>
          <w:szCs w:val="22"/>
          <w:lang w:val="en-US"/>
          <w:rPrChange w:id="3694" w:author="Administrator" w:date="2024-12-28T10:51:00Z">
            <w:rPr>
              <w:del w:id="3695" w:author="Administrator" w:date="2024-12-28T10:36:00Z"/>
              <w:rFonts w:asciiTheme="minorHAnsi" w:eastAsiaTheme="minorEastAsia" w:hAnsiTheme="minorHAnsi" w:cstheme="minorBidi"/>
              <w:sz w:val="22"/>
              <w:szCs w:val="22"/>
              <w:lang w:val="en-US"/>
            </w:rPr>
          </w:rPrChange>
        </w:rPr>
      </w:pPr>
      <w:del w:id="3696" w:author="Administrator" w:date="2024-12-28T10:36:00Z">
        <w:r w:rsidRPr="00E646DC" w:rsidDel="00CA714D">
          <w:rPr>
            <w:rStyle w:val="Hyperlink"/>
            <w:lang w:val="en-US"/>
          </w:rPr>
          <w:delText>Bảng 3.11 Thực hiện chuyến xe</w:delText>
        </w:r>
        <w:r w:rsidRPr="00E646DC" w:rsidDel="00CA714D">
          <w:rPr>
            <w:webHidden/>
          </w:rPr>
          <w:tab/>
          <w:delText>45</w:delText>
        </w:r>
      </w:del>
    </w:p>
    <w:p w14:paraId="0060D663" w14:textId="2B7A23AA" w:rsidR="00CA714D" w:rsidRPr="00E646DC" w:rsidDel="00CA714D" w:rsidRDefault="00CA714D">
      <w:pPr>
        <w:pStyle w:val="TOC1"/>
        <w:rPr>
          <w:del w:id="3697" w:author="Administrator" w:date="2024-12-28T10:36:00Z"/>
          <w:rFonts w:eastAsiaTheme="minorEastAsia"/>
          <w:sz w:val="22"/>
          <w:szCs w:val="22"/>
          <w:lang w:val="en-US"/>
          <w:rPrChange w:id="3698" w:author="Administrator" w:date="2024-12-28T10:51:00Z">
            <w:rPr>
              <w:del w:id="3699" w:author="Administrator" w:date="2024-12-28T10:36:00Z"/>
              <w:rFonts w:asciiTheme="minorHAnsi" w:eastAsiaTheme="minorEastAsia" w:hAnsiTheme="minorHAnsi" w:cstheme="minorBidi"/>
              <w:sz w:val="22"/>
              <w:szCs w:val="22"/>
              <w:lang w:val="en-US"/>
            </w:rPr>
          </w:rPrChange>
        </w:rPr>
      </w:pPr>
      <w:del w:id="3700" w:author="Administrator" w:date="2024-12-28T10:36:00Z">
        <w:r w:rsidRPr="00E646DC" w:rsidDel="00CA714D">
          <w:rPr>
            <w:rStyle w:val="Hyperlink"/>
            <w:lang w:val="en-US"/>
          </w:rPr>
          <w:delText>Bảng 3.12 Tạo yêu cầu rút tiền</w:delText>
        </w:r>
        <w:r w:rsidRPr="00E646DC" w:rsidDel="00CA714D">
          <w:rPr>
            <w:webHidden/>
          </w:rPr>
          <w:tab/>
          <w:delText>45</w:delText>
        </w:r>
      </w:del>
    </w:p>
    <w:p w14:paraId="1E0D48A4" w14:textId="2E52446C" w:rsidR="00CA714D" w:rsidRPr="00E646DC" w:rsidDel="00CA714D" w:rsidRDefault="00CA714D">
      <w:pPr>
        <w:pStyle w:val="TOC1"/>
        <w:rPr>
          <w:del w:id="3701" w:author="Administrator" w:date="2024-12-28T10:36:00Z"/>
          <w:rFonts w:eastAsiaTheme="minorEastAsia"/>
          <w:sz w:val="22"/>
          <w:szCs w:val="22"/>
          <w:lang w:val="en-US"/>
          <w:rPrChange w:id="3702" w:author="Administrator" w:date="2024-12-28T10:51:00Z">
            <w:rPr>
              <w:del w:id="3703" w:author="Administrator" w:date="2024-12-28T10:36:00Z"/>
              <w:rFonts w:asciiTheme="minorHAnsi" w:eastAsiaTheme="minorEastAsia" w:hAnsiTheme="minorHAnsi" w:cstheme="minorBidi"/>
              <w:sz w:val="22"/>
              <w:szCs w:val="22"/>
              <w:lang w:val="en-US"/>
            </w:rPr>
          </w:rPrChange>
        </w:rPr>
      </w:pPr>
      <w:del w:id="3704" w:author="Administrator" w:date="2024-12-28T10:36:00Z">
        <w:r w:rsidRPr="00E646DC" w:rsidDel="00CA714D">
          <w:rPr>
            <w:rStyle w:val="Hyperlink"/>
            <w:lang w:val="en-US"/>
          </w:rPr>
          <w:delText>Bảng 3.13 Quản lý khách hàng (tài xế)</w:delText>
        </w:r>
        <w:r w:rsidRPr="00E646DC" w:rsidDel="00CA714D">
          <w:rPr>
            <w:webHidden/>
          </w:rPr>
          <w:tab/>
          <w:delText>46</w:delText>
        </w:r>
      </w:del>
    </w:p>
    <w:p w14:paraId="7EA889A7" w14:textId="16192B29" w:rsidR="00CA714D" w:rsidRPr="00E646DC" w:rsidDel="00CA714D" w:rsidRDefault="00CA714D">
      <w:pPr>
        <w:pStyle w:val="TOC1"/>
        <w:rPr>
          <w:del w:id="3705" w:author="Administrator" w:date="2024-12-28T10:36:00Z"/>
          <w:rFonts w:eastAsiaTheme="minorEastAsia"/>
          <w:sz w:val="22"/>
          <w:szCs w:val="22"/>
          <w:lang w:val="en-US"/>
          <w:rPrChange w:id="3706" w:author="Administrator" w:date="2024-12-28T10:51:00Z">
            <w:rPr>
              <w:del w:id="3707" w:author="Administrator" w:date="2024-12-28T10:36:00Z"/>
              <w:rFonts w:asciiTheme="minorHAnsi" w:eastAsiaTheme="minorEastAsia" w:hAnsiTheme="minorHAnsi" w:cstheme="minorBidi"/>
              <w:sz w:val="22"/>
              <w:szCs w:val="22"/>
              <w:lang w:val="en-US"/>
            </w:rPr>
          </w:rPrChange>
        </w:rPr>
      </w:pPr>
      <w:del w:id="3708" w:author="Administrator" w:date="2024-12-28T10:36:00Z">
        <w:r w:rsidRPr="00E646DC" w:rsidDel="00CA714D">
          <w:rPr>
            <w:rStyle w:val="Hyperlink"/>
            <w:lang w:val="en-US"/>
          </w:rPr>
          <w:delText>Bảng 3.14 Thống kê</w:delText>
        </w:r>
        <w:r w:rsidRPr="00E646DC" w:rsidDel="00CA714D">
          <w:rPr>
            <w:webHidden/>
          </w:rPr>
          <w:tab/>
          <w:delText>47</w:delText>
        </w:r>
      </w:del>
    </w:p>
    <w:p w14:paraId="22B5BE3C" w14:textId="6CA43BDF" w:rsidR="00CA714D" w:rsidRPr="00E646DC" w:rsidDel="00CA714D" w:rsidRDefault="00CA714D">
      <w:pPr>
        <w:pStyle w:val="TOC1"/>
        <w:rPr>
          <w:del w:id="3709" w:author="Administrator" w:date="2024-12-28T10:36:00Z"/>
          <w:rFonts w:eastAsiaTheme="minorEastAsia"/>
          <w:sz w:val="22"/>
          <w:szCs w:val="22"/>
          <w:lang w:val="en-US"/>
          <w:rPrChange w:id="3710" w:author="Administrator" w:date="2024-12-28T10:51:00Z">
            <w:rPr>
              <w:del w:id="3711" w:author="Administrator" w:date="2024-12-28T10:36:00Z"/>
              <w:rFonts w:asciiTheme="minorHAnsi" w:eastAsiaTheme="minorEastAsia" w:hAnsiTheme="minorHAnsi" w:cstheme="minorBidi"/>
              <w:sz w:val="22"/>
              <w:szCs w:val="22"/>
              <w:lang w:val="en-US"/>
            </w:rPr>
          </w:rPrChange>
        </w:rPr>
      </w:pPr>
      <w:del w:id="3712" w:author="Administrator" w:date="2024-12-28T10:36:00Z">
        <w:r w:rsidRPr="00E646DC" w:rsidDel="00CA714D">
          <w:rPr>
            <w:rStyle w:val="Hyperlink"/>
            <w:lang w:val="en-US"/>
          </w:rPr>
          <w:delText>Bảng 3.15 Bảng customer</w:delText>
        </w:r>
        <w:r w:rsidRPr="00E646DC" w:rsidDel="00CA714D">
          <w:rPr>
            <w:webHidden/>
          </w:rPr>
          <w:tab/>
          <w:delText>47</w:delText>
        </w:r>
      </w:del>
    </w:p>
    <w:p w14:paraId="314FD34C" w14:textId="6B74A4A7" w:rsidR="00CA714D" w:rsidRPr="00E646DC" w:rsidDel="00CA714D" w:rsidRDefault="00CA714D">
      <w:pPr>
        <w:pStyle w:val="TOC1"/>
        <w:rPr>
          <w:del w:id="3713" w:author="Administrator" w:date="2024-12-28T10:36:00Z"/>
          <w:rFonts w:eastAsiaTheme="minorEastAsia"/>
          <w:sz w:val="22"/>
          <w:szCs w:val="22"/>
          <w:lang w:val="en-US"/>
          <w:rPrChange w:id="3714" w:author="Administrator" w:date="2024-12-28T10:51:00Z">
            <w:rPr>
              <w:del w:id="3715" w:author="Administrator" w:date="2024-12-28T10:36:00Z"/>
              <w:rFonts w:asciiTheme="minorHAnsi" w:eastAsiaTheme="minorEastAsia" w:hAnsiTheme="minorHAnsi" w:cstheme="minorBidi"/>
              <w:sz w:val="22"/>
              <w:szCs w:val="22"/>
              <w:lang w:val="en-US"/>
            </w:rPr>
          </w:rPrChange>
        </w:rPr>
      </w:pPr>
      <w:del w:id="3716" w:author="Administrator" w:date="2024-12-28T10:36:00Z">
        <w:r w:rsidRPr="00E646DC" w:rsidDel="00CA714D">
          <w:rPr>
            <w:rStyle w:val="Hyperlink"/>
            <w:lang w:val="en-US"/>
          </w:rPr>
          <w:delText>Bảng 3.16 Bảng driver</w:delText>
        </w:r>
        <w:r w:rsidRPr="00E646DC" w:rsidDel="00CA714D">
          <w:rPr>
            <w:webHidden/>
          </w:rPr>
          <w:tab/>
          <w:delText>48</w:delText>
        </w:r>
      </w:del>
    </w:p>
    <w:p w14:paraId="5E69D9BB" w14:textId="462CB33C" w:rsidR="00CA714D" w:rsidRPr="00E646DC" w:rsidDel="00CA714D" w:rsidRDefault="00CA714D">
      <w:pPr>
        <w:pStyle w:val="TOC1"/>
        <w:rPr>
          <w:del w:id="3717" w:author="Administrator" w:date="2024-12-28T10:36:00Z"/>
          <w:rFonts w:eastAsiaTheme="minorEastAsia"/>
          <w:sz w:val="22"/>
          <w:szCs w:val="22"/>
          <w:lang w:val="en-US"/>
          <w:rPrChange w:id="3718" w:author="Administrator" w:date="2024-12-28T10:51:00Z">
            <w:rPr>
              <w:del w:id="3719" w:author="Administrator" w:date="2024-12-28T10:36:00Z"/>
              <w:rFonts w:asciiTheme="minorHAnsi" w:eastAsiaTheme="minorEastAsia" w:hAnsiTheme="minorHAnsi" w:cstheme="minorBidi"/>
              <w:sz w:val="22"/>
              <w:szCs w:val="22"/>
              <w:lang w:val="en-US"/>
            </w:rPr>
          </w:rPrChange>
        </w:rPr>
      </w:pPr>
      <w:del w:id="3720" w:author="Administrator" w:date="2024-12-28T10:36:00Z">
        <w:r w:rsidRPr="00E646DC" w:rsidDel="00CA714D">
          <w:rPr>
            <w:rStyle w:val="Hyperlink"/>
            <w:lang w:val="en-US"/>
          </w:rPr>
          <w:delText>Bảng 3.17 Bảng admin</w:delText>
        </w:r>
        <w:r w:rsidRPr="00E646DC" w:rsidDel="00CA714D">
          <w:rPr>
            <w:webHidden/>
          </w:rPr>
          <w:tab/>
          <w:delText>48</w:delText>
        </w:r>
      </w:del>
    </w:p>
    <w:p w14:paraId="1DD2D3F2" w14:textId="65F704B0" w:rsidR="00CA714D" w:rsidRPr="00E646DC" w:rsidDel="00CA714D" w:rsidRDefault="00CA714D">
      <w:pPr>
        <w:pStyle w:val="TOC1"/>
        <w:rPr>
          <w:del w:id="3721" w:author="Administrator" w:date="2024-12-28T10:36:00Z"/>
          <w:rFonts w:eastAsiaTheme="minorEastAsia"/>
          <w:sz w:val="22"/>
          <w:szCs w:val="22"/>
          <w:lang w:val="en-US"/>
          <w:rPrChange w:id="3722" w:author="Administrator" w:date="2024-12-28T10:51:00Z">
            <w:rPr>
              <w:del w:id="3723" w:author="Administrator" w:date="2024-12-28T10:36:00Z"/>
              <w:rFonts w:asciiTheme="minorHAnsi" w:eastAsiaTheme="minorEastAsia" w:hAnsiTheme="minorHAnsi" w:cstheme="minorBidi"/>
              <w:sz w:val="22"/>
              <w:szCs w:val="22"/>
              <w:lang w:val="en-US"/>
            </w:rPr>
          </w:rPrChange>
        </w:rPr>
      </w:pPr>
      <w:del w:id="3724" w:author="Administrator" w:date="2024-12-28T10:36:00Z">
        <w:r w:rsidRPr="00E646DC" w:rsidDel="00CA714D">
          <w:rPr>
            <w:rStyle w:val="Hyperlink"/>
            <w:lang w:val="en-US"/>
          </w:rPr>
          <w:delText>Bảng 3.18 Bảng ride</w:delText>
        </w:r>
        <w:r w:rsidRPr="00E646DC" w:rsidDel="00CA714D">
          <w:rPr>
            <w:webHidden/>
          </w:rPr>
          <w:tab/>
          <w:delText>49</w:delText>
        </w:r>
      </w:del>
    </w:p>
    <w:p w14:paraId="3C19ABCD" w14:textId="503B4C48" w:rsidR="00CA714D" w:rsidRPr="00E646DC" w:rsidDel="00CA714D" w:rsidRDefault="00CA714D">
      <w:pPr>
        <w:pStyle w:val="TOC1"/>
        <w:rPr>
          <w:del w:id="3725" w:author="Administrator" w:date="2024-12-28T10:36:00Z"/>
          <w:rFonts w:eastAsiaTheme="minorEastAsia"/>
          <w:sz w:val="22"/>
          <w:szCs w:val="22"/>
          <w:lang w:val="en-US"/>
          <w:rPrChange w:id="3726" w:author="Administrator" w:date="2024-12-28T10:51:00Z">
            <w:rPr>
              <w:del w:id="3727" w:author="Administrator" w:date="2024-12-28T10:36:00Z"/>
              <w:rFonts w:asciiTheme="minorHAnsi" w:eastAsiaTheme="minorEastAsia" w:hAnsiTheme="minorHAnsi" w:cstheme="minorBidi"/>
              <w:sz w:val="22"/>
              <w:szCs w:val="22"/>
              <w:lang w:val="en-US"/>
            </w:rPr>
          </w:rPrChange>
        </w:rPr>
      </w:pPr>
      <w:del w:id="3728" w:author="Administrator" w:date="2024-12-28T10:36:00Z">
        <w:r w:rsidRPr="00E646DC" w:rsidDel="00CA714D">
          <w:rPr>
            <w:rStyle w:val="Hyperlink"/>
            <w:lang w:val="en-US"/>
          </w:rPr>
          <w:delText>Bảng 3.19 Bảng transaction</w:delText>
        </w:r>
        <w:r w:rsidRPr="00E646DC" w:rsidDel="00CA714D">
          <w:rPr>
            <w:webHidden/>
          </w:rPr>
          <w:tab/>
          <w:delText>49</w:delText>
        </w:r>
      </w:del>
    </w:p>
    <w:p w14:paraId="3FE0BCDA" w14:textId="39D65F37" w:rsidR="00CA714D" w:rsidRPr="00E646DC" w:rsidDel="00CA714D" w:rsidRDefault="00CA714D">
      <w:pPr>
        <w:pStyle w:val="TOC1"/>
        <w:rPr>
          <w:del w:id="3729" w:author="Administrator" w:date="2024-12-28T10:36:00Z"/>
          <w:rFonts w:eastAsiaTheme="minorEastAsia"/>
          <w:sz w:val="22"/>
          <w:szCs w:val="22"/>
          <w:lang w:val="en-US"/>
          <w:rPrChange w:id="3730" w:author="Administrator" w:date="2024-12-28T10:51:00Z">
            <w:rPr>
              <w:del w:id="3731" w:author="Administrator" w:date="2024-12-28T10:36:00Z"/>
              <w:rFonts w:asciiTheme="minorHAnsi" w:eastAsiaTheme="minorEastAsia" w:hAnsiTheme="minorHAnsi" w:cstheme="minorBidi"/>
              <w:sz w:val="22"/>
              <w:szCs w:val="22"/>
              <w:lang w:val="en-US"/>
            </w:rPr>
          </w:rPrChange>
        </w:rPr>
      </w:pPr>
      <w:del w:id="3732" w:author="Administrator" w:date="2024-12-28T10:36:00Z">
        <w:r w:rsidRPr="00E646DC" w:rsidDel="00CA714D">
          <w:rPr>
            <w:rStyle w:val="Hyperlink"/>
            <w:lang w:val="en-US"/>
          </w:rPr>
          <w:delText>Bảng 3.20 Bảng customer_transaction</w:delText>
        </w:r>
        <w:r w:rsidRPr="00E646DC" w:rsidDel="00CA714D">
          <w:rPr>
            <w:webHidden/>
          </w:rPr>
          <w:tab/>
          <w:delText>50</w:delText>
        </w:r>
      </w:del>
    </w:p>
    <w:p w14:paraId="2BB9C7D2" w14:textId="26D371F4" w:rsidR="00CA714D" w:rsidRPr="00E646DC" w:rsidDel="00CA714D" w:rsidRDefault="00CA714D">
      <w:pPr>
        <w:pStyle w:val="TOC1"/>
        <w:rPr>
          <w:del w:id="3733" w:author="Administrator" w:date="2024-12-28T10:36:00Z"/>
          <w:rFonts w:eastAsiaTheme="minorEastAsia"/>
          <w:sz w:val="22"/>
          <w:szCs w:val="22"/>
          <w:lang w:val="en-US"/>
          <w:rPrChange w:id="3734" w:author="Administrator" w:date="2024-12-28T10:51:00Z">
            <w:rPr>
              <w:del w:id="3735" w:author="Administrator" w:date="2024-12-28T10:36:00Z"/>
              <w:rFonts w:asciiTheme="minorHAnsi" w:eastAsiaTheme="minorEastAsia" w:hAnsiTheme="minorHAnsi" w:cstheme="minorBidi"/>
              <w:sz w:val="22"/>
              <w:szCs w:val="22"/>
              <w:lang w:val="en-US"/>
            </w:rPr>
          </w:rPrChange>
        </w:rPr>
      </w:pPr>
      <w:del w:id="3736" w:author="Administrator" w:date="2024-12-28T10:36:00Z">
        <w:r w:rsidRPr="00E646DC" w:rsidDel="00CA714D">
          <w:rPr>
            <w:rStyle w:val="Hyperlink"/>
            <w:lang w:val="en-US"/>
          </w:rPr>
          <w:delText>Bảng 3.21 Bảng driver_transaction</w:delText>
        </w:r>
        <w:r w:rsidRPr="00E646DC" w:rsidDel="00CA714D">
          <w:rPr>
            <w:webHidden/>
          </w:rPr>
          <w:tab/>
          <w:delText>50</w:delText>
        </w:r>
      </w:del>
    </w:p>
    <w:p w14:paraId="113387DA" w14:textId="410DAA95" w:rsidR="00CA714D" w:rsidRPr="00E646DC" w:rsidDel="00CA714D" w:rsidRDefault="00CA714D">
      <w:pPr>
        <w:pStyle w:val="TOC1"/>
        <w:rPr>
          <w:del w:id="3737" w:author="Administrator" w:date="2024-12-28T10:36:00Z"/>
          <w:rFonts w:eastAsiaTheme="minorEastAsia"/>
          <w:sz w:val="22"/>
          <w:szCs w:val="22"/>
          <w:lang w:val="en-US"/>
          <w:rPrChange w:id="3738" w:author="Administrator" w:date="2024-12-28T10:51:00Z">
            <w:rPr>
              <w:del w:id="3739" w:author="Administrator" w:date="2024-12-28T10:36:00Z"/>
              <w:rFonts w:asciiTheme="minorHAnsi" w:eastAsiaTheme="minorEastAsia" w:hAnsiTheme="minorHAnsi" w:cstheme="minorBidi"/>
              <w:sz w:val="22"/>
              <w:szCs w:val="22"/>
              <w:lang w:val="en-US"/>
            </w:rPr>
          </w:rPrChange>
        </w:rPr>
      </w:pPr>
      <w:del w:id="3740" w:author="Administrator" w:date="2024-12-28T10:36:00Z">
        <w:r w:rsidRPr="00E646DC" w:rsidDel="00CA714D">
          <w:rPr>
            <w:rStyle w:val="Hyperlink"/>
            <w:lang w:val="en-US"/>
          </w:rPr>
          <w:delText>Bảng 3.22 Bảng payment</w:delText>
        </w:r>
        <w:r w:rsidRPr="00E646DC" w:rsidDel="00CA714D">
          <w:rPr>
            <w:webHidden/>
          </w:rPr>
          <w:tab/>
          <w:delText>50</w:delText>
        </w:r>
      </w:del>
    </w:p>
    <w:p w14:paraId="00EF7165" w14:textId="53C90332" w:rsidR="00CA714D" w:rsidRPr="00E646DC" w:rsidDel="00CA714D" w:rsidRDefault="00CA714D">
      <w:pPr>
        <w:pStyle w:val="TOC1"/>
        <w:rPr>
          <w:del w:id="3741" w:author="Administrator" w:date="2024-12-28T10:36:00Z"/>
          <w:rFonts w:eastAsiaTheme="minorEastAsia"/>
          <w:sz w:val="22"/>
          <w:szCs w:val="22"/>
          <w:lang w:val="en-US"/>
          <w:rPrChange w:id="3742" w:author="Administrator" w:date="2024-12-28T10:51:00Z">
            <w:rPr>
              <w:del w:id="3743" w:author="Administrator" w:date="2024-12-28T10:36:00Z"/>
              <w:rFonts w:asciiTheme="minorHAnsi" w:eastAsiaTheme="minorEastAsia" w:hAnsiTheme="minorHAnsi" w:cstheme="minorBidi"/>
              <w:sz w:val="22"/>
              <w:szCs w:val="22"/>
              <w:lang w:val="en-US"/>
            </w:rPr>
          </w:rPrChange>
        </w:rPr>
      </w:pPr>
      <w:del w:id="3744" w:author="Administrator" w:date="2024-12-28T10:36:00Z">
        <w:r w:rsidRPr="00E646DC" w:rsidDel="00CA714D">
          <w:rPr>
            <w:rStyle w:val="Hyperlink"/>
            <w:lang w:val="en-US"/>
          </w:rPr>
          <w:delText>Bảng 3.23 Bảng promotion</w:delText>
        </w:r>
        <w:r w:rsidRPr="00E646DC" w:rsidDel="00CA714D">
          <w:rPr>
            <w:webHidden/>
          </w:rPr>
          <w:tab/>
          <w:delText>51</w:delText>
        </w:r>
      </w:del>
    </w:p>
    <w:p w14:paraId="7CDDCFD5" w14:textId="4D6B5000" w:rsidR="00CA714D" w:rsidRPr="00E646DC" w:rsidDel="00CA714D" w:rsidRDefault="00CA714D">
      <w:pPr>
        <w:pStyle w:val="TOC1"/>
        <w:rPr>
          <w:del w:id="3745" w:author="Administrator" w:date="2024-12-28T10:36:00Z"/>
          <w:rFonts w:eastAsiaTheme="minorEastAsia"/>
          <w:sz w:val="22"/>
          <w:szCs w:val="22"/>
          <w:lang w:val="en-US"/>
          <w:rPrChange w:id="3746" w:author="Administrator" w:date="2024-12-28T10:51:00Z">
            <w:rPr>
              <w:del w:id="3747" w:author="Administrator" w:date="2024-12-28T10:36:00Z"/>
              <w:rFonts w:asciiTheme="minorHAnsi" w:eastAsiaTheme="minorEastAsia" w:hAnsiTheme="minorHAnsi" w:cstheme="minorBidi"/>
              <w:sz w:val="22"/>
              <w:szCs w:val="22"/>
              <w:lang w:val="en-US"/>
            </w:rPr>
          </w:rPrChange>
        </w:rPr>
      </w:pPr>
      <w:del w:id="3748" w:author="Administrator" w:date="2024-12-28T10:36:00Z">
        <w:r w:rsidRPr="00E646DC" w:rsidDel="00CA714D">
          <w:rPr>
            <w:rStyle w:val="Hyperlink"/>
            <w:lang w:val="en-US"/>
          </w:rPr>
          <w:delText>Bảng 3.24 Bảng request_ride</w:delText>
        </w:r>
        <w:r w:rsidRPr="00E646DC" w:rsidDel="00CA714D">
          <w:rPr>
            <w:webHidden/>
          </w:rPr>
          <w:tab/>
          <w:delText>52</w:delText>
        </w:r>
      </w:del>
    </w:p>
    <w:p w14:paraId="647B1BA9" w14:textId="3A394555" w:rsidR="00CA714D" w:rsidRPr="00E646DC" w:rsidDel="00CA714D" w:rsidRDefault="00CA714D">
      <w:pPr>
        <w:pStyle w:val="TOC1"/>
        <w:rPr>
          <w:del w:id="3749" w:author="Administrator" w:date="2024-12-28T10:36:00Z"/>
          <w:rFonts w:eastAsiaTheme="minorEastAsia"/>
          <w:sz w:val="22"/>
          <w:szCs w:val="22"/>
          <w:lang w:val="en-US"/>
          <w:rPrChange w:id="3750" w:author="Administrator" w:date="2024-12-28T10:51:00Z">
            <w:rPr>
              <w:del w:id="3751" w:author="Administrator" w:date="2024-12-28T10:36:00Z"/>
              <w:rFonts w:asciiTheme="minorHAnsi" w:eastAsiaTheme="minorEastAsia" w:hAnsiTheme="minorHAnsi" w:cstheme="minorBidi"/>
              <w:sz w:val="22"/>
              <w:szCs w:val="22"/>
              <w:lang w:val="en-US"/>
            </w:rPr>
          </w:rPrChange>
        </w:rPr>
      </w:pPr>
      <w:del w:id="3752" w:author="Administrator" w:date="2024-12-28T10:36:00Z">
        <w:r w:rsidRPr="00E646DC" w:rsidDel="00CA714D">
          <w:rPr>
            <w:rStyle w:val="Hyperlink"/>
            <w:lang w:val="en-US"/>
          </w:rPr>
          <w:delText>Bảng 3.25 Bảng review</w:delText>
        </w:r>
        <w:r w:rsidRPr="00E646DC" w:rsidDel="00CA714D">
          <w:rPr>
            <w:webHidden/>
          </w:rPr>
          <w:tab/>
          <w:delText>52</w:delText>
        </w:r>
      </w:del>
    </w:p>
    <w:p w14:paraId="61E0FC62" w14:textId="236A9DA8" w:rsidR="00CA714D" w:rsidRPr="00E646DC" w:rsidDel="00CA714D" w:rsidRDefault="00CA714D">
      <w:pPr>
        <w:pStyle w:val="TOC1"/>
        <w:rPr>
          <w:del w:id="3753" w:author="Administrator" w:date="2024-12-28T10:36:00Z"/>
          <w:rFonts w:eastAsiaTheme="minorEastAsia"/>
          <w:sz w:val="22"/>
          <w:szCs w:val="22"/>
          <w:lang w:val="en-US"/>
          <w:rPrChange w:id="3754" w:author="Administrator" w:date="2024-12-28T10:51:00Z">
            <w:rPr>
              <w:del w:id="3755" w:author="Administrator" w:date="2024-12-28T10:36:00Z"/>
              <w:rFonts w:asciiTheme="minorHAnsi" w:eastAsiaTheme="minorEastAsia" w:hAnsiTheme="minorHAnsi" w:cstheme="minorBidi"/>
              <w:sz w:val="22"/>
              <w:szCs w:val="22"/>
              <w:lang w:val="en-US"/>
            </w:rPr>
          </w:rPrChange>
        </w:rPr>
      </w:pPr>
      <w:del w:id="3756" w:author="Administrator" w:date="2024-12-28T10:36:00Z">
        <w:r w:rsidRPr="00E646DC" w:rsidDel="00CA714D">
          <w:rPr>
            <w:rStyle w:val="Hyperlink"/>
            <w:lang w:val="en-US"/>
          </w:rPr>
          <w:delText>Bảng 3.26 Bảng vehicle</w:delText>
        </w:r>
        <w:r w:rsidRPr="00E646DC" w:rsidDel="00CA714D">
          <w:rPr>
            <w:webHidden/>
          </w:rPr>
          <w:tab/>
          <w:delText>52</w:delText>
        </w:r>
      </w:del>
    </w:p>
    <w:p w14:paraId="0F3F1B37" w14:textId="140B5F8E" w:rsidR="00CA714D" w:rsidRPr="00E646DC" w:rsidDel="00CA714D" w:rsidRDefault="00CA714D">
      <w:pPr>
        <w:pStyle w:val="TOC1"/>
        <w:rPr>
          <w:del w:id="3757" w:author="Administrator" w:date="2024-12-28T10:36:00Z"/>
          <w:rFonts w:eastAsiaTheme="minorEastAsia"/>
          <w:sz w:val="22"/>
          <w:szCs w:val="22"/>
          <w:lang w:val="en-US"/>
          <w:rPrChange w:id="3758" w:author="Administrator" w:date="2024-12-28T10:51:00Z">
            <w:rPr>
              <w:del w:id="3759" w:author="Administrator" w:date="2024-12-28T10:36:00Z"/>
              <w:rFonts w:asciiTheme="minorHAnsi" w:eastAsiaTheme="minorEastAsia" w:hAnsiTheme="minorHAnsi" w:cstheme="minorBidi"/>
              <w:sz w:val="22"/>
              <w:szCs w:val="22"/>
              <w:lang w:val="en-US"/>
            </w:rPr>
          </w:rPrChange>
        </w:rPr>
      </w:pPr>
      <w:del w:id="3760" w:author="Administrator" w:date="2024-12-28T10:36:00Z">
        <w:r w:rsidRPr="00E646DC" w:rsidDel="00CA714D">
          <w:rPr>
            <w:rStyle w:val="Hyperlink"/>
            <w:lang w:val="en-US"/>
          </w:rPr>
          <w:delText>Bảng 3.27 Bảng vehicle_type</w:delText>
        </w:r>
        <w:r w:rsidRPr="00E646DC" w:rsidDel="00CA714D">
          <w:rPr>
            <w:webHidden/>
          </w:rPr>
          <w:tab/>
          <w:delText>53</w:delText>
        </w:r>
      </w:del>
    </w:p>
    <w:p w14:paraId="0303B7C5" w14:textId="2B79E227" w:rsidR="00CA714D" w:rsidRPr="00E646DC" w:rsidDel="00CA714D" w:rsidRDefault="00CA714D">
      <w:pPr>
        <w:pStyle w:val="TOC1"/>
        <w:rPr>
          <w:del w:id="3761" w:author="Administrator" w:date="2024-12-28T10:36:00Z"/>
          <w:rFonts w:eastAsiaTheme="minorEastAsia"/>
          <w:sz w:val="22"/>
          <w:szCs w:val="22"/>
          <w:lang w:val="en-US"/>
          <w:rPrChange w:id="3762" w:author="Administrator" w:date="2024-12-28T10:51:00Z">
            <w:rPr>
              <w:del w:id="3763" w:author="Administrator" w:date="2024-12-28T10:36:00Z"/>
              <w:rFonts w:asciiTheme="minorHAnsi" w:eastAsiaTheme="minorEastAsia" w:hAnsiTheme="minorHAnsi" w:cstheme="minorBidi"/>
              <w:sz w:val="22"/>
              <w:szCs w:val="22"/>
              <w:lang w:val="en-US"/>
            </w:rPr>
          </w:rPrChange>
        </w:rPr>
      </w:pPr>
      <w:del w:id="3764" w:author="Administrator" w:date="2024-12-28T10:36:00Z">
        <w:r w:rsidRPr="00E646DC" w:rsidDel="00CA714D">
          <w:rPr>
            <w:rStyle w:val="Hyperlink"/>
            <w:lang w:val="en-US"/>
          </w:rPr>
          <w:delText>Bảng 3.28 Bảng notification</w:delText>
        </w:r>
        <w:r w:rsidRPr="00E646DC" w:rsidDel="00CA714D">
          <w:rPr>
            <w:webHidden/>
          </w:rPr>
          <w:tab/>
          <w:delText>53</w:delText>
        </w:r>
      </w:del>
    </w:p>
    <w:p w14:paraId="40ADA92E" w14:textId="02286260" w:rsidR="00CA714D" w:rsidRPr="00E646DC" w:rsidDel="00CA714D" w:rsidRDefault="00CA714D">
      <w:pPr>
        <w:pStyle w:val="TOC1"/>
        <w:rPr>
          <w:del w:id="3765" w:author="Administrator" w:date="2024-12-28T10:36:00Z"/>
          <w:rFonts w:eastAsiaTheme="minorEastAsia"/>
          <w:sz w:val="22"/>
          <w:szCs w:val="22"/>
          <w:lang w:val="en-US"/>
          <w:rPrChange w:id="3766" w:author="Administrator" w:date="2024-12-28T10:51:00Z">
            <w:rPr>
              <w:del w:id="3767" w:author="Administrator" w:date="2024-12-28T10:36:00Z"/>
              <w:rFonts w:asciiTheme="minorHAnsi" w:eastAsiaTheme="minorEastAsia" w:hAnsiTheme="minorHAnsi" w:cstheme="minorBidi"/>
              <w:sz w:val="22"/>
              <w:szCs w:val="22"/>
              <w:lang w:val="en-US"/>
            </w:rPr>
          </w:rPrChange>
        </w:rPr>
      </w:pPr>
      <w:del w:id="3768" w:author="Administrator" w:date="2024-12-28T10:36:00Z">
        <w:r w:rsidRPr="00E646DC" w:rsidDel="00CA714D">
          <w:rPr>
            <w:rStyle w:val="Hyperlink"/>
            <w:lang w:val="en-US"/>
          </w:rPr>
          <w:delText>Bảng 3.29 Bảng customer_notification</w:delText>
        </w:r>
        <w:r w:rsidRPr="00E646DC" w:rsidDel="00CA714D">
          <w:rPr>
            <w:webHidden/>
          </w:rPr>
          <w:tab/>
          <w:delText>53</w:delText>
        </w:r>
      </w:del>
    </w:p>
    <w:p w14:paraId="61400E6C" w14:textId="0FB1BBD3" w:rsidR="00CA714D" w:rsidRPr="00E646DC" w:rsidDel="00CA714D" w:rsidRDefault="00CA714D">
      <w:pPr>
        <w:pStyle w:val="TOC1"/>
        <w:rPr>
          <w:del w:id="3769" w:author="Administrator" w:date="2024-12-28T10:36:00Z"/>
          <w:rFonts w:eastAsiaTheme="minorEastAsia"/>
          <w:sz w:val="22"/>
          <w:szCs w:val="22"/>
          <w:lang w:val="en-US"/>
          <w:rPrChange w:id="3770" w:author="Administrator" w:date="2024-12-28T10:51:00Z">
            <w:rPr>
              <w:del w:id="3771" w:author="Administrator" w:date="2024-12-28T10:36:00Z"/>
              <w:rFonts w:asciiTheme="minorHAnsi" w:eastAsiaTheme="minorEastAsia" w:hAnsiTheme="minorHAnsi" w:cstheme="minorBidi"/>
              <w:sz w:val="22"/>
              <w:szCs w:val="22"/>
              <w:lang w:val="en-US"/>
            </w:rPr>
          </w:rPrChange>
        </w:rPr>
      </w:pPr>
      <w:del w:id="3772" w:author="Administrator" w:date="2024-12-28T10:36:00Z">
        <w:r w:rsidRPr="00E646DC" w:rsidDel="00CA714D">
          <w:rPr>
            <w:rStyle w:val="Hyperlink"/>
            <w:lang w:val="en-US"/>
          </w:rPr>
          <w:delText>Bảng 3.30 Bảng driver_notification</w:delText>
        </w:r>
        <w:r w:rsidRPr="00E646DC" w:rsidDel="00CA714D">
          <w:rPr>
            <w:webHidden/>
          </w:rPr>
          <w:tab/>
          <w:delText>54</w:delText>
        </w:r>
      </w:del>
    </w:p>
    <w:p w14:paraId="7176255D" w14:textId="423A2F68" w:rsidR="00CA714D" w:rsidRPr="00E646DC" w:rsidDel="00CA714D" w:rsidRDefault="00CA714D">
      <w:pPr>
        <w:pStyle w:val="TOC1"/>
        <w:rPr>
          <w:del w:id="3773" w:author="Administrator" w:date="2024-12-28T10:36:00Z"/>
          <w:rFonts w:eastAsiaTheme="minorEastAsia"/>
          <w:sz w:val="22"/>
          <w:szCs w:val="22"/>
          <w:lang w:val="en-US"/>
          <w:rPrChange w:id="3774" w:author="Administrator" w:date="2024-12-28T10:51:00Z">
            <w:rPr>
              <w:del w:id="3775" w:author="Administrator" w:date="2024-12-28T10:36:00Z"/>
              <w:rFonts w:asciiTheme="minorHAnsi" w:eastAsiaTheme="minorEastAsia" w:hAnsiTheme="minorHAnsi" w:cstheme="minorBidi"/>
              <w:sz w:val="22"/>
              <w:szCs w:val="22"/>
              <w:lang w:val="en-US"/>
            </w:rPr>
          </w:rPrChange>
        </w:rPr>
      </w:pPr>
      <w:del w:id="3776" w:author="Administrator" w:date="2024-12-28T10:36:00Z">
        <w:r w:rsidRPr="00E646DC" w:rsidDel="00CA714D">
          <w:rPr>
            <w:rStyle w:val="Hyperlink"/>
            <w:lang w:val="en-US"/>
          </w:rPr>
          <w:delText>Bảng 4.1 Kịch bản Test Case</w:delText>
        </w:r>
        <w:r w:rsidRPr="00E646DC" w:rsidDel="00CA714D">
          <w:rPr>
            <w:webHidden/>
          </w:rPr>
          <w:tab/>
          <w:delText>67</w:delText>
        </w:r>
      </w:del>
    </w:p>
    <w:p w14:paraId="5C8462B6" w14:textId="5373AEC3" w:rsidR="00CA714D" w:rsidRPr="00E646DC" w:rsidDel="00CA714D" w:rsidRDefault="00CA714D">
      <w:pPr>
        <w:pStyle w:val="TOC1"/>
        <w:rPr>
          <w:del w:id="3777" w:author="Administrator" w:date="2024-12-28T10:36:00Z"/>
          <w:rFonts w:eastAsiaTheme="minorEastAsia"/>
          <w:sz w:val="22"/>
          <w:szCs w:val="22"/>
          <w:lang w:val="en-US"/>
          <w:rPrChange w:id="3778" w:author="Administrator" w:date="2024-12-28T10:51:00Z">
            <w:rPr>
              <w:del w:id="3779" w:author="Administrator" w:date="2024-12-28T10:36:00Z"/>
              <w:rFonts w:asciiTheme="minorHAnsi" w:eastAsiaTheme="minorEastAsia" w:hAnsiTheme="minorHAnsi" w:cstheme="minorBidi"/>
              <w:sz w:val="22"/>
              <w:szCs w:val="22"/>
              <w:lang w:val="en-US"/>
            </w:rPr>
          </w:rPrChange>
        </w:rPr>
      </w:pPr>
      <w:del w:id="3780" w:author="Administrator" w:date="2024-12-28T10:36:00Z">
        <w:r w:rsidRPr="00E646DC" w:rsidDel="00CA714D">
          <w:rPr>
            <w:rStyle w:val="Hyperlink"/>
            <w:lang w:val="en-US"/>
          </w:rPr>
          <w:delText>Hình 4.17 Màn hình Quản l</w:delText>
        </w:r>
        <w:r w:rsidRPr="00E646DC" w:rsidDel="00CA714D">
          <w:rPr>
            <w:rStyle w:val="Hyperlink"/>
            <w:lang w:val="en-US"/>
          </w:rPr>
          <w:delText>ý</w:delText>
        </w:r>
        <w:r w:rsidRPr="00E646DC" w:rsidDel="00CA714D">
          <w:rPr>
            <w:rStyle w:val="Hyperlink"/>
            <w:lang w:val="en-US"/>
          </w:rPr>
          <w:delText xml:space="preserve"> khách hàng</w:delText>
        </w:r>
        <w:r w:rsidRPr="00E646DC" w:rsidDel="00CA714D">
          <w:rPr>
            <w:webHidden/>
          </w:rPr>
          <w:tab/>
          <w:delText>74</w:delText>
        </w:r>
      </w:del>
    </w:p>
    <w:p w14:paraId="37C70699" w14:textId="2C893433" w:rsidR="001D5CBB" w:rsidRPr="00E646DC" w:rsidDel="00CA714D" w:rsidRDefault="001D5CBB" w:rsidP="00982DD0">
      <w:pPr>
        <w:pStyle w:val="TOC1"/>
        <w:rPr>
          <w:del w:id="3781" w:author="Administrator" w:date="2024-12-28T10:33:00Z"/>
          <w:rFonts w:eastAsiaTheme="minorEastAsia"/>
          <w:kern w:val="2"/>
          <w:sz w:val="24"/>
          <w:szCs w:val="24"/>
          <w14:ligatures w14:val="standardContextual"/>
        </w:rPr>
      </w:pPr>
      <w:del w:id="3782" w:author="Administrator" w:date="2024-12-28T10:33:00Z">
        <w:r w:rsidRPr="00E646DC" w:rsidDel="00CA714D">
          <w:rPr>
            <w:lang w:val="en-US"/>
            <w:rPrChange w:id="3783" w:author="Administrator" w:date="2024-12-28T10:51:00Z">
              <w:rPr>
                <w:rStyle w:val="Hyperlink"/>
                <w:lang w:val="en-US"/>
              </w:rPr>
            </w:rPrChange>
          </w:rPr>
          <w:delText>Bảng 2.1 Bảng giá cước cơ bản</w:delText>
        </w:r>
        <w:r w:rsidRPr="00E646DC" w:rsidDel="00CA714D">
          <w:rPr>
            <w:webHidden/>
          </w:rPr>
          <w:tab/>
        </w:r>
        <w:r w:rsidR="00E00159" w:rsidRPr="00E646DC" w:rsidDel="00CA714D">
          <w:rPr>
            <w:webHidden/>
          </w:rPr>
          <w:delText>20</w:delText>
        </w:r>
      </w:del>
    </w:p>
    <w:p w14:paraId="6954E10A" w14:textId="60D74216" w:rsidR="001D5CBB" w:rsidRPr="00E646DC" w:rsidDel="00CA714D" w:rsidRDefault="001D5CBB" w:rsidP="00982DD0">
      <w:pPr>
        <w:pStyle w:val="TOC1"/>
        <w:rPr>
          <w:del w:id="3784" w:author="Administrator" w:date="2024-12-28T10:33:00Z"/>
          <w:rFonts w:eastAsiaTheme="minorEastAsia"/>
          <w:kern w:val="2"/>
          <w:sz w:val="24"/>
          <w:szCs w:val="24"/>
          <w14:ligatures w14:val="standardContextual"/>
        </w:rPr>
      </w:pPr>
      <w:del w:id="3785" w:author="Administrator" w:date="2024-12-28T10:33:00Z">
        <w:r w:rsidRPr="00E646DC" w:rsidDel="00CA714D">
          <w:rPr>
            <w:lang w:val="en-US"/>
            <w:rPrChange w:id="3786" w:author="Administrator" w:date="2024-12-28T10:51:00Z">
              <w:rPr>
                <w:rStyle w:val="Hyperlink"/>
                <w:lang w:val="en-US"/>
              </w:rPr>
            </w:rPrChange>
          </w:rPr>
          <w:delText>Bảng 2.2 Bảng các loại phụ phí</w:delText>
        </w:r>
        <w:r w:rsidRPr="00E646DC" w:rsidDel="00CA714D">
          <w:rPr>
            <w:webHidden/>
          </w:rPr>
          <w:tab/>
        </w:r>
        <w:r w:rsidR="00E00159" w:rsidRPr="00E646DC" w:rsidDel="00CA714D">
          <w:rPr>
            <w:webHidden/>
          </w:rPr>
          <w:delText>20</w:delText>
        </w:r>
      </w:del>
    </w:p>
    <w:p w14:paraId="784A2514" w14:textId="307E0F80" w:rsidR="001D5CBB" w:rsidRPr="00E646DC" w:rsidDel="00CA714D" w:rsidRDefault="001D5CBB" w:rsidP="00982DD0">
      <w:pPr>
        <w:pStyle w:val="TOC1"/>
        <w:rPr>
          <w:del w:id="3787" w:author="Administrator" w:date="2024-12-28T10:33:00Z"/>
          <w:rFonts w:eastAsiaTheme="minorEastAsia"/>
          <w:kern w:val="2"/>
          <w:sz w:val="24"/>
          <w:szCs w:val="24"/>
          <w14:ligatures w14:val="standardContextual"/>
        </w:rPr>
      </w:pPr>
      <w:del w:id="3788" w:author="Administrator" w:date="2024-12-28T10:33:00Z">
        <w:r w:rsidRPr="00E646DC" w:rsidDel="00CA714D">
          <w:rPr>
            <w:rPrChange w:id="3789" w:author="Administrator" w:date="2024-12-28T10:51:00Z">
              <w:rPr>
                <w:rStyle w:val="Hyperlink"/>
              </w:rPr>
            </w:rPrChange>
          </w:rPr>
          <w:delText xml:space="preserve">Hình </w:delText>
        </w:r>
        <w:r w:rsidRPr="00E646DC" w:rsidDel="00CA714D">
          <w:rPr>
            <w:lang w:val="en-US"/>
            <w:rPrChange w:id="3790" w:author="Administrator" w:date="2024-12-28T10:51:00Z">
              <w:rPr>
                <w:rStyle w:val="Hyperlink"/>
                <w:lang w:val="en-US"/>
              </w:rPr>
            </w:rPrChange>
          </w:rPr>
          <w:delText>3.1</w:delText>
        </w:r>
        <w:r w:rsidRPr="00E646DC" w:rsidDel="00CA714D">
          <w:rPr>
            <w:rPrChange w:id="3791" w:author="Administrator" w:date="2024-12-28T10:51:00Z">
              <w:rPr>
                <w:rStyle w:val="Hyperlink"/>
              </w:rPr>
            </w:rPrChange>
          </w:rPr>
          <w:delText xml:space="preserve"> </w:delText>
        </w:r>
        <w:r w:rsidRPr="00E646DC" w:rsidDel="00CA714D">
          <w:rPr>
            <w:lang w:val="en-US"/>
            <w:rPrChange w:id="3792" w:author="Administrator" w:date="2024-12-28T10:51:00Z">
              <w:rPr>
                <w:rStyle w:val="Hyperlink"/>
                <w:lang w:val="en-US"/>
              </w:rPr>
            </w:rPrChange>
          </w:rPr>
          <w:delText>Sơ đồ môi trư</w:delText>
        </w:r>
        <w:r w:rsidRPr="00E646DC" w:rsidDel="00CA714D">
          <w:rPr>
            <w:lang w:val="en-US"/>
            <w:rPrChange w:id="3793" w:author="Administrator" w:date="2024-12-28T10:51:00Z">
              <w:rPr>
                <w:rStyle w:val="Hyperlink"/>
                <w:lang w:val="en-US"/>
              </w:rPr>
            </w:rPrChange>
          </w:rPr>
          <w:delText>ờ</w:delText>
        </w:r>
        <w:r w:rsidRPr="00E646DC" w:rsidDel="00CA714D">
          <w:rPr>
            <w:lang w:val="en-US"/>
            <w:rPrChange w:id="3794" w:author="Administrator" w:date="2024-12-28T10:51:00Z">
              <w:rPr>
                <w:rStyle w:val="Hyperlink"/>
                <w:lang w:val="en-US"/>
              </w:rPr>
            </w:rPrChange>
          </w:rPr>
          <w:delText>ng hệ thống</w:delText>
        </w:r>
        <w:r w:rsidRPr="00E646DC" w:rsidDel="00CA714D">
          <w:rPr>
            <w:webHidden/>
          </w:rPr>
          <w:tab/>
        </w:r>
        <w:r w:rsidR="00E00159" w:rsidRPr="00E646DC" w:rsidDel="00CA714D">
          <w:rPr>
            <w:webHidden/>
          </w:rPr>
          <w:delText>21</w:delText>
        </w:r>
      </w:del>
    </w:p>
    <w:p w14:paraId="4F7D7869" w14:textId="0602A2C8" w:rsidR="001D5CBB" w:rsidRPr="00E646DC" w:rsidDel="00CA714D" w:rsidRDefault="001D5CBB" w:rsidP="00982DD0">
      <w:pPr>
        <w:pStyle w:val="TOC1"/>
        <w:rPr>
          <w:del w:id="3795" w:author="Administrator" w:date="2024-12-28T10:33:00Z"/>
          <w:rFonts w:eastAsiaTheme="minorEastAsia"/>
          <w:kern w:val="2"/>
          <w:sz w:val="24"/>
          <w:szCs w:val="24"/>
          <w14:ligatures w14:val="standardContextual"/>
        </w:rPr>
      </w:pPr>
      <w:del w:id="3796" w:author="Administrator" w:date="2024-12-28T10:33:00Z">
        <w:r w:rsidRPr="00E646DC" w:rsidDel="00CA714D">
          <w:rPr>
            <w:lang w:val="en-US"/>
            <w:rPrChange w:id="3797" w:author="Administrator" w:date="2024-12-28T10:51:00Z">
              <w:rPr>
                <w:rStyle w:val="Hyperlink"/>
                <w:lang w:val="en-US"/>
              </w:rPr>
            </w:rPrChange>
          </w:rPr>
          <w:delText>Bảng 3.1 Đăng nhập</w:delText>
        </w:r>
        <w:r w:rsidRPr="00E646DC" w:rsidDel="00CA714D">
          <w:rPr>
            <w:webHidden/>
          </w:rPr>
          <w:tab/>
        </w:r>
        <w:r w:rsidR="00E00159" w:rsidRPr="00E646DC" w:rsidDel="00CA714D">
          <w:rPr>
            <w:webHidden/>
          </w:rPr>
          <w:delText>37</w:delText>
        </w:r>
      </w:del>
    </w:p>
    <w:p w14:paraId="1B812FA2" w14:textId="25CF43BC" w:rsidR="001D5CBB" w:rsidRPr="00E646DC" w:rsidDel="00CA714D" w:rsidRDefault="001D5CBB" w:rsidP="00982DD0">
      <w:pPr>
        <w:pStyle w:val="TOC1"/>
        <w:rPr>
          <w:del w:id="3798" w:author="Administrator" w:date="2024-12-28T10:33:00Z"/>
          <w:rFonts w:eastAsiaTheme="minorEastAsia"/>
          <w:kern w:val="2"/>
          <w:sz w:val="24"/>
          <w:szCs w:val="24"/>
          <w14:ligatures w14:val="standardContextual"/>
        </w:rPr>
      </w:pPr>
      <w:del w:id="3799" w:author="Administrator" w:date="2024-12-28T10:33:00Z">
        <w:r w:rsidRPr="00E646DC" w:rsidDel="00CA714D">
          <w:rPr>
            <w:lang w:val="en-US"/>
            <w:rPrChange w:id="3800" w:author="Administrator" w:date="2024-12-28T10:51:00Z">
              <w:rPr>
                <w:rStyle w:val="Hyperlink"/>
                <w:lang w:val="en-US"/>
              </w:rPr>
            </w:rPrChange>
          </w:rPr>
          <w:delText>Bảng 3.2 Đăng ký</w:delText>
        </w:r>
        <w:r w:rsidRPr="00E646DC" w:rsidDel="00CA714D">
          <w:rPr>
            <w:webHidden/>
          </w:rPr>
          <w:tab/>
        </w:r>
        <w:r w:rsidR="00E00159" w:rsidRPr="00E646DC" w:rsidDel="00CA714D">
          <w:rPr>
            <w:webHidden/>
          </w:rPr>
          <w:delText>38</w:delText>
        </w:r>
      </w:del>
    </w:p>
    <w:p w14:paraId="460D2B60" w14:textId="4063528C" w:rsidR="001D5CBB" w:rsidRPr="00E646DC" w:rsidDel="00CA714D" w:rsidRDefault="001D5CBB" w:rsidP="00982DD0">
      <w:pPr>
        <w:pStyle w:val="TOC1"/>
        <w:rPr>
          <w:del w:id="3801" w:author="Administrator" w:date="2024-12-28T10:33:00Z"/>
          <w:rFonts w:eastAsiaTheme="minorEastAsia"/>
          <w:kern w:val="2"/>
          <w:sz w:val="24"/>
          <w:szCs w:val="24"/>
          <w14:ligatures w14:val="standardContextual"/>
        </w:rPr>
      </w:pPr>
      <w:del w:id="3802" w:author="Administrator" w:date="2024-12-28T10:33:00Z">
        <w:r w:rsidRPr="00E646DC" w:rsidDel="00CA714D">
          <w:rPr>
            <w:lang w:val="en-US"/>
            <w:rPrChange w:id="3803" w:author="Administrator" w:date="2024-12-28T10:51:00Z">
              <w:rPr>
                <w:rStyle w:val="Hyperlink"/>
                <w:lang w:val="en-US"/>
              </w:rPr>
            </w:rPrChange>
          </w:rPr>
          <w:delText>Bảng 3.3 Đặt xe</w:delText>
        </w:r>
        <w:r w:rsidRPr="00E646DC" w:rsidDel="00CA714D">
          <w:rPr>
            <w:webHidden/>
          </w:rPr>
          <w:tab/>
        </w:r>
        <w:r w:rsidR="00E00159" w:rsidRPr="00E646DC" w:rsidDel="00CA714D">
          <w:rPr>
            <w:webHidden/>
          </w:rPr>
          <w:delText>39</w:delText>
        </w:r>
      </w:del>
    </w:p>
    <w:p w14:paraId="0245CD55" w14:textId="4D98445D" w:rsidR="001D5CBB" w:rsidRPr="00E646DC" w:rsidDel="00CA714D" w:rsidRDefault="001D5CBB" w:rsidP="00982DD0">
      <w:pPr>
        <w:pStyle w:val="TOC1"/>
        <w:rPr>
          <w:del w:id="3804" w:author="Administrator" w:date="2024-12-28T10:33:00Z"/>
          <w:rFonts w:eastAsiaTheme="minorEastAsia"/>
          <w:kern w:val="2"/>
          <w:sz w:val="24"/>
          <w:szCs w:val="24"/>
          <w14:ligatures w14:val="standardContextual"/>
        </w:rPr>
      </w:pPr>
      <w:del w:id="3805" w:author="Administrator" w:date="2024-12-28T10:33:00Z">
        <w:r w:rsidRPr="00E646DC" w:rsidDel="00CA714D">
          <w:rPr>
            <w:lang w:val="en-US"/>
            <w:rPrChange w:id="3806" w:author="Administrator" w:date="2024-12-28T10:51:00Z">
              <w:rPr>
                <w:rStyle w:val="Hyperlink"/>
                <w:lang w:val="en-US"/>
              </w:rPr>
            </w:rPrChange>
          </w:rPr>
          <w:delText>Bảng 3.4 Tìm kiếm chuyến xe</w:delText>
        </w:r>
        <w:r w:rsidRPr="00E646DC" w:rsidDel="00CA714D">
          <w:rPr>
            <w:webHidden/>
          </w:rPr>
          <w:tab/>
        </w:r>
        <w:r w:rsidR="00E00159" w:rsidRPr="00E646DC" w:rsidDel="00CA714D">
          <w:rPr>
            <w:webHidden/>
          </w:rPr>
          <w:delText>40</w:delText>
        </w:r>
      </w:del>
    </w:p>
    <w:p w14:paraId="4AE2E5FC" w14:textId="6ECDA5A2" w:rsidR="001D5CBB" w:rsidRPr="00E646DC" w:rsidDel="00CA714D" w:rsidRDefault="001D5CBB" w:rsidP="00982DD0">
      <w:pPr>
        <w:pStyle w:val="TOC1"/>
        <w:rPr>
          <w:del w:id="3807" w:author="Administrator" w:date="2024-12-28T10:33:00Z"/>
          <w:rFonts w:eastAsiaTheme="minorEastAsia"/>
          <w:kern w:val="2"/>
          <w:sz w:val="24"/>
          <w:szCs w:val="24"/>
          <w14:ligatures w14:val="standardContextual"/>
        </w:rPr>
      </w:pPr>
      <w:del w:id="3808" w:author="Administrator" w:date="2024-12-28T10:33:00Z">
        <w:r w:rsidRPr="00E646DC" w:rsidDel="00CA714D">
          <w:rPr>
            <w:lang w:val="en-US"/>
            <w:rPrChange w:id="3809" w:author="Administrator" w:date="2024-12-28T10:51:00Z">
              <w:rPr>
                <w:rStyle w:val="Hyperlink"/>
                <w:lang w:val="en-US"/>
              </w:rPr>
            </w:rPrChange>
          </w:rPr>
          <w:delText>Bảng 3.5 Xem lịch sử chuyến xe</w:delText>
        </w:r>
        <w:r w:rsidRPr="00E646DC" w:rsidDel="00CA714D">
          <w:rPr>
            <w:webHidden/>
          </w:rPr>
          <w:tab/>
        </w:r>
        <w:r w:rsidR="00E00159" w:rsidRPr="00E646DC" w:rsidDel="00CA714D">
          <w:rPr>
            <w:webHidden/>
          </w:rPr>
          <w:delText>40</w:delText>
        </w:r>
      </w:del>
    </w:p>
    <w:p w14:paraId="7D9DBF8D" w14:textId="6D316CB5" w:rsidR="001D5CBB" w:rsidRPr="00E646DC" w:rsidDel="00CA714D" w:rsidRDefault="001D5CBB" w:rsidP="00982DD0">
      <w:pPr>
        <w:pStyle w:val="TOC1"/>
        <w:rPr>
          <w:del w:id="3810" w:author="Administrator" w:date="2024-12-28T10:33:00Z"/>
          <w:rFonts w:eastAsiaTheme="minorEastAsia"/>
          <w:kern w:val="2"/>
          <w:sz w:val="24"/>
          <w:szCs w:val="24"/>
          <w14:ligatures w14:val="standardContextual"/>
        </w:rPr>
      </w:pPr>
      <w:del w:id="3811" w:author="Administrator" w:date="2024-12-28T10:33:00Z">
        <w:r w:rsidRPr="00E646DC" w:rsidDel="00CA714D">
          <w:rPr>
            <w:lang w:val="en-US"/>
            <w:rPrChange w:id="3812" w:author="Administrator" w:date="2024-12-28T10:51:00Z">
              <w:rPr>
                <w:rStyle w:val="Hyperlink"/>
                <w:lang w:val="en-US"/>
              </w:rPr>
            </w:rPrChange>
          </w:rPr>
          <w:delText>Bảng 3.6 Quản lý thông tin cá nhân</w:delText>
        </w:r>
        <w:r w:rsidRPr="00E646DC" w:rsidDel="00CA714D">
          <w:rPr>
            <w:webHidden/>
          </w:rPr>
          <w:tab/>
        </w:r>
        <w:r w:rsidR="00E00159" w:rsidRPr="00E646DC" w:rsidDel="00CA714D">
          <w:rPr>
            <w:webHidden/>
          </w:rPr>
          <w:delText>41</w:delText>
        </w:r>
      </w:del>
    </w:p>
    <w:p w14:paraId="27CA6E3F" w14:textId="1EF811C6" w:rsidR="001D5CBB" w:rsidRPr="00E646DC" w:rsidDel="00CA714D" w:rsidRDefault="001D5CBB" w:rsidP="00982DD0">
      <w:pPr>
        <w:pStyle w:val="TOC1"/>
        <w:rPr>
          <w:del w:id="3813" w:author="Administrator" w:date="2024-12-28T10:33:00Z"/>
          <w:rFonts w:eastAsiaTheme="minorEastAsia"/>
          <w:kern w:val="2"/>
          <w:sz w:val="24"/>
          <w:szCs w:val="24"/>
          <w14:ligatures w14:val="standardContextual"/>
        </w:rPr>
      </w:pPr>
      <w:del w:id="3814" w:author="Administrator" w:date="2024-12-28T10:33:00Z">
        <w:r w:rsidRPr="00E646DC" w:rsidDel="00CA714D">
          <w:rPr>
            <w:lang w:val="en-US"/>
            <w:rPrChange w:id="3815" w:author="Administrator" w:date="2024-12-28T10:51:00Z">
              <w:rPr>
                <w:rStyle w:val="Hyperlink"/>
                <w:lang w:val="en-US"/>
              </w:rPr>
            </w:rPrChange>
          </w:rPr>
          <w:delText>Bảng 3.7 Đánh giá chuyến xe</w:delText>
        </w:r>
        <w:r w:rsidRPr="00E646DC" w:rsidDel="00CA714D">
          <w:rPr>
            <w:webHidden/>
          </w:rPr>
          <w:tab/>
        </w:r>
        <w:r w:rsidR="00E00159" w:rsidRPr="00E646DC" w:rsidDel="00CA714D">
          <w:rPr>
            <w:webHidden/>
          </w:rPr>
          <w:delText>42</w:delText>
        </w:r>
      </w:del>
    </w:p>
    <w:p w14:paraId="1BF441A1" w14:textId="270E3955" w:rsidR="001D5CBB" w:rsidRPr="00E646DC" w:rsidDel="00CA714D" w:rsidRDefault="001D5CBB" w:rsidP="00982DD0">
      <w:pPr>
        <w:pStyle w:val="TOC1"/>
        <w:rPr>
          <w:del w:id="3816" w:author="Administrator" w:date="2024-12-28T10:33:00Z"/>
          <w:rFonts w:eastAsiaTheme="minorEastAsia"/>
          <w:kern w:val="2"/>
          <w:sz w:val="24"/>
          <w:szCs w:val="24"/>
          <w14:ligatures w14:val="standardContextual"/>
        </w:rPr>
      </w:pPr>
      <w:del w:id="3817" w:author="Administrator" w:date="2024-12-28T10:33:00Z">
        <w:r w:rsidRPr="00E646DC" w:rsidDel="00CA714D">
          <w:rPr>
            <w:lang w:val="en-US"/>
            <w:rPrChange w:id="3818" w:author="Administrator" w:date="2024-12-28T10:51:00Z">
              <w:rPr>
                <w:rStyle w:val="Hyperlink"/>
                <w:lang w:val="en-US"/>
              </w:rPr>
            </w:rPrChange>
          </w:rPr>
          <w:delText>Bảng 3.8 Huỷ chuyến xe</w:delText>
        </w:r>
        <w:r w:rsidRPr="00E646DC" w:rsidDel="00CA714D">
          <w:rPr>
            <w:webHidden/>
          </w:rPr>
          <w:tab/>
        </w:r>
        <w:r w:rsidR="00E00159" w:rsidRPr="00E646DC" w:rsidDel="00CA714D">
          <w:rPr>
            <w:webHidden/>
          </w:rPr>
          <w:delText>42</w:delText>
        </w:r>
      </w:del>
    </w:p>
    <w:p w14:paraId="04866FB2" w14:textId="04D825D8" w:rsidR="001D5CBB" w:rsidRPr="00E646DC" w:rsidDel="00CA714D" w:rsidRDefault="001D5CBB" w:rsidP="00982DD0">
      <w:pPr>
        <w:pStyle w:val="TOC1"/>
        <w:rPr>
          <w:del w:id="3819" w:author="Administrator" w:date="2024-12-28T10:33:00Z"/>
          <w:rFonts w:eastAsiaTheme="minorEastAsia"/>
          <w:kern w:val="2"/>
          <w:sz w:val="24"/>
          <w:szCs w:val="24"/>
          <w14:ligatures w14:val="standardContextual"/>
        </w:rPr>
      </w:pPr>
      <w:del w:id="3820" w:author="Administrator" w:date="2024-12-28T10:33:00Z">
        <w:r w:rsidRPr="00E646DC" w:rsidDel="00CA714D">
          <w:rPr>
            <w:lang w:val="en-US"/>
            <w:rPrChange w:id="3821" w:author="Administrator" w:date="2024-12-28T10:51:00Z">
              <w:rPr>
                <w:rStyle w:val="Hyperlink"/>
                <w:lang w:val="en-US"/>
              </w:rPr>
            </w:rPrChange>
          </w:rPr>
          <w:delText>Bảng 3.9 Thanh toán</w:delText>
        </w:r>
        <w:r w:rsidRPr="00E646DC" w:rsidDel="00CA714D">
          <w:rPr>
            <w:webHidden/>
          </w:rPr>
          <w:tab/>
        </w:r>
        <w:r w:rsidR="00E00159" w:rsidRPr="00E646DC" w:rsidDel="00CA714D">
          <w:rPr>
            <w:webHidden/>
          </w:rPr>
          <w:delText>43</w:delText>
        </w:r>
      </w:del>
    </w:p>
    <w:p w14:paraId="3477A79A" w14:textId="619E3502" w:rsidR="001D5CBB" w:rsidRPr="00E646DC" w:rsidDel="00CA714D" w:rsidRDefault="001D5CBB" w:rsidP="00982DD0">
      <w:pPr>
        <w:pStyle w:val="TOC1"/>
        <w:rPr>
          <w:del w:id="3822" w:author="Administrator" w:date="2024-12-28T10:33:00Z"/>
          <w:rFonts w:eastAsiaTheme="minorEastAsia"/>
          <w:kern w:val="2"/>
          <w:sz w:val="24"/>
          <w:szCs w:val="24"/>
          <w14:ligatures w14:val="standardContextual"/>
        </w:rPr>
      </w:pPr>
      <w:del w:id="3823" w:author="Administrator" w:date="2024-12-28T10:33:00Z">
        <w:r w:rsidRPr="00E646DC" w:rsidDel="00CA714D">
          <w:rPr>
            <w:lang w:val="en-US"/>
            <w:rPrChange w:id="3824" w:author="Administrator" w:date="2024-12-28T10:51:00Z">
              <w:rPr>
                <w:rStyle w:val="Hyperlink"/>
                <w:lang w:val="en-US"/>
              </w:rPr>
            </w:rPrChange>
          </w:rPr>
          <w:delText>Bảng 3.10 Nạp tiền vào tài khoản ví</w:delText>
        </w:r>
        <w:r w:rsidRPr="00E646DC" w:rsidDel="00CA714D">
          <w:rPr>
            <w:webHidden/>
          </w:rPr>
          <w:tab/>
        </w:r>
        <w:r w:rsidR="00E00159" w:rsidRPr="00E646DC" w:rsidDel="00CA714D">
          <w:rPr>
            <w:webHidden/>
          </w:rPr>
          <w:delText>44</w:delText>
        </w:r>
      </w:del>
    </w:p>
    <w:p w14:paraId="6D6591AA" w14:textId="1FCF914E" w:rsidR="001D5CBB" w:rsidRPr="00E646DC" w:rsidDel="00CA714D" w:rsidRDefault="001D5CBB" w:rsidP="00982DD0">
      <w:pPr>
        <w:pStyle w:val="TOC1"/>
        <w:rPr>
          <w:del w:id="3825" w:author="Administrator" w:date="2024-12-28T10:33:00Z"/>
          <w:rFonts w:eastAsiaTheme="minorEastAsia"/>
          <w:kern w:val="2"/>
          <w:sz w:val="24"/>
          <w:szCs w:val="24"/>
          <w14:ligatures w14:val="standardContextual"/>
        </w:rPr>
      </w:pPr>
      <w:del w:id="3826" w:author="Administrator" w:date="2024-12-28T10:33:00Z">
        <w:r w:rsidRPr="00E646DC" w:rsidDel="00CA714D">
          <w:rPr>
            <w:lang w:val="en-US"/>
            <w:rPrChange w:id="3827" w:author="Administrator" w:date="2024-12-28T10:51:00Z">
              <w:rPr>
                <w:rStyle w:val="Hyperlink"/>
                <w:lang w:val="en-US"/>
              </w:rPr>
            </w:rPrChange>
          </w:rPr>
          <w:delText>Bảng 3.11 Thực hiện chuyến xe</w:delText>
        </w:r>
        <w:r w:rsidRPr="00E646DC" w:rsidDel="00CA714D">
          <w:rPr>
            <w:webHidden/>
          </w:rPr>
          <w:tab/>
        </w:r>
        <w:r w:rsidR="00E00159" w:rsidRPr="00E646DC" w:rsidDel="00CA714D">
          <w:rPr>
            <w:webHidden/>
          </w:rPr>
          <w:delText>45</w:delText>
        </w:r>
      </w:del>
    </w:p>
    <w:p w14:paraId="6C9214FA" w14:textId="7AD5D909" w:rsidR="001D5CBB" w:rsidRPr="00E646DC" w:rsidDel="00CA714D" w:rsidRDefault="001D5CBB" w:rsidP="00982DD0">
      <w:pPr>
        <w:pStyle w:val="TOC1"/>
        <w:rPr>
          <w:del w:id="3828" w:author="Administrator" w:date="2024-12-28T10:33:00Z"/>
          <w:rFonts w:eastAsiaTheme="minorEastAsia"/>
          <w:kern w:val="2"/>
          <w:sz w:val="24"/>
          <w:szCs w:val="24"/>
          <w14:ligatures w14:val="standardContextual"/>
        </w:rPr>
      </w:pPr>
      <w:del w:id="3829" w:author="Administrator" w:date="2024-12-28T10:33:00Z">
        <w:r w:rsidRPr="00E646DC" w:rsidDel="00CA714D">
          <w:rPr>
            <w:lang w:val="en-US"/>
            <w:rPrChange w:id="3830" w:author="Administrator" w:date="2024-12-28T10:51:00Z">
              <w:rPr>
                <w:rStyle w:val="Hyperlink"/>
                <w:lang w:val="en-US"/>
              </w:rPr>
            </w:rPrChange>
          </w:rPr>
          <w:delText>Bảng 3.12 Tạo yêu cầu rút tiền</w:delText>
        </w:r>
        <w:r w:rsidRPr="00E646DC" w:rsidDel="00CA714D">
          <w:rPr>
            <w:webHidden/>
          </w:rPr>
          <w:tab/>
        </w:r>
        <w:r w:rsidR="00E00159" w:rsidRPr="00E646DC" w:rsidDel="00CA714D">
          <w:rPr>
            <w:webHidden/>
          </w:rPr>
          <w:delText>45</w:delText>
        </w:r>
      </w:del>
    </w:p>
    <w:p w14:paraId="3B3B9C27" w14:textId="52B8960E" w:rsidR="001D5CBB" w:rsidRPr="00E646DC" w:rsidDel="00CA714D" w:rsidRDefault="001D5CBB" w:rsidP="00982DD0">
      <w:pPr>
        <w:pStyle w:val="TOC1"/>
        <w:rPr>
          <w:del w:id="3831" w:author="Administrator" w:date="2024-12-28T10:33:00Z"/>
          <w:rFonts w:eastAsiaTheme="minorEastAsia"/>
          <w:kern w:val="2"/>
          <w:sz w:val="24"/>
          <w:szCs w:val="24"/>
          <w14:ligatures w14:val="standardContextual"/>
        </w:rPr>
      </w:pPr>
      <w:del w:id="3832" w:author="Administrator" w:date="2024-12-28T10:33:00Z">
        <w:r w:rsidRPr="00E646DC" w:rsidDel="00CA714D">
          <w:rPr>
            <w:lang w:val="en-US"/>
            <w:rPrChange w:id="3833" w:author="Administrator" w:date="2024-12-28T10:51:00Z">
              <w:rPr>
                <w:rStyle w:val="Hyperlink"/>
                <w:lang w:val="en-US"/>
              </w:rPr>
            </w:rPrChange>
          </w:rPr>
          <w:delText>Bảng 3.13 Quản lý khách hàng (tài xế)</w:delText>
        </w:r>
        <w:r w:rsidRPr="00E646DC" w:rsidDel="00CA714D">
          <w:rPr>
            <w:webHidden/>
          </w:rPr>
          <w:tab/>
        </w:r>
        <w:r w:rsidR="00E00159" w:rsidRPr="00E646DC" w:rsidDel="00CA714D">
          <w:rPr>
            <w:webHidden/>
          </w:rPr>
          <w:delText>46</w:delText>
        </w:r>
      </w:del>
    </w:p>
    <w:p w14:paraId="78E25C35" w14:textId="2BB62CE4" w:rsidR="001D5CBB" w:rsidRPr="00E646DC" w:rsidDel="00CA714D" w:rsidRDefault="001D5CBB" w:rsidP="00982DD0">
      <w:pPr>
        <w:pStyle w:val="TOC1"/>
        <w:rPr>
          <w:del w:id="3834" w:author="Administrator" w:date="2024-12-28T10:33:00Z"/>
          <w:rFonts w:eastAsiaTheme="minorEastAsia"/>
          <w:kern w:val="2"/>
          <w:sz w:val="24"/>
          <w:szCs w:val="24"/>
          <w14:ligatures w14:val="standardContextual"/>
        </w:rPr>
      </w:pPr>
      <w:del w:id="3835" w:author="Administrator" w:date="2024-12-28T10:33:00Z">
        <w:r w:rsidRPr="00E646DC" w:rsidDel="00CA714D">
          <w:rPr>
            <w:lang w:val="en-US"/>
            <w:rPrChange w:id="3836" w:author="Administrator" w:date="2024-12-28T10:51:00Z">
              <w:rPr>
                <w:rStyle w:val="Hyperlink"/>
                <w:lang w:val="en-US"/>
              </w:rPr>
            </w:rPrChange>
          </w:rPr>
          <w:delText>Bảng 3.14 Thống kê</w:delText>
        </w:r>
        <w:r w:rsidRPr="00E646DC" w:rsidDel="00CA714D">
          <w:rPr>
            <w:webHidden/>
          </w:rPr>
          <w:tab/>
        </w:r>
        <w:r w:rsidR="00E00159" w:rsidRPr="00E646DC" w:rsidDel="00CA714D">
          <w:rPr>
            <w:webHidden/>
          </w:rPr>
          <w:delText>47</w:delText>
        </w:r>
      </w:del>
    </w:p>
    <w:p w14:paraId="1EF84781" w14:textId="38D7A879" w:rsidR="001D5CBB" w:rsidRPr="00E646DC" w:rsidDel="00CA714D" w:rsidRDefault="001D5CBB" w:rsidP="00982DD0">
      <w:pPr>
        <w:pStyle w:val="TOC1"/>
        <w:rPr>
          <w:del w:id="3837" w:author="Administrator" w:date="2024-12-28T10:33:00Z"/>
          <w:rFonts w:eastAsiaTheme="minorEastAsia"/>
          <w:kern w:val="2"/>
          <w:sz w:val="24"/>
          <w:szCs w:val="24"/>
          <w14:ligatures w14:val="standardContextual"/>
        </w:rPr>
      </w:pPr>
      <w:del w:id="3838" w:author="Administrator" w:date="2024-12-28T10:33:00Z">
        <w:r w:rsidRPr="00E646DC" w:rsidDel="00CA714D">
          <w:rPr>
            <w:lang w:val="en-US"/>
            <w:rPrChange w:id="3839" w:author="Administrator" w:date="2024-12-28T10:51:00Z">
              <w:rPr>
                <w:rStyle w:val="Hyperlink"/>
                <w:lang w:val="en-US"/>
              </w:rPr>
            </w:rPrChange>
          </w:rPr>
          <w:delText>Bảng 3.15 Bảng customer</w:delText>
        </w:r>
        <w:r w:rsidRPr="00E646DC" w:rsidDel="00CA714D">
          <w:rPr>
            <w:webHidden/>
          </w:rPr>
          <w:tab/>
        </w:r>
        <w:r w:rsidR="00E00159" w:rsidRPr="00E646DC" w:rsidDel="00CA714D">
          <w:rPr>
            <w:webHidden/>
          </w:rPr>
          <w:delText>47</w:delText>
        </w:r>
      </w:del>
    </w:p>
    <w:p w14:paraId="35DBE938" w14:textId="51166B0A" w:rsidR="001D5CBB" w:rsidRPr="00E646DC" w:rsidDel="00CA714D" w:rsidRDefault="001D5CBB" w:rsidP="00982DD0">
      <w:pPr>
        <w:pStyle w:val="TOC1"/>
        <w:rPr>
          <w:del w:id="3840" w:author="Administrator" w:date="2024-12-28T10:33:00Z"/>
          <w:rFonts w:eastAsiaTheme="minorEastAsia"/>
          <w:kern w:val="2"/>
          <w:sz w:val="24"/>
          <w:szCs w:val="24"/>
          <w14:ligatures w14:val="standardContextual"/>
        </w:rPr>
      </w:pPr>
      <w:del w:id="3841" w:author="Administrator" w:date="2024-12-28T10:33:00Z">
        <w:r w:rsidRPr="00E646DC" w:rsidDel="00CA714D">
          <w:rPr>
            <w:lang w:val="en-US"/>
            <w:rPrChange w:id="3842" w:author="Administrator" w:date="2024-12-28T10:51:00Z">
              <w:rPr>
                <w:rStyle w:val="Hyperlink"/>
                <w:lang w:val="en-US"/>
              </w:rPr>
            </w:rPrChange>
          </w:rPr>
          <w:delText>Bảng 3.16 Bảng driver</w:delText>
        </w:r>
        <w:r w:rsidRPr="00E646DC" w:rsidDel="00CA714D">
          <w:rPr>
            <w:webHidden/>
          </w:rPr>
          <w:tab/>
        </w:r>
        <w:r w:rsidR="00E00159" w:rsidRPr="00E646DC" w:rsidDel="00CA714D">
          <w:rPr>
            <w:webHidden/>
          </w:rPr>
          <w:delText>48</w:delText>
        </w:r>
      </w:del>
    </w:p>
    <w:p w14:paraId="508EDC83" w14:textId="4F686937" w:rsidR="001D5CBB" w:rsidRPr="00E646DC" w:rsidDel="00CA714D" w:rsidRDefault="001D5CBB" w:rsidP="00982DD0">
      <w:pPr>
        <w:pStyle w:val="TOC1"/>
        <w:rPr>
          <w:del w:id="3843" w:author="Administrator" w:date="2024-12-28T10:33:00Z"/>
          <w:rFonts w:eastAsiaTheme="minorEastAsia"/>
          <w:kern w:val="2"/>
          <w:sz w:val="24"/>
          <w:szCs w:val="24"/>
          <w14:ligatures w14:val="standardContextual"/>
        </w:rPr>
      </w:pPr>
      <w:del w:id="3844" w:author="Administrator" w:date="2024-12-28T10:33:00Z">
        <w:r w:rsidRPr="00E646DC" w:rsidDel="00CA714D">
          <w:rPr>
            <w:lang w:val="en-US"/>
            <w:rPrChange w:id="3845" w:author="Administrator" w:date="2024-12-28T10:51:00Z">
              <w:rPr>
                <w:rStyle w:val="Hyperlink"/>
                <w:lang w:val="en-US"/>
              </w:rPr>
            </w:rPrChange>
          </w:rPr>
          <w:delText>Bảng 3.17 Bảng admin</w:delText>
        </w:r>
        <w:r w:rsidRPr="00E646DC" w:rsidDel="00CA714D">
          <w:rPr>
            <w:webHidden/>
          </w:rPr>
          <w:tab/>
        </w:r>
        <w:r w:rsidR="00E00159" w:rsidRPr="00E646DC" w:rsidDel="00CA714D">
          <w:rPr>
            <w:webHidden/>
          </w:rPr>
          <w:delText>48</w:delText>
        </w:r>
      </w:del>
    </w:p>
    <w:p w14:paraId="13AE7F42" w14:textId="7E712F5E" w:rsidR="001D5CBB" w:rsidRPr="00E646DC" w:rsidDel="00CA714D" w:rsidRDefault="001D5CBB" w:rsidP="00982DD0">
      <w:pPr>
        <w:pStyle w:val="TOC1"/>
        <w:rPr>
          <w:del w:id="3846" w:author="Administrator" w:date="2024-12-28T10:33:00Z"/>
          <w:rFonts w:eastAsiaTheme="minorEastAsia"/>
          <w:kern w:val="2"/>
          <w:sz w:val="24"/>
          <w:szCs w:val="24"/>
          <w14:ligatures w14:val="standardContextual"/>
        </w:rPr>
      </w:pPr>
      <w:del w:id="3847" w:author="Administrator" w:date="2024-12-28T10:33:00Z">
        <w:r w:rsidRPr="00E646DC" w:rsidDel="00CA714D">
          <w:rPr>
            <w:lang w:val="en-US"/>
            <w:rPrChange w:id="3848" w:author="Administrator" w:date="2024-12-28T10:51:00Z">
              <w:rPr>
                <w:rStyle w:val="Hyperlink"/>
                <w:lang w:val="en-US"/>
              </w:rPr>
            </w:rPrChange>
          </w:rPr>
          <w:delText>Bảng 3.18 Bảng ride</w:delText>
        </w:r>
        <w:r w:rsidRPr="00E646DC" w:rsidDel="00CA714D">
          <w:rPr>
            <w:webHidden/>
          </w:rPr>
          <w:tab/>
        </w:r>
        <w:r w:rsidR="00E00159" w:rsidRPr="00E646DC" w:rsidDel="00CA714D">
          <w:rPr>
            <w:webHidden/>
          </w:rPr>
          <w:delText>49</w:delText>
        </w:r>
      </w:del>
    </w:p>
    <w:p w14:paraId="2854CF82" w14:textId="033C0850" w:rsidR="001D5CBB" w:rsidRPr="00E646DC" w:rsidDel="00CA714D" w:rsidRDefault="001D5CBB" w:rsidP="00982DD0">
      <w:pPr>
        <w:pStyle w:val="TOC1"/>
        <w:rPr>
          <w:del w:id="3849" w:author="Administrator" w:date="2024-12-28T10:33:00Z"/>
          <w:rFonts w:eastAsiaTheme="minorEastAsia"/>
          <w:kern w:val="2"/>
          <w:sz w:val="24"/>
          <w:szCs w:val="24"/>
          <w14:ligatures w14:val="standardContextual"/>
        </w:rPr>
      </w:pPr>
      <w:del w:id="3850" w:author="Administrator" w:date="2024-12-28T10:33:00Z">
        <w:r w:rsidRPr="00E646DC" w:rsidDel="00CA714D">
          <w:rPr>
            <w:lang w:val="en-US"/>
            <w:rPrChange w:id="3851" w:author="Administrator" w:date="2024-12-28T10:51:00Z">
              <w:rPr>
                <w:rStyle w:val="Hyperlink"/>
                <w:lang w:val="en-US"/>
              </w:rPr>
            </w:rPrChange>
          </w:rPr>
          <w:delText>Bảng 3.19 Bảng transaction</w:delText>
        </w:r>
        <w:r w:rsidRPr="00E646DC" w:rsidDel="00CA714D">
          <w:rPr>
            <w:webHidden/>
          </w:rPr>
          <w:tab/>
        </w:r>
        <w:r w:rsidR="00E00159" w:rsidRPr="00E646DC" w:rsidDel="00CA714D">
          <w:rPr>
            <w:webHidden/>
          </w:rPr>
          <w:delText>49</w:delText>
        </w:r>
      </w:del>
    </w:p>
    <w:p w14:paraId="58A98179" w14:textId="14D4A085" w:rsidR="001D5CBB" w:rsidRPr="00E646DC" w:rsidDel="00CA714D" w:rsidRDefault="001D5CBB" w:rsidP="00982DD0">
      <w:pPr>
        <w:pStyle w:val="TOC1"/>
        <w:rPr>
          <w:del w:id="3852" w:author="Administrator" w:date="2024-12-28T10:33:00Z"/>
          <w:rFonts w:eastAsiaTheme="minorEastAsia"/>
          <w:kern w:val="2"/>
          <w:sz w:val="24"/>
          <w:szCs w:val="24"/>
          <w14:ligatures w14:val="standardContextual"/>
        </w:rPr>
      </w:pPr>
      <w:del w:id="3853" w:author="Administrator" w:date="2024-12-28T10:33:00Z">
        <w:r w:rsidRPr="00E646DC" w:rsidDel="00CA714D">
          <w:rPr>
            <w:lang w:val="en-US"/>
            <w:rPrChange w:id="3854" w:author="Administrator" w:date="2024-12-28T10:51:00Z">
              <w:rPr>
                <w:rStyle w:val="Hyperlink"/>
                <w:lang w:val="en-US"/>
              </w:rPr>
            </w:rPrChange>
          </w:rPr>
          <w:delText>Bảng 3.20 Bảng customer_transaction</w:delText>
        </w:r>
        <w:r w:rsidRPr="00E646DC" w:rsidDel="00CA714D">
          <w:rPr>
            <w:webHidden/>
          </w:rPr>
          <w:tab/>
        </w:r>
        <w:r w:rsidR="00E00159" w:rsidRPr="00E646DC" w:rsidDel="00CA714D">
          <w:rPr>
            <w:webHidden/>
          </w:rPr>
          <w:delText>50</w:delText>
        </w:r>
      </w:del>
    </w:p>
    <w:p w14:paraId="79D8D13A" w14:textId="314AB920" w:rsidR="001D5CBB" w:rsidRPr="00E646DC" w:rsidDel="00CA714D" w:rsidRDefault="001D5CBB" w:rsidP="00982DD0">
      <w:pPr>
        <w:pStyle w:val="TOC1"/>
        <w:rPr>
          <w:del w:id="3855" w:author="Administrator" w:date="2024-12-28T10:33:00Z"/>
          <w:rFonts w:eastAsiaTheme="minorEastAsia"/>
          <w:kern w:val="2"/>
          <w:sz w:val="24"/>
          <w:szCs w:val="24"/>
          <w14:ligatures w14:val="standardContextual"/>
        </w:rPr>
      </w:pPr>
      <w:del w:id="3856" w:author="Administrator" w:date="2024-12-28T10:33:00Z">
        <w:r w:rsidRPr="00E646DC" w:rsidDel="00CA714D">
          <w:rPr>
            <w:lang w:val="en-US"/>
            <w:rPrChange w:id="3857" w:author="Administrator" w:date="2024-12-28T10:51:00Z">
              <w:rPr>
                <w:rStyle w:val="Hyperlink"/>
                <w:lang w:val="en-US"/>
              </w:rPr>
            </w:rPrChange>
          </w:rPr>
          <w:delText>Bảng 3.21 Bảng driver_transaction</w:delText>
        </w:r>
        <w:r w:rsidRPr="00E646DC" w:rsidDel="00CA714D">
          <w:rPr>
            <w:webHidden/>
          </w:rPr>
          <w:tab/>
        </w:r>
        <w:r w:rsidR="00E00159" w:rsidRPr="00E646DC" w:rsidDel="00CA714D">
          <w:rPr>
            <w:webHidden/>
          </w:rPr>
          <w:delText>50</w:delText>
        </w:r>
      </w:del>
    </w:p>
    <w:p w14:paraId="0DDF88D9" w14:textId="1910D45D" w:rsidR="001D5CBB" w:rsidRPr="00E646DC" w:rsidDel="00CA714D" w:rsidRDefault="001D5CBB" w:rsidP="00982DD0">
      <w:pPr>
        <w:pStyle w:val="TOC1"/>
        <w:rPr>
          <w:del w:id="3858" w:author="Administrator" w:date="2024-12-28T10:33:00Z"/>
          <w:rFonts w:eastAsiaTheme="minorEastAsia"/>
          <w:kern w:val="2"/>
          <w:sz w:val="24"/>
          <w:szCs w:val="24"/>
          <w14:ligatures w14:val="standardContextual"/>
        </w:rPr>
      </w:pPr>
      <w:del w:id="3859" w:author="Administrator" w:date="2024-12-28T10:33:00Z">
        <w:r w:rsidRPr="00E646DC" w:rsidDel="00CA714D">
          <w:rPr>
            <w:lang w:val="en-US"/>
            <w:rPrChange w:id="3860" w:author="Administrator" w:date="2024-12-28T10:51:00Z">
              <w:rPr>
                <w:rStyle w:val="Hyperlink"/>
                <w:lang w:val="en-US"/>
              </w:rPr>
            </w:rPrChange>
          </w:rPr>
          <w:delText>Bảng 3.22 Bảng payment</w:delText>
        </w:r>
        <w:r w:rsidRPr="00E646DC" w:rsidDel="00CA714D">
          <w:rPr>
            <w:webHidden/>
          </w:rPr>
          <w:tab/>
        </w:r>
        <w:r w:rsidR="00E00159" w:rsidRPr="00E646DC" w:rsidDel="00CA714D">
          <w:rPr>
            <w:webHidden/>
          </w:rPr>
          <w:delText>50</w:delText>
        </w:r>
      </w:del>
    </w:p>
    <w:p w14:paraId="53919A2A" w14:textId="03BB497B" w:rsidR="001D5CBB" w:rsidRPr="00E646DC" w:rsidDel="00CA714D" w:rsidRDefault="001D5CBB" w:rsidP="00982DD0">
      <w:pPr>
        <w:pStyle w:val="TOC1"/>
        <w:rPr>
          <w:del w:id="3861" w:author="Administrator" w:date="2024-12-28T10:33:00Z"/>
          <w:rFonts w:eastAsiaTheme="minorEastAsia"/>
          <w:kern w:val="2"/>
          <w:sz w:val="24"/>
          <w:szCs w:val="24"/>
          <w14:ligatures w14:val="standardContextual"/>
        </w:rPr>
      </w:pPr>
      <w:del w:id="3862" w:author="Administrator" w:date="2024-12-28T10:33:00Z">
        <w:r w:rsidRPr="00E646DC" w:rsidDel="00CA714D">
          <w:rPr>
            <w:lang w:val="en-US"/>
            <w:rPrChange w:id="3863" w:author="Administrator" w:date="2024-12-28T10:51:00Z">
              <w:rPr>
                <w:rStyle w:val="Hyperlink"/>
                <w:lang w:val="en-US"/>
              </w:rPr>
            </w:rPrChange>
          </w:rPr>
          <w:delText>Bảng 3.23 Bảng promotion</w:delText>
        </w:r>
        <w:r w:rsidRPr="00E646DC" w:rsidDel="00CA714D">
          <w:rPr>
            <w:webHidden/>
          </w:rPr>
          <w:tab/>
        </w:r>
        <w:r w:rsidR="00E00159" w:rsidRPr="00E646DC" w:rsidDel="00CA714D">
          <w:rPr>
            <w:webHidden/>
          </w:rPr>
          <w:delText>51</w:delText>
        </w:r>
      </w:del>
    </w:p>
    <w:p w14:paraId="13D412FB" w14:textId="62CBF029" w:rsidR="001D5CBB" w:rsidRPr="00E646DC" w:rsidDel="00CA714D" w:rsidRDefault="001D5CBB" w:rsidP="00982DD0">
      <w:pPr>
        <w:pStyle w:val="TOC1"/>
        <w:rPr>
          <w:del w:id="3864" w:author="Administrator" w:date="2024-12-28T10:33:00Z"/>
          <w:rFonts w:eastAsiaTheme="minorEastAsia"/>
          <w:kern w:val="2"/>
          <w:sz w:val="24"/>
          <w:szCs w:val="24"/>
          <w14:ligatures w14:val="standardContextual"/>
        </w:rPr>
      </w:pPr>
      <w:del w:id="3865" w:author="Administrator" w:date="2024-12-28T10:33:00Z">
        <w:r w:rsidRPr="00E646DC" w:rsidDel="00CA714D">
          <w:rPr>
            <w:lang w:val="en-US"/>
            <w:rPrChange w:id="3866" w:author="Administrator" w:date="2024-12-28T10:51:00Z">
              <w:rPr>
                <w:rStyle w:val="Hyperlink"/>
                <w:lang w:val="en-US"/>
              </w:rPr>
            </w:rPrChange>
          </w:rPr>
          <w:delText>Bảng 3.24 Bảng request_ride</w:delText>
        </w:r>
        <w:r w:rsidRPr="00E646DC" w:rsidDel="00CA714D">
          <w:rPr>
            <w:webHidden/>
          </w:rPr>
          <w:tab/>
        </w:r>
        <w:r w:rsidR="00E00159" w:rsidRPr="00E646DC" w:rsidDel="00CA714D">
          <w:rPr>
            <w:webHidden/>
          </w:rPr>
          <w:delText>52</w:delText>
        </w:r>
      </w:del>
    </w:p>
    <w:p w14:paraId="49E8D2DE" w14:textId="3EE61DB4" w:rsidR="001D5CBB" w:rsidRPr="00E646DC" w:rsidDel="00CA714D" w:rsidRDefault="001D5CBB" w:rsidP="00982DD0">
      <w:pPr>
        <w:pStyle w:val="TOC1"/>
        <w:rPr>
          <w:del w:id="3867" w:author="Administrator" w:date="2024-12-28T10:33:00Z"/>
          <w:rFonts w:eastAsiaTheme="minorEastAsia"/>
          <w:kern w:val="2"/>
          <w:sz w:val="24"/>
          <w:szCs w:val="24"/>
          <w14:ligatures w14:val="standardContextual"/>
        </w:rPr>
      </w:pPr>
      <w:del w:id="3868" w:author="Administrator" w:date="2024-12-28T10:33:00Z">
        <w:r w:rsidRPr="00E646DC" w:rsidDel="00CA714D">
          <w:rPr>
            <w:lang w:val="en-US"/>
            <w:rPrChange w:id="3869" w:author="Administrator" w:date="2024-12-28T10:51:00Z">
              <w:rPr>
                <w:rStyle w:val="Hyperlink"/>
                <w:lang w:val="en-US"/>
              </w:rPr>
            </w:rPrChange>
          </w:rPr>
          <w:delText>Bảng 3.25 Bảng review</w:delText>
        </w:r>
        <w:r w:rsidRPr="00E646DC" w:rsidDel="00CA714D">
          <w:rPr>
            <w:webHidden/>
          </w:rPr>
          <w:tab/>
        </w:r>
        <w:r w:rsidR="00E00159" w:rsidRPr="00E646DC" w:rsidDel="00CA714D">
          <w:rPr>
            <w:webHidden/>
          </w:rPr>
          <w:delText>52</w:delText>
        </w:r>
      </w:del>
    </w:p>
    <w:p w14:paraId="03EE6485" w14:textId="21125DA7" w:rsidR="001D5CBB" w:rsidRPr="00E646DC" w:rsidDel="00CA714D" w:rsidRDefault="001D5CBB" w:rsidP="00982DD0">
      <w:pPr>
        <w:pStyle w:val="TOC1"/>
        <w:rPr>
          <w:del w:id="3870" w:author="Administrator" w:date="2024-12-28T10:33:00Z"/>
          <w:rFonts w:eastAsiaTheme="minorEastAsia"/>
          <w:kern w:val="2"/>
          <w:sz w:val="24"/>
          <w:szCs w:val="24"/>
          <w14:ligatures w14:val="standardContextual"/>
        </w:rPr>
      </w:pPr>
      <w:del w:id="3871" w:author="Administrator" w:date="2024-12-28T10:33:00Z">
        <w:r w:rsidRPr="00E646DC" w:rsidDel="00CA714D">
          <w:rPr>
            <w:lang w:val="en-US"/>
            <w:rPrChange w:id="3872" w:author="Administrator" w:date="2024-12-28T10:51:00Z">
              <w:rPr>
                <w:rStyle w:val="Hyperlink"/>
                <w:lang w:val="en-US"/>
              </w:rPr>
            </w:rPrChange>
          </w:rPr>
          <w:delText>Bảng 3.26 Bảng vehicle</w:delText>
        </w:r>
        <w:r w:rsidRPr="00E646DC" w:rsidDel="00CA714D">
          <w:rPr>
            <w:webHidden/>
          </w:rPr>
          <w:tab/>
        </w:r>
        <w:r w:rsidR="00E00159" w:rsidRPr="00E646DC" w:rsidDel="00CA714D">
          <w:rPr>
            <w:webHidden/>
          </w:rPr>
          <w:delText>52</w:delText>
        </w:r>
      </w:del>
    </w:p>
    <w:p w14:paraId="6B92FBEF" w14:textId="6B33D469" w:rsidR="001D5CBB" w:rsidRPr="00E646DC" w:rsidDel="00CA714D" w:rsidRDefault="001D5CBB" w:rsidP="00982DD0">
      <w:pPr>
        <w:pStyle w:val="TOC1"/>
        <w:rPr>
          <w:del w:id="3873" w:author="Administrator" w:date="2024-12-28T10:33:00Z"/>
          <w:rFonts w:eastAsiaTheme="minorEastAsia"/>
          <w:kern w:val="2"/>
          <w:sz w:val="24"/>
          <w:szCs w:val="24"/>
          <w14:ligatures w14:val="standardContextual"/>
        </w:rPr>
      </w:pPr>
      <w:del w:id="3874" w:author="Administrator" w:date="2024-12-28T10:33:00Z">
        <w:r w:rsidRPr="00E646DC" w:rsidDel="00CA714D">
          <w:rPr>
            <w:lang w:val="en-US"/>
            <w:rPrChange w:id="3875" w:author="Administrator" w:date="2024-12-28T10:51:00Z">
              <w:rPr>
                <w:rStyle w:val="Hyperlink"/>
                <w:lang w:val="en-US"/>
              </w:rPr>
            </w:rPrChange>
          </w:rPr>
          <w:delText>Bảng 3.27 Bảng vehicle_type</w:delText>
        </w:r>
        <w:r w:rsidRPr="00E646DC" w:rsidDel="00CA714D">
          <w:rPr>
            <w:webHidden/>
          </w:rPr>
          <w:tab/>
        </w:r>
        <w:r w:rsidR="00E00159" w:rsidRPr="00E646DC" w:rsidDel="00CA714D">
          <w:rPr>
            <w:webHidden/>
          </w:rPr>
          <w:delText>53</w:delText>
        </w:r>
      </w:del>
    </w:p>
    <w:p w14:paraId="00D7F3D1" w14:textId="1FAEF5DE" w:rsidR="001D5CBB" w:rsidRPr="00E646DC" w:rsidDel="00CA714D" w:rsidRDefault="001D5CBB" w:rsidP="00982DD0">
      <w:pPr>
        <w:pStyle w:val="TOC1"/>
        <w:rPr>
          <w:del w:id="3876" w:author="Administrator" w:date="2024-12-28T10:33:00Z"/>
          <w:rFonts w:eastAsiaTheme="minorEastAsia"/>
          <w:kern w:val="2"/>
          <w:sz w:val="24"/>
          <w:szCs w:val="24"/>
          <w14:ligatures w14:val="standardContextual"/>
        </w:rPr>
      </w:pPr>
      <w:del w:id="3877" w:author="Administrator" w:date="2024-12-28T10:33:00Z">
        <w:r w:rsidRPr="00E646DC" w:rsidDel="00CA714D">
          <w:rPr>
            <w:lang w:val="en-US"/>
            <w:rPrChange w:id="3878" w:author="Administrator" w:date="2024-12-28T10:51:00Z">
              <w:rPr>
                <w:rStyle w:val="Hyperlink"/>
                <w:lang w:val="en-US"/>
              </w:rPr>
            </w:rPrChange>
          </w:rPr>
          <w:delText>Bảng 3.28 Bảng notification</w:delText>
        </w:r>
        <w:r w:rsidRPr="00E646DC" w:rsidDel="00CA714D">
          <w:rPr>
            <w:webHidden/>
          </w:rPr>
          <w:tab/>
        </w:r>
        <w:r w:rsidR="00E00159" w:rsidRPr="00E646DC" w:rsidDel="00CA714D">
          <w:rPr>
            <w:webHidden/>
          </w:rPr>
          <w:delText>53</w:delText>
        </w:r>
      </w:del>
    </w:p>
    <w:p w14:paraId="77B1534B" w14:textId="2DEED84E" w:rsidR="001D5CBB" w:rsidRPr="00E646DC" w:rsidDel="00CA714D" w:rsidRDefault="001D5CBB" w:rsidP="00982DD0">
      <w:pPr>
        <w:pStyle w:val="TOC1"/>
        <w:rPr>
          <w:del w:id="3879" w:author="Administrator" w:date="2024-12-28T10:33:00Z"/>
          <w:rFonts w:eastAsiaTheme="minorEastAsia"/>
          <w:kern w:val="2"/>
          <w:sz w:val="24"/>
          <w:szCs w:val="24"/>
          <w14:ligatures w14:val="standardContextual"/>
        </w:rPr>
      </w:pPr>
      <w:del w:id="3880" w:author="Administrator" w:date="2024-12-28T10:33:00Z">
        <w:r w:rsidRPr="00E646DC" w:rsidDel="00CA714D">
          <w:rPr>
            <w:lang w:val="en-US"/>
            <w:rPrChange w:id="3881" w:author="Administrator" w:date="2024-12-28T10:51:00Z">
              <w:rPr>
                <w:rStyle w:val="Hyperlink"/>
                <w:lang w:val="en-US"/>
              </w:rPr>
            </w:rPrChange>
          </w:rPr>
          <w:delText>Bảng 3.29 Bảng customer_notification</w:delText>
        </w:r>
        <w:r w:rsidRPr="00E646DC" w:rsidDel="00CA714D">
          <w:rPr>
            <w:webHidden/>
          </w:rPr>
          <w:tab/>
        </w:r>
        <w:r w:rsidR="00E00159" w:rsidRPr="00E646DC" w:rsidDel="00CA714D">
          <w:rPr>
            <w:webHidden/>
          </w:rPr>
          <w:delText>53</w:delText>
        </w:r>
      </w:del>
    </w:p>
    <w:p w14:paraId="68D55131" w14:textId="2B4E75DC" w:rsidR="001D5CBB" w:rsidRPr="00E646DC" w:rsidDel="00CA714D" w:rsidRDefault="001D5CBB" w:rsidP="00982DD0">
      <w:pPr>
        <w:pStyle w:val="TOC1"/>
        <w:rPr>
          <w:del w:id="3882" w:author="Administrator" w:date="2024-12-28T10:33:00Z"/>
          <w:rFonts w:eastAsiaTheme="minorEastAsia"/>
          <w:kern w:val="2"/>
          <w:sz w:val="24"/>
          <w:szCs w:val="24"/>
          <w14:ligatures w14:val="standardContextual"/>
        </w:rPr>
      </w:pPr>
      <w:del w:id="3883" w:author="Administrator" w:date="2024-12-28T10:33:00Z">
        <w:r w:rsidRPr="00E646DC" w:rsidDel="00CA714D">
          <w:rPr>
            <w:lang w:val="en-US"/>
            <w:rPrChange w:id="3884" w:author="Administrator" w:date="2024-12-28T10:51:00Z">
              <w:rPr>
                <w:rStyle w:val="Hyperlink"/>
                <w:lang w:val="en-US"/>
              </w:rPr>
            </w:rPrChange>
          </w:rPr>
          <w:delText>Bảng 3.30 Bảng driver_notification</w:delText>
        </w:r>
        <w:r w:rsidRPr="00E646DC" w:rsidDel="00CA714D">
          <w:rPr>
            <w:webHidden/>
          </w:rPr>
          <w:tab/>
        </w:r>
        <w:r w:rsidR="00E00159" w:rsidRPr="00E646DC" w:rsidDel="00CA714D">
          <w:rPr>
            <w:webHidden/>
          </w:rPr>
          <w:delText>54</w:delText>
        </w:r>
      </w:del>
    </w:p>
    <w:p w14:paraId="5A98AE39" w14:textId="79CA00B8" w:rsidR="001D5CBB" w:rsidRPr="00E646DC" w:rsidDel="00CA714D" w:rsidRDefault="001D5CBB" w:rsidP="00982DD0">
      <w:pPr>
        <w:pStyle w:val="TOC1"/>
        <w:rPr>
          <w:del w:id="3885" w:author="Administrator" w:date="2024-12-28T10:33:00Z"/>
          <w:rFonts w:eastAsiaTheme="minorEastAsia"/>
          <w:kern w:val="2"/>
          <w:sz w:val="24"/>
          <w:szCs w:val="24"/>
          <w14:ligatures w14:val="standardContextual"/>
        </w:rPr>
      </w:pPr>
      <w:del w:id="3886" w:author="Administrator" w:date="2024-12-28T10:33:00Z">
        <w:r w:rsidRPr="00E646DC" w:rsidDel="00CA714D">
          <w:rPr>
            <w:lang w:val="en-US"/>
            <w:rPrChange w:id="3887" w:author="Administrator" w:date="2024-12-28T10:51:00Z">
              <w:rPr>
                <w:rStyle w:val="Hyperlink"/>
                <w:lang w:val="en-US"/>
              </w:rPr>
            </w:rPrChange>
          </w:rPr>
          <w:delText>Bảng 4.1 Kịch bản Test Case</w:delText>
        </w:r>
        <w:r w:rsidRPr="00E646DC" w:rsidDel="00CA714D">
          <w:rPr>
            <w:webHidden/>
          </w:rPr>
          <w:tab/>
        </w:r>
        <w:r w:rsidR="00E00159" w:rsidRPr="00E646DC" w:rsidDel="00CA714D">
          <w:rPr>
            <w:webHidden/>
          </w:rPr>
          <w:delText>67</w:delText>
        </w:r>
      </w:del>
    </w:p>
    <w:p w14:paraId="2E60B05A" w14:textId="24C59B67" w:rsidR="001D5CBB" w:rsidRPr="00E646DC" w:rsidDel="00CA714D" w:rsidRDefault="001D5CBB" w:rsidP="00982DD0">
      <w:pPr>
        <w:pStyle w:val="TOC1"/>
        <w:rPr>
          <w:del w:id="3888" w:author="Administrator" w:date="2024-12-28T10:33:00Z"/>
          <w:rFonts w:eastAsiaTheme="minorEastAsia"/>
          <w:kern w:val="2"/>
          <w:sz w:val="24"/>
          <w:szCs w:val="24"/>
          <w14:ligatures w14:val="standardContextual"/>
        </w:rPr>
      </w:pPr>
      <w:del w:id="3889" w:author="Administrator" w:date="2024-12-28T10:33:00Z">
        <w:r w:rsidRPr="00E646DC" w:rsidDel="00CA714D">
          <w:rPr>
            <w:lang w:val="en-US"/>
            <w:rPrChange w:id="3890" w:author="Administrator" w:date="2024-12-28T10:51:00Z">
              <w:rPr>
                <w:rStyle w:val="Hyperlink"/>
                <w:lang w:val="en-US"/>
              </w:rPr>
            </w:rPrChange>
          </w:rPr>
          <w:delText>Bảng 4.2 Màn hình ứng dụng</w:delText>
        </w:r>
        <w:r w:rsidRPr="00E646DC" w:rsidDel="00CA714D">
          <w:rPr>
            <w:webHidden/>
          </w:rPr>
          <w:tab/>
        </w:r>
        <w:r w:rsidR="00E00159" w:rsidRPr="00E646DC" w:rsidDel="00CA714D">
          <w:rPr>
            <w:webHidden/>
          </w:rPr>
          <w:delText>74</w:delText>
        </w:r>
      </w:del>
    </w:p>
    <w:p w14:paraId="4E5A38E6" w14:textId="77777777" w:rsidR="0070251F" w:rsidRPr="00E646DC" w:rsidRDefault="0070251F" w:rsidP="000F669E">
      <w:pPr>
        <w:spacing w:line="360" w:lineRule="auto"/>
        <w:rPr>
          <w:sz w:val="26"/>
          <w:szCs w:val="26"/>
        </w:rPr>
      </w:pPr>
      <w:r w:rsidRPr="00E646DC">
        <w:rPr>
          <w:sz w:val="26"/>
          <w:szCs w:val="26"/>
        </w:rPr>
        <w:fldChar w:fldCharType="end"/>
      </w:r>
      <w:commentRangeEnd w:id="3609"/>
      <w:r w:rsidR="007A3A88" w:rsidRPr="00E646DC">
        <w:rPr>
          <w:rStyle w:val="CommentReference"/>
        </w:rPr>
        <w:commentReference w:id="3609"/>
      </w:r>
      <w:commentRangeEnd w:id="3610"/>
      <w:r w:rsidR="00CA714D" w:rsidRPr="00E646DC">
        <w:rPr>
          <w:rStyle w:val="CommentReference"/>
        </w:rPr>
        <w:commentReference w:id="3610"/>
      </w:r>
    </w:p>
    <w:p w14:paraId="76459EFA" w14:textId="77777777" w:rsidR="0070251F" w:rsidRPr="00E646DC" w:rsidRDefault="0070251F" w:rsidP="000F669E">
      <w:pPr>
        <w:tabs>
          <w:tab w:val="center" w:pos="4537"/>
        </w:tabs>
        <w:spacing w:line="360" w:lineRule="auto"/>
        <w:sectPr w:rsidR="0070251F" w:rsidRPr="00E646DC" w:rsidSect="000230F0">
          <w:headerReference w:type="default" r:id="rId17"/>
          <w:footerReference w:type="default" r:id="rId18"/>
          <w:pgSz w:w="11909" w:h="16834"/>
          <w:pgMar w:top="1134" w:right="1134" w:bottom="1134" w:left="1701" w:header="720" w:footer="720" w:gutter="0"/>
          <w:pgNumType w:fmt="lowerRoman" w:start="1"/>
          <w:cols w:space="720"/>
          <w:docGrid w:linePitch="299"/>
        </w:sectPr>
      </w:pPr>
    </w:p>
    <w:p w14:paraId="67F0CB56" w14:textId="77777777" w:rsidR="00CA471C" w:rsidRPr="00E646DC" w:rsidRDefault="005E422C" w:rsidP="000F669E">
      <w:pPr>
        <w:pStyle w:val="Heading1"/>
        <w:spacing w:before="60" w:after="60" w:line="360" w:lineRule="auto"/>
        <w:rPr>
          <w:sz w:val="30"/>
        </w:rPr>
      </w:pPr>
      <w:bookmarkStart w:id="3891" w:name="OLE_LINK50"/>
      <w:bookmarkStart w:id="3892" w:name="OLE_LINK51"/>
      <w:bookmarkStart w:id="3893" w:name="_Toc186275496"/>
      <w:r w:rsidRPr="00E646DC">
        <w:rPr>
          <w:sz w:val="30"/>
        </w:rPr>
        <w:lastRenderedPageBreak/>
        <w:t>MỞ ĐẦU</w:t>
      </w:r>
      <w:bookmarkEnd w:id="3893"/>
    </w:p>
    <w:p w14:paraId="1BB59F73" w14:textId="77777777" w:rsidR="00BB6B1B" w:rsidRPr="00E646DC" w:rsidRDefault="003F3855" w:rsidP="000F669E">
      <w:pPr>
        <w:spacing w:before="60" w:after="60" w:line="360" w:lineRule="auto"/>
        <w:ind w:left="360" w:firstLine="360"/>
        <w:jc w:val="both"/>
        <w:rPr>
          <w:bCs/>
          <w:iCs/>
          <w:sz w:val="26"/>
          <w:szCs w:val="26"/>
          <w:lang w:val="en-AU"/>
        </w:rPr>
      </w:pPr>
      <w:r w:rsidRPr="00E646DC">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E646DC">
        <w:rPr>
          <w:bCs/>
          <w:iCs/>
          <w:sz w:val="26"/>
          <w:szCs w:val="26"/>
          <w:lang w:val="en-AU"/>
        </w:rPr>
        <w:t xml:space="preserve"> đặt xe</w:t>
      </w:r>
      <w:r w:rsidRPr="00E646DC">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E646DC">
        <w:rPr>
          <w:bCs/>
          <w:iCs/>
          <w:sz w:val="26"/>
          <w:szCs w:val="26"/>
          <w:lang w:val="en-AU"/>
        </w:rPr>
        <w:t xml:space="preserve"> Ngoài ra, việc tính toán giá thành hợp lý một cách minh bạch cung là một vấn đề cần được giải quyết.</w:t>
      </w:r>
    </w:p>
    <w:p w14:paraId="21B2C643" w14:textId="77777777" w:rsidR="003F3855" w:rsidRPr="00E646DC" w:rsidRDefault="003F3855" w:rsidP="000F669E">
      <w:pPr>
        <w:spacing w:before="60" w:after="60" w:line="360" w:lineRule="auto"/>
        <w:ind w:left="360" w:firstLine="360"/>
        <w:jc w:val="both"/>
        <w:rPr>
          <w:bCs/>
          <w:iCs/>
          <w:sz w:val="26"/>
          <w:szCs w:val="26"/>
          <w:lang w:val="en-AU"/>
        </w:rPr>
      </w:pPr>
      <w:r w:rsidRPr="00E646DC">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626CB6C1" w14:textId="77777777" w:rsidR="00CA471C" w:rsidRPr="00E646DC" w:rsidRDefault="005E422C" w:rsidP="006050CE">
      <w:pPr>
        <w:spacing w:before="60" w:after="60" w:line="360" w:lineRule="auto"/>
        <w:ind w:left="284" w:firstLine="436"/>
        <w:jc w:val="both"/>
        <w:rPr>
          <w:sz w:val="26"/>
          <w:szCs w:val="26"/>
        </w:rPr>
      </w:pPr>
      <w:r w:rsidRPr="00E646DC">
        <w:rPr>
          <w:sz w:val="26"/>
          <w:szCs w:val="26"/>
        </w:rPr>
        <w:t xml:space="preserve">Nội dung của đồ án </w:t>
      </w:r>
      <w:r w:rsidR="00FE41A9" w:rsidRPr="00E646DC">
        <w:rPr>
          <w:sz w:val="26"/>
          <w:szCs w:val="26"/>
          <w:lang w:val="en-AU"/>
        </w:rPr>
        <w:t>“</w:t>
      </w:r>
      <w:r w:rsidR="00FE41A9" w:rsidRPr="00E646DC">
        <w:rPr>
          <w:sz w:val="26"/>
          <w:szCs w:val="26"/>
          <w:lang w:val="en-US"/>
        </w:rPr>
        <w:t>Phát triển hệ thống đặt xe trực tuyến tích hợp thanh toán điện tử và theo dõi GPS thời gian thực trên ứng dụng di động”</w:t>
      </w:r>
      <w:r w:rsidRPr="00E646DC">
        <w:rPr>
          <w:sz w:val="26"/>
          <w:szCs w:val="26"/>
        </w:rPr>
        <w:t xml:space="preserve"> bao gồm các phần sau:</w:t>
      </w:r>
    </w:p>
    <w:p w14:paraId="7FABEFB6" w14:textId="77777777" w:rsidR="00CA471C" w:rsidRPr="00E646DC" w:rsidRDefault="005E422C" w:rsidP="000F669E">
      <w:pPr>
        <w:spacing w:before="60" w:after="60" w:line="360" w:lineRule="auto"/>
        <w:ind w:firstLine="720"/>
        <w:jc w:val="both"/>
        <w:rPr>
          <w:b/>
          <w:sz w:val="26"/>
          <w:szCs w:val="26"/>
          <w:lang w:val="en-US"/>
        </w:rPr>
      </w:pPr>
      <w:commentRangeStart w:id="3894"/>
      <w:commentRangeStart w:id="3895"/>
      <w:r w:rsidRPr="00E646DC">
        <w:rPr>
          <w:b/>
          <w:sz w:val="26"/>
          <w:szCs w:val="26"/>
        </w:rPr>
        <w:t xml:space="preserve">Chương I: </w:t>
      </w:r>
      <w:r w:rsidR="00FE41A9" w:rsidRPr="00E646DC">
        <w:rPr>
          <w:b/>
          <w:sz w:val="26"/>
          <w:szCs w:val="26"/>
          <w:lang w:val="en-US"/>
        </w:rPr>
        <w:t>GIỚI THIỆU</w:t>
      </w:r>
      <w:commentRangeEnd w:id="3894"/>
      <w:r w:rsidR="004C115A" w:rsidRPr="00E646DC">
        <w:rPr>
          <w:rStyle w:val="CommentReference"/>
        </w:rPr>
        <w:commentReference w:id="3894"/>
      </w:r>
      <w:commentRangeEnd w:id="3895"/>
      <w:r w:rsidR="00E646DC" w:rsidRPr="00E646DC">
        <w:rPr>
          <w:rStyle w:val="CommentReference"/>
        </w:rPr>
        <w:commentReference w:id="3895"/>
      </w:r>
    </w:p>
    <w:p w14:paraId="02182503" w14:textId="77777777" w:rsidR="006602D1" w:rsidRPr="00E646DC" w:rsidRDefault="006602D1" w:rsidP="001D5CBB">
      <w:pPr>
        <w:spacing w:before="60" w:after="60" w:line="360" w:lineRule="auto"/>
        <w:ind w:left="284" w:firstLine="720"/>
        <w:jc w:val="both"/>
        <w:rPr>
          <w:sz w:val="26"/>
          <w:szCs w:val="26"/>
        </w:rPr>
      </w:pPr>
      <w:r w:rsidRPr="00E646DC">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E646DC">
        <w:rPr>
          <w:sz w:val="26"/>
          <w:szCs w:val="26"/>
        </w:rPr>
        <w:t xml:space="preserve"> </w:t>
      </w:r>
    </w:p>
    <w:p w14:paraId="73509C5C" w14:textId="77777777" w:rsidR="00CA471C" w:rsidRPr="00E646DC" w:rsidRDefault="005E422C" w:rsidP="00CA714D">
      <w:pPr>
        <w:spacing w:before="60" w:after="60" w:line="360" w:lineRule="auto"/>
        <w:ind w:left="284" w:firstLine="425"/>
        <w:jc w:val="both"/>
        <w:rPr>
          <w:b/>
          <w:sz w:val="26"/>
          <w:szCs w:val="26"/>
          <w:lang w:val="en-AU"/>
        </w:rPr>
        <w:pPrChange w:id="3896" w:author="Administrator" w:date="2024-12-28T10:37:00Z">
          <w:pPr>
            <w:spacing w:before="60" w:after="60" w:line="360" w:lineRule="auto"/>
            <w:ind w:left="284" w:firstLine="720"/>
            <w:jc w:val="both"/>
          </w:pPr>
        </w:pPrChange>
      </w:pPr>
      <w:r w:rsidRPr="00E646DC">
        <w:rPr>
          <w:b/>
          <w:sz w:val="26"/>
          <w:szCs w:val="26"/>
        </w:rPr>
        <w:t>Chương II:</w:t>
      </w:r>
      <w:r w:rsidR="00FE41A9" w:rsidRPr="00E646DC">
        <w:rPr>
          <w:b/>
          <w:sz w:val="26"/>
          <w:szCs w:val="26"/>
          <w:lang w:val="en-AU"/>
        </w:rPr>
        <w:t xml:space="preserve"> </w:t>
      </w:r>
      <w:bookmarkStart w:id="3897" w:name="OLE_LINK111"/>
      <w:bookmarkStart w:id="3898" w:name="OLE_LINK112"/>
      <w:r w:rsidR="00E232B9" w:rsidRPr="00E646DC">
        <w:rPr>
          <w:b/>
          <w:sz w:val="26"/>
          <w:szCs w:val="26"/>
          <w:lang w:val="en-AU"/>
        </w:rPr>
        <w:t>PHƯƠNG PHÁP VÀ CÔNG NGHỆ SỬ DỤNG</w:t>
      </w:r>
      <w:bookmarkEnd w:id="3897"/>
      <w:bookmarkEnd w:id="3898"/>
    </w:p>
    <w:p w14:paraId="768B5F12" w14:textId="77777777" w:rsidR="00BB6B1B" w:rsidRPr="00E646DC" w:rsidRDefault="00BB6B1B" w:rsidP="001D5CBB">
      <w:pPr>
        <w:spacing w:before="60" w:after="60" w:line="360" w:lineRule="auto"/>
        <w:ind w:left="284" w:firstLine="720"/>
        <w:jc w:val="both"/>
        <w:rPr>
          <w:lang w:val="en-AU"/>
        </w:rPr>
      </w:pPr>
      <w:bookmarkStart w:id="3899" w:name="OLE_LINK10"/>
      <w:bookmarkStart w:id="3900" w:name="OLE_LINK11"/>
      <w:r w:rsidRPr="00E646DC">
        <w:t xml:space="preserve">Chương II bao </w:t>
      </w:r>
      <w:r w:rsidR="001D5CBB" w:rsidRPr="00E646DC">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5BCB2ACD" w14:textId="77777777" w:rsidR="00CA471C" w:rsidRPr="00E646DC" w:rsidRDefault="006B3527" w:rsidP="00CA714D">
      <w:pPr>
        <w:spacing w:before="60" w:after="60" w:line="360" w:lineRule="auto"/>
        <w:ind w:left="284" w:firstLine="425"/>
        <w:jc w:val="both"/>
        <w:rPr>
          <w:b/>
          <w:sz w:val="26"/>
          <w:szCs w:val="26"/>
          <w:lang w:val="en-US"/>
        </w:rPr>
        <w:pPrChange w:id="3901" w:author="Administrator" w:date="2024-12-28T10:37:00Z">
          <w:pPr>
            <w:spacing w:before="60" w:after="60" w:line="360" w:lineRule="auto"/>
            <w:ind w:left="284" w:firstLine="720"/>
            <w:jc w:val="both"/>
          </w:pPr>
        </w:pPrChange>
      </w:pPr>
      <w:r w:rsidRPr="00E646DC">
        <w:rPr>
          <w:b/>
          <w:sz w:val="26"/>
          <w:szCs w:val="26"/>
        </w:rPr>
        <w:t>Chương I</w:t>
      </w:r>
      <w:r w:rsidRPr="00E646DC">
        <w:rPr>
          <w:b/>
          <w:sz w:val="26"/>
          <w:szCs w:val="26"/>
          <w:lang w:val="en-US"/>
        </w:rPr>
        <w:t>II</w:t>
      </w:r>
      <w:r w:rsidR="005E422C" w:rsidRPr="00E646DC">
        <w:rPr>
          <w:b/>
          <w:sz w:val="26"/>
          <w:szCs w:val="26"/>
        </w:rPr>
        <w:t xml:space="preserve">: </w:t>
      </w:r>
      <w:r w:rsidR="00CF1A5F" w:rsidRPr="00E646DC">
        <w:rPr>
          <w:b/>
          <w:sz w:val="26"/>
          <w:szCs w:val="26"/>
          <w:lang w:val="en-AU"/>
        </w:rPr>
        <w:t xml:space="preserve">PHÂN TÍCH &amp; </w:t>
      </w:r>
      <w:r w:rsidR="00FE41A9" w:rsidRPr="00E646DC">
        <w:rPr>
          <w:b/>
          <w:sz w:val="26"/>
          <w:szCs w:val="26"/>
          <w:lang w:val="en-US"/>
        </w:rPr>
        <w:t>THIẾT KẾ HỆ THỐNG</w:t>
      </w:r>
      <w:bookmarkEnd w:id="3899"/>
      <w:bookmarkEnd w:id="3900"/>
    </w:p>
    <w:p w14:paraId="1C35DEA7" w14:textId="77777777" w:rsidR="00BB6B1B" w:rsidRPr="00E646DC" w:rsidRDefault="00BB6B1B" w:rsidP="00CA714D">
      <w:pPr>
        <w:spacing w:before="60" w:after="60" w:line="360" w:lineRule="auto"/>
        <w:ind w:left="284" w:firstLine="720"/>
        <w:jc w:val="both"/>
        <w:rPr>
          <w:sz w:val="26"/>
          <w:szCs w:val="26"/>
          <w:lang w:val="en-AU"/>
        </w:rPr>
        <w:pPrChange w:id="3902" w:author="Administrator" w:date="2024-12-28T10:38:00Z">
          <w:pPr>
            <w:spacing w:before="60" w:after="60" w:line="360" w:lineRule="auto"/>
            <w:ind w:left="284" w:firstLine="720"/>
          </w:pPr>
        </w:pPrChange>
      </w:pPr>
      <w:r w:rsidRPr="00E646DC">
        <w:rPr>
          <w:sz w:val="26"/>
          <w:szCs w:val="26"/>
        </w:rPr>
        <w:lastRenderedPageBreak/>
        <w:t xml:space="preserve">Chương </w:t>
      </w:r>
      <w:r w:rsidR="003B3FE6" w:rsidRPr="00E646DC">
        <w:rPr>
          <w:sz w:val="26"/>
          <w:szCs w:val="26"/>
          <w:lang w:val="en-US"/>
        </w:rPr>
        <w:t>III</w:t>
      </w:r>
      <w:r w:rsidRPr="00E646DC">
        <w:rPr>
          <w:sz w:val="26"/>
          <w:szCs w:val="26"/>
        </w:rPr>
        <w:t xml:space="preserve"> trình bày nội dung bao gồm tập trung phân tích dựa trên các yêu cầu đã nêu ra như xây dụng usecase tổng quan, chi tiết, các kịch bản chính của hệ thống</w:t>
      </w:r>
      <w:r w:rsidR="006264B8" w:rsidRPr="00E646DC">
        <w:rPr>
          <w:sz w:val="26"/>
          <w:szCs w:val="26"/>
          <w:lang w:val="en-AU"/>
        </w:rPr>
        <w:t>, đồng thời thiết kế cơ sở dữ liệu cho hệ thống</w:t>
      </w:r>
    </w:p>
    <w:p w14:paraId="59AB80E3" w14:textId="77777777" w:rsidR="00FE41A9" w:rsidRPr="00E646DC" w:rsidRDefault="00FE41A9" w:rsidP="00CA714D">
      <w:pPr>
        <w:spacing w:before="60" w:after="60" w:line="360" w:lineRule="auto"/>
        <w:ind w:left="284" w:firstLine="425"/>
        <w:rPr>
          <w:b/>
          <w:sz w:val="26"/>
          <w:szCs w:val="26"/>
          <w:lang w:val="en-US"/>
        </w:rPr>
        <w:pPrChange w:id="3903" w:author="Administrator" w:date="2024-12-28T10:37:00Z">
          <w:pPr>
            <w:spacing w:before="60" w:after="60" w:line="360" w:lineRule="auto"/>
            <w:ind w:left="284" w:firstLine="720"/>
          </w:pPr>
        </w:pPrChange>
      </w:pPr>
      <w:bookmarkStart w:id="3904" w:name="OLE_LINK44"/>
      <w:bookmarkStart w:id="3905" w:name="OLE_LINK45"/>
      <w:r w:rsidRPr="00E646DC">
        <w:rPr>
          <w:b/>
          <w:sz w:val="26"/>
          <w:szCs w:val="26"/>
        </w:rPr>
        <w:t xml:space="preserve">Chương </w:t>
      </w:r>
      <w:r w:rsidR="006264B8" w:rsidRPr="00E646DC">
        <w:rPr>
          <w:b/>
          <w:sz w:val="26"/>
          <w:szCs w:val="26"/>
          <w:lang w:val="en-AU"/>
        </w:rPr>
        <w:t>I</w:t>
      </w:r>
      <w:r w:rsidRPr="00E646DC">
        <w:rPr>
          <w:b/>
          <w:sz w:val="26"/>
          <w:szCs w:val="26"/>
          <w:lang w:val="en-AU"/>
        </w:rPr>
        <w:t>V</w:t>
      </w:r>
      <w:r w:rsidRPr="00E646DC">
        <w:rPr>
          <w:b/>
          <w:sz w:val="26"/>
          <w:szCs w:val="26"/>
        </w:rPr>
        <w:t xml:space="preserve">: </w:t>
      </w:r>
      <w:r w:rsidR="0072716E" w:rsidRPr="00E646DC">
        <w:rPr>
          <w:b/>
          <w:sz w:val="26"/>
          <w:szCs w:val="26"/>
          <w:lang w:val="en-US"/>
        </w:rPr>
        <w:t>CÀI ĐẶT HỆ THỐNG</w:t>
      </w:r>
    </w:p>
    <w:p w14:paraId="237C649A" w14:textId="77777777" w:rsidR="006D62B7" w:rsidRPr="00E646DC" w:rsidRDefault="006D62B7" w:rsidP="00CA714D">
      <w:pPr>
        <w:spacing w:before="60" w:after="60" w:line="360" w:lineRule="auto"/>
        <w:ind w:left="284" w:firstLine="720"/>
        <w:jc w:val="both"/>
        <w:rPr>
          <w:bCs/>
          <w:sz w:val="26"/>
          <w:szCs w:val="26"/>
          <w:lang w:val="en-US"/>
        </w:rPr>
        <w:pPrChange w:id="3906" w:author="Administrator" w:date="2024-12-28T10:38:00Z">
          <w:pPr>
            <w:spacing w:before="60" w:after="60" w:line="360" w:lineRule="auto"/>
            <w:ind w:left="284" w:firstLine="720"/>
          </w:pPr>
        </w:pPrChange>
      </w:pPr>
      <w:commentRangeStart w:id="3907"/>
      <w:commentRangeStart w:id="3908"/>
      <w:r w:rsidRPr="00E646DC">
        <w:rPr>
          <w:bCs/>
          <w:sz w:val="26"/>
          <w:szCs w:val="26"/>
          <w:lang w:val="en-US"/>
        </w:rPr>
        <w:t xml:space="preserve">Chương IV </w:t>
      </w:r>
      <w:r w:rsidR="001D5CBB" w:rsidRPr="00E646DC">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commentRangeEnd w:id="3907"/>
      <w:r w:rsidR="00F640E8" w:rsidRPr="00E646DC">
        <w:rPr>
          <w:rStyle w:val="CommentReference"/>
        </w:rPr>
        <w:commentReference w:id="3907"/>
      </w:r>
      <w:commentRangeEnd w:id="3908"/>
      <w:r w:rsidR="00E646DC" w:rsidRPr="00E646DC">
        <w:rPr>
          <w:rStyle w:val="CommentReference"/>
        </w:rPr>
        <w:commentReference w:id="3908"/>
      </w:r>
    </w:p>
    <w:p w14:paraId="762C1D24" w14:textId="77777777" w:rsidR="006D62B7" w:rsidRPr="00E646DC" w:rsidRDefault="006D62B7" w:rsidP="00CA714D">
      <w:pPr>
        <w:spacing w:before="60" w:after="60" w:line="360" w:lineRule="auto"/>
        <w:ind w:left="284" w:firstLine="425"/>
        <w:rPr>
          <w:b/>
          <w:sz w:val="26"/>
          <w:szCs w:val="26"/>
          <w:lang w:val="en-US"/>
        </w:rPr>
        <w:pPrChange w:id="3909" w:author="Administrator" w:date="2024-12-28T10:37:00Z">
          <w:pPr>
            <w:spacing w:before="60" w:after="60" w:line="360" w:lineRule="auto"/>
            <w:ind w:left="284" w:firstLine="720"/>
          </w:pPr>
        </w:pPrChange>
      </w:pPr>
      <w:r w:rsidRPr="00E646DC">
        <w:rPr>
          <w:b/>
          <w:sz w:val="26"/>
          <w:szCs w:val="26"/>
          <w:lang w:val="en-US"/>
        </w:rPr>
        <w:t>TỔNG KẾT</w:t>
      </w:r>
    </w:p>
    <w:bookmarkEnd w:id="3904"/>
    <w:bookmarkEnd w:id="3905"/>
    <w:p w14:paraId="1566ECEF" w14:textId="77777777" w:rsidR="00B8259D" w:rsidRPr="00E646DC" w:rsidRDefault="005E422C" w:rsidP="001D5CBB">
      <w:pPr>
        <w:spacing w:before="60" w:after="60" w:line="360" w:lineRule="auto"/>
        <w:ind w:left="993"/>
        <w:rPr>
          <w:b/>
          <w:sz w:val="26"/>
          <w:szCs w:val="26"/>
        </w:rPr>
      </w:pPr>
      <w:r w:rsidRPr="00E646DC">
        <w:rPr>
          <w:b/>
          <w:sz w:val="26"/>
          <w:szCs w:val="26"/>
        </w:rPr>
        <w:t>Kết luận</w:t>
      </w:r>
      <w:bookmarkEnd w:id="3891"/>
      <w:bookmarkEnd w:id="3892"/>
    </w:p>
    <w:p w14:paraId="289C543C" w14:textId="77777777" w:rsidR="00B8259D" w:rsidRPr="00E646DC" w:rsidRDefault="00B8259D" w:rsidP="00CA714D">
      <w:pPr>
        <w:spacing w:before="60" w:after="60" w:line="360" w:lineRule="auto"/>
        <w:ind w:left="284" w:firstLine="720"/>
        <w:jc w:val="both"/>
        <w:rPr>
          <w:b/>
          <w:sz w:val="26"/>
          <w:szCs w:val="26"/>
        </w:rPr>
        <w:pPrChange w:id="3910" w:author="Administrator" w:date="2024-12-28T10:38:00Z">
          <w:pPr>
            <w:spacing w:before="60" w:after="60" w:line="360" w:lineRule="auto"/>
            <w:ind w:left="284" w:firstLine="720"/>
          </w:pPr>
        </w:pPrChange>
      </w:pPr>
      <w:commentRangeStart w:id="3911"/>
      <w:commentRangeStart w:id="3912"/>
      <w:r w:rsidRPr="00E646DC">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commentRangeEnd w:id="3911"/>
      <w:r w:rsidR="00F640E8" w:rsidRPr="00E646DC">
        <w:rPr>
          <w:rStyle w:val="CommentReference"/>
        </w:rPr>
        <w:commentReference w:id="3911"/>
      </w:r>
      <w:commentRangeEnd w:id="3912"/>
      <w:r w:rsidR="00E646DC" w:rsidRPr="00E646DC">
        <w:rPr>
          <w:rStyle w:val="CommentReference"/>
        </w:rPr>
        <w:commentReference w:id="3912"/>
      </w:r>
    </w:p>
    <w:p w14:paraId="1058393F" w14:textId="77777777" w:rsidR="00CA471C" w:rsidRPr="00E646DC" w:rsidRDefault="00CA471C" w:rsidP="00B8259D">
      <w:pPr>
        <w:spacing w:before="60" w:after="60" w:line="360" w:lineRule="auto"/>
        <w:rPr>
          <w:sz w:val="26"/>
          <w:szCs w:val="26"/>
        </w:rPr>
      </w:pPr>
    </w:p>
    <w:p w14:paraId="2398E940" w14:textId="77777777" w:rsidR="005854F0" w:rsidRPr="00E646DC" w:rsidRDefault="005E422C" w:rsidP="000F669E">
      <w:pPr>
        <w:pStyle w:val="Heading1"/>
        <w:spacing w:before="60" w:after="60" w:line="360" w:lineRule="auto"/>
        <w:sectPr w:rsidR="005854F0" w:rsidRPr="00E646DC" w:rsidSect="0061698C">
          <w:footerReference w:type="default" r:id="rId19"/>
          <w:pgSz w:w="11909" w:h="16834"/>
          <w:pgMar w:top="1138" w:right="1138" w:bottom="1138" w:left="1699" w:header="720" w:footer="720" w:gutter="0"/>
          <w:pgNumType w:start="1"/>
          <w:cols w:space="720"/>
          <w:docGrid w:linePitch="299"/>
        </w:sectPr>
      </w:pPr>
      <w:r w:rsidRPr="00E646DC">
        <w:br w:type="page"/>
      </w:r>
    </w:p>
    <w:p w14:paraId="3C38FB0A" w14:textId="77777777" w:rsidR="00CA471C" w:rsidRPr="00E646DC" w:rsidRDefault="005E422C" w:rsidP="000F669E">
      <w:pPr>
        <w:pStyle w:val="Heading1"/>
        <w:spacing w:before="60" w:after="60" w:line="360" w:lineRule="auto"/>
        <w:rPr>
          <w:sz w:val="30"/>
          <w:lang w:val="en-US"/>
        </w:rPr>
      </w:pPr>
      <w:bookmarkStart w:id="3913" w:name="_l8do43lurwxa" w:colFirst="0" w:colLast="0"/>
      <w:bookmarkStart w:id="3914" w:name="_w4f1haqqt7g4" w:colFirst="0" w:colLast="0"/>
      <w:bookmarkStart w:id="3915" w:name="_Toc186275497"/>
      <w:bookmarkEnd w:id="3913"/>
      <w:bookmarkEnd w:id="3914"/>
      <w:r w:rsidRPr="00E646DC">
        <w:rPr>
          <w:sz w:val="30"/>
        </w:rPr>
        <w:lastRenderedPageBreak/>
        <w:t xml:space="preserve">CHƯƠNG I. </w:t>
      </w:r>
      <w:r w:rsidR="0086753E" w:rsidRPr="00E646DC">
        <w:rPr>
          <w:sz w:val="30"/>
          <w:lang w:val="en-US"/>
        </w:rPr>
        <w:t>GIỚI THIỆU</w:t>
      </w:r>
      <w:bookmarkEnd w:id="3915"/>
    </w:p>
    <w:p w14:paraId="710390B6" w14:textId="77777777" w:rsidR="0086753E" w:rsidRPr="00E646DC" w:rsidRDefault="0086753E" w:rsidP="000F669E">
      <w:pPr>
        <w:spacing w:before="60" w:after="60" w:line="360" w:lineRule="auto"/>
        <w:ind w:firstLine="720"/>
        <w:jc w:val="both"/>
        <w:rPr>
          <w:sz w:val="26"/>
          <w:szCs w:val="26"/>
          <w:lang w:val="en-US"/>
          <w:rPrChange w:id="3916" w:author="Administrator" w:date="2024-12-28T10:51:00Z">
            <w:rPr>
              <w:lang w:val="en-US"/>
            </w:rPr>
          </w:rPrChange>
        </w:rPr>
      </w:pPr>
      <w:r w:rsidRPr="00E646DC">
        <w:rPr>
          <w:sz w:val="26"/>
          <w:szCs w:val="26"/>
          <w:lang w:val="en-US"/>
          <w:rPrChange w:id="3917" w:author="Administrator" w:date="2024-12-28T10:51:00Z">
            <w:rPr>
              <w:lang w:val="en-US"/>
            </w:rPr>
          </w:rPrChange>
        </w:rPr>
        <w:t>Chương này sẽ trình bày</w:t>
      </w:r>
      <w:r w:rsidR="00D92121" w:rsidRPr="00E646DC">
        <w:rPr>
          <w:sz w:val="26"/>
          <w:szCs w:val="26"/>
          <w:lang w:val="en-US"/>
          <w:rPrChange w:id="3918" w:author="Administrator" w:date="2024-12-28T10:51:00Z">
            <w:rPr>
              <w:lang w:val="en-US"/>
            </w:rPr>
          </w:rPrChange>
        </w:rPr>
        <w:t xml:space="preserve"> tổng quan về dịch vụ đặt xe trực tuyến,</w:t>
      </w:r>
      <w:r w:rsidRPr="00E646DC">
        <w:rPr>
          <w:sz w:val="26"/>
          <w:szCs w:val="26"/>
          <w:lang w:val="en-US"/>
          <w:rPrChange w:id="3919" w:author="Administrator" w:date="2024-12-28T10:51:00Z">
            <w:rPr>
              <w:lang w:val="en-US"/>
            </w:rPr>
          </w:rPrChange>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0D38D67" w14:textId="77777777" w:rsidR="00760C04" w:rsidRPr="00E646DC" w:rsidRDefault="00760C04" w:rsidP="000F669E">
      <w:pPr>
        <w:pStyle w:val="Heading2"/>
        <w:spacing w:before="60" w:after="60" w:line="360" w:lineRule="auto"/>
        <w:rPr>
          <w:sz w:val="28"/>
          <w:lang w:val="en-US"/>
        </w:rPr>
      </w:pPr>
      <w:bookmarkStart w:id="3920" w:name="_Toc186275498"/>
      <w:r w:rsidRPr="00E646DC">
        <w:rPr>
          <w:sz w:val="28"/>
          <w:lang w:val="en-US"/>
        </w:rPr>
        <w:t>1.1</w:t>
      </w:r>
      <w:r w:rsidRPr="00E646DC">
        <w:rPr>
          <w:sz w:val="28"/>
        </w:rPr>
        <w:t xml:space="preserve"> </w:t>
      </w:r>
      <w:r w:rsidRPr="00E646DC">
        <w:rPr>
          <w:sz w:val="28"/>
          <w:lang w:val="en-US"/>
        </w:rPr>
        <w:t>Tổng quan về dịch vụ đặt xe trực tuyến</w:t>
      </w:r>
      <w:bookmarkEnd w:id="3920"/>
    </w:p>
    <w:p w14:paraId="3EE488DA" w14:textId="77777777" w:rsidR="00760C04" w:rsidRPr="00E646DC" w:rsidRDefault="00760C04" w:rsidP="000F669E">
      <w:pPr>
        <w:pStyle w:val="Heading3"/>
        <w:spacing w:before="60" w:after="60" w:line="360" w:lineRule="auto"/>
        <w:rPr>
          <w:lang w:val="en-US"/>
        </w:rPr>
      </w:pPr>
      <w:bookmarkStart w:id="3921" w:name="_Toc186275499"/>
      <w:r w:rsidRPr="00E646DC">
        <w:rPr>
          <w:lang w:val="en-US"/>
        </w:rPr>
        <w:t>1.1</w:t>
      </w:r>
      <w:r w:rsidRPr="00E646DC">
        <w:t xml:space="preserve">.1 </w:t>
      </w:r>
      <w:r w:rsidRPr="00E646DC">
        <w:rPr>
          <w:lang w:val="en-US"/>
        </w:rPr>
        <w:t>Lịch sử phát triển của dịch vụ đặt xe nói chung</w:t>
      </w:r>
      <w:bookmarkEnd w:id="3921"/>
    </w:p>
    <w:p w14:paraId="6062E444" w14:textId="77777777" w:rsidR="00760C04" w:rsidRPr="00E646DC" w:rsidRDefault="00760C04" w:rsidP="004D7B7B">
      <w:pPr>
        <w:spacing w:line="360" w:lineRule="auto"/>
        <w:ind w:firstLine="709"/>
        <w:jc w:val="both"/>
        <w:rPr>
          <w:sz w:val="26"/>
          <w:szCs w:val="26"/>
          <w:lang w:val="en-US"/>
        </w:rPr>
        <w:pPrChange w:id="3922" w:author="Administrator" w:date="2024-12-28T10:39:00Z">
          <w:pPr>
            <w:spacing w:line="360" w:lineRule="auto"/>
            <w:ind w:left="283" w:firstLine="435"/>
            <w:jc w:val="both"/>
          </w:pPr>
        </w:pPrChange>
      </w:pPr>
      <w:commentRangeStart w:id="3923"/>
      <w:commentRangeStart w:id="3924"/>
      <w:r w:rsidRPr="00E646DC">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commentRangeEnd w:id="3923"/>
      <w:r w:rsidR="0077028B" w:rsidRPr="00E646DC">
        <w:rPr>
          <w:rStyle w:val="CommentReference"/>
        </w:rPr>
        <w:commentReference w:id="3923"/>
      </w:r>
      <w:commentRangeEnd w:id="3924"/>
      <w:r w:rsidR="00E646DC" w:rsidRPr="00E646DC">
        <w:rPr>
          <w:rStyle w:val="CommentReference"/>
        </w:rPr>
        <w:commentReference w:id="3924"/>
      </w:r>
    </w:p>
    <w:p w14:paraId="4CDBF312" w14:textId="77777777" w:rsidR="00760C04" w:rsidRPr="00E646DC" w:rsidRDefault="00760C04" w:rsidP="004D7B7B">
      <w:pPr>
        <w:spacing w:line="360" w:lineRule="auto"/>
        <w:ind w:firstLine="709"/>
        <w:jc w:val="both"/>
        <w:rPr>
          <w:sz w:val="26"/>
          <w:szCs w:val="26"/>
          <w:lang w:val="en-US"/>
        </w:rPr>
        <w:pPrChange w:id="3925" w:author="Administrator" w:date="2024-12-28T10:39:00Z">
          <w:pPr>
            <w:spacing w:line="360" w:lineRule="auto"/>
            <w:ind w:left="283" w:firstLine="435"/>
            <w:jc w:val="both"/>
          </w:pPr>
        </w:pPrChange>
      </w:pPr>
      <w:r w:rsidRPr="00E646DC">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2D08E8BC" w14:textId="77777777" w:rsidR="00760C04" w:rsidRPr="00E646DC" w:rsidRDefault="00760C04" w:rsidP="004D7B7B">
      <w:pPr>
        <w:spacing w:line="360" w:lineRule="auto"/>
        <w:ind w:firstLine="720"/>
        <w:jc w:val="both"/>
        <w:rPr>
          <w:lang w:val="en-US"/>
        </w:rPr>
        <w:pPrChange w:id="3926" w:author="Administrator" w:date="2024-12-28T10:39:00Z">
          <w:pPr>
            <w:spacing w:line="360" w:lineRule="auto"/>
            <w:ind w:left="283" w:firstLine="435"/>
            <w:jc w:val="both"/>
          </w:pPr>
        </w:pPrChange>
      </w:pPr>
      <w:r w:rsidRPr="00E646DC">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49D53D0D" w14:textId="77777777" w:rsidR="00760C04" w:rsidRPr="00E646DC" w:rsidRDefault="00760C04" w:rsidP="004D7B7B">
      <w:pPr>
        <w:pStyle w:val="Heading3"/>
        <w:spacing w:before="60" w:after="60" w:line="360" w:lineRule="auto"/>
        <w:ind w:left="0"/>
        <w:rPr>
          <w:lang w:val="en-US"/>
        </w:rPr>
        <w:pPrChange w:id="3927" w:author="Administrator" w:date="2024-12-28T10:39:00Z">
          <w:pPr>
            <w:pStyle w:val="Heading3"/>
            <w:spacing w:before="60" w:after="60" w:line="360" w:lineRule="auto"/>
          </w:pPr>
        </w:pPrChange>
      </w:pPr>
      <w:bookmarkStart w:id="3928" w:name="_Toc186275500"/>
      <w:r w:rsidRPr="00E646DC">
        <w:rPr>
          <w:lang w:val="en-US"/>
        </w:rPr>
        <w:t>1.1</w:t>
      </w:r>
      <w:r w:rsidRPr="00E646DC">
        <w:t>.</w:t>
      </w:r>
      <w:r w:rsidRPr="00E646DC">
        <w:rPr>
          <w:lang w:val="en-US"/>
        </w:rPr>
        <w:t>2</w:t>
      </w:r>
      <w:r w:rsidRPr="00E646DC">
        <w:t xml:space="preserve"> </w:t>
      </w:r>
      <w:r w:rsidRPr="00E646DC">
        <w:rPr>
          <w:lang w:val="en-US"/>
        </w:rPr>
        <w:t>Những hệ thống đặt xe trực tuyến phổ biến tại Việt Nam</w:t>
      </w:r>
      <w:bookmarkEnd w:id="3928"/>
    </w:p>
    <w:p w14:paraId="149403E0" w14:textId="77777777" w:rsidR="00760C04" w:rsidRPr="00E646DC" w:rsidRDefault="00760C04" w:rsidP="004D7B7B">
      <w:pPr>
        <w:spacing w:line="360" w:lineRule="auto"/>
        <w:ind w:firstLine="720"/>
        <w:jc w:val="both"/>
        <w:rPr>
          <w:sz w:val="26"/>
          <w:szCs w:val="26"/>
          <w:lang w:val="en-US"/>
        </w:rPr>
        <w:pPrChange w:id="3929" w:author="Administrator" w:date="2024-12-28T10:39:00Z">
          <w:pPr>
            <w:spacing w:line="360" w:lineRule="auto"/>
            <w:ind w:left="283" w:firstLine="435"/>
            <w:jc w:val="both"/>
          </w:pPr>
        </w:pPrChange>
      </w:pPr>
      <w:r w:rsidRPr="00E646DC">
        <w:rPr>
          <w:sz w:val="26"/>
          <w:szCs w:val="26"/>
          <w:lang w:val="en-US"/>
        </w:rPr>
        <w:t>Grab: Là một sản phẩm của công ty Grab Holdings Inc, ra đời từ năm 2012, và hiện đang là hệ thống đặt xe trực tuyến có thị phần cao nhất tại Việt Nam.</w:t>
      </w:r>
    </w:p>
    <w:p w14:paraId="0D656E49" w14:textId="77777777" w:rsidR="00760C04" w:rsidRPr="00E646DC" w:rsidRDefault="00760C04" w:rsidP="004D7B7B">
      <w:pPr>
        <w:spacing w:line="360" w:lineRule="auto"/>
        <w:ind w:firstLine="720"/>
        <w:jc w:val="both"/>
        <w:rPr>
          <w:sz w:val="26"/>
          <w:szCs w:val="26"/>
          <w:lang w:val="en-US"/>
        </w:rPr>
        <w:pPrChange w:id="3930" w:author="Administrator" w:date="2024-12-28T10:39:00Z">
          <w:pPr>
            <w:spacing w:line="360" w:lineRule="auto"/>
            <w:ind w:left="283" w:firstLine="435"/>
            <w:jc w:val="both"/>
          </w:pPr>
        </w:pPrChange>
      </w:pPr>
      <w:r w:rsidRPr="00E646DC">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0744AC0F" w14:textId="77777777" w:rsidR="00760C04" w:rsidRPr="00E646DC" w:rsidRDefault="00760C04" w:rsidP="004D7B7B">
      <w:pPr>
        <w:spacing w:line="360" w:lineRule="auto"/>
        <w:ind w:firstLine="720"/>
        <w:jc w:val="both"/>
        <w:rPr>
          <w:sz w:val="26"/>
          <w:szCs w:val="26"/>
          <w:lang w:val="en-US"/>
        </w:rPr>
        <w:pPrChange w:id="3931" w:author="Administrator" w:date="2024-12-28T10:39:00Z">
          <w:pPr>
            <w:spacing w:line="360" w:lineRule="auto"/>
            <w:ind w:left="283" w:firstLine="435"/>
            <w:jc w:val="both"/>
          </w:pPr>
        </w:pPrChange>
      </w:pPr>
      <w:r w:rsidRPr="00E646DC">
        <w:rPr>
          <w:sz w:val="26"/>
          <w:szCs w:val="26"/>
          <w:lang w:val="en-US"/>
        </w:rPr>
        <w:t xml:space="preserve">Be của công ty Cổ phần BE GROUP, là một ứng dụng đặt xe được phát triển bởi công ty Việt Nam. Ứng dụng này cung cấp các dịch vụ như beBike (xe ôm), beCar (xe </w:t>
      </w:r>
      <w:r w:rsidRPr="00E646DC">
        <w:rPr>
          <w:sz w:val="26"/>
          <w:szCs w:val="26"/>
          <w:lang w:val="en-US"/>
        </w:rPr>
        <w:lastRenderedPageBreak/>
        <w:t>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70895E23" w14:textId="77777777" w:rsidR="00760C04" w:rsidRPr="00E646DC" w:rsidRDefault="001D5CBB" w:rsidP="004D7B7B">
      <w:pPr>
        <w:spacing w:line="360" w:lineRule="auto"/>
        <w:ind w:firstLine="851"/>
        <w:jc w:val="both"/>
        <w:rPr>
          <w:sz w:val="26"/>
          <w:szCs w:val="26"/>
          <w:lang w:val="en-US"/>
        </w:rPr>
        <w:pPrChange w:id="3932" w:author="Administrator" w:date="2024-12-28T10:39:00Z">
          <w:pPr>
            <w:spacing w:line="360" w:lineRule="auto"/>
            <w:ind w:left="283" w:firstLine="435"/>
            <w:jc w:val="both"/>
          </w:pPr>
        </w:pPrChange>
      </w:pPr>
      <w:r w:rsidRPr="00E646DC">
        <w:rPr>
          <w:noProof/>
          <w:sz w:val="26"/>
          <w:szCs w:val="26"/>
          <w:lang w:val="en-US"/>
        </w:rPr>
        <w:drawing>
          <wp:anchor distT="0" distB="0" distL="114300" distR="114300" simplePos="0" relativeHeight="251642880" behindDoc="0" locked="0" layoutInCell="1" allowOverlap="1" wp14:anchorId="78B452DA" wp14:editId="38DB5FF8">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E646DC">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60ED68BD" w14:textId="77777777" w:rsidR="00760C04" w:rsidRPr="00E646DC" w:rsidRDefault="00760C04" w:rsidP="000F669E">
      <w:pPr>
        <w:spacing w:line="360" w:lineRule="auto"/>
        <w:jc w:val="both"/>
        <w:rPr>
          <w:bCs/>
          <w:sz w:val="26"/>
          <w:szCs w:val="26"/>
        </w:rPr>
      </w:pPr>
      <w:bookmarkStart w:id="3933" w:name="OLE_LINK3"/>
      <w:bookmarkStart w:id="3934" w:name="OLE_LINK4"/>
    </w:p>
    <w:p w14:paraId="0ED7F69A" w14:textId="77777777" w:rsidR="00760C04" w:rsidRPr="00E646DC" w:rsidRDefault="00760C04" w:rsidP="000F669E">
      <w:pPr>
        <w:pStyle w:val="Heading7"/>
        <w:spacing w:line="360" w:lineRule="auto"/>
        <w:rPr>
          <w:rFonts w:eastAsia="Times New Roman" w:cs="Times New Roman"/>
          <w:lang w:val="en-US"/>
        </w:rPr>
      </w:pPr>
      <w:bookmarkStart w:id="3935" w:name="OLE_LINK5"/>
      <w:bookmarkStart w:id="3936" w:name="OLE_LINK6"/>
      <w:bookmarkStart w:id="3937" w:name="_Toc186281379"/>
      <w:r w:rsidRPr="00E646DC">
        <w:rPr>
          <w:rFonts w:eastAsia="Times New Roman" w:cs="Times New Roman"/>
        </w:rPr>
        <w:t xml:space="preserve">Hình </w:t>
      </w:r>
      <w:r w:rsidRPr="00E646DC">
        <w:rPr>
          <w:rFonts w:eastAsia="Times New Roman" w:cs="Times New Roman"/>
          <w:lang w:val="en-AU"/>
        </w:rPr>
        <w:t>1</w:t>
      </w:r>
      <w:r w:rsidRPr="00E646DC">
        <w:rPr>
          <w:rFonts w:eastAsia="Times New Roman" w:cs="Times New Roman"/>
        </w:rPr>
        <w:t xml:space="preserve">.1 </w:t>
      </w:r>
      <w:r w:rsidRPr="00E646DC">
        <w:rPr>
          <w:rFonts w:eastAsia="Times New Roman" w:cs="Times New Roman"/>
          <w:lang w:val="en-US"/>
        </w:rPr>
        <w:t>Mức độ phổ biến các thương hiệu gọi xe tại Việt Nam</w:t>
      </w:r>
      <w:r w:rsidRPr="00E646DC">
        <w:rPr>
          <w:rFonts w:eastAsia="Times New Roman" w:cs="Times New Roman"/>
          <w:lang w:val="en-US"/>
        </w:rPr>
        <w:br/>
        <w:t>Tham khảo Q&amp;M</w:t>
      </w:r>
      <w:bookmarkEnd w:id="3937"/>
    </w:p>
    <w:p w14:paraId="0E1C208E" w14:textId="77777777" w:rsidR="00760C04" w:rsidRPr="00E646DC" w:rsidRDefault="00760C04" w:rsidP="000F669E">
      <w:pPr>
        <w:pStyle w:val="Heading2"/>
        <w:spacing w:before="60" w:after="60" w:line="360" w:lineRule="auto"/>
        <w:rPr>
          <w:sz w:val="28"/>
          <w:lang w:val="en-US"/>
        </w:rPr>
      </w:pPr>
      <w:bookmarkStart w:id="3938" w:name="_Toc186275501"/>
      <w:bookmarkEnd w:id="3933"/>
      <w:bookmarkEnd w:id="3934"/>
      <w:bookmarkEnd w:id="3935"/>
      <w:bookmarkEnd w:id="3936"/>
      <w:r w:rsidRPr="00E646DC">
        <w:rPr>
          <w:sz w:val="28"/>
          <w:lang w:val="en-US"/>
        </w:rPr>
        <w:t>1.2</w:t>
      </w:r>
      <w:r w:rsidRPr="00E646DC">
        <w:rPr>
          <w:sz w:val="28"/>
        </w:rPr>
        <w:t xml:space="preserve"> </w:t>
      </w:r>
      <w:r w:rsidRPr="00E646DC">
        <w:rPr>
          <w:sz w:val="28"/>
          <w:lang w:val="en-US"/>
        </w:rPr>
        <w:t>Hệ thống thanh toán điện tử</w:t>
      </w:r>
      <w:bookmarkEnd w:id="3938"/>
    </w:p>
    <w:p w14:paraId="68199A4F" w14:textId="77777777" w:rsidR="00760C04" w:rsidRPr="00E646DC" w:rsidRDefault="00760C04" w:rsidP="000F669E">
      <w:pPr>
        <w:pStyle w:val="Heading3"/>
        <w:spacing w:before="60" w:after="60" w:line="360" w:lineRule="auto"/>
        <w:rPr>
          <w:lang w:val="en-US"/>
        </w:rPr>
      </w:pPr>
      <w:bookmarkStart w:id="3939" w:name="_Toc122637562"/>
      <w:bookmarkStart w:id="3940" w:name="_Toc186275502"/>
      <w:r w:rsidRPr="00E646DC">
        <w:rPr>
          <w:lang w:val="en-US"/>
        </w:rPr>
        <w:t>1.2</w:t>
      </w:r>
      <w:r w:rsidRPr="00E646DC">
        <w:t xml:space="preserve">.1 </w:t>
      </w:r>
      <w:bookmarkEnd w:id="3939"/>
      <w:r w:rsidRPr="00E646DC">
        <w:rPr>
          <w:lang w:val="en-US"/>
        </w:rPr>
        <w:t>Hệ thống thanh toán điện tử</w:t>
      </w:r>
      <w:bookmarkEnd w:id="3940"/>
    </w:p>
    <w:p w14:paraId="3941C7C7" w14:textId="77777777" w:rsidR="00760C04" w:rsidRPr="00E646DC" w:rsidRDefault="00760C04" w:rsidP="004D7B7B">
      <w:pPr>
        <w:spacing w:line="360" w:lineRule="auto"/>
        <w:ind w:firstLine="720"/>
        <w:jc w:val="both"/>
        <w:rPr>
          <w:lang w:val="en-US"/>
        </w:rPr>
        <w:pPrChange w:id="3941" w:author="Administrator" w:date="2024-12-28T10:39:00Z">
          <w:pPr>
            <w:spacing w:line="360" w:lineRule="auto"/>
            <w:ind w:left="283" w:firstLine="435"/>
            <w:jc w:val="both"/>
          </w:pPr>
        </w:pPrChange>
      </w:pPr>
      <w:r w:rsidRPr="00E646DC">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2B99F988" w14:textId="77777777" w:rsidR="00760C04" w:rsidRPr="00E646DC" w:rsidRDefault="00760C04" w:rsidP="000F669E">
      <w:pPr>
        <w:pStyle w:val="Heading3"/>
        <w:spacing w:before="60" w:after="60" w:line="360" w:lineRule="auto"/>
        <w:rPr>
          <w:lang w:val="en-US"/>
        </w:rPr>
      </w:pPr>
      <w:bookmarkStart w:id="3942" w:name="_Toc122637563"/>
      <w:bookmarkStart w:id="3943" w:name="_Toc186275503"/>
      <w:r w:rsidRPr="00E646DC">
        <w:rPr>
          <w:lang w:val="en-US"/>
        </w:rPr>
        <w:t>1.2</w:t>
      </w:r>
      <w:r w:rsidRPr="00E646DC">
        <w:t xml:space="preserve">.2 </w:t>
      </w:r>
      <w:bookmarkEnd w:id="3942"/>
      <w:r w:rsidRPr="00E646DC">
        <w:rPr>
          <w:lang w:val="en-US"/>
        </w:rPr>
        <w:t>Các thành phần của hệ thống thanh toán điện tử</w:t>
      </w:r>
      <w:bookmarkEnd w:id="3943"/>
    </w:p>
    <w:p w14:paraId="4D06A0E2" w14:textId="77777777" w:rsidR="00760C04" w:rsidRPr="00E646DC" w:rsidRDefault="00760C04" w:rsidP="004D7B7B">
      <w:pPr>
        <w:spacing w:line="360" w:lineRule="auto"/>
        <w:ind w:firstLine="720"/>
        <w:jc w:val="both"/>
        <w:rPr>
          <w:sz w:val="26"/>
          <w:szCs w:val="26"/>
          <w:lang w:val="en-US"/>
        </w:rPr>
      </w:pPr>
      <w:commentRangeStart w:id="3944"/>
      <w:commentRangeStart w:id="3945"/>
      <w:r w:rsidRPr="00E646DC">
        <w:rPr>
          <w:b/>
          <w:i/>
          <w:sz w:val="26"/>
          <w:szCs w:val="26"/>
          <w:lang w:val="en-US"/>
        </w:rPr>
        <w:t>Người dùng:</w:t>
      </w:r>
      <w:r w:rsidRPr="00E646DC">
        <w:rPr>
          <w:sz w:val="26"/>
          <w:szCs w:val="26"/>
          <w:lang w:val="en-US"/>
        </w:rPr>
        <w:t xml:space="preserve"> Là cá nhân hoặc tổ chức thực hiện giao dịch thanh toán</w:t>
      </w:r>
    </w:p>
    <w:p w14:paraId="1256ED13" w14:textId="77777777" w:rsidR="00760C04" w:rsidRPr="00E646DC" w:rsidRDefault="00760C04" w:rsidP="004D7B7B">
      <w:pPr>
        <w:spacing w:before="60" w:after="60" w:line="360" w:lineRule="auto"/>
        <w:ind w:firstLine="720"/>
        <w:rPr>
          <w:sz w:val="26"/>
          <w:szCs w:val="26"/>
          <w:lang w:val="en-US"/>
        </w:rPr>
        <w:pPrChange w:id="3946" w:author="Administrator" w:date="2024-12-28T10:40:00Z">
          <w:pPr>
            <w:spacing w:before="60" w:after="60" w:line="360" w:lineRule="auto"/>
            <w:ind w:left="284" w:firstLine="436"/>
          </w:pPr>
        </w:pPrChange>
      </w:pPr>
      <w:r w:rsidRPr="00E646DC">
        <w:rPr>
          <w:b/>
          <w:i/>
          <w:sz w:val="26"/>
          <w:szCs w:val="26"/>
          <w:lang w:val="en-US"/>
        </w:rPr>
        <w:t>Ngân hàng hoặc tổ chức tài chính</w:t>
      </w:r>
      <w:r w:rsidRPr="00E646DC">
        <w:rPr>
          <w:sz w:val="26"/>
          <w:szCs w:val="26"/>
          <w:lang w:val="en-US"/>
        </w:rPr>
        <w:t xml:space="preserve">: Cung cấp dịch vụ tài khoản và hỗ trợ các giao dịch thanh toán. </w:t>
      </w:r>
    </w:p>
    <w:p w14:paraId="2BD1A5C1" w14:textId="77777777" w:rsidR="00760C04" w:rsidRPr="00E646DC" w:rsidRDefault="00760C04" w:rsidP="004D7B7B">
      <w:pPr>
        <w:spacing w:before="60" w:after="60" w:line="360" w:lineRule="auto"/>
        <w:ind w:firstLine="720"/>
        <w:jc w:val="both"/>
        <w:rPr>
          <w:sz w:val="26"/>
          <w:szCs w:val="26"/>
          <w:lang w:val="en-US"/>
        </w:rPr>
        <w:pPrChange w:id="3947" w:author="Administrator" w:date="2024-12-28T10:40:00Z">
          <w:pPr>
            <w:spacing w:before="60" w:after="60" w:line="360" w:lineRule="auto"/>
            <w:ind w:left="284" w:firstLine="436"/>
          </w:pPr>
        </w:pPrChange>
      </w:pPr>
      <w:r w:rsidRPr="00E646DC">
        <w:rPr>
          <w:b/>
          <w:i/>
          <w:sz w:val="26"/>
          <w:szCs w:val="26"/>
          <w:lang w:val="en-US"/>
        </w:rPr>
        <w:t>Nhà cung cấp dịch vụ thanh toán:</w:t>
      </w:r>
      <w:r w:rsidRPr="00E646DC">
        <w:rPr>
          <w:sz w:val="26"/>
          <w:szCs w:val="26"/>
          <w:lang w:val="en-US"/>
        </w:rPr>
        <w:t xml:space="preserve"> Là các công ty trung gian, như PayPal, Stripe, hoặc các cổng thanh toán điện tử khác, giúp xử lý và thực hiện giao dịch giữa người mua và người bán.</w:t>
      </w:r>
      <w:commentRangeEnd w:id="3944"/>
      <w:r w:rsidR="003D5B38" w:rsidRPr="00E646DC">
        <w:rPr>
          <w:rStyle w:val="CommentReference"/>
        </w:rPr>
        <w:commentReference w:id="3944"/>
      </w:r>
      <w:commentRangeEnd w:id="3945"/>
      <w:r w:rsidR="00A43156">
        <w:rPr>
          <w:rStyle w:val="CommentReference"/>
        </w:rPr>
        <w:commentReference w:id="3945"/>
      </w:r>
    </w:p>
    <w:p w14:paraId="24D0AB44" w14:textId="77777777" w:rsidR="00760C04" w:rsidRPr="00E646DC" w:rsidRDefault="00760C04" w:rsidP="004D7B7B">
      <w:pPr>
        <w:spacing w:before="60" w:after="60" w:line="360" w:lineRule="auto"/>
        <w:ind w:firstLine="720"/>
        <w:jc w:val="both"/>
        <w:rPr>
          <w:sz w:val="26"/>
          <w:szCs w:val="26"/>
          <w:lang w:val="en-US"/>
        </w:rPr>
        <w:pPrChange w:id="3948" w:author="Administrator" w:date="2024-12-28T10:40:00Z">
          <w:pPr>
            <w:spacing w:before="60" w:after="60" w:line="360" w:lineRule="auto"/>
            <w:ind w:left="284" w:firstLine="436"/>
          </w:pPr>
        </w:pPrChange>
      </w:pPr>
      <w:r w:rsidRPr="00E646DC">
        <w:rPr>
          <w:b/>
          <w:i/>
          <w:sz w:val="26"/>
          <w:szCs w:val="26"/>
          <w:lang w:val="en-US"/>
        </w:rPr>
        <w:lastRenderedPageBreak/>
        <w:t>Cổng thanh toán:</w:t>
      </w:r>
      <w:r w:rsidRPr="00E646DC">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7447147C" w14:textId="77777777" w:rsidR="00760C04" w:rsidRPr="00E646DC" w:rsidRDefault="00760C04" w:rsidP="004D7B7B">
      <w:pPr>
        <w:spacing w:before="60" w:after="60" w:line="360" w:lineRule="auto"/>
        <w:ind w:firstLine="720"/>
        <w:jc w:val="both"/>
        <w:rPr>
          <w:sz w:val="26"/>
          <w:szCs w:val="26"/>
          <w:lang w:val="en-US"/>
        </w:rPr>
        <w:pPrChange w:id="3949" w:author="Administrator" w:date="2024-12-28T10:40:00Z">
          <w:pPr>
            <w:spacing w:before="60" w:after="60" w:line="360" w:lineRule="auto"/>
            <w:ind w:left="284" w:firstLine="436"/>
          </w:pPr>
        </w:pPrChange>
      </w:pPr>
      <w:r w:rsidRPr="00E646DC">
        <w:rPr>
          <w:b/>
          <w:i/>
          <w:sz w:val="26"/>
          <w:szCs w:val="26"/>
          <w:lang w:val="en-US"/>
        </w:rPr>
        <w:t>Hệ thống bảo mật:</w:t>
      </w:r>
      <w:r w:rsidRPr="00E646DC">
        <w:rPr>
          <w:sz w:val="26"/>
          <w:szCs w:val="26"/>
          <w:lang w:val="en-US"/>
        </w:rPr>
        <w:t xml:space="preserve"> Đảm bảo tính an toàn cho các giao dịch thông qua các phương thức mã hóa, xác thực người dùng, và giám sát gian lận.</w:t>
      </w:r>
    </w:p>
    <w:p w14:paraId="65E9CF82" w14:textId="77777777" w:rsidR="00760C04" w:rsidRPr="00E646DC" w:rsidRDefault="00760C04" w:rsidP="004D7B7B">
      <w:pPr>
        <w:pStyle w:val="Heading3"/>
        <w:spacing w:before="60" w:after="60" w:line="360" w:lineRule="auto"/>
        <w:jc w:val="both"/>
        <w:rPr>
          <w:lang w:val="en-US"/>
        </w:rPr>
        <w:pPrChange w:id="3950" w:author="Administrator" w:date="2024-12-28T10:40:00Z">
          <w:pPr>
            <w:pStyle w:val="Heading3"/>
            <w:spacing w:before="60" w:after="60" w:line="360" w:lineRule="auto"/>
          </w:pPr>
        </w:pPrChange>
      </w:pPr>
      <w:bookmarkStart w:id="3951" w:name="_Toc186275504"/>
      <w:r w:rsidRPr="00E646DC">
        <w:rPr>
          <w:lang w:val="en-US"/>
        </w:rPr>
        <w:t>1.2</w:t>
      </w:r>
      <w:r w:rsidRPr="00E646DC">
        <w:t>.</w:t>
      </w:r>
      <w:r w:rsidRPr="00E646DC">
        <w:rPr>
          <w:lang w:val="en-US"/>
        </w:rPr>
        <w:t>3</w:t>
      </w:r>
      <w:r w:rsidRPr="00E646DC">
        <w:t xml:space="preserve"> </w:t>
      </w:r>
      <w:r w:rsidRPr="00E646DC">
        <w:rPr>
          <w:lang w:val="en-US"/>
        </w:rPr>
        <w:t>Các phương thức thanh toán điện tử</w:t>
      </w:r>
      <w:bookmarkEnd w:id="3951"/>
      <w:del w:id="3952" w:author="admin" w:date="2024-12-27T17:19:00Z">
        <w:r w:rsidRPr="00E646DC" w:rsidDel="00FF166C">
          <w:rPr>
            <w:lang w:val="en-US"/>
          </w:rPr>
          <w:delText>:</w:delText>
        </w:r>
      </w:del>
    </w:p>
    <w:p w14:paraId="55CA8ECF" w14:textId="77777777" w:rsidR="00760C04" w:rsidRPr="00E646DC" w:rsidRDefault="00760C04" w:rsidP="004D7B7B">
      <w:pPr>
        <w:spacing w:before="60" w:after="60" w:line="360" w:lineRule="auto"/>
        <w:ind w:firstLine="720"/>
        <w:jc w:val="both"/>
        <w:rPr>
          <w:sz w:val="26"/>
          <w:szCs w:val="26"/>
          <w:lang w:val="en-US"/>
        </w:rPr>
      </w:pPr>
      <w:r w:rsidRPr="00E646DC">
        <w:rPr>
          <w:b/>
          <w:i/>
          <w:sz w:val="26"/>
          <w:szCs w:val="26"/>
          <w:lang w:val="en-US"/>
        </w:rPr>
        <w:t>Thẻ tín dụng và thẻ ghi nợ:</w:t>
      </w:r>
      <w:r w:rsidRPr="00E646DC">
        <w:rPr>
          <w:sz w:val="26"/>
          <w:szCs w:val="26"/>
          <w:lang w:val="en-US"/>
        </w:rPr>
        <w:t xml:space="preserve"> Là phương thức phổ biến cho thanh toán trực tuyến. Người dùng có thể nhập thông tin thẻ để thực hiện giao dịch.</w:t>
      </w:r>
    </w:p>
    <w:p w14:paraId="56D57A35" w14:textId="77777777" w:rsidR="00760C04" w:rsidRPr="00E646DC" w:rsidRDefault="00760C04" w:rsidP="004D7B7B">
      <w:pPr>
        <w:spacing w:before="60" w:after="60" w:line="360" w:lineRule="auto"/>
        <w:ind w:firstLine="720"/>
        <w:jc w:val="both"/>
        <w:rPr>
          <w:sz w:val="26"/>
          <w:szCs w:val="26"/>
          <w:lang w:val="en-US"/>
        </w:rPr>
      </w:pPr>
      <w:r w:rsidRPr="00E646DC">
        <w:rPr>
          <w:b/>
          <w:i/>
          <w:sz w:val="26"/>
          <w:szCs w:val="26"/>
          <w:lang w:val="en-US"/>
        </w:rPr>
        <w:t>Ví điện tử (E-wallet):</w:t>
      </w:r>
      <w:r w:rsidRPr="00E646DC">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56BE2961" w14:textId="77777777" w:rsidR="00760C04" w:rsidRPr="00E646DC" w:rsidRDefault="00760C04" w:rsidP="004D7B7B">
      <w:pPr>
        <w:spacing w:before="60" w:after="60" w:line="360" w:lineRule="auto"/>
        <w:ind w:firstLine="720"/>
        <w:jc w:val="both"/>
        <w:rPr>
          <w:sz w:val="26"/>
          <w:szCs w:val="26"/>
          <w:lang w:val="en-US"/>
        </w:rPr>
      </w:pPr>
      <w:r w:rsidRPr="00E646DC">
        <w:rPr>
          <w:b/>
          <w:i/>
          <w:sz w:val="26"/>
          <w:szCs w:val="26"/>
          <w:lang w:val="en-US"/>
        </w:rPr>
        <w:t>Chuyển khoản ngân hàng trực tuyến:</w:t>
      </w:r>
      <w:r w:rsidRPr="00E646DC">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58465E2E" w14:textId="77777777" w:rsidR="00760C04" w:rsidRPr="00E646DC" w:rsidRDefault="00760C04" w:rsidP="004D7B7B">
      <w:pPr>
        <w:spacing w:before="60" w:after="60" w:line="360" w:lineRule="auto"/>
        <w:ind w:firstLine="720"/>
        <w:jc w:val="both"/>
        <w:rPr>
          <w:sz w:val="26"/>
          <w:szCs w:val="26"/>
          <w:lang w:val="en-US"/>
        </w:rPr>
      </w:pPr>
      <w:r w:rsidRPr="00E646DC">
        <w:rPr>
          <w:b/>
          <w:i/>
          <w:sz w:val="26"/>
          <w:szCs w:val="26"/>
          <w:lang w:val="en-US"/>
        </w:rPr>
        <w:t>Thanh toán qua mã QR:</w:t>
      </w:r>
      <w:r w:rsidRPr="00E646DC">
        <w:rPr>
          <w:sz w:val="26"/>
          <w:szCs w:val="26"/>
          <w:lang w:val="en-US"/>
        </w:rPr>
        <w:t xml:space="preserve"> Người dùng quét mã QR để thực hiện thanh toán, thường được sử dụng trong các giao dịch bán lẻ.</w:t>
      </w:r>
    </w:p>
    <w:p w14:paraId="1E97F2CA" w14:textId="77777777" w:rsidR="00760C04" w:rsidRPr="00E646DC" w:rsidRDefault="00760C04" w:rsidP="004D7B7B">
      <w:pPr>
        <w:spacing w:before="60" w:after="60" w:line="360" w:lineRule="auto"/>
        <w:ind w:firstLine="720"/>
        <w:jc w:val="both"/>
        <w:rPr>
          <w:sz w:val="26"/>
          <w:szCs w:val="26"/>
          <w:lang w:val="en-US"/>
        </w:rPr>
      </w:pPr>
      <w:r w:rsidRPr="00E646DC">
        <w:rPr>
          <w:b/>
          <w:i/>
          <w:sz w:val="26"/>
          <w:szCs w:val="26"/>
          <w:lang w:val="en-US"/>
        </w:rPr>
        <w:t>Thanh toán di động:</w:t>
      </w:r>
      <w:r w:rsidRPr="00E646DC">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4649EE53" w14:textId="77777777" w:rsidR="00760C04" w:rsidRPr="00E646DC" w:rsidRDefault="00760C04" w:rsidP="004D7B7B">
      <w:pPr>
        <w:pStyle w:val="Heading2"/>
        <w:spacing w:before="60" w:after="60" w:line="360" w:lineRule="auto"/>
        <w:jc w:val="both"/>
        <w:rPr>
          <w:sz w:val="28"/>
          <w:lang w:val="en-US"/>
        </w:rPr>
        <w:pPrChange w:id="3953" w:author="Administrator" w:date="2024-12-28T10:40:00Z">
          <w:pPr>
            <w:pStyle w:val="Heading2"/>
            <w:spacing w:before="60" w:after="60" w:line="360" w:lineRule="auto"/>
          </w:pPr>
        </w:pPrChange>
      </w:pPr>
      <w:bookmarkStart w:id="3954" w:name="_Toc186275505"/>
      <w:r w:rsidRPr="00E646DC">
        <w:rPr>
          <w:sz w:val="28"/>
          <w:lang w:val="en-US"/>
        </w:rPr>
        <w:t>1.3</w:t>
      </w:r>
      <w:r w:rsidRPr="00E646DC">
        <w:rPr>
          <w:sz w:val="28"/>
        </w:rPr>
        <w:t xml:space="preserve"> </w:t>
      </w:r>
      <w:r w:rsidRPr="00E646DC">
        <w:rPr>
          <w:sz w:val="28"/>
          <w:lang w:val="en-US"/>
        </w:rPr>
        <w:t>GPS (Global Positioning System)</w:t>
      </w:r>
      <w:bookmarkEnd w:id="3954"/>
      <w:del w:id="3955" w:author="admin" w:date="2024-12-27T16:26:00Z">
        <w:r w:rsidRPr="00E646DC" w:rsidDel="00727A4B">
          <w:rPr>
            <w:sz w:val="28"/>
            <w:lang w:val="en-US"/>
          </w:rPr>
          <w:delText>:</w:delText>
        </w:r>
      </w:del>
    </w:p>
    <w:p w14:paraId="1D48AFCF" w14:textId="77777777" w:rsidR="00760C04" w:rsidRPr="00E646DC" w:rsidRDefault="00760C04" w:rsidP="004D7B7B">
      <w:pPr>
        <w:spacing w:line="360" w:lineRule="auto"/>
        <w:ind w:firstLine="720"/>
        <w:jc w:val="both"/>
        <w:rPr>
          <w:sz w:val="26"/>
          <w:szCs w:val="26"/>
          <w:lang w:val="en-US"/>
        </w:rPr>
        <w:pPrChange w:id="3956" w:author="Administrator" w:date="2024-12-28T10:40:00Z">
          <w:pPr>
            <w:spacing w:line="360" w:lineRule="auto"/>
            <w:ind w:firstLine="720"/>
          </w:pPr>
        </w:pPrChange>
      </w:pPr>
      <w:r w:rsidRPr="00E646DC">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088D60E2" w14:textId="77777777" w:rsidR="00760C04" w:rsidRPr="00E646DC" w:rsidRDefault="00760C04" w:rsidP="004D7B7B">
      <w:pPr>
        <w:pStyle w:val="Heading3"/>
        <w:spacing w:before="60" w:after="60" w:line="360" w:lineRule="auto"/>
        <w:jc w:val="both"/>
        <w:rPr>
          <w:lang w:val="en-US"/>
        </w:rPr>
        <w:pPrChange w:id="3957" w:author="Administrator" w:date="2024-12-28T10:40:00Z">
          <w:pPr>
            <w:pStyle w:val="Heading3"/>
            <w:spacing w:before="60" w:after="60" w:line="360" w:lineRule="auto"/>
          </w:pPr>
        </w:pPrChange>
      </w:pPr>
      <w:bookmarkStart w:id="3958" w:name="_Toc186275506"/>
      <w:r w:rsidRPr="00E646DC">
        <w:rPr>
          <w:lang w:val="en-US"/>
        </w:rPr>
        <w:t>1.3</w:t>
      </w:r>
      <w:r w:rsidRPr="00E646DC">
        <w:t>.</w:t>
      </w:r>
      <w:r w:rsidRPr="00E646DC">
        <w:rPr>
          <w:lang w:val="en-US"/>
        </w:rPr>
        <w:t>1</w:t>
      </w:r>
      <w:r w:rsidRPr="00E646DC">
        <w:t xml:space="preserve"> </w:t>
      </w:r>
      <w:r w:rsidRPr="00E646DC">
        <w:rPr>
          <w:lang w:val="en-US"/>
        </w:rPr>
        <w:t>Nguyên lý hoạt động của GPS</w:t>
      </w:r>
      <w:bookmarkEnd w:id="3958"/>
    </w:p>
    <w:p w14:paraId="32CA78EC" w14:textId="77777777" w:rsidR="00760C04" w:rsidRPr="00E646DC" w:rsidRDefault="00760C04" w:rsidP="004D7B7B">
      <w:pPr>
        <w:spacing w:line="360" w:lineRule="auto"/>
        <w:ind w:firstLine="720"/>
        <w:jc w:val="both"/>
        <w:rPr>
          <w:sz w:val="26"/>
          <w:szCs w:val="26"/>
          <w:lang w:val="en-US"/>
        </w:rPr>
        <w:pPrChange w:id="3959" w:author="Administrator" w:date="2024-12-28T10:40:00Z">
          <w:pPr>
            <w:spacing w:line="360" w:lineRule="auto"/>
            <w:ind w:firstLine="720"/>
          </w:pPr>
        </w:pPrChange>
      </w:pPr>
      <w:r w:rsidRPr="00E646DC">
        <w:rPr>
          <w:sz w:val="26"/>
          <w:szCs w:val="26"/>
          <w:lang w:val="en-US"/>
        </w:rPr>
        <w:t>Vệ tinh GPS: Hệ thống bao gồm khoảng 24 vệ tinh hoạt động trong quỹ đạo quanh trái đất. Các vệ tinh này phát sóng tín hiệu định vị đến các thiết bị nhận GPS.</w:t>
      </w:r>
    </w:p>
    <w:p w14:paraId="1C8DBFC4" w14:textId="77777777" w:rsidR="00760C04" w:rsidRPr="00E646DC" w:rsidRDefault="00760C04" w:rsidP="004D7B7B">
      <w:pPr>
        <w:spacing w:line="360" w:lineRule="auto"/>
        <w:ind w:firstLine="720"/>
        <w:jc w:val="both"/>
        <w:rPr>
          <w:sz w:val="26"/>
          <w:szCs w:val="26"/>
          <w:lang w:val="en-US"/>
        </w:rPr>
        <w:pPrChange w:id="3960" w:author="Administrator" w:date="2024-12-28T10:40:00Z">
          <w:pPr>
            <w:spacing w:line="360" w:lineRule="auto"/>
            <w:ind w:firstLine="720"/>
          </w:pPr>
        </w:pPrChange>
      </w:pPr>
      <w:r w:rsidRPr="00E646DC">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0502875E" w14:textId="77777777" w:rsidR="00760C04" w:rsidRPr="00E646DC" w:rsidRDefault="00760C04" w:rsidP="004D7B7B">
      <w:pPr>
        <w:spacing w:line="360" w:lineRule="auto"/>
        <w:ind w:firstLine="720"/>
        <w:jc w:val="both"/>
        <w:rPr>
          <w:sz w:val="26"/>
          <w:szCs w:val="26"/>
          <w:lang w:val="en-US"/>
        </w:rPr>
        <w:pPrChange w:id="3961" w:author="Administrator" w:date="2024-12-28T10:40:00Z">
          <w:pPr>
            <w:spacing w:line="360" w:lineRule="auto"/>
            <w:ind w:firstLine="720"/>
          </w:pPr>
        </w:pPrChange>
      </w:pPr>
      <w:r w:rsidRPr="00E646DC">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4D0FC75D" w14:textId="77777777" w:rsidR="00760C04" w:rsidRPr="00E646DC" w:rsidRDefault="00760C04" w:rsidP="004D7B7B">
      <w:pPr>
        <w:pStyle w:val="Heading3"/>
        <w:spacing w:before="60" w:after="60" w:line="360" w:lineRule="auto"/>
        <w:jc w:val="both"/>
        <w:rPr>
          <w:lang w:val="en-US"/>
        </w:rPr>
        <w:pPrChange w:id="3962" w:author="Administrator" w:date="2024-12-28T10:40:00Z">
          <w:pPr>
            <w:pStyle w:val="Heading3"/>
            <w:spacing w:before="60" w:after="60" w:line="360" w:lineRule="auto"/>
          </w:pPr>
        </w:pPrChange>
      </w:pPr>
      <w:bookmarkStart w:id="3963" w:name="_Toc186275507"/>
      <w:r w:rsidRPr="00E646DC">
        <w:rPr>
          <w:lang w:val="en-US"/>
        </w:rPr>
        <w:t>1.3</w:t>
      </w:r>
      <w:r w:rsidRPr="00E646DC">
        <w:t>.</w:t>
      </w:r>
      <w:r w:rsidRPr="00E646DC">
        <w:rPr>
          <w:lang w:val="en-US"/>
        </w:rPr>
        <w:t>2</w:t>
      </w:r>
      <w:r w:rsidRPr="00E646DC">
        <w:t xml:space="preserve"> </w:t>
      </w:r>
      <w:r w:rsidRPr="00E646DC">
        <w:rPr>
          <w:lang w:val="en-US"/>
        </w:rPr>
        <w:t>Sự chính xác của GPS</w:t>
      </w:r>
      <w:bookmarkEnd w:id="3963"/>
    </w:p>
    <w:p w14:paraId="716006AF" w14:textId="77777777" w:rsidR="00760C04" w:rsidRPr="00E646DC" w:rsidRDefault="00760C04" w:rsidP="004D7B7B">
      <w:pPr>
        <w:spacing w:line="360" w:lineRule="auto"/>
        <w:ind w:firstLine="720"/>
        <w:jc w:val="both"/>
        <w:rPr>
          <w:sz w:val="26"/>
          <w:szCs w:val="26"/>
          <w:lang w:val="en-US"/>
        </w:rPr>
        <w:pPrChange w:id="3964" w:author="Administrator" w:date="2024-12-28T10:40:00Z">
          <w:pPr>
            <w:spacing w:line="360" w:lineRule="auto"/>
            <w:ind w:firstLine="720"/>
          </w:pPr>
        </w:pPrChange>
      </w:pPr>
      <w:r w:rsidRPr="00E646DC">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BED67DB" w14:textId="64479D79" w:rsidR="00760C04" w:rsidRPr="00E646DC" w:rsidRDefault="00760C04" w:rsidP="004D7B7B">
      <w:pPr>
        <w:spacing w:line="360" w:lineRule="auto"/>
        <w:ind w:firstLine="720"/>
        <w:jc w:val="both"/>
        <w:rPr>
          <w:sz w:val="26"/>
          <w:szCs w:val="26"/>
          <w:lang w:val="en-US"/>
        </w:rPr>
        <w:pPrChange w:id="3965" w:author="Administrator" w:date="2024-12-28T10:40:00Z">
          <w:pPr>
            <w:spacing w:line="360" w:lineRule="auto"/>
            <w:ind w:firstLine="720"/>
          </w:pPr>
        </w:pPrChange>
      </w:pPr>
      <w:r w:rsidRPr="00E646DC">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w:t>
      </w:r>
      <w:ins w:id="3966" w:author="admin" w:date="2024-12-27T16:26:00Z">
        <w:r w:rsidR="005500A2" w:rsidRPr="00E646DC">
          <w:rPr>
            <w:sz w:val="26"/>
            <w:szCs w:val="26"/>
            <w:lang w:val="en-US"/>
          </w:rPr>
          <w:t>g</w:t>
        </w:r>
      </w:ins>
      <w:r w:rsidRPr="00E646DC">
        <w:rPr>
          <w:sz w:val="26"/>
          <w:szCs w:val="26"/>
          <w:lang w:val="en-US"/>
        </w:rPr>
        <w:t>-ten để dùng với máy thu GPS của họ.</w:t>
      </w:r>
    </w:p>
    <w:p w14:paraId="2DB5EED6" w14:textId="77777777" w:rsidR="00CA471C" w:rsidRPr="00E646DC" w:rsidRDefault="00760C04" w:rsidP="004D7B7B">
      <w:pPr>
        <w:pStyle w:val="Heading2"/>
        <w:spacing w:before="60" w:after="60" w:line="360" w:lineRule="auto"/>
        <w:jc w:val="both"/>
        <w:rPr>
          <w:sz w:val="28"/>
          <w:lang w:val="en-US"/>
        </w:rPr>
        <w:pPrChange w:id="3967" w:author="Administrator" w:date="2024-12-28T10:40:00Z">
          <w:pPr>
            <w:pStyle w:val="Heading2"/>
            <w:spacing w:before="60" w:after="60" w:line="360" w:lineRule="auto"/>
          </w:pPr>
        </w:pPrChange>
      </w:pPr>
      <w:bookmarkStart w:id="3968" w:name="OLE_LINK29"/>
      <w:bookmarkStart w:id="3969" w:name="OLE_LINK30"/>
      <w:bookmarkStart w:id="3970" w:name="_Toc186275508"/>
      <w:r w:rsidRPr="00E646DC">
        <w:rPr>
          <w:sz w:val="28"/>
          <w:lang w:val="en-US"/>
        </w:rPr>
        <w:t xml:space="preserve">1.4 </w:t>
      </w:r>
      <w:r w:rsidR="001F6B33" w:rsidRPr="00E646DC">
        <w:rPr>
          <w:sz w:val="28"/>
          <w:lang w:val="en-US"/>
        </w:rPr>
        <w:t>Mục tiêu nghiên cứu</w:t>
      </w:r>
      <w:bookmarkEnd w:id="3970"/>
      <w:del w:id="3971" w:author="admin" w:date="2024-12-27T16:26:00Z">
        <w:r w:rsidR="001F6B33" w:rsidRPr="00E646DC" w:rsidDel="005500A2">
          <w:rPr>
            <w:sz w:val="28"/>
            <w:lang w:val="en-US"/>
          </w:rPr>
          <w:delText>:</w:delText>
        </w:r>
      </w:del>
    </w:p>
    <w:bookmarkEnd w:id="3968"/>
    <w:bookmarkEnd w:id="3969"/>
    <w:p w14:paraId="37985D03" w14:textId="77777777" w:rsidR="001F6B33" w:rsidRPr="00E646DC" w:rsidRDefault="001F6B33" w:rsidP="004D7B7B">
      <w:pPr>
        <w:pStyle w:val="NormalWeb"/>
        <w:spacing w:before="0" w:beforeAutospacing="0" w:after="0" w:afterAutospacing="0" w:line="360" w:lineRule="auto"/>
        <w:ind w:firstLine="643"/>
        <w:jc w:val="both"/>
        <w:textAlignment w:val="baseline"/>
        <w:rPr>
          <w:color w:val="000000"/>
          <w:sz w:val="26"/>
          <w:szCs w:val="26"/>
        </w:rPr>
        <w:pPrChange w:id="3972" w:author="Administrator" w:date="2024-12-28T10:40:00Z">
          <w:pPr>
            <w:pStyle w:val="NormalWeb"/>
            <w:spacing w:before="0" w:beforeAutospacing="0" w:after="0" w:afterAutospacing="0" w:line="360" w:lineRule="auto"/>
            <w:ind w:firstLine="643"/>
            <w:textAlignment w:val="baseline"/>
          </w:pPr>
        </w:pPrChange>
      </w:pPr>
      <w:r w:rsidRPr="00E646DC">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B350AB0" w14:textId="77777777" w:rsidR="001F6B33" w:rsidRPr="00E646DC" w:rsidRDefault="001F6B33" w:rsidP="004D7B7B">
      <w:pPr>
        <w:pStyle w:val="NormalWeb"/>
        <w:spacing w:before="0" w:beforeAutospacing="0" w:after="0" w:afterAutospacing="0" w:line="360" w:lineRule="auto"/>
        <w:ind w:firstLine="720"/>
        <w:jc w:val="both"/>
        <w:textAlignment w:val="baseline"/>
        <w:rPr>
          <w:color w:val="000000"/>
          <w:sz w:val="26"/>
          <w:szCs w:val="26"/>
        </w:rPr>
        <w:pPrChange w:id="3973" w:author="Administrator" w:date="2024-12-28T10:40:00Z">
          <w:pPr>
            <w:pStyle w:val="NormalWeb"/>
            <w:spacing w:before="0" w:beforeAutospacing="0" w:after="0" w:afterAutospacing="0" w:line="360" w:lineRule="auto"/>
            <w:ind w:firstLine="720"/>
            <w:textAlignment w:val="baseline"/>
          </w:pPr>
        </w:pPrChange>
      </w:pPr>
      <w:r w:rsidRPr="00E646DC">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6CE7F087" w14:textId="77777777" w:rsidR="001F6B33" w:rsidRPr="00E646DC" w:rsidRDefault="001F6B33" w:rsidP="004D7B7B">
      <w:pPr>
        <w:pStyle w:val="NormalWeb"/>
        <w:spacing w:before="0" w:beforeAutospacing="0" w:after="0" w:afterAutospacing="0" w:line="360" w:lineRule="auto"/>
        <w:ind w:firstLine="720"/>
        <w:jc w:val="both"/>
        <w:textAlignment w:val="baseline"/>
        <w:rPr>
          <w:color w:val="000000"/>
          <w:sz w:val="26"/>
          <w:szCs w:val="26"/>
        </w:rPr>
        <w:pPrChange w:id="3974" w:author="Administrator" w:date="2024-12-28T10:40:00Z">
          <w:pPr>
            <w:pStyle w:val="NormalWeb"/>
            <w:spacing w:before="0" w:beforeAutospacing="0" w:after="0" w:afterAutospacing="0" w:line="360" w:lineRule="auto"/>
            <w:ind w:firstLine="720"/>
            <w:textAlignment w:val="baseline"/>
          </w:pPr>
        </w:pPrChange>
      </w:pPr>
      <w:r w:rsidRPr="00E646DC">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19036F25" w14:textId="77777777" w:rsidR="00BB7E6E" w:rsidRPr="00E646DC" w:rsidRDefault="001F6B33" w:rsidP="004D7B7B">
      <w:pPr>
        <w:pStyle w:val="NormalWeb"/>
        <w:spacing w:before="0" w:beforeAutospacing="0" w:after="0" w:afterAutospacing="0" w:line="360" w:lineRule="auto"/>
        <w:ind w:firstLine="720"/>
        <w:jc w:val="both"/>
        <w:textAlignment w:val="baseline"/>
        <w:rPr>
          <w:color w:val="000000"/>
          <w:sz w:val="26"/>
          <w:szCs w:val="26"/>
        </w:rPr>
        <w:pPrChange w:id="3975" w:author="Administrator" w:date="2024-12-28T10:40:00Z">
          <w:pPr>
            <w:pStyle w:val="NormalWeb"/>
            <w:spacing w:before="0" w:beforeAutospacing="0" w:after="0" w:afterAutospacing="0" w:line="360" w:lineRule="auto"/>
            <w:ind w:firstLine="720"/>
            <w:textAlignment w:val="baseline"/>
          </w:pPr>
        </w:pPrChange>
      </w:pPr>
      <w:r w:rsidRPr="00E646DC">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33CB9AE9" w14:textId="77777777" w:rsidR="00BB7E6E" w:rsidRPr="00E646DC" w:rsidRDefault="00BB7E6E" w:rsidP="000F669E">
      <w:pPr>
        <w:pStyle w:val="Heading2"/>
        <w:spacing w:before="60" w:after="60" w:line="360" w:lineRule="auto"/>
        <w:rPr>
          <w:sz w:val="28"/>
          <w:lang w:val="en-US"/>
        </w:rPr>
      </w:pPr>
      <w:bookmarkStart w:id="3976" w:name="OLE_LINK31"/>
      <w:bookmarkStart w:id="3977" w:name="OLE_LINK32"/>
      <w:bookmarkStart w:id="3978" w:name="_Toc186275509"/>
      <w:r w:rsidRPr="00E646DC">
        <w:rPr>
          <w:sz w:val="28"/>
          <w:lang w:val="en-US"/>
        </w:rPr>
        <w:t>1.5 Phạm vi nghiên cứu</w:t>
      </w:r>
      <w:bookmarkEnd w:id="3978"/>
      <w:del w:id="3979" w:author="admin" w:date="2024-12-27T16:26:00Z">
        <w:r w:rsidRPr="00E646DC" w:rsidDel="005500A2">
          <w:rPr>
            <w:sz w:val="28"/>
            <w:lang w:val="en-US"/>
          </w:rPr>
          <w:delText>:</w:delText>
        </w:r>
      </w:del>
    </w:p>
    <w:p w14:paraId="2502A687" w14:textId="77777777" w:rsidR="001F6B33" w:rsidRPr="00E646DC" w:rsidRDefault="001F6B33" w:rsidP="004D7B7B">
      <w:pPr>
        <w:pStyle w:val="NormalWeb"/>
        <w:spacing w:line="360" w:lineRule="auto"/>
        <w:ind w:firstLine="720"/>
        <w:jc w:val="both"/>
        <w:textAlignment w:val="baseline"/>
        <w:rPr>
          <w:color w:val="000000"/>
          <w:sz w:val="26"/>
          <w:szCs w:val="26"/>
        </w:rPr>
        <w:pPrChange w:id="3980" w:author="Administrator" w:date="2024-12-28T10:40:00Z">
          <w:pPr>
            <w:pStyle w:val="NormalWeb"/>
            <w:spacing w:line="360" w:lineRule="auto"/>
            <w:textAlignment w:val="baseline"/>
          </w:pPr>
        </w:pPrChange>
      </w:pPr>
      <w:bookmarkStart w:id="3981" w:name="OLE_LINK25"/>
      <w:bookmarkStart w:id="3982" w:name="OLE_LINK26"/>
      <w:bookmarkEnd w:id="3976"/>
      <w:bookmarkEnd w:id="3977"/>
      <w:r w:rsidRPr="00E646DC">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71BB4043" w14:textId="77777777" w:rsidR="00BB6B1B" w:rsidRPr="00E646DC" w:rsidRDefault="001F6B33" w:rsidP="004D7B7B">
      <w:pPr>
        <w:pStyle w:val="NormalWeb"/>
        <w:spacing w:line="360" w:lineRule="auto"/>
        <w:ind w:firstLine="720"/>
        <w:jc w:val="both"/>
        <w:textAlignment w:val="baseline"/>
        <w:rPr>
          <w:color w:val="000000"/>
          <w:sz w:val="26"/>
          <w:szCs w:val="26"/>
        </w:rPr>
        <w:pPrChange w:id="3983" w:author="Administrator" w:date="2024-12-28T10:40:00Z">
          <w:pPr>
            <w:pStyle w:val="NormalWeb"/>
            <w:spacing w:line="360" w:lineRule="auto"/>
            <w:ind w:firstLine="720"/>
            <w:textAlignment w:val="baseline"/>
          </w:pPr>
        </w:pPrChange>
      </w:pPr>
      <w:r w:rsidRPr="00E646DC">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79D4586" w14:textId="77777777" w:rsidR="00BB6B1B" w:rsidRPr="00E646DC" w:rsidRDefault="001F6B33" w:rsidP="00A43156">
      <w:pPr>
        <w:pStyle w:val="NormalWeb"/>
        <w:spacing w:line="360" w:lineRule="auto"/>
        <w:ind w:firstLine="720"/>
        <w:jc w:val="both"/>
        <w:textAlignment w:val="baseline"/>
        <w:rPr>
          <w:color w:val="000000"/>
          <w:sz w:val="26"/>
          <w:szCs w:val="26"/>
        </w:rPr>
        <w:pPrChange w:id="3984" w:author="Administrator" w:date="2024-12-28T11:59:00Z">
          <w:pPr>
            <w:pStyle w:val="NormalWeb"/>
            <w:spacing w:line="360" w:lineRule="auto"/>
            <w:ind w:firstLine="720"/>
            <w:textAlignment w:val="baseline"/>
          </w:pPr>
        </w:pPrChange>
      </w:pPr>
      <w:r w:rsidRPr="00E646DC">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2780F0D6" w14:textId="77777777" w:rsidR="001F6B33" w:rsidRPr="00E646DC" w:rsidRDefault="001F6B33" w:rsidP="00A43156">
      <w:pPr>
        <w:pStyle w:val="NormalWeb"/>
        <w:spacing w:line="360" w:lineRule="auto"/>
        <w:ind w:firstLine="720"/>
        <w:jc w:val="both"/>
        <w:textAlignment w:val="baseline"/>
        <w:rPr>
          <w:color w:val="000000"/>
          <w:sz w:val="26"/>
          <w:szCs w:val="26"/>
        </w:rPr>
        <w:pPrChange w:id="3985" w:author="Administrator" w:date="2024-12-28T11:59:00Z">
          <w:pPr>
            <w:pStyle w:val="NormalWeb"/>
            <w:spacing w:line="360" w:lineRule="auto"/>
            <w:ind w:firstLine="720"/>
            <w:textAlignment w:val="baseline"/>
          </w:pPr>
        </w:pPrChange>
      </w:pPr>
      <w:r w:rsidRPr="00E646DC">
        <w:rPr>
          <w:color w:val="000000"/>
          <w:sz w:val="26"/>
          <w:szCs w:val="26"/>
        </w:rPr>
        <w:t xml:space="preserve">Giới hạn của đề tài: </w:t>
      </w:r>
    </w:p>
    <w:p w14:paraId="18A3FC57" w14:textId="77777777" w:rsidR="001F6B33" w:rsidRPr="00E646DC" w:rsidRDefault="001F6B33" w:rsidP="00A43156">
      <w:pPr>
        <w:pStyle w:val="NormalWeb"/>
        <w:numPr>
          <w:ilvl w:val="0"/>
          <w:numId w:val="1"/>
        </w:numPr>
        <w:spacing w:line="360" w:lineRule="auto"/>
        <w:ind w:left="0" w:firstLine="426"/>
        <w:jc w:val="both"/>
        <w:textAlignment w:val="baseline"/>
        <w:rPr>
          <w:color w:val="000000"/>
          <w:sz w:val="26"/>
          <w:szCs w:val="26"/>
        </w:rPr>
        <w:pPrChange w:id="3986" w:author="Administrator" w:date="2024-12-28T11:59:00Z">
          <w:pPr>
            <w:pStyle w:val="NormalWeb"/>
            <w:numPr>
              <w:numId w:val="1"/>
            </w:numPr>
            <w:spacing w:line="360" w:lineRule="auto"/>
            <w:ind w:firstLine="426"/>
            <w:textAlignment w:val="baseline"/>
          </w:pPr>
        </w:pPrChange>
      </w:pPr>
      <w:r w:rsidRPr="00E646DC">
        <w:rPr>
          <w:color w:val="000000"/>
          <w:sz w:val="26"/>
          <w:szCs w:val="26"/>
        </w:rPr>
        <w:t>Đề tài chỉ tập trung phát triển hệ thống trong khu vực, không bao gồm giải pháp Quốc Tế</w:t>
      </w:r>
      <w:r w:rsidR="00850157" w:rsidRPr="00E646DC">
        <w:rPr>
          <w:color w:val="000000"/>
          <w:sz w:val="26"/>
          <w:szCs w:val="26"/>
        </w:rPr>
        <w:t>.</w:t>
      </w:r>
    </w:p>
    <w:p w14:paraId="66144ABA" w14:textId="77777777" w:rsidR="001F6B33" w:rsidRPr="00E646DC" w:rsidRDefault="001F6B33" w:rsidP="004D7B7B">
      <w:pPr>
        <w:pStyle w:val="NormalWeb"/>
        <w:numPr>
          <w:ilvl w:val="0"/>
          <w:numId w:val="1"/>
        </w:numPr>
        <w:spacing w:line="360" w:lineRule="auto"/>
        <w:ind w:left="0" w:firstLine="426"/>
        <w:jc w:val="both"/>
        <w:textAlignment w:val="baseline"/>
        <w:rPr>
          <w:color w:val="000000"/>
          <w:sz w:val="26"/>
          <w:szCs w:val="26"/>
        </w:rPr>
        <w:pPrChange w:id="3987" w:author="Administrator" w:date="2024-12-28T10:40:00Z">
          <w:pPr>
            <w:pStyle w:val="NormalWeb"/>
            <w:numPr>
              <w:numId w:val="1"/>
            </w:numPr>
            <w:spacing w:line="360" w:lineRule="auto"/>
            <w:ind w:firstLine="426"/>
            <w:textAlignment w:val="baseline"/>
          </w:pPr>
        </w:pPrChange>
      </w:pPr>
      <w:r w:rsidRPr="00E646DC">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E646DC">
        <w:rPr>
          <w:color w:val="000000"/>
          <w:sz w:val="26"/>
          <w:szCs w:val="26"/>
        </w:rPr>
        <w:t>.</w:t>
      </w:r>
    </w:p>
    <w:p w14:paraId="3383B975" w14:textId="77777777" w:rsidR="001F6B33" w:rsidRPr="00E646DC" w:rsidRDefault="001F6B33" w:rsidP="004D7B7B">
      <w:pPr>
        <w:pStyle w:val="NormalWeb"/>
        <w:numPr>
          <w:ilvl w:val="0"/>
          <w:numId w:val="1"/>
        </w:numPr>
        <w:spacing w:line="360" w:lineRule="auto"/>
        <w:ind w:left="0" w:firstLine="426"/>
        <w:jc w:val="both"/>
        <w:textAlignment w:val="baseline"/>
        <w:rPr>
          <w:color w:val="000000"/>
          <w:sz w:val="26"/>
          <w:szCs w:val="26"/>
        </w:rPr>
        <w:pPrChange w:id="3988" w:author="Administrator" w:date="2024-12-28T10:40:00Z">
          <w:pPr>
            <w:pStyle w:val="NormalWeb"/>
            <w:numPr>
              <w:numId w:val="1"/>
            </w:numPr>
            <w:spacing w:line="360" w:lineRule="auto"/>
            <w:ind w:firstLine="426"/>
            <w:textAlignment w:val="baseline"/>
          </w:pPr>
        </w:pPrChange>
      </w:pPr>
      <w:r w:rsidRPr="00E646DC">
        <w:rPr>
          <w:color w:val="000000"/>
          <w:sz w:val="26"/>
          <w:szCs w:val="26"/>
        </w:rPr>
        <w:t>Hạn chế về Cloud: Sử dụng cloud của Firebase sẽ có hạn chế về chi phí và tốc độ xử lý</w:t>
      </w:r>
      <w:r w:rsidR="00850157" w:rsidRPr="00E646DC">
        <w:rPr>
          <w:color w:val="000000"/>
          <w:sz w:val="26"/>
          <w:szCs w:val="26"/>
        </w:rPr>
        <w:t>.</w:t>
      </w:r>
    </w:p>
    <w:p w14:paraId="5F6E88F5" w14:textId="77777777" w:rsidR="001F6B33" w:rsidRPr="00E646DC" w:rsidRDefault="001F6B33" w:rsidP="004D7B7B">
      <w:pPr>
        <w:pStyle w:val="NormalWeb"/>
        <w:numPr>
          <w:ilvl w:val="0"/>
          <w:numId w:val="1"/>
        </w:numPr>
        <w:spacing w:line="360" w:lineRule="auto"/>
        <w:ind w:left="0" w:firstLine="426"/>
        <w:jc w:val="both"/>
        <w:textAlignment w:val="baseline"/>
        <w:rPr>
          <w:color w:val="000000"/>
          <w:sz w:val="26"/>
          <w:szCs w:val="26"/>
        </w:rPr>
        <w:pPrChange w:id="3989" w:author="Administrator" w:date="2024-12-28T10:40:00Z">
          <w:pPr>
            <w:pStyle w:val="NormalWeb"/>
            <w:numPr>
              <w:numId w:val="1"/>
            </w:numPr>
            <w:spacing w:line="360" w:lineRule="auto"/>
            <w:ind w:firstLine="426"/>
            <w:textAlignment w:val="baseline"/>
          </w:pPr>
        </w:pPrChange>
      </w:pPr>
      <w:r w:rsidRPr="00E646DC">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E646DC">
        <w:rPr>
          <w:color w:val="000000"/>
          <w:sz w:val="26"/>
          <w:szCs w:val="26"/>
        </w:rPr>
        <w:t>.</w:t>
      </w:r>
    </w:p>
    <w:p w14:paraId="2E88F579" w14:textId="77777777" w:rsidR="001D5CBB" w:rsidRPr="00E646DC" w:rsidRDefault="001D5CBB" w:rsidP="004D7B7B">
      <w:pPr>
        <w:pStyle w:val="NormalWeb"/>
        <w:numPr>
          <w:ilvl w:val="0"/>
          <w:numId w:val="1"/>
        </w:numPr>
        <w:spacing w:line="360" w:lineRule="auto"/>
        <w:ind w:left="0" w:firstLine="426"/>
        <w:jc w:val="both"/>
        <w:textAlignment w:val="baseline"/>
        <w:rPr>
          <w:color w:val="000000"/>
          <w:sz w:val="26"/>
          <w:szCs w:val="26"/>
        </w:rPr>
        <w:pPrChange w:id="3990" w:author="Administrator" w:date="2024-12-28T10:40:00Z">
          <w:pPr>
            <w:pStyle w:val="NormalWeb"/>
            <w:numPr>
              <w:numId w:val="1"/>
            </w:numPr>
            <w:spacing w:line="360" w:lineRule="auto"/>
            <w:ind w:firstLine="426"/>
            <w:textAlignment w:val="baseline"/>
          </w:pPr>
        </w:pPrChange>
      </w:pPr>
      <w:r w:rsidRPr="00E646DC">
        <w:rPr>
          <w:color w:val="000000"/>
          <w:sz w:val="26"/>
          <w:szCs w:val="26"/>
        </w:rPr>
        <w:t>Hạn chế về chức năng thanh toán: chưa thể thanh toán tự động hoặc nhúng các phần mềm ví điện tử để thanh toán vì chưa có đăng ký doanh nghiệp.</w:t>
      </w:r>
    </w:p>
    <w:p w14:paraId="573DEDF6" w14:textId="77777777" w:rsidR="001F6B33" w:rsidRPr="00E646DC" w:rsidRDefault="001F6B33" w:rsidP="004D7B7B">
      <w:pPr>
        <w:pStyle w:val="NormalWeb"/>
        <w:spacing w:before="0" w:beforeAutospacing="0" w:after="0" w:afterAutospacing="0" w:line="360" w:lineRule="auto"/>
        <w:ind w:firstLine="720"/>
        <w:jc w:val="both"/>
        <w:textAlignment w:val="baseline"/>
        <w:rPr>
          <w:color w:val="000000"/>
          <w:sz w:val="26"/>
          <w:szCs w:val="26"/>
        </w:rPr>
        <w:pPrChange w:id="3991" w:author="Administrator" w:date="2024-12-28T10:40:00Z">
          <w:pPr>
            <w:pStyle w:val="NormalWeb"/>
            <w:spacing w:before="0" w:beforeAutospacing="0" w:after="0" w:afterAutospacing="0" w:line="360" w:lineRule="auto"/>
            <w:ind w:firstLine="720"/>
            <w:textAlignment w:val="baseline"/>
          </w:pPr>
        </w:pPrChange>
      </w:pPr>
      <w:r w:rsidRPr="00E646DC">
        <w:rPr>
          <w:color w:val="000000"/>
          <w:sz w:val="26"/>
          <w:szCs w:val="26"/>
        </w:rPr>
        <w:lastRenderedPageBreak/>
        <w:t>Các chức năng nâng cao như phân tích mật độ khách hàng, thông tin khách hàng, điều phối xe thông minh sẽ nằm ngoài phạm vi dự án</w:t>
      </w:r>
      <w:r w:rsidR="001D5CBB" w:rsidRPr="00E646DC">
        <w:rPr>
          <w:color w:val="000000"/>
          <w:sz w:val="26"/>
          <w:szCs w:val="26"/>
        </w:rPr>
        <w:t>.</w:t>
      </w:r>
    </w:p>
    <w:p w14:paraId="7DDEC962" w14:textId="77777777" w:rsidR="00BB7E6E" w:rsidRPr="00E646DC" w:rsidRDefault="00BB7E6E" w:rsidP="000F669E">
      <w:pPr>
        <w:pStyle w:val="Heading2"/>
        <w:spacing w:before="60" w:after="60" w:line="360" w:lineRule="auto"/>
        <w:rPr>
          <w:sz w:val="28"/>
          <w:lang w:val="en-US"/>
        </w:rPr>
      </w:pPr>
      <w:bookmarkStart w:id="3992" w:name="_Toc186275510"/>
      <w:bookmarkEnd w:id="3981"/>
      <w:bookmarkEnd w:id="3982"/>
      <w:r w:rsidRPr="00E646DC">
        <w:rPr>
          <w:sz w:val="28"/>
          <w:lang w:val="en-US"/>
        </w:rPr>
        <w:t>1.6 Tính cấp thiết của đề tài</w:t>
      </w:r>
      <w:bookmarkEnd w:id="3992"/>
    </w:p>
    <w:p w14:paraId="66E0BEB1" w14:textId="77777777" w:rsidR="001F6B33" w:rsidRPr="00E646DC" w:rsidRDefault="001F6B33" w:rsidP="00A43156">
      <w:pPr>
        <w:spacing w:line="360" w:lineRule="auto"/>
        <w:ind w:firstLine="709"/>
        <w:jc w:val="both"/>
        <w:rPr>
          <w:sz w:val="26"/>
          <w:szCs w:val="26"/>
          <w:lang w:val="en-US"/>
        </w:rPr>
        <w:pPrChange w:id="3993" w:author="Administrator" w:date="2024-12-28T11:59:00Z">
          <w:pPr>
            <w:spacing w:line="360" w:lineRule="auto"/>
            <w:ind w:firstLine="420"/>
          </w:pPr>
        </w:pPrChange>
      </w:pPr>
      <w:r w:rsidRPr="00E646DC">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57008383" w14:textId="77777777" w:rsidR="001F6B33" w:rsidRPr="00E646DC" w:rsidRDefault="001F6B33" w:rsidP="00A43156">
      <w:pPr>
        <w:spacing w:line="360" w:lineRule="auto"/>
        <w:ind w:firstLine="709"/>
        <w:jc w:val="both"/>
        <w:rPr>
          <w:sz w:val="26"/>
          <w:szCs w:val="26"/>
          <w:lang w:val="en-US"/>
        </w:rPr>
        <w:pPrChange w:id="3994" w:author="Administrator" w:date="2024-12-28T11:59:00Z">
          <w:pPr>
            <w:spacing w:line="360" w:lineRule="auto"/>
            <w:ind w:firstLine="420"/>
          </w:pPr>
        </w:pPrChange>
      </w:pPr>
      <w:r w:rsidRPr="00E646DC">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49C2120E" w14:textId="77777777" w:rsidR="001F6B33" w:rsidRPr="00E646DC" w:rsidRDefault="001F6B33" w:rsidP="00A43156">
      <w:pPr>
        <w:spacing w:line="360" w:lineRule="auto"/>
        <w:ind w:firstLine="709"/>
        <w:jc w:val="both"/>
        <w:rPr>
          <w:sz w:val="26"/>
          <w:szCs w:val="26"/>
          <w:lang w:val="en-US"/>
        </w:rPr>
        <w:pPrChange w:id="3995" w:author="Administrator" w:date="2024-12-28T11:59:00Z">
          <w:pPr>
            <w:spacing w:line="360" w:lineRule="auto"/>
            <w:ind w:firstLine="420"/>
          </w:pPr>
        </w:pPrChange>
      </w:pPr>
      <w:r w:rsidRPr="00E646DC">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353B7848" w14:textId="77777777" w:rsidR="001F6B33" w:rsidRPr="00E646DC" w:rsidRDefault="001F6B33" w:rsidP="00A43156">
      <w:pPr>
        <w:spacing w:line="360" w:lineRule="auto"/>
        <w:ind w:firstLine="709"/>
        <w:jc w:val="both"/>
        <w:rPr>
          <w:sz w:val="26"/>
          <w:szCs w:val="26"/>
          <w:lang w:val="en-US"/>
        </w:rPr>
        <w:pPrChange w:id="3996" w:author="Administrator" w:date="2024-12-28T11:59:00Z">
          <w:pPr>
            <w:spacing w:line="360" w:lineRule="auto"/>
            <w:ind w:firstLine="283"/>
          </w:pPr>
        </w:pPrChange>
      </w:pPr>
      <w:r w:rsidRPr="00E646DC">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458229CA" w14:textId="77777777" w:rsidR="00CA471C" w:rsidRPr="00E646DC" w:rsidRDefault="005B226D" w:rsidP="004D7B7B">
      <w:pPr>
        <w:pStyle w:val="Heading2"/>
        <w:spacing w:before="60" w:after="60" w:line="360" w:lineRule="auto"/>
        <w:jc w:val="both"/>
        <w:rPr>
          <w:sz w:val="28"/>
          <w:lang w:val="en-US"/>
        </w:rPr>
      </w:pPr>
      <w:bookmarkStart w:id="3997" w:name="_Toc186275511"/>
      <w:r w:rsidRPr="00E646DC">
        <w:rPr>
          <w:sz w:val="28"/>
          <w:lang w:val="en-US"/>
        </w:rPr>
        <w:t>1.</w:t>
      </w:r>
      <w:r w:rsidR="00BB7E6E" w:rsidRPr="00E646DC">
        <w:rPr>
          <w:sz w:val="28"/>
          <w:lang w:val="en-US"/>
        </w:rPr>
        <w:t>7</w:t>
      </w:r>
      <w:r w:rsidR="005E422C" w:rsidRPr="00E646DC">
        <w:rPr>
          <w:sz w:val="28"/>
        </w:rPr>
        <w:t xml:space="preserve"> Kết</w:t>
      </w:r>
      <w:r w:rsidR="00F10A4E" w:rsidRPr="00E646DC">
        <w:rPr>
          <w:sz w:val="28"/>
          <w:lang w:val="en-US"/>
        </w:rPr>
        <w:t xml:space="preserve"> luận</w:t>
      </w:r>
      <w:r w:rsidR="005E422C" w:rsidRPr="00E646DC">
        <w:rPr>
          <w:sz w:val="28"/>
        </w:rPr>
        <w:t xml:space="preserve"> </w:t>
      </w:r>
      <w:r w:rsidR="009618F7" w:rsidRPr="00E646DC">
        <w:rPr>
          <w:sz w:val="28"/>
          <w:lang w:val="en-US"/>
        </w:rPr>
        <w:t>C</w:t>
      </w:r>
      <w:r w:rsidR="005E422C" w:rsidRPr="00E646DC">
        <w:rPr>
          <w:sz w:val="28"/>
        </w:rPr>
        <w:t>hương</w:t>
      </w:r>
      <w:r w:rsidR="00F10A4E" w:rsidRPr="00E646DC">
        <w:rPr>
          <w:sz w:val="28"/>
          <w:lang w:val="en-US"/>
        </w:rPr>
        <w:t xml:space="preserve"> I</w:t>
      </w:r>
      <w:bookmarkEnd w:id="3997"/>
    </w:p>
    <w:p w14:paraId="2D89F6BC" w14:textId="77777777" w:rsidR="0042297D" w:rsidRPr="00E646DC" w:rsidRDefault="0042297D" w:rsidP="004D7B7B">
      <w:pPr>
        <w:spacing w:before="60" w:after="60" w:line="360" w:lineRule="auto"/>
        <w:jc w:val="both"/>
        <w:rPr>
          <w:sz w:val="26"/>
          <w:szCs w:val="26"/>
          <w:lang w:val="en-US"/>
        </w:rPr>
        <w:sectPr w:rsidR="0042297D" w:rsidRPr="00E646DC" w:rsidSect="00825F1E">
          <w:headerReference w:type="default" r:id="rId21"/>
          <w:pgSz w:w="11909" w:h="16834"/>
          <w:pgMar w:top="1134" w:right="1134" w:bottom="1134" w:left="1701" w:header="720" w:footer="720" w:gutter="0"/>
          <w:cols w:space="720"/>
          <w:docGrid w:linePitch="299"/>
        </w:sectPr>
        <w:pPrChange w:id="3998" w:author="Administrator" w:date="2024-12-28T10:41:00Z">
          <w:pPr>
            <w:spacing w:before="60" w:after="60" w:line="360" w:lineRule="auto"/>
          </w:pPr>
        </w:pPrChange>
      </w:pPr>
      <w:bookmarkStart w:id="3999" w:name="_1joftgfkd3kh" w:colFirst="0" w:colLast="0"/>
      <w:bookmarkEnd w:id="3999"/>
      <w:r w:rsidRPr="00E646DC">
        <w:rPr>
          <w:sz w:val="26"/>
          <w:szCs w:val="26"/>
        </w:rPr>
        <w:tab/>
      </w:r>
      <w:r w:rsidRPr="00E646DC">
        <w:rPr>
          <w:sz w:val="26"/>
          <w:szCs w:val="26"/>
          <w:lang w:val="en-US"/>
        </w:rPr>
        <w:t xml:space="preserve">Trong chương </w:t>
      </w:r>
      <w:r w:rsidR="001D5CBB" w:rsidRPr="00E646DC">
        <w:rPr>
          <w:sz w:val="26"/>
          <w:szCs w:val="26"/>
          <w:lang w:val="en-US"/>
        </w:rPr>
        <w:t>I</w:t>
      </w:r>
      <w:r w:rsidRPr="00E646DC">
        <w:rPr>
          <w:sz w:val="26"/>
          <w:szCs w:val="26"/>
          <w:lang w:val="en-US"/>
        </w:rPr>
        <w:t>,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thể của hệ thống, nhằm cung cấp một cái nhìn toàn diện và rõ ràng hơn cho các bên liên quan và các nhà phát triển.</w:t>
      </w:r>
    </w:p>
    <w:p w14:paraId="20CB67A9" w14:textId="77777777" w:rsidR="00CA471C" w:rsidRPr="00E646DC" w:rsidRDefault="005E422C" w:rsidP="000F669E">
      <w:pPr>
        <w:pStyle w:val="Heading1"/>
        <w:spacing w:before="60" w:after="60" w:line="360" w:lineRule="auto"/>
        <w:rPr>
          <w:sz w:val="30"/>
          <w:lang w:val="en-US"/>
        </w:rPr>
      </w:pPr>
      <w:bookmarkStart w:id="4000" w:name="_Toc186275512"/>
      <w:r w:rsidRPr="00E646DC">
        <w:rPr>
          <w:sz w:val="30"/>
        </w:rPr>
        <w:lastRenderedPageBreak/>
        <w:t xml:space="preserve">CHƯƠNG II. </w:t>
      </w:r>
      <w:r w:rsidR="00F500B5" w:rsidRPr="00E646DC">
        <w:rPr>
          <w:sz w:val="30"/>
          <w:lang w:val="en-US"/>
        </w:rPr>
        <w:t>PHƯƠNG PHÁP VÀ CÔNG NGHỆ SỬ DỤNG</w:t>
      </w:r>
      <w:bookmarkEnd w:id="4000"/>
    </w:p>
    <w:p w14:paraId="36547E4F" w14:textId="77777777" w:rsidR="008E23C8" w:rsidRPr="00E646DC" w:rsidRDefault="0042297D" w:rsidP="004D7B7B">
      <w:pPr>
        <w:spacing w:before="60" w:after="60" w:line="360" w:lineRule="auto"/>
        <w:ind w:firstLine="720"/>
        <w:jc w:val="both"/>
        <w:rPr>
          <w:sz w:val="26"/>
          <w:szCs w:val="26"/>
          <w:lang w:val="en-US"/>
        </w:rPr>
      </w:pPr>
      <w:r w:rsidRPr="00E646DC">
        <w:rPr>
          <w:sz w:val="26"/>
          <w:szCs w:val="26"/>
          <w:lang w:val="en-US"/>
        </w:rPr>
        <w:t>Chương II sẽ đưa ra</w:t>
      </w:r>
      <w:r w:rsidR="00693C39" w:rsidRPr="00E646DC">
        <w:rPr>
          <w:sz w:val="26"/>
          <w:szCs w:val="26"/>
          <w:lang w:val="en-US"/>
        </w:rPr>
        <w:t xml:space="preserve"> tổng quan về</w:t>
      </w:r>
      <w:r w:rsidR="00F500B5" w:rsidRPr="00E646DC">
        <w:rPr>
          <w:sz w:val="26"/>
          <w:szCs w:val="26"/>
          <w:lang w:val="en-US"/>
        </w:rPr>
        <w:t xml:space="preserve"> phương pháp và</w:t>
      </w:r>
      <w:r w:rsidR="00693C39" w:rsidRPr="00E646DC">
        <w:rPr>
          <w:sz w:val="26"/>
          <w:szCs w:val="26"/>
          <w:lang w:val="en-US"/>
        </w:rPr>
        <w:t xml:space="preserve"> các công nghệ được sử dụng trong đề tài cũng như thiết kế tổng quát của hệ thống</w:t>
      </w:r>
      <w:r w:rsidR="00125D3E" w:rsidRPr="00E646DC">
        <w:rPr>
          <w:sz w:val="26"/>
          <w:szCs w:val="26"/>
          <w:lang w:val="en-US"/>
        </w:rPr>
        <w:t>.</w:t>
      </w:r>
    </w:p>
    <w:p w14:paraId="627E7437" w14:textId="77777777" w:rsidR="001D5CBB" w:rsidRPr="00E646DC" w:rsidRDefault="001D5CBB" w:rsidP="004D7B7B">
      <w:pPr>
        <w:pStyle w:val="Heading2"/>
        <w:spacing w:before="60" w:after="60" w:line="360" w:lineRule="auto"/>
        <w:jc w:val="both"/>
        <w:rPr>
          <w:sz w:val="28"/>
          <w:lang w:val="en-US"/>
        </w:rPr>
        <w:pPrChange w:id="4001" w:author="Administrator" w:date="2024-12-28T10:41:00Z">
          <w:pPr>
            <w:pStyle w:val="Heading2"/>
            <w:spacing w:before="60" w:after="60" w:line="360" w:lineRule="auto"/>
          </w:pPr>
        </w:pPrChange>
      </w:pPr>
      <w:bookmarkStart w:id="4002" w:name="_Toc186275513"/>
      <w:r w:rsidRPr="00E646DC">
        <w:rPr>
          <w:sz w:val="28"/>
          <w:lang w:val="en-US"/>
        </w:rPr>
        <w:t xml:space="preserve">2.1 </w:t>
      </w:r>
      <w:r w:rsidRPr="00E646DC">
        <w:rPr>
          <w:lang w:val="en-US"/>
        </w:rPr>
        <w:t xml:space="preserve">Phương pháp phát triển: </w:t>
      </w:r>
      <w:r w:rsidRPr="00E646DC">
        <w:rPr>
          <w:bCs/>
          <w:i/>
          <w:iCs/>
          <w:lang w:val="en-US"/>
        </w:rPr>
        <w:t>Mô hình Waterfall</w:t>
      </w:r>
      <w:bookmarkEnd w:id="4002"/>
    </w:p>
    <w:p w14:paraId="283D41D1" w14:textId="77777777" w:rsidR="001D5CBB" w:rsidRPr="00E646DC" w:rsidRDefault="001D5CBB" w:rsidP="004D7B7B">
      <w:pPr>
        <w:spacing w:line="360" w:lineRule="auto"/>
        <w:jc w:val="both"/>
        <w:rPr>
          <w:bCs/>
          <w:sz w:val="26"/>
          <w:szCs w:val="26"/>
          <w:lang w:val="en-US"/>
        </w:rPr>
        <w:pPrChange w:id="4003" w:author="Administrator" w:date="2024-12-28T10:41:00Z">
          <w:pPr>
            <w:spacing w:line="360" w:lineRule="auto"/>
          </w:pPr>
        </w:pPrChange>
      </w:pPr>
      <w:r w:rsidRPr="00E646DC">
        <w:rPr>
          <w:b/>
          <w:sz w:val="26"/>
          <w:szCs w:val="26"/>
          <w:lang w:val="en-US"/>
        </w:rPr>
        <w:tab/>
      </w:r>
      <w:r w:rsidRPr="00E646DC">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5112AE9D" w14:textId="77777777" w:rsidR="001D5CBB" w:rsidRPr="00E646DC" w:rsidRDefault="001D5CBB" w:rsidP="004D7B7B">
      <w:pPr>
        <w:spacing w:line="360" w:lineRule="auto"/>
        <w:jc w:val="both"/>
        <w:rPr>
          <w:bCs/>
          <w:sz w:val="26"/>
          <w:szCs w:val="26"/>
          <w:lang w:val="en-US"/>
        </w:rPr>
        <w:pPrChange w:id="4004" w:author="Administrator" w:date="2024-12-28T10:41:00Z">
          <w:pPr>
            <w:spacing w:line="360" w:lineRule="auto"/>
          </w:pPr>
        </w:pPrChange>
      </w:pPr>
      <w:bookmarkStart w:id="4005" w:name="OLE_LINK23"/>
      <w:bookmarkStart w:id="4006" w:name="OLE_LINK24"/>
      <w:r w:rsidRPr="00E646DC">
        <w:rPr>
          <w:bCs/>
          <w:sz w:val="26"/>
          <w:szCs w:val="26"/>
          <w:lang w:val="en-US"/>
        </w:rPr>
        <w:t>Mô hình Waterfall gồm 6 giai đoạn:</w:t>
      </w:r>
    </w:p>
    <w:bookmarkEnd w:id="4005"/>
    <w:bookmarkEnd w:id="4006"/>
    <w:p w14:paraId="54C1A602" w14:textId="77777777" w:rsidR="001D5CBB" w:rsidRPr="00E646DC" w:rsidRDefault="001D5CBB" w:rsidP="004D7B7B">
      <w:pPr>
        <w:pStyle w:val="ListParagraph"/>
        <w:numPr>
          <w:ilvl w:val="0"/>
          <w:numId w:val="3"/>
        </w:numPr>
        <w:spacing w:line="360" w:lineRule="auto"/>
        <w:ind w:left="567" w:hanging="425"/>
        <w:jc w:val="both"/>
        <w:rPr>
          <w:rFonts w:eastAsia="Times New Roman" w:cs="Times New Roman"/>
          <w:bCs/>
          <w:szCs w:val="26"/>
          <w:lang w:val="en-US"/>
        </w:rPr>
        <w:pPrChange w:id="4007" w:author="Administrator" w:date="2024-12-28T10:41:00Z">
          <w:pPr>
            <w:pStyle w:val="ListParagraph"/>
            <w:numPr>
              <w:numId w:val="3"/>
            </w:numPr>
            <w:spacing w:line="360" w:lineRule="auto"/>
            <w:ind w:left="567" w:hanging="425"/>
            <w:jc w:val="left"/>
          </w:pPr>
        </w:pPrChange>
      </w:pPr>
      <w:r w:rsidRPr="00E646DC">
        <w:rPr>
          <w:rFonts w:eastAsia="Times New Roman" w:cs="Times New Roman"/>
          <w:bCs/>
          <w:szCs w:val="26"/>
          <w:lang w:val="en-US"/>
        </w:rPr>
        <w:t>Giai đoạn yêu cầu (Requirement Analysis)</w:t>
      </w:r>
      <w:del w:id="4008" w:author="admin" w:date="2024-12-27T16:27:00Z">
        <w:r w:rsidRPr="00E646DC" w:rsidDel="005500A2">
          <w:rPr>
            <w:rFonts w:eastAsia="Times New Roman" w:cs="Times New Roman"/>
            <w:bCs/>
            <w:szCs w:val="26"/>
            <w:lang w:val="en-US"/>
          </w:rPr>
          <w:delText xml:space="preserve">: </w:delText>
        </w:r>
        <w:r w:rsidRPr="00E646DC" w:rsidDel="005500A2">
          <w:rPr>
            <w:rFonts w:eastAsia="Times New Roman" w:cs="Times New Roman"/>
            <w:b w:val="0"/>
            <w:szCs w:val="26"/>
            <w:lang w:val="en-US"/>
          </w:rPr>
          <w:delText xml:space="preserve"> </w:delText>
        </w:r>
      </w:del>
    </w:p>
    <w:p w14:paraId="240A86ED" w14:textId="77777777" w:rsidR="001D5CBB" w:rsidRPr="00E646DC" w:rsidRDefault="001D5CBB" w:rsidP="00A43156">
      <w:pPr>
        <w:spacing w:line="360" w:lineRule="auto"/>
        <w:ind w:hanging="425"/>
        <w:jc w:val="both"/>
        <w:rPr>
          <w:bCs/>
          <w:sz w:val="26"/>
          <w:szCs w:val="26"/>
          <w:lang w:val="en-US"/>
        </w:rPr>
        <w:pPrChange w:id="4009" w:author="Administrator" w:date="2024-12-28T11:58:00Z">
          <w:pPr>
            <w:spacing w:line="360" w:lineRule="auto"/>
            <w:ind w:left="567" w:hanging="425"/>
          </w:pPr>
        </w:pPrChange>
      </w:pPr>
      <w:r w:rsidRPr="00E646DC">
        <w:rPr>
          <w:bCs/>
          <w:sz w:val="26"/>
          <w:szCs w:val="26"/>
          <w:lang w:val="en-US"/>
        </w:rPr>
        <w:tab/>
      </w:r>
      <w:r w:rsidRPr="00E646DC">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42E6F0AA" w14:textId="77777777" w:rsidR="001D5CBB" w:rsidRPr="00E646DC" w:rsidRDefault="001D5CBB" w:rsidP="00A43156">
      <w:pPr>
        <w:spacing w:line="360" w:lineRule="auto"/>
        <w:ind w:hanging="425"/>
        <w:jc w:val="both"/>
        <w:rPr>
          <w:bCs/>
          <w:sz w:val="26"/>
          <w:szCs w:val="26"/>
          <w:lang w:val="en-US"/>
        </w:rPr>
        <w:pPrChange w:id="4010" w:author="Administrator" w:date="2024-12-28T11:58:00Z">
          <w:pPr>
            <w:spacing w:line="360" w:lineRule="auto"/>
            <w:ind w:left="567" w:hanging="425"/>
          </w:pPr>
        </w:pPrChange>
      </w:pPr>
      <w:r w:rsidRPr="00E646DC">
        <w:rPr>
          <w:bCs/>
          <w:sz w:val="26"/>
          <w:szCs w:val="26"/>
          <w:lang w:val="en-US"/>
        </w:rPr>
        <w:tab/>
      </w:r>
      <w:r w:rsidRPr="00E646DC">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0AB76EF" w14:textId="77777777" w:rsidR="001D5CBB" w:rsidRPr="00E646DC" w:rsidRDefault="001D5CBB" w:rsidP="004D7B7B">
      <w:pPr>
        <w:pStyle w:val="ListParagraph"/>
        <w:numPr>
          <w:ilvl w:val="0"/>
          <w:numId w:val="3"/>
        </w:numPr>
        <w:spacing w:line="360" w:lineRule="auto"/>
        <w:ind w:left="567" w:hanging="425"/>
        <w:jc w:val="both"/>
        <w:rPr>
          <w:rFonts w:eastAsia="Times New Roman" w:cs="Times New Roman"/>
          <w:bCs/>
          <w:szCs w:val="26"/>
          <w:lang w:val="en-US"/>
        </w:rPr>
        <w:pPrChange w:id="4011" w:author="Administrator" w:date="2024-12-28T10:41:00Z">
          <w:pPr>
            <w:pStyle w:val="ListParagraph"/>
            <w:numPr>
              <w:numId w:val="3"/>
            </w:numPr>
            <w:spacing w:line="360" w:lineRule="auto"/>
            <w:ind w:left="567" w:hanging="425"/>
            <w:jc w:val="left"/>
          </w:pPr>
        </w:pPrChange>
      </w:pPr>
      <w:r w:rsidRPr="00E646DC">
        <w:rPr>
          <w:rFonts w:eastAsia="Times New Roman" w:cs="Times New Roman"/>
          <w:bCs/>
          <w:szCs w:val="26"/>
          <w:lang w:val="en-US"/>
        </w:rPr>
        <w:t>Giai đoạn thiết kế (Design)</w:t>
      </w:r>
      <w:del w:id="4012" w:author="admin" w:date="2024-12-27T16:27:00Z">
        <w:r w:rsidRPr="00E646DC" w:rsidDel="005500A2">
          <w:rPr>
            <w:rFonts w:eastAsia="Times New Roman" w:cs="Times New Roman"/>
            <w:bCs/>
            <w:szCs w:val="26"/>
            <w:lang w:val="en-US"/>
          </w:rPr>
          <w:delText>:</w:delText>
        </w:r>
      </w:del>
    </w:p>
    <w:p w14:paraId="3CFE8C1C" w14:textId="77777777" w:rsidR="001D5CBB" w:rsidRPr="00E646DC" w:rsidRDefault="001D5CBB" w:rsidP="00A43156">
      <w:pPr>
        <w:spacing w:line="360" w:lineRule="auto"/>
        <w:ind w:hanging="425"/>
        <w:jc w:val="both"/>
        <w:rPr>
          <w:bCs/>
          <w:sz w:val="26"/>
          <w:szCs w:val="26"/>
          <w:lang w:val="en-US"/>
        </w:rPr>
        <w:pPrChange w:id="4013" w:author="Administrator" w:date="2024-12-28T11:58:00Z">
          <w:pPr>
            <w:spacing w:line="360" w:lineRule="auto"/>
            <w:ind w:left="567" w:hanging="425"/>
          </w:pPr>
        </w:pPrChange>
      </w:pPr>
      <w:r w:rsidRPr="00E646DC">
        <w:rPr>
          <w:bCs/>
          <w:szCs w:val="26"/>
          <w:lang w:val="en-US"/>
        </w:rPr>
        <w:tab/>
      </w:r>
      <w:r w:rsidRPr="00E646DC">
        <w:rPr>
          <w:bCs/>
          <w:szCs w:val="26"/>
          <w:lang w:val="en-US"/>
        </w:rPr>
        <w:tab/>
      </w:r>
      <w:bookmarkStart w:id="4014" w:name="OLE_LINK7"/>
      <w:bookmarkStart w:id="4015" w:name="OLE_LINK12"/>
      <w:r w:rsidRPr="00E646DC">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4014"/>
      <w:bookmarkEnd w:id="4015"/>
    </w:p>
    <w:p w14:paraId="0C51ED7C" w14:textId="77777777" w:rsidR="001D5CBB" w:rsidRPr="00E646DC" w:rsidRDefault="001D5CBB" w:rsidP="004D7B7B">
      <w:pPr>
        <w:pStyle w:val="ListParagraph"/>
        <w:numPr>
          <w:ilvl w:val="0"/>
          <w:numId w:val="3"/>
        </w:numPr>
        <w:spacing w:line="360" w:lineRule="auto"/>
        <w:ind w:left="567" w:hanging="425"/>
        <w:jc w:val="both"/>
        <w:rPr>
          <w:rFonts w:eastAsia="Times New Roman" w:cs="Times New Roman"/>
          <w:bCs/>
          <w:szCs w:val="26"/>
          <w:lang w:val="en-US"/>
        </w:rPr>
        <w:pPrChange w:id="4016" w:author="Administrator" w:date="2024-12-28T10:41:00Z">
          <w:pPr>
            <w:pStyle w:val="ListParagraph"/>
            <w:numPr>
              <w:numId w:val="3"/>
            </w:numPr>
            <w:spacing w:line="360" w:lineRule="auto"/>
            <w:ind w:left="567" w:hanging="425"/>
            <w:jc w:val="left"/>
          </w:pPr>
        </w:pPrChange>
      </w:pPr>
      <w:r w:rsidRPr="00E646DC">
        <w:rPr>
          <w:rFonts w:eastAsia="Times New Roman" w:cs="Times New Roman"/>
          <w:bCs/>
          <w:szCs w:val="26"/>
          <w:lang w:val="en-US"/>
        </w:rPr>
        <w:t>Giai đoạn phát triển (Development)</w:t>
      </w:r>
      <w:del w:id="4017" w:author="admin" w:date="2024-12-27T16:27:00Z">
        <w:r w:rsidRPr="00E646DC" w:rsidDel="005500A2">
          <w:rPr>
            <w:rFonts w:eastAsia="Times New Roman" w:cs="Times New Roman"/>
            <w:bCs/>
            <w:szCs w:val="26"/>
            <w:lang w:val="en-US"/>
          </w:rPr>
          <w:delText>:</w:delText>
        </w:r>
      </w:del>
    </w:p>
    <w:p w14:paraId="3E106352" w14:textId="77777777" w:rsidR="001D5CBB" w:rsidRPr="00E646DC" w:rsidRDefault="001D5CBB" w:rsidP="00A43156">
      <w:pPr>
        <w:spacing w:line="360" w:lineRule="auto"/>
        <w:ind w:hanging="425"/>
        <w:jc w:val="both"/>
        <w:rPr>
          <w:bCs/>
          <w:sz w:val="26"/>
          <w:szCs w:val="26"/>
          <w:lang w:val="en-US"/>
        </w:rPr>
        <w:pPrChange w:id="4018" w:author="Administrator" w:date="2024-12-28T11:58:00Z">
          <w:pPr>
            <w:spacing w:line="360" w:lineRule="auto"/>
            <w:ind w:left="567" w:hanging="425"/>
          </w:pPr>
        </w:pPrChange>
      </w:pPr>
      <w:r w:rsidRPr="00E646DC">
        <w:rPr>
          <w:bCs/>
          <w:sz w:val="26"/>
          <w:szCs w:val="26"/>
          <w:lang w:val="en-US"/>
        </w:rPr>
        <w:tab/>
      </w:r>
      <w:r w:rsidRPr="00E646DC">
        <w:rPr>
          <w:bCs/>
          <w:sz w:val="26"/>
          <w:szCs w:val="26"/>
          <w:lang w:val="en-US"/>
        </w:rPr>
        <w:tab/>
      </w:r>
      <w:bookmarkStart w:id="4019" w:name="OLE_LINK16"/>
      <w:bookmarkStart w:id="4020" w:name="OLE_LINK17"/>
      <w:bookmarkStart w:id="4021" w:name="OLE_LINK18"/>
      <w:bookmarkStart w:id="4022" w:name="OLE_LINK13"/>
      <w:bookmarkStart w:id="4023" w:name="OLE_LINK14"/>
      <w:bookmarkStart w:id="4024" w:name="OLE_LINK15"/>
      <w:r w:rsidRPr="00E646DC">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4019"/>
      <w:bookmarkEnd w:id="4020"/>
      <w:bookmarkEnd w:id="4021"/>
    </w:p>
    <w:p w14:paraId="15BF2040" w14:textId="77777777" w:rsidR="001D5CBB" w:rsidRPr="00E646DC" w:rsidRDefault="001D5CBB" w:rsidP="004D7B7B">
      <w:pPr>
        <w:pStyle w:val="ListParagraph"/>
        <w:numPr>
          <w:ilvl w:val="0"/>
          <w:numId w:val="3"/>
        </w:numPr>
        <w:spacing w:before="60" w:after="60" w:line="360" w:lineRule="auto"/>
        <w:ind w:left="567" w:hanging="425"/>
        <w:jc w:val="both"/>
        <w:rPr>
          <w:rFonts w:cs="Times New Roman"/>
          <w:lang w:val="en-US"/>
        </w:rPr>
        <w:pPrChange w:id="4025" w:author="Administrator" w:date="2024-12-28T10:41:00Z">
          <w:pPr>
            <w:pStyle w:val="ListParagraph"/>
            <w:numPr>
              <w:numId w:val="3"/>
            </w:numPr>
            <w:spacing w:before="60" w:after="60" w:line="360" w:lineRule="auto"/>
            <w:ind w:left="567" w:hanging="425"/>
            <w:jc w:val="left"/>
          </w:pPr>
        </w:pPrChange>
      </w:pPr>
      <w:bookmarkStart w:id="4026" w:name="OLE_LINK21"/>
      <w:bookmarkStart w:id="4027" w:name="OLE_LINK22"/>
      <w:bookmarkStart w:id="4028" w:name="OLE_LINK19"/>
      <w:bookmarkStart w:id="4029" w:name="OLE_LINK20"/>
      <w:bookmarkEnd w:id="4022"/>
      <w:bookmarkEnd w:id="4023"/>
      <w:bookmarkEnd w:id="4024"/>
      <w:r w:rsidRPr="00E646DC">
        <w:rPr>
          <w:rFonts w:eastAsia="Times New Roman" w:cs="Times New Roman"/>
          <w:bCs/>
          <w:szCs w:val="26"/>
          <w:lang w:val="en-US"/>
        </w:rPr>
        <w:t>Giai đoạn kiểm thử (Testing)</w:t>
      </w:r>
      <w:del w:id="4030" w:author="admin" w:date="2024-12-27T17:18:00Z">
        <w:r w:rsidRPr="00E646DC" w:rsidDel="00FF166C">
          <w:rPr>
            <w:rFonts w:eastAsia="Times New Roman" w:cs="Times New Roman"/>
            <w:bCs/>
            <w:szCs w:val="26"/>
            <w:lang w:val="en-US"/>
          </w:rPr>
          <w:delText>:</w:delText>
        </w:r>
      </w:del>
    </w:p>
    <w:bookmarkEnd w:id="4026"/>
    <w:bookmarkEnd w:id="4027"/>
    <w:p w14:paraId="6044FA76" w14:textId="77777777" w:rsidR="001D5CBB" w:rsidRPr="00E646DC" w:rsidRDefault="001D5CBB" w:rsidP="00A43156">
      <w:pPr>
        <w:spacing w:before="60" w:after="60" w:line="360" w:lineRule="auto"/>
        <w:ind w:hanging="425"/>
        <w:jc w:val="both"/>
        <w:rPr>
          <w:sz w:val="26"/>
          <w:szCs w:val="26"/>
          <w:lang w:val="en-US"/>
        </w:rPr>
        <w:pPrChange w:id="4031" w:author="Administrator" w:date="2024-12-28T11:58:00Z">
          <w:pPr>
            <w:spacing w:before="60" w:after="60" w:line="360" w:lineRule="auto"/>
            <w:ind w:left="567" w:hanging="425"/>
          </w:pPr>
        </w:pPrChange>
      </w:pPr>
      <w:r w:rsidRPr="00E646DC">
        <w:rPr>
          <w:lang w:val="en-US"/>
        </w:rPr>
        <w:tab/>
      </w:r>
      <w:r w:rsidRPr="00E646DC">
        <w:rPr>
          <w:lang w:val="en-US"/>
        </w:rPr>
        <w:tab/>
      </w:r>
      <w:r w:rsidRPr="00E646DC">
        <w:rPr>
          <w:sz w:val="26"/>
          <w:szCs w:val="26"/>
          <w:lang w:val="en-US"/>
        </w:rPr>
        <w:t>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kiểm thử hệ thống (System testing) sẽ được thực hiện để đảm bảo chất lượng sản phẩm.</w:t>
      </w:r>
    </w:p>
    <w:p w14:paraId="51495815" w14:textId="77777777" w:rsidR="001D5CBB" w:rsidRPr="00E646DC" w:rsidRDefault="001D5CBB" w:rsidP="004D7B7B">
      <w:pPr>
        <w:pStyle w:val="ListParagraph"/>
        <w:numPr>
          <w:ilvl w:val="0"/>
          <w:numId w:val="3"/>
        </w:numPr>
        <w:spacing w:before="60" w:after="60" w:line="360" w:lineRule="auto"/>
        <w:ind w:left="567" w:hanging="425"/>
        <w:jc w:val="both"/>
        <w:rPr>
          <w:rFonts w:cs="Times New Roman"/>
          <w:lang w:val="en-US"/>
        </w:rPr>
        <w:pPrChange w:id="4032" w:author="Administrator" w:date="2024-12-28T10:41:00Z">
          <w:pPr>
            <w:pStyle w:val="ListParagraph"/>
            <w:numPr>
              <w:numId w:val="3"/>
            </w:numPr>
            <w:spacing w:before="60" w:after="60" w:line="360" w:lineRule="auto"/>
            <w:ind w:left="567" w:hanging="425"/>
            <w:jc w:val="left"/>
          </w:pPr>
        </w:pPrChange>
      </w:pPr>
      <w:r w:rsidRPr="00E646DC">
        <w:rPr>
          <w:rFonts w:eastAsia="Times New Roman" w:cs="Times New Roman"/>
          <w:bCs/>
          <w:szCs w:val="26"/>
          <w:lang w:val="en-US"/>
        </w:rPr>
        <w:lastRenderedPageBreak/>
        <w:t>Giai đoạn triển khai (Deployment)</w:t>
      </w:r>
      <w:del w:id="4033" w:author="admin" w:date="2024-12-27T16:27:00Z">
        <w:r w:rsidRPr="00E646DC" w:rsidDel="005500A2">
          <w:rPr>
            <w:rFonts w:eastAsia="Times New Roman" w:cs="Times New Roman"/>
            <w:bCs/>
            <w:szCs w:val="26"/>
            <w:lang w:val="en-US"/>
          </w:rPr>
          <w:delText>:</w:delText>
        </w:r>
      </w:del>
    </w:p>
    <w:p w14:paraId="05C507F5" w14:textId="77777777" w:rsidR="001D5CBB" w:rsidRPr="00E646DC" w:rsidRDefault="001D5CBB" w:rsidP="00A43156">
      <w:pPr>
        <w:spacing w:before="60" w:after="60" w:line="360" w:lineRule="auto"/>
        <w:ind w:hanging="425"/>
        <w:jc w:val="both"/>
        <w:rPr>
          <w:sz w:val="26"/>
          <w:szCs w:val="26"/>
          <w:lang w:val="en-US"/>
        </w:rPr>
        <w:pPrChange w:id="4034" w:author="Administrator" w:date="2024-12-28T11:58:00Z">
          <w:pPr>
            <w:spacing w:before="60" w:after="60" w:line="360" w:lineRule="auto"/>
            <w:ind w:left="567" w:hanging="425"/>
          </w:pPr>
        </w:pPrChange>
      </w:pPr>
      <w:r w:rsidRPr="00E646DC">
        <w:rPr>
          <w:sz w:val="26"/>
          <w:szCs w:val="26"/>
          <w:lang w:val="en-US"/>
        </w:rPr>
        <w:tab/>
      </w:r>
      <w:r w:rsidRPr="00E646DC">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72CEEBD0" w14:textId="77777777" w:rsidR="001D5CBB" w:rsidRPr="00E646DC" w:rsidRDefault="001D5CBB" w:rsidP="004D7B7B">
      <w:pPr>
        <w:pStyle w:val="ListParagraph"/>
        <w:numPr>
          <w:ilvl w:val="0"/>
          <w:numId w:val="3"/>
        </w:numPr>
        <w:spacing w:before="60" w:after="60" w:line="360" w:lineRule="auto"/>
        <w:ind w:left="567" w:hanging="425"/>
        <w:jc w:val="both"/>
        <w:rPr>
          <w:rFonts w:cs="Times New Roman"/>
          <w:szCs w:val="26"/>
          <w:lang w:val="en-US"/>
        </w:rPr>
        <w:pPrChange w:id="4035" w:author="Administrator" w:date="2024-12-28T10:41:00Z">
          <w:pPr>
            <w:pStyle w:val="ListParagraph"/>
            <w:numPr>
              <w:numId w:val="3"/>
            </w:numPr>
            <w:spacing w:before="60" w:after="60" w:line="360" w:lineRule="auto"/>
            <w:ind w:left="567" w:hanging="425"/>
            <w:jc w:val="left"/>
          </w:pPr>
        </w:pPrChange>
      </w:pPr>
      <w:r w:rsidRPr="00E646DC">
        <w:rPr>
          <w:rFonts w:cs="Times New Roman"/>
          <w:szCs w:val="26"/>
          <w:lang w:val="en-US"/>
        </w:rPr>
        <w:t>Giai đoạn bảo trì (Maintenance)</w:t>
      </w:r>
      <w:del w:id="4036" w:author="admin" w:date="2024-12-27T16:27:00Z">
        <w:r w:rsidRPr="00E646DC" w:rsidDel="005500A2">
          <w:rPr>
            <w:rFonts w:cs="Times New Roman"/>
            <w:szCs w:val="26"/>
            <w:lang w:val="en-US"/>
          </w:rPr>
          <w:delText>:</w:delText>
        </w:r>
      </w:del>
    </w:p>
    <w:p w14:paraId="0739720B" w14:textId="14FA3D8F" w:rsidR="001D5CBB" w:rsidRPr="00E646DC" w:rsidRDefault="001D5CBB" w:rsidP="00A43156">
      <w:pPr>
        <w:spacing w:before="60" w:after="60" w:line="360" w:lineRule="auto"/>
        <w:ind w:hanging="425"/>
        <w:jc w:val="both"/>
        <w:rPr>
          <w:sz w:val="26"/>
          <w:szCs w:val="26"/>
          <w:lang w:val="en-AU"/>
        </w:rPr>
        <w:pPrChange w:id="4037" w:author="Administrator" w:date="2024-12-28T11:58:00Z">
          <w:pPr>
            <w:spacing w:before="60" w:after="60" w:line="360" w:lineRule="auto"/>
            <w:ind w:left="567" w:hanging="425"/>
          </w:pPr>
        </w:pPrChange>
      </w:pPr>
      <w:r w:rsidRPr="00E646DC">
        <w:rPr>
          <w:sz w:val="26"/>
          <w:szCs w:val="26"/>
        </w:rPr>
        <w:tab/>
      </w:r>
      <w:ins w:id="4038" w:author="Administrator" w:date="2024-12-28T11:58:00Z">
        <w:r w:rsidR="00A43156">
          <w:rPr>
            <w:sz w:val="26"/>
            <w:szCs w:val="26"/>
          </w:rPr>
          <w:tab/>
        </w:r>
      </w:ins>
      <w:r w:rsidRPr="00E646DC">
        <w:rPr>
          <w:sz w:val="26"/>
          <w:szCs w:val="26"/>
        </w:rPr>
        <w:t>Giai đoạn bảo trì bao gồm việc sửa chữa các lỗi phát sinh sau khi phần mềm đã được phát hành, cũng như cập nhật và nâng cấp phần mềm khi cần thiết.</w:t>
      </w:r>
      <w:r w:rsidRPr="00E646DC">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4028"/>
    <w:bookmarkEnd w:id="4029"/>
    <w:p w14:paraId="41D8BDA1" w14:textId="77777777" w:rsidR="001D5CBB" w:rsidRPr="00E646DC" w:rsidRDefault="001D5CBB" w:rsidP="004D7B7B">
      <w:pPr>
        <w:spacing w:before="60" w:after="60" w:line="360" w:lineRule="auto"/>
        <w:jc w:val="both"/>
        <w:rPr>
          <w:lang w:val="en-US"/>
        </w:rPr>
        <w:pPrChange w:id="4039" w:author="Administrator" w:date="2024-12-28T10:41:00Z">
          <w:pPr>
            <w:spacing w:before="60" w:after="60" w:line="360" w:lineRule="auto"/>
          </w:pPr>
        </w:pPrChange>
      </w:pPr>
      <w:r w:rsidRPr="00E646DC">
        <w:rPr>
          <w:noProof/>
          <w:lang w:val="en-US"/>
        </w:rPr>
        <w:drawing>
          <wp:inline distT="0" distB="0" distL="0" distR="0" wp14:anchorId="52FD80CA" wp14:editId="62429B19">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22">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2EF94B8" w14:textId="77777777" w:rsidR="001D5CBB" w:rsidRPr="00E646DC" w:rsidRDefault="001D5CBB" w:rsidP="00A43156">
      <w:pPr>
        <w:pStyle w:val="Heading7"/>
        <w:spacing w:line="360" w:lineRule="auto"/>
        <w:rPr>
          <w:rFonts w:eastAsia="Times New Roman" w:cs="Times New Roman"/>
          <w:lang w:val="en-US"/>
        </w:rPr>
      </w:pPr>
      <w:bookmarkStart w:id="4040" w:name="OLE_LINK35"/>
      <w:bookmarkStart w:id="4041" w:name="OLE_LINK36"/>
      <w:bookmarkStart w:id="4042" w:name="_Toc186281380"/>
      <w:r w:rsidRPr="00E646DC">
        <w:rPr>
          <w:rFonts w:eastAsia="Times New Roman" w:cs="Times New Roman"/>
        </w:rPr>
        <w:t>Hình 2.</w:t>
      </w:r>
      <w:r w:rsidRPr="00E646DC">
        <w:rPr>
          <w:rFonts w:eastAsia="Times New Roman" w:cs="Times New Roman"/>
          <w:lang w:val="en-AU"/>
        </w:rPr>
        <w:t>1</w:t>
      </w:r>
      <w:r w:rsidRPr="00E646DC">
        <w:rPr>
          <w:rFonts w:eastAsia="Times New Roman" w:cs="Times New Roman"/>
        </w:rPr>
        <w:t xml:space="preserve"> </w:t>
      </w:r>
      <w:r w:rsidRPr="00E646DC">
        <w:rPr>
          <w:rFonts w:eastAsia="Times New Roman" w:cs="Times New Roman"/>
          <w:lang w:val="en-US"/>
        </w:rPr>
        <w:t>Mô hình Waterfall</w:t>
      </w:r>
      <w:bookmarkStart w:id="4043" w:name="OLE_LINK27"/>
      <w:bookmarkStart w:id="4044" w:name="OLE_LINK28"/>
      <w:bookmarkEnd w:id="4040"/>
      <w:bookmarkEnd w:id="4041"/>
      <w:bookmarkEnd w:id="4042"/>
    </w:p>
    <w:p w14:paraId="2C291868" w14:textId="77777777" w:rsidR="001D5CBB" w:rsidRPr="00E646DC" w:rsidRDefault="001D5CBB" w:rsidP="004D7B7B">
      <w:pPr>
        <w:jc w:val="both"/>
        <w:rPr>
          <w:lang w:val="en-US"/>
        </w:rPr>
        <w:pPrChange w:id="4045" w:author="Administrator" w:date="2024-12-28T10:41:00Z">
          <w:pPr/>
        </w:pPrChange>
      </w:pPr>
    </w:p>
    <w:p w14:paraId="3F9A2526" w14:textId="77777777" w:rsidR="001D5CBB" w:rsidRPr="00E646DC" w:rsidRDefault="001D5CBB" w:rsidP="004D7B7B">
      <w:pPr>
        <w:spacing w:line="360" w:lineRule="auto"/>
        <w:jc w:val="both"/>
        <w:rPr>
          <w:bCs/>
          <w:sz w:val="26"/>
          <w:szCs w:val="26"/>
          <w:lang w:val="en-US"/>
        </w:rPr>
        <w:pPrChange w:id="4046" w:author="Administrator" w:date="2024-12-28T10:41:00Z">
          <w:pPr>
            <w:spacing w:line="360" w:lineRule="auto"/>
          </w:pPr>
        </w:pPrChange>
      </w:pPr>
      <w:r w:rsidRPr="00E646DC">
        <w:rPr>
          <w:szCs w:val="26"/>
          <w:lang w:val="en-US"/>
        </w:rPr>
        <w:tab/>
      </w:r>
      <w:r w:rsidRPr="00E646DC">
        <w:rPr>
          <w:bCs/>
          <w:sz w:val="26"/>
          <w:szCs w:val="26"/>
          <w:lang w:val="en-US"/>
        </w:rPr>
        <w:t>Ưu điểm của mô hình Waterfall:</w:t>
      </w:r>
    </w:p>
    <w:bookmarkEnd w:id="4043"/>
    <w:bookmarkEnd w:id="4044"/>
    <w:p w14:paraId="178FF4B4" w14:textId="77777777" w:rsidR="001D5CBB" w:rsidRPr="00E646DC" w:rsidRDefault="001D5CBB" w:rsidP="004D7B7B">
      <w:pPr>
        <w:pStyle w:val="ListParagraph"/>
        <w:numPr>
          <w:ilvl w:val="0"/>
          <w:numId w:val="4"/>
        </w:numPr>
        <w:spacing w:line="360" w:lineRule="auto"/>
        <w:ind w:left="1134"/>
        <w:jc w:val="both"/>
        <w:rPr>
          <w:rFonts w:eastAsia="Times New Roman" w:cs="Times New Roman"/>
          <w:b w:val="0"/>
          <w:i w:val="0"/>
          <w:iCs/>
          <w:szCs w:val="26"/>
          <w:lang w:val="en-US"/>
        </w:rPr>
        <w:pPrChange w:id="4047" w:author="Administrator" w:date="2024-12-28T10:41:00Z">
          <w:pPr>
            <w:pStyle w:val="ListParagraph"/>
            <w:numPr>
              <w:numId w:val="4"/>
            </w:numPr>
            <w:spacing w:line="360" w:lineRule="auto"/>
            <w:ind w:left="1134" w:hanging="360"/>
            <w:jc w:val="left"/>
          </w:pPr>
        </w:pPrChange>
      </w:pPr>
      <w:r w:rsidRPr="00E646DC">
        <w:rPr>
          <w:rFonts w:eastAsia="Times New Roman" w:cs="Times New Roman"/>
          <w:b w:val="0"/>
          <w:i w:val="0"/>
          <w:iCs/>
          <w:szCs w:val="26"/>
          <w:lang w:val="en-US"/>
        </w:rPr>
        <w:t>Đơn giản và dễ sử dụng: Là mô hình có logic dễ hiểu, phù hợp với đội ngũ vừa và nhỏ, dễ dàng quản lý và theo dõi tiến độ của dự án</w:t>
      </w:r>
    </w:p>
    <w:p w14:paraId="08AB6553" w14:textId="77777777" w:rsidR="001D5CBB" w:rsidRPr="00E646DC" w:rsidRDefault="001D5CBB" w:rsidP="004D7B7B">
      <w:pPr>
        <w:pStyle w:val="ListParagraph"/>
        <w:numPr>
          <w:ilvl w:val="0"/>
          <w:numId w:val="4"/>
        </w:numPr>
        <w:spacing w:line="360" w:lineRule="auto"/>
        <w:ind w:left="1134"/>
        <w:jc w:val="both"/>
        <w:rPr>
          <w:rFonts w:eastAsia="Times New Roman" w:cs="Times New Roman"/>
          <w:b w:val="0"/>
          <w:i w:val="0"/>
          <w:iCs/>
          <w:szCs w:val="26"/>
          <w:lang w:val="en-US"/>
        </w:rPr>
        <w:pPrChange w:id="4048" w:author="Administrator" w:date="2024-12-28T10:41:00Z">
          <w:pPr>
            <w:pStyle w:val="ListParagraph"/>
            <w:numPr>
              <w:numId w:val="4"/>
            </w:numPr>
            <w:spacing w:line="360" w:lineRule="auto"/>
            <w:ind w:left="1134" w:hanging="360"/>
            <w:jc w:val="left"/>
          </w:pPr>
        </w:pPrChange>
      </w:pPr>
      <w:r w:rsidRPr="00E646DC">
        <w:rPr>
          <w:rFonts w:eastAsia="Times New Roman" w:cs="Times New Roman"/>
          <w:b w:val="0"/>
          <w:i w:val="0"/>
          <w:iCs/>
          <w:szCs w:val="26"/>
          <w:lang w:val="en-US"/>
        </w:rPr>
        <w:lastRenderedPageBreak/>
        <w:t>Tính rõ ràng: Đây là 1 trong những yếu tố nổi bật của mô hình này, công việc diễn ra theo tuần tự từng giai đoạn nên các thao tác sẽ không bị chồng chéo, không bị quá tải cho bộ máy hệ thống</w:t>
      </w:r>
    </w:p>
    <w:p w14:paraId="325AE304" w14:textId="77777777" w:rsidR="001D5CBB" w:rsidRPr="00E646DC" w:rsidRDefault="001D5CBB" w:rsidP="004D7B7B">
      <w:pPr>
        <w:pStyle w:val="ListParagraph"/>
        <w:numPr>
          <w:ilvl w:val="0"/>
          <w:numId w:val="4"/>
        </w:numPr>
        <w:spacing w:line="360" w:lineRule="auto"/>
        <w:ind w:left="1134"/>
        <w:jc w:val="both"/>
        <w:rPr>
          <w:rFonts w:eastAsia="Times New Roman" w:cs="Times New Roman"/>
          <w:b w:val="0"/>
          <w:i w:val="0"/>
          <w:iCs/>
          <w:szCs w:val="26"/>
          <w:lang w:val="en-US"/>
        </w:rPr>
        <w:pPrChange w:id="4049" w:author="Administrator" w:date="2024-12-28T10:41:00Z">
          <w:pPr>
            <w:pStyle w:val="ListParagraph"/>
            <w:numPr>
              <w:numId w:val="4"/>
            </w:numPr>
            <w:spacing w:line="360" w:lineRule="auto"/>
            <w:ind w:left="1134" w:hanging="360"/>
            <w:jc w:val="left"/>
          </w:pPr>
        </w:pPrChange>
      </w:pPr>
      <w:r w:rsidRPr="00E646DC">
        <w:rPr>
          <w:rFonts w:eastAsia="Times New Roman" w:cs="Times New Roman"/>
          <w:b w:val="0"/>
          <w:i w:val="0"/>
          <w:iCs/>
          <w:szCs w:val="26"/>
          <w:lang w:val="en-US"/>
        </w:rPr>
        <w:t xml:space="preserve">Quản lý dễ dàng: </w:t>
      </w:r>
      <w:r w:rsidRPr="00E646DC">
        <w:rPr>
          <w:rFonts w:cs="Times New Roman"/>
          <w:b w:val="0"/>
          <w:bCs/>
          <w:i w:val="0"/>
          <w:iCs/>
        </w:rPr>
        <w:t>Mỗi giai đoạn có một kết quả cụ thể và được hoàn thành trước khi chuyển sang giai đoạn tiếp theo</w:t>
      </w:r>
      <w:r w:rsidRPr="00E646DC">
        <w:rPr>
          <w:rFonts w:cs="Times New Roman"/>
          <w:b w:val="0"/>
          <w:bCs/>
          <w:i w:val="0"/>
          <w:iCs/>
          <w:lang w:val="en-AU"/>
        </w:rPr>
        <w:t>. Vì vậy, việc quản lý sẽ trở nên dễ dàng hơn ở tất cả các giai đoạn</w:t>
      </w:r>
    </w:p>
    <w:p w14:paraId="63C3DD54" w14:textId="77777777" w:rsidR="001D5CBB" w:rsidRPr="00E646DC" w:rsidRDefault="001D5CBB" w:rsidP="004D7B7B">
      <w:pPr>
        <w:spacing w:line="360" w:lineRule="auto"/>
        <w:ind w:left="725"/>
        <w:jc w:val="both"/>
        <w:rPr>
          <w:bCs/>
          <w:sz w:val="26"/>
          <w:szCs w:val="26"/>
          <w:lang w:val="en-US"/>
        </w:rPr>
        <w:pPrChange w:id="4050" w:author="Administrator" w:date="2024-12-28T10:41:00Z">
          <w:pPr>
            <w:spacing w:line="360" w:lineRule="auto"/>
            <w:ind w:left="725"/>
          </w:pPr>
        </w:pPrChange>
      </w:pPr>
      <w:r w:rsidRPr="00E646DC">
        <w:rPr>
          <w:bCs/>
          <w:sz w:val="26"/>
          <w:szCs w:val="26"/>
          <w:lang w:val="en-US"/>
        </w:rPr>
        <w:t>Nhược điểm của mô hình Waterfall:</w:t>
      </w:r>
    </w:p>
    <w:p w14:paraId="6C0EC74A" w14:textId="77777777" w:rsidR="001D5CBB" w:rsidRPr="00E646DC" w:rsidRDefault="001D5CBB" w:rsidP="004D7B7B">
      <w:pPr>
        <w:pStyle w:val="ListParagraph"/>
        <w:numPr>
          <w:ilvl w:val="0"/>
          <w:numId w:val="7"/>
        </w:numPr>
        <w:spacing w:line="360" w:lineRule="auto"/>
        <w:jc w:val="both"/>
        <w:rPr>
          <w:rFonts w:cs="Times New Roman"/>
          <w:b w:val="0"/>
          <w:bCs/>
          <w:i w:val="0"/>
          <w:iCs/>
        </w:rPr>
        <w:pPrChange w:id="4051" w:author="Administrator" w:date="2024-12-28T10:41:00Z">
          <w:pPr>
            <w:pStyle w:val="ListParagraph"/>
            <w:numPr>
              <w:numId w:val="7"/>
            </w:numPr>
            <w:spacing w:line="360" w:lineRule="auto"/>
            <w:ind w:left="1080" w:hanging="360"/>
            <w:jc w:val="left"/>
          </w:pPr>
        </w:pPrChange>
      </w:pPr>
      <w:r w:rsidRPr="00E646DC">
        <w:rPr>
          <w:rStyle w:val="Strong"/>
          <w:rFonts w:cs="Times New Roman"/>
          <w:i w:val="0"/>
          <w:iCs/>
        </w:rPr>
        <w:t>Thiếu linh hoạt:</w:t>
      </w:r>
      <w:r w:rsidRPr="00E646DC">
        <w:rPr>
          <w:rFonts w:cs="Times New Roman"/>
          <w:b w:val="0"/>
          <w:bCs/>
          <w:i w:val="0"/>
          <w:iCs/>
        </w:rPr>
        <w:t xml:space="preserve"> Một khi dự án đã chuyển sang giai đoạn sau, rất khó để</w:t>
      </w:r>
      <w:r w:rsidRPr="00E646DC">
        <w:rPr>
          <w:rFonts w:cs="Times New Roman"/>
          <w:b w:val="0"/>
          <w:bCs/>
          <w:i w:val="0"/>
          <w:iCs/>
          <w:lang w:val="en-AU"/>
        </w:rPr>
        <w:t xml:space="preserve"> </w:t>
      </w:r>
      <w:r w:rsidRPr="00E646DC">
        <w:rPr>
          <w:rFonts w:cs="Times New Roman"/>
          <w:b w:val="0"/>
          <w:bCs/>
          <w:i w:val="0"/>
          <w:iCs/>
        </w:rPr>
        <w:t>quay lại và thay đổi yêu cầu hoặc thiết kế ban đầu.</w:t>
      </w:r>
    </w:p>
    <w:p w14:paraId="0E0051AE" w14:textId="77777777" w:rsidR="001D5CBB" w:rsidRPr="00E646DC" w:rsidRDefault="001D5CBB" w:rsidP="004D7B7B">
      <w:pPr>
        <w:pStyle w:val="ListParagraph"/>
        <w:numPr>
          <w:ilvl w:val="0"/>
          <w:numId w:val="6"/>
        </w:numPr>
        <w:spacing w:line="360" w:lineRule="auto"/>
        <w:jc w:val="both"/>
        <w:rPr>
          <w:rFonts w:cs="Times New Roman"/>
          <w:b w:val="0"/>
          <w:bCs/>
          <w:i w:val="0"/>
          <w:iCs/>
        </w:rPr>
        <w:pPrChange w:id="4052" w:author="Administrator" w:date="2024-12-28T10:41:00Z">
          <w:pPr>
            <w:pStyle w:val="ListParagraph"/>
            <w:numPr>
              <w:numId w:val="6"/>
            </w:numPr>
            <w:spacing w:line="360" w:lineRule="auto"/>
            <w:ind w:left="1080" w:hanging="360"/>
            <w:jc w:val="left"/>
          </w:pPr>
        </w:pPrChange>
      </w:pPr>
      <w:r w:rsidRPr="00E646DC">
        <w:rPr>
          <w:rStyle w:val="Strong"/>
          <w:rFonts w:cs="Times New Roman"/>
          <w:i w:val="0"/>
          <w:iCs/>
        </w:rPr>
        <w:t>Khó khăn trong việc phản ứng với thay đổi:</w:t>
      </w:r>
      <w:r w:rsidRPr="00E646DC">
        <w:rPr>
          <w:rFonts w:cs="Times New Roman"/>
          <w:b w:val="0"/>
          <w:bCs/>
          <w:i w:val="0"/>
          <w:iCs/>
        </w:rPr>
        <w:t xml:space="preserve"> Nếu có sự thay đổi về yêu cầu hoặc điều kiện thị trường, mô hình này không thể đáp ứng kịp thời.</w:t>
      </w:r>
    </w:p>
    <w:p w14:paraId="3D4A33FD" w14:textId="77777777" w:rsidR="001D5CBB" w:rsidRPr="00E646DC" w:rsidRDefault="001D5CBB" w:rsidP="004D7B7B">
      <w:pPr>
        <w:pStyle w:val="ListParagraph"/>
        <w:numPr>
          <w:ilvl w:val="0"/>
          <w:numId w:val="5"/>
        </w:numPr>
        <w:spacing w:line="360" w:lineRule="auto"/>
        <w:jc w:val="both"/>
        <w:rPr>
          <w:rFonts w:eastAsia="Times New Roman" w:cs="Times New Roman"/>
          <w:b w:val="0"/>
          <w:bCs/>
          <w:i w:val="0"/>
          <w:iCs/>
          <w:sz w:val="24"/>
          <w:szCs w:val="24"/>
        </w:rPr>
        <w:pPrChange w:id="4053" w:author="Administrator" w:date="2024-12-28T10:41:00Z">
          <w:pPr>
            <w:pStyle w:val="ListParagraph"/>
            <w:numPr>
              <w:numId w:val="5"/>
            </w:numPr>
            <w:spacing w:line="360" w:lineRule="auto"/>
            <w:ind w:left="1080" w:hanging="360"/>
            <w:jc w:val="left"/>
          </w:pPr>
        </w:pPrChange>
      </w:pPr>
      <w:r w:rsidRPr="00E646DC">
        <w:rPr>
          <w:rStyle w:val="Strong"/>
          <w:rFonts w:cs="Times New Roman"/>
          <w:i w:val="0"/>
          <w:iCs/>
        </w:rPr>
        <w:t>Rủi ro cao:</w:t>
      </w:r>
      <w:r w:rsidRPr="00E646DC">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62B93817" w14:textId="77777777" w:rsidR="006E468C" w:rsidRPr="00E646DC" w:rsidRDefault="006E468C" w:rsidP="000F669E">
      <w:pPr>
        <w:pStyle w:val="Heading2"/>
        <w:spacing w:before="60" w:after="60" w:line="360" w:lineRule="auto"/>
        <w:rPr>
          <w:sz w:val="28"/>
          <w:lang w:val="en-US"/>
        </w:rPr>
      </w:pPr>
      <w:bookmarkStart w:id="4054" w:name="OLE_LINK63"/>
      <w:bookmarkStart w:id="4055" w:name="OLE_LINK64"/>
      <w:bookmarkStart w:id="4056" w:name="_Toc186275514"/>
      <w:r w:rsidRPr="00E646DC">
        <w:rPr>
          <w:sz w:val="28"/>
          <w:lang w:val="en-US"/>
        </w:rPr>
        <w:t>2.</w:t>
      </w:r>
      <w:r w:rsidR="001D5CBB" w:rsidRPr="00E646DC">
        <w:rPr>
          <w:sz w:val="28"/>
          <w:lang w:val="en-US"/>
        </w:rPr>
        <w:t>2</w:t>
      </w:r>
      <w:r w:rsidRPr="00E646DC">
        <w:rPr>
          <w:sz w:val="28"/>
          <w:lang w:val="en-US"/>
        </w:rPr>
        <w:t xml:space="preserve"> Công nghệ sử dụng</w:t>
      </w:r>
      <w:bookmarkEnd w:id="4056"/>
      <w:del w:id="4057" w:author="admin" w:date="2024-12-27T16:27:00Z">
        <w:r w:rsidR="00B95BC5" w:rsidRPr="00E646DC" w:rsidDel="005500A2">
          <w:rPr>
            <w:sz w:val="28"/>
            <w:lang w:val="en-US"/>
          </w:rPr>
          <w:delText>:</w:delText>
        </w:r>
      </w:del>
    </w:p>
    <w:p w14:paraId="76A9B99F" w14:textId="77777777" w:rsidR="00B95BC5" w:rsidRPr="00E646DC" w:rsidRDefault="00B95BC5" w:rsidP="000F669E">
      <w:pPr>
        <w:pStyle w:val="Heading3"/>
        <w:spacing w:before="60" w:after="60" w:line="360" w:lineRule="auto"/>
        <w:rPr>
          <w:lang w:val="en-US"/>
        </w:rPr>
      </w:pPr>
      <w:bookmarkStart w:id="4058" w:name="_Toc186275515"/>
      <w:bookmarkEnd w:id="4054"/>
      <w:bookmarkEnd w:id="4055"/>
      <w:r w:rsidRPr="00E646DC">
        <w:rPr>
          <w:lang w:val="en-US"/>
        </w:rPr>
        <w:t>2.</w:t>
      </w:r>
      <w:r w:rsidR="001D5CBB" w:rsidRPr="00E646DC">
        <w:rPr>
          <w:lang w:val="en-US"/>
        </w:rPr>
        <w:t>2</w:t>
      </w:r>
      <w:r w:rsidRPr="00E646DC">
        <w:t>.</w:t>
      </w:r>
      <w:r w:rsidRPr="00E646DC">
        <w:rPr>
          <w:lang w:val="en-US"/>
        </w:rPr>
        <w:t>1</w:t>
      </w:r>
      <w:r w:rsidRPr="00E646DC">
        <w:t xml:space="preserve"> </w:t>
      </w:r>
      <w:r w:rsidRPr="00E646DC">
        <w:rPr>
          <w:lang w:val="en-US"/>
        </w:rPr>
        <w:t>Flutter</w:t>
      </w:r>
      <w:bookmarkEnd w:id="4058"/>
      <w:del w:id="4059" w:author="admin" w:date="2024-12-27T16:27:00Z">
        <w:r w:rsidRPr="00E646DC" w:rsidDel="005500A2">
          <w:rPr>
            <w:lang w:val="en-US"/>
          </w:rPr>
          <w:delText>:</w:delText>
        </w:r>
      </w:del>
    </w:p>
    <w:p w14:paraId="6842FED9" w14:textId="77777777" w:rsidR="00B95BC5" w:rsidRPr="00E646DC" w:rsidRDefault="007D54E1" w:rsidP="004D7B7B">
      <w:pPr>
        <w:spacing w:line="360" w:lineRule="auto"/>
        <w:ind w:firstLine="720"/>
        <w:jc w:val="both"/>
        <w:rPr>
          <w:sz w:val="26"/>
          <w:szCs w:val="26"/>
          <w:lang w:val="en-US"/>
        </w:rPr>
        <w:pPrChange w:id="4060" w:author="Administrator" w:date="2024-12-28T10:42:00Z">
          <w:pPr>
            <w:spacing w:line="360" w:lineRule="auto"/>
            <w:ind w:firstLine="720"/>
          </w:pPr>
        </w:pPrChange>
      </w:pPr>
      <w:r w:rsidRPr="00E646DC">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D37AEDC" w14:textId="77777777" w:rsidR="007D54E1" w:rsidRPr="00E646DC" w:rsidRDefault="007D54E1" w:rsidP="004D7B7B">
      <w:pPr>
        <w:spacing w:line="360" w:lineRule="auto"/>
        <w:ind w:firstLine="720"/>
        <w:jc w:val="both"/>
        <w:rPr>
          <w:sz w:val="26"/>
          <w:szCs w:val="26"/>
          <w:lang w:val="en-US"/>
        </w:rPr>
        <w:pPrChange w:id="4061" w:author="Administrator" w:date="2024-12-28T10:42:00Z">
          <w:pPr>
            <w:spacing w:line="360" w:lineRule="auto"/>
            <w:ind w:firstLine="720"/>
          </w:pPr>
        </w:pPrChange>
      </w:pPr>
      <w:r w:rsidRPr="00E646DC">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0C3C1A92" w14:textId="77777777" w:rsidR="007D54E1" w:rsidRPr="00E646DC" w:rsidRDefault="007D54E1" w:rsidP="004D7B7B">
      <w:pPr>
        <w:spacing w:line="360" w:lineRule="auto"/>
        <w:ind w:firstLine="720"/>
        <w:jc w:val="both"/>
        <w:rPr>
          <w:sz w:val="26"/>
          <w:szCs w:val="26"/>
          <w:lang w:val="en-US"/>
        </w:rPr>
        <w:pPrChange w:id="4062" w:author="Administrator" w:date="2024-12-28T10:42:00Z">
          <w:pPr>
            <w:spacing w:line="360" w:lineRule="auto"/>
            <w:ind w:firstLine="720"/>
          </w:pPr>
        </w:pPrChange>
      </w:pPr>
      <w:r w:rsidRPr="00E646DC">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78D41533" w14:textId="77777777" w:rsidR="007D54E1" w:rsidRPr="00E646DC" w:rsidRDefault="00446F05" w:rsidP="004D7B7B">
      <w:pPr>
        <w:spacing w:line="360" w:lineRule="auto"/>
        <w:ind w:firstLine="720"/>
        <w:jc w:val="both"/>
        <w:rPr>
          <w:sz w:val="26"/>
          <w:szCs w:val="26"/>
          <w:lang w:val="en-US"/>
        </w:rPr>
        <w:pPrChange w:id="4063" w:author="Administrator" w:date="2024-12-28T10:42:00Z">
          <w:pPr>
            <w:spacing w:line="360" w:lineRule="auto"/>
            <w:ind w:firstLine="720"/>
          </w:pPr>
        </w:pPrChange>
      </w:pPr>
      <w:r w:rsidRPr="00E646DC">
        <w:rPr>
          <w:sz w:val="26"/>
          <w:szCs w:val="26"/>
          <w:lang w:val="en-US"/>
        </w:rPr>
        <w:t>Tóm lại, Flutter là một framework khá toàn diện, linh hoạt và mang tính hiệu quả cao trong việc phát triển ứng dụng di động đa nền tảng. Với sự hỗ trợ từ Google nói riêng và cộng đồng ủng hộ Flutter nói chung, các lập trình viên có thể tự tin xây dựng những ứng dụng chất lượng, đáp ứng nhu cầu ngày càng cao của người dùng.</w:t>
      </w:r>
    </w:p>
    <w:p w14:paraId="7B3E2E46" w14:textId="77777777" w:rsidR="00446F05" w:rsidRPr="00E646DC" w:rsidRDefault="00446F05" w:rsidP="004D7B7B">
      <w:pPr>
        <w:pStyle w:val="Heading3"/>
        <w:spacing w:before="60" w:after="60" w:line="360" w:lineRule="auto"/>
        <w:jc w:val="both"/>
        <w:rPr>
          <w:lang w:val="en-US"/>
        </w:rPr>
        <w:pPrChange w:id="4064" w:author="Administrator" w:date="2024-12-28T10:42:00Z">
          <w:pPr>
            <w:pStyle w:val="Heading3"/>
            <w:spacing w:before="60" w:after="60" w:line="360" w:lineRule="auto"/>
          </w:pPr>
        </w:pPrChange>
      </w:pPr>
      <w:bookmarkStart w:id="4065" w:name="_Toc186275516"/>
      <w:r w:rsidRPr="00E646DC">
        <w:rPr>
          <w:lang w:val="en-US"/>
        </w:rPr>
        <w:lastRenderedPageBreak/>
        <w:t>2.</w:t>
      </w:r>
      <w:r w:rsidR="001D5CBB" w:rsidRPr="00E646DC">
        <w:rPr>
          <w:lang w:val="en-US"/>
        </w:rPr>
        <w:t>2</w:t>
      </w:r>
      <w:r w:rsidRPr="00E646DC">
        <w:t>.</w:t>
      </w:r>
      <w:r w:rsidR="0088174E" w:rsidRPr="00E646DC">
        <w:rPr>
          <w:lang w:val="en-US"/>
        </w:rPr>
        <w:t>2</w:t>
      </w:r>
      <w:r w:rsidRPr="00E646DC">
        <w:t xml:space="preserve"> </w:t>
      </w:r>
      <w:r w:rsidRPr="00E646DC">
        <w:rPr>
          <w:lang w:val="en-US"/>
        </w:rPr>
        <w:t>Nodejs</w:t>
      </w:r>
      <w:bookmarkEnd w:id="4065"/>
      <w:del w:id="4066" w:author="admin" w:date="2024-12-27T17:18:00Z">
        <w:r w:rsidRPr="00E646DC" w:rsidDel="00FF166C">
          <w:rPr>
            <w:lang w:val="en-US"/>
          </w:rPr>
          <w:delText>:</w:delText>
        </w:r>
      </w:del>
    </w:p>
    <w:p w14:paraId="1B82313D" w14:textId="77777777" w:rsidR="0088174E" w:rsidRPr="00E646DC" w:rsidRDefault="0088174E" w:rsidP="004D7B7B">
      <w:pPr>
        <w:spacing w:line="360" w:lineRule="auto"/>
        <w:ind w:firstLine="720"/>
        <w:jc w:val="both"/>
        <w:rPr>
          <w:sz w:val="26"/>
          <w:szCs w:val="26"/>
          <w:lang w:val="en-US"/>
        </w:rPr>
        <w:pPrChange w:id="4067" w:author="Administrator" w:date="2024-12-28T10:42:00Z">
          <w:pPr>
            <w:spacing w:line="360" w:lineRule="auto"/>
            <w:ind w:firstLine="720"/>
          </w:pPr>
        </w:pPrChange>
      </w:pPr>
      <w:r w:rsidRPr="00E646DC">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E646DC">
        <w:rPr>
          <w:sz w:val="26"/>
          <w:szCs w:val="26"/>
          <w:lang w:val="en-US"/>
        </w:rPr>
        <w:t>để</w:t>
      </w:r>
      <w:r w:rsidRPr="00E646DC">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6CA7A3BC" w14:textId="77777777" w:rsidR="0088174E" w:rsidRPr="00E646DC" w:rsidRDefault="0088174E" w:rsidP="004D7B7B">
      <w:pPr>
        <w:spacing w:line="360" w:lineRule="auto"/>
        <w:ind w:firstLine="720"/>
        <w:jc w:val="both"/>
        <w:rPr>
          <w:sz w:val="26"/>
          <w:szCs w:val="26"/>
          <w:lang w:val="en-US"/>
        </w:rPr>
        <w:pPrChange w:id="4068" w:author="Administrator" w:date="2024-12-28T10:42:00Z">
          <w:pPr>
            <w:spacing w:line="360" w:lineRule="auto"/>
            <w:ind w:firstLine="720"/>
          </w:pPr>
        </w:pPrChange>
      </w:pPr>
      <w:r w:rsidRPr="00E646DC">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76415470" w14:textId="77777777" w:rsidR="0088174E" w:rsidRPr="00E646DC" w:rsidRDefault="0088174E" w:rsidP="004D7B7B">
      <w:pPr>
        <w:spacing w:line="360" w:lineRule="auto"/>
        <w:ind w:firstLine="720"/>
        <w:jc w:val="both"/>
        <w:rPr>
          <w:sz w:val="26"/>
          <w:szCs w:val="26"/>
          <w:lang w:val="en-US"/>
        </w:rPr>
        <w:pPrChange w:id="4069" w:author="Administrator" w:date="2024-12-28T10:42:00Z">
          <w:pPr>
            <w:spacing w:line="360" w:lineRule="auto"/>
            <w:ind w:firstLine="720"/>
          </w:pPr>
        </w:pPrChange>
      </w:pPr>
      <w:r w:rsidRPr="00E646DC">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43513151" w14:textId="77777777" w:rsidR="0088174E" w:rsidRPr="00E646DC" w:rsidRDefault="0088174E" w:rsidP="004D7B7B">
      <w:pPr>
        <w:spacing w:line="360" w:lineRule="auto"/>
        <w:ind w:firstLine="720"/>
        <w:jc w:val="both"/>
        <w:rPr>
          <w:sz w:val="26"/>
          <w:szCs w:val="26"/>
          <w:lang w:val="en-US"/>
        </w:rPr>
        <w:pPrChange w:id="4070" w:author="Administrator" w:date="2024-12-28T10:42:00Z">
          <w:pPr>
            <w:spacing w:line="360" w:lineRule="auto"/>
            <w:ind w:firstLine="720"/>
          </w:pPr>
        </w:pPrChange>
      </w:pPr>
      <w:r w:rsidRPr="00E646DC">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CDDC82B" w14:textId="77777777" w:rsidR="0088174E" w:rsidRPr="00E646DC" w:rsidRDefault="0088174E" w:rsidP="004D7B7B">
      <w:pPr>
        <w:spacing w:line="360" w:lineRule="auto"/>
        <w:ind w:firstLine="720"/>
        <w:jc w:val="both"/>
        <w:rPr>
          <w:sz w:val="26"/>
          <w:szCs w:val="26"/>
          <w:lang w:val="en-US"/>
        </w:rPr>
        <w:pPrChange w:id="4071" w:author="Administrator" w:date="2024-12-28T10:42:00Z">
          <w:pPr>
            <w:spacing w:line="360" w:lineRule="auto"/>
            <w:ind w:firstLine="720"/>
          </w:pPr>
        </w:pPrChange>
      </w:pPr>
      <w:r w:rsidRPr="00E646DC">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0354E800" w14:textId="77777777" w:rsidR="0088174E" w:rsidRPr="00E646DC" w:rsidRDefault="0088174E" w:rsidP="004D7B7B">
      <w:pPr>
        <w:pStyle w:val="Heading3"/>
        <w:spacing w:before="60" w:after="60" w:line="360" w:lineRule="auto"/>
        <w:jc w:val="both"/>
        <w:rPr>
          <w:lang w:val="en-US"/>
        </w:rPr>
        <w:pPrChange w:id="4072" w:author="Administrator" w:date="2024-12-28T10:42:00Z">
          <w:pPr>
            <w:pStyle w:val="Heading3"/>
            <w:spacing w:before="60" w:after="60" w:line="360" w:lineRule="auto"/>
          </w:pPr>
        </w:pPrChange>
      </w:pPr>
      <w:bookmarkStart w:id="4073" w:name="OLE_LINK1"/>
      <w:bookmarkStart w:id="4074" w:name="OLE_LINK2"/>
      <w:bookmarkStart w:id="4075" w:name="_Toc186275517"/>
      <w:r w:rsidRPr="00E646DC">
        <w:rPr>
          <w:lang w:val="en-US"/>
        </w:rPr>
        <w:lastRenderedPageBreak/>
        <w:t>2.</w:t>
      </w:r>
      <w:r w:rsidR="001D5CBB" w:rsidRPr="00E646DC">
        <w:rPr>
          <w:lang w:val="en-US"/>
        </w:rPr>
        <w:t>2</w:t>
      </w:r>
      <w:r w:rsidRPr="00E646DC">
        <w:t>.</w:t>
      </w:r>
      <w:r w:rsidRPr="00E646DC">
        <w:rPr>
          <w:lang w:val="en-US"/>
        </w:rPr>
        <w:t>3</w:t>
      </w:r>
      <w:r w:rsidRPr="00E646DC">
        <w:t xml:space="preserve"> </w:t>
      </w:r>
      <w:r w:rsidRPr="00E646DC">
        <w:rPr>
          <w:lang w:val="en-US"/>
        </w:rPr>
        <w:t>PostgreSQL</w:t>
      </w:r>
      <w:bookmarkEnd w:id="4075"/>
      <w:del w:id="4076" w:author="admin" w:date="2024-12-27T16:27:00Z">
        <w:r w:rsidRPr="00E646DC" w:rsidDel="005500A2">
          <w:rPr>
            <w:lang w:val="en-US"/>
          </w:rPr>
          <w:delText>:</w:delText>
        </w:r>
      </w:del>
    </w:p>
    <w:bookmarkEnd w:id="4073"/>
    <w:bookmarkEnd w:id="4074"/>
    <w:p w14:paraId="6B54FB53" w14:textId="77777777" w:rsidR="0088174E" w:rsidRPr="00E646DC" w:rsidRDefault="0088174E" w:rsidP="004D7B7B">
      <w:pPr>
        <w:spacing w:line="360" w:lineRule="auto"/>
        <w:ind w:firstLine="720"/>
        <w:jc w:val="both"/>
        <w:rPr>
          <w:sz w:val="26"/>
          <w:szCs w:val="26"/>
          <w:lang w:val="en-US"/>
        </w:rPr>
        <w:pPrChange w:id="4077" w:author="Administrator" w:date="2024-12-28T10:42:00Z">
          <w:pPr>
            <w:spacing w:line="360" w:lineRule="auto"/>
            <w:ind w:firstLine="720"/>
          </w:pPr>
        </w:pPrChange>
      </w:pPr>
      <w:r w:rsidRPr="00E646DC">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363A8941" w14:textId="77777777" w:rsidR="00402EA8" w:rsidRPr="00E646DC" w:rsidRDefault="00402EA8" w:rsidP="004D7B7B">
      <w:pPr>
        <w:spacing w:line="360" w:lineRule="auto"/>
        <w:ind w:firstLine="720"/>
        <w:jc w:val="both"/>
        <w:rPr>
          <w:sz w:val="26"/>
          <w:szCs w:val="26"/>
          <w:lang w:val="en-US"/>
        </w:rPr>
        <w:pPrChange w:id="4078" w:author="Administrator" w:date="2024-12-28T10:42:00Z">
          <w:pPr>
            <w:spacing w:line="360" w:lineRule="auto"/>
            <w:ind w:firstLine="720"/>
          </w:pPr>
        </w:pPrChange>
      </w:pPr>
      <w:r w:rsidRPr="00E646DC">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E646DC">
        <w:rPr>
          <w:sz w:val="26"/>
          <w:szCs w:val="26"/>
          <w:lang w:val="en-US"/>
        </w:rPr>
        <w:t>(</w:t>
      </w:r>
      <w:r w:rsidRPr="00E646DC">
        <w:rPr>
          <w:sz w:val="26"/>
          <w:szCs w:val="26"/>
          <w:lang w:val="en-US"/>
        </w:rPr>
        <w:t>fault-tolerant</w:t>
      </w:r>
      <w:r w:rsidR="001D5CBB" w:rsidRPr="00E646DC">
        <w:rPr>
          <w:sz w:val="26"/>
          <w:szCs w:val="26"/>
          <w:lang w:val="en-US"/>
        </w:rPr>
        <w:t>)</w:t>
      </w:r>
      <w:r w:rsidRPr="00E646DC">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7EB054F5" w14:textId="77777777" w:rsidR="00402EA8" w:rsidRPr="00E646DC" w:rsidRDefault="00402EA8" w:rsidP="004D7B7B">
      <w:pPr>
        <w:spacing w:line="360" w:lineRule="auto"/>
        <w:ind w:firstLine="720"/>
        <w:jc w:val="both"/>
        <w:rPr>
          <w:sz w:val="26"/>
          <w:szCs w:val="26"/>
          <w:lang w:val="en-US"/>
        </w:rPr>
        <w:pPrChange w:id="4079" w:author="Administrator" w:date="2024-12-28T10:42:00Z">
          <w:pPr>
            <w:spacing w:line="360" w:lineRule="auto"/>
            <w:ind w:firstLine="720"/>
          </w:pPr>
        </w:pPrChange>
      </w:pPr>
      <w:r w:rsidRPr="00E646DC">
        <w:rPr>
          <w:sz w:val="26"/>
          <w:szCs w:val="26"/>
          <w:lang w:val="en-US"/>
        </w:rPr>
        <w:t>Một số điểm nổi bật của PostgreSQL:</w:t>
      </w:r>
    </w:p>
    <w:p w14:paraId="4DB82CBF" w14:textId="77777777" w:rsidR="00402EA8" w:rsidRPr="00E646DC" w:rsidRDefault="00402EA8" w:rsidP="00A43156">
      <w:pPr>
        <w:pStyle w:val="ListParagraph"/>
        <w:numPr>
          <w:ilvl w:val="0"/>
          <w:numId w:val="1"/>
        </w:numPr>
        <w:spacing w:line="360" w:lineRule="auto"/>
        <w:ind w:left="709"/>
        <w:jc w:val="both"/>
        <w:rPr>
          <w:rFonts w:cs="Times New Roman"/>
          <w:b w:val="0"/>
          <w:i w:val="0"/>
          <w:szCs w:val="26"/>
          <w:lang w:val="en-US"/>
        </w:rPr>
        <w:pPrChange w:id="4080" w:author="Administrator" w:date="2024-12-28T11:57:00Z">
          <w:pPr>
            <w:pStyle w:val="ListParagraph"/>
            <w:numPr>
              <w:numId w:val="1"/>
            </w:numPr>
            <w:spacing w:line="360" w:lineRule="auto"/>
            <w:ind w:left="1080" w:hanging="360"/>
            <w:jc w:val="left"/>
          </w:pPr>
        </w:pPrChange>
      </w:pPr>
      <w:r w:rsidRPr="00E646DC">
        <w:rPr>
          <w:rFonts w:cs="Times New Roman"/>
          <w:b w:val="0"/>
          <w:i w:val="0"/>
          <w:szCs w:val="26"/>
          <w:lang w:val="en-US"/>
        </w:rPr>
        <w:t>Bảo mật: Xác thực: GSSAPI, SSPI, LDAP, SCRAM-SHA-256, Certificate và các hình thức khác</w:t>
      </w:r>
    </w:p>
    <w:p w14:paraId="2D996B09" w14:textId="77777777" w:rsidR="00402EA8" w:rsidRPr="00E646DC" w:rsidRDefault="00402EA8" w:rsidP="00A43156">
      <w:pPr>
        <w:pStyle w:val="ListParagraph"/>
        <w:numPr>
          <w:ilvl w:val="0"/>
          <w:numId w:val="1"/>
        </w:numPr>
        <w:spacing w:line="360" w:lineRule="auto"/>
        <w:ind w:left="709"/>
        <w:jc w:val="both"/>
        <w:rPr>
          <w:rFonts w:cs="Times New Roman"/>
          <w:b w:val="0"/>
          <w:i w:val="0"/>
          <w:szCs w:val="26"/>
          <w:lang w:val="en-US"/>
        </w:rPr>
        <w:pPrChange w:id="4081" w:author="Administrator" w:date="2024-12-28T11:57:00Z">
          <w:pPr>
            <w:pStyle w:val="ListParagraph"/>
            <w:numPr>
              <w:numId w:val="1"/>
            </w:numPr>
            <w:spacing w:line="360" w:lineRule="auto"/>
            <w:ind w:left="1080" w:hanging="360"/>
            <w:jc w:val="left"/>
          </w:pPr>
        </w:pPrChange>
      </w:pPr>
      <w:r w:rsidRPr="00E646DC">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1AC1554" w14:textId="77777777" w:rsidR="00402EA8" w:rsidRPr="00E646DC" w:rsidRDefault="00402EA8" w:rsidP="00A43156">
      <w:pPr>
        <w:pStyle w:val="ListParagraph"/>
        <w:numPr>
          <w:ilvl w:val="0"/>
          <w:numId w:val="1"/>
        </w:numPr>
        <w:spacing w:line="360" w:lineRule="auto"/>
        <w:ind w:left="709"/>
        <w:jc w:val="both"/>
        <w:rPr>
          <w:rFonts w:cs="Times New Roman"/>
          <w:b w:val="0"/>
          <w:i w:val="0"/>
          <w:szCs w:val="26"/>
          <w:lang w:val="en-US"/>
        </w:rPr>
        <w:pPrChange w:id="4082" w:author="Administrator" w:date="2024-12-28T11:57:00Z">
          <w:pPr>
            <w:pStyle w:val="ListParagraph"/>
            <w:numPr>
              <w:numId w:val="1"/>
            </w:numPr>
            <w:spacing w:line="360" w:lineRule="auto"/>
            <w:ind w:left="1080" w:hanging="360"/>
            <w:jc w:val="left"/>
          </w:pPr>
        </w:pPrChange>
      </w:pPr>
      <w:r w:rsidRPr="00E646DC">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1BB2848" w14:textId="77777777" w:rsidR="00402EA8" w:rsidRPr="00E646DC" w:rsidRDefault="00402EA8" w:rsidP="00A43156">
      <w:pPr>
        <w:pStyle w:val="ListParagraph"/>
        <w:numPr>
          <w:ilvl w:val="0"/>
          <w:numId w:val="1"/>
        </w:numPr>
        <w:spacing w:line="360" w:lineRule="auto"/>
        <w:ind w:left="709"/>
        <w:jc w:val="both"/>
        <w:rPr>
          <w:rFonts w:cs="Times New Roman"/>
          <w:b w:val="0"/>
          <w:i w:val="0"/>
          <w:szCs w:val="26"/>
          <w:lang w:val="en-US"/>
        </w:rPr>
        <w:pPrChange w:id="4083" w:author="Administrator" w:date="2024-12-28T11:57:00Z">
          <w:pPr>
            <w:pStyle w:val="ListParagraph"/>
            <w:numPr>
              <w:numId w:val="1"/>
            </w:numPr>
            <w:spacing w:line="360" w:lineRule="auto"/>
            <w:ind w:left="1080" w:hanging="360"/>
            <w:jc w:val="left"/>
          </w:pPr>
        </w:pPrChange>
      </w:pPr>
      <w:r w:rsidRPr="00E646DC">
        <w:rPr>
          <w:rFonts w:cs="Times New Roman"/>
          <w:b w:val="0"/>
          <w:i w:val="0"/>
          <w:szCs w:val="26"/>
          <w:lang w:val="en-US"/>
        </w:rPr>
        <w:t>Hỗ trợ trên nhiều hệ điều hành</w:t>
      </w:r>
    </w:p>
    <w:p w14:paraId="34053A3C" w14:textId="77777777" w:rsidR="00850157" w:rsidRPr="00E646DC" w:rsidRDefault="00402EA8" w:rsidP="00A43156">
      <w:pPr>
        <w:pStyle w:val="ListParagraph"/>
        <w:numPr>
          <w:ilvl w:val="0"/>
          <w:numId w:val="1"/>
        </w:numPr>
        <w:spacing w:line="360" w:lineRule="auto"/>
        <w:ind w:left="709"/>
        <w:jc w:val="both"/>
        <w:rPr>
          <w:rFonts w:cs="Times New Roman"/>
          <w:b w:val="0"/>
          <w:i w:val="0"/>
          <w:szCs w:val="26"/>
          <w:lang w:val="en-US"/>
        </w:rPr>
        <w:pPrChange w:id="4084" w:author="Administrator" w:date="2024-12-28T11:57:00Z">
          <w:pPr>
            <w:pStyle w:val="ListParagraph"/>
            <w:numPr>
              <w:numId w:val="1"/>
            </w:numPr>
            <w:spacing w:line="360" w:lineRule="auto"/>
            <w:ind w:left="1080" w:hanging="360"/>
            <w:jc w:val="left"/>
          </w:pPr>
        </w:pPrChange>
      </w:pPr>
      <w:r w:rsidRPr="00E646DC">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4797CED0" w14:textId="77777777" w:rsidR="00850157" w:rsidRPr="00E646DC" w:rsidRDefault="00850157" w:rsidP="004D7B7B">
      <w:pPr>
        <w:pStyle w:val="Heading3"/>
        <w:spacing w:before="60" w:after="60" w:line="360" w:lineRule="auto"/>
        <w:jc w:val="both"/>
        <w:rPr>
          <w:lang w:val="en-US"/>
        </w:rPr>
        <w:pPrChange w:id="4085" w:author="Administrator" w:date="2024-12-28T10:42:00Z">
          <w:pPr>
            <w:pStyle w:val="Heading3"/>
            <w:spacing w:before="60" w:after="60" w:line="360" w:lineRule="auto"/>
          </w:pPr>
        </w:pPrChange>
      </w:pPr>
      <w:bookmarkStart w:id="4086" w:name="_Toc186275518"/>
      <w:r w:rsidRPr="00E646DC">
        <w:rPr>
          <w:lang w:val="en-US"/>
        </w:rPr>
        <w:t>2.</w:t>
      </w:r>
      <w:r w:rsidR="001D5CBB" w:rsidRPr="00E646DC">
        <w:rPr>
          <w:lang w:val="en-US"/>
        </w:rPr>
        <w:t>2</w:t>
      </w:r>
      <w:r w:rsidRPr="00E646DC">
        <w:t>.</w:t>
      </w:r>
      <w:r w:rsidRPr="00E646DC">
        <w:rPr>
          <w:lang w:val="en-US"/>
        </w:rPr>
        <w:t>4</w:t>
      </w:r>
      <w:r w:rsidRPr="00E646DC">
        <w:t xml:space="preserve"> </w:t>
      </w:r>
      <w:r w:rsidRPr="00E646DC">
        <w:rPr>
          <w:lang w:val="en-US"/>
        </w:rPr>
        <w:t>MQTT Protocol (</w:t>
      </w:r>
      <w:r w:rsidRPr="00E646DC">
        <w:t>Message Queuing Telemetry Transport</w:t>
      </w:r>
      <w:r w:rsidRPr="00E646DC">
        <w:rPr>
          <w:lang w:val="en-US"/>
        </w:rPr>
        <w:t>)</w:t>
      </w:r>
      <w:bookmarkEnd w:id="4086"/>
      <w:del w:id="4087" w:author="admin" w:date="2024-12-27T16:27:00Z">
        <w:r w:rsidRPr="00E646DC" w:rsidDel="005500A2">
          <w:rPr>
            <w:lang w:val="en-US"/>
          </w:rPr>
          <w:delText>:</w:delText>
        </w:r>
      </w:del>
    </w:p>
    <w:p w14:paraId="25E5D230" w14:textId="77777777" w:rsidR="005259E3" w:rsidRPr="00E646DC" w:rsidRDefault="00146A9E" w:rsidP="004D7B7B">
      <w:pPr>
        <w:spacing w:line="360" w:lineRule="auto"/>
        <w:jc w:val="both"/>
        <w:rPr>
          <w:sz w:val="26"/>
          <w:szCs w:val="26"/>
          <w:lang w:val="en-US"/>
        </w:rPr>
        <w:pPrChange w:id="4088" w:author="Administrator" w:date="2024-12-28T10:42:00Z">
          <w:pPr>
            <w:spacing w:line="360" w:lineRule="auto"/>
          </w:pPr>
        </w:pPrChange>
      </w:pPr>
      <w:r w:rsidRPr="00E646DC">
        <w:rPr>
          <w:szCs w:val="26"/>
          <w:lang w:val="en-US"/>
        </w:rPr>
        <w:tab/>
      </w:r>
      <w:r w:rsidR="005259E3" w:rsidRPr="00E646DC">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7CBD3FFE" w14:textId="77777777" w:rsidR="005259E3" w:rsidRPr="00E646DC" w:rsidRDefault="00146A9E" w:rsidP="004D7B7B">
      <w:pPr>
        <w:spacing w:line="360" w:lineRule="auto"/>
        <w:jc w:val="both"/>
        <w:rPr>
          <w:sz w:val="26"/>
          <w:szCs w:val="26"/>
          <w:lang w:val="en-US"/>
        </w:rPr>
        <w:pPrChange w:id="4089" w:author="Administrator" w:date="2024-12-28T10:42:00Z">
          <w:pPr>
            <w:spacing w:line="360" w:lineRule="auto"/>
          </w:pPr>
        </w:pPrChange>
      </w:pPr>
      <w:r w:rsidRPr="00E646DC">
        <w:rPr>
          <w:sz w:val="26"/>
          <w:szCs w:val="26"/>
          <w:lang w:val="en-US"/>
        </w:rPr>
        <w:lastRenderedPageBreak/>
        <w:tab/>
      </w:r>
      <w:r w:rsidR="005259E3" w:rsidRPr="00E646DC">
        <w:rPr>
          <w:sz w:val="26"/>
          <w:szCs w:val="26"/>
          <w:lang w:val="en-US"/>
        </w:rPr>
        <w:t xml:space="preserve">Nguyên tắc hoạt động của MQTT: </w:t>
      </w:r>
      <w:r w:rsidR="00EC6191" w:rsidRPr="00E646DC">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E646DC">
        <w:rPr>
          <w:bCs/>
          <w:iCs/>
          <w:sz w:val="26"/>
          <w:szCs w:val="26"/>
          <w:lang w:val="en-AU"/>
        </w:rPr>
        <w:t xml:space="preserve"> (người dùng)</w:t>
      </w:r>
      <w:r w:rsidR="00EC6191" w:rsidRPr="00E646DC">
        <w:rPr>
          <w:bCs/>
          <w:iCs/>
          <w:sz w:val="26"/>
          <w:szCs w:val="26"/>
        </w:rPr>
        <w:t xml:space="preserve"> yêu cầu tài nguyên hoặc dữ liệu từ server</w:t>
      </w:r>
      <w:r w:rsidR="00EC6191" w:rsidRPr="00E646DC">
        <w:rPr>
          <w:bCs/>
          <w:iCs/>
          <w:sz w:val="26"/>
          <w:szCs w:val="26"/>
          <w:lang w:val="en-AU"/>
        </w:rPr>
        <w:t xml:space="preserve"> (máy chủ)</w:t>
      </w:r>
      <w:r w:rsidR="00EC6191" w:rsidRPr="00E646DC">
        <w:rPr>
          <w:bCs/>
          <w:iCs/>
          <w:sz w:val="26"/>
          <w:szCs w:val="26"/>
        </w:rPr>
        <w:t xml:space="preserve">, sau đó server xử lý và gửi lại phản hồi. Tuy nhiên, MQTT sử dụng mô hình publish/subscribe để tách rời </w:t>
      </w:r>
      <w:r w:rsidR="00EC6191" w:rsidRPr="00E646DC">
        <w:rPr>
          <w:bCs/>
          <w:iCs/>
          <w:sz w:val="26"/>
          <w:szCs w:val="26"/>
          <w:lang w:val="en-AU"/>
        </w:rPr>
        <w:t>bên</w:t>
      </w:r>
      <w:r w:rsidR="00EC6191" w:rsidRPr="00E646DC">
        <w:rPr>
          <w:bCs/>
          <w:iCs/>
          <w:sz w:val="26"/>
          <w:szCs w:val="26"/>
        </w:rPr>
        <w:t xml:space="preserve"> gửi thông điệp (nơi thông điệp được gửi) </w:t>
      </w:r>
      <w:r w:rsidR="00EC6191" w:rsidRPr="00E646DC">
        <w:rPr>
          <w:bCs/>
          <w:iCs/>
          <w:sz w:val="26"/>
          <w:szCs w:val="26"/>
          <w:lang w:val="en-AU"/>
        </w:rPr>
        <w:t>với</w:t>
      </w:r>
      <w:r w:rsidR="00EC6191" w:rsidRPr="00E646DC">
        <w:rPr>
          <w:bCs/>
          <w:iCs/>
          <w:sz w:val="26"/>
          <w:szCs w:val="26"/>
        </w:rPr>
        <w:t xml:space="preserve"> </w:t>
      </w:r>
      <w:r w:rsidR="00EC6191" w:rsidRPr="00E646DC">
        <w:rPr>
          <w:bCs/>
          <w:iCs/>
          <w:sz w:val="26"/>
          <w:szCs w:val="26"/>
          <w:lang w:val="en-AU"/>
        </w:rPr>
        <w:t>bên</w:t>
      </w:r>
      <w:r w:rsidR="00EC6191" w:rsidRPr="00E646DC">
        <w:rPr>
          <w:bCs/>
          <w:iCs/>
          <w:sz w:val="26"/>
          <w:szCs w:val="26"/>
        </w:rPr>
        <w:t xml:space="preserve"> nhận thông điệp (nơi thông điệp được nhận). Thay vào đó, một thành phần thứ ba gọi là message broker (</w:t>
      </w:r>
      <w:r w:rsidR="00EC6191" w:rsidRPr="00E646DC">
        <w:rPr>
          <w:bCs/>
          <w:iCs/>
          <w:sz w:val="26"/>
          <w:szCs w:val="26"/>
          <w:lang w:val="en-AU"/>
        </w:rPr>
        <w:t>bên</w:t>
      </w:r>
      <w:r w:rsidR="00EC6191" w:rsidRPr="00E646DC">
        <w:rPr>
          <w:bCs/>
          <w:iCs/>
          <w:sz w:val="26"/>
          <w:szCs w:val="26"/>
        </w:rPr>
        <w:t xml:space="preserve"> </w:t>
      </w:r>
      <w:r w:rsidR="00EC6191" w:rsidRPr="00E646DC">
        <w:rPr>
          <w:bCs/>
          <w:iCs/>
          <w:sz w:val="26"/>
          <w:szCs w:val="26"/>
          <w:lang w:val="en-AU"/>
        </w:rPr>
        <w:t>trung gian trung chuyển</w:t>
      </w:r>
      <w:r w:rsidR="00EC6191" w:rsidRPr="00E646DC">
        <w:rPr>
          <w:bCs/>
          <w:iCs/>
          <w:sz w:val="26"/>
          <w:szCs w:val="26"/>
        </w:rPr>
        <w:t xml:space="preserve"> thông điệp) xử lý việc giao tiếp giữa </w:t>
      </w:r>
      <w:r w:rsidR="00EC6191" w:rsidRPr="00E646DC">
        <w:rPr>
          <w:bCs/>
          <w:iCs/>
          <w:sz w:val="26"/>
          <w:szCs w:val="26"/>
          <w:lang w:val="en-AU"/>
        </w:rPr>
        <w:t>bên</w:t>
      </w:r>
      <w:r w:rsidR="00EC6191" w:rsidRPr="00E646DC">
        <w:rPr>
          <w:bCs/>
          <w:iCs/>
          <w:sz w:val="26"/>
          <w:szCs w:val="26"/>
        </w:rPr>
        <w:t xml:space="preserve"> gửi và </w:t>
      </w:r>
      <w:r w:rsidR="00EC6191" w:rsidRPr="00E646DC">
        <w:rPr>
          <w:bCs/>
          <w:iCs/>
          <w:sz w:val="26"/>
          <w:szCs w:val="26"/>
          <w:lang w:val="en-AU"/>
        </w:rPr>
        <w:t>bên</w:t>
      </w:r>
      <w:r w:rsidR="00EC6191" w:rsidRPr="00E646DC">
        <w:rPr>
          <w:bCs/>
          <w:iCs/>
          <w:sz w:val="26"/>
          <w:szCs w:val="26"/>
        </w:rPr>
        <w:t xml:space="preserve"> nhận thông điệp. Nhiệm vụ của broker là lọc tất cả các thông điệp đến từ </w:t>
      </w:r>
      <w:r w:rsidR="00EC6191" w:rsidRPr="00E646DC">
        <w:rPr>
          <w:bCs/>
          <w:iCs/>
          <w:sz w:val="26"/>
          <w:szCs w:val="26"/>
          <w:lang w:val="en-AU"/>
        </w:rPr>
        <w:t>bên</w:t>
      </w:r>
      <w:r w:rsidR="00EC6191" w:rsidRPr="00E646DC">
        <w:rPr>
          <w:bCs/>
          <w:iCs/>
          <w:sz w:val="26"/>
          <w:szCs w:val="26"/>
        </w:rPr>
        <w:t xml:space="preserve"> gửi và chuyển chúng đúng cách đến </w:t>
      </w:r>
      <w:r w:rsidR="00EC6191" w:rsidRPr="00E646DC">
        <w:rPr>
          <w:bCs/>
          <w:iCs/>
          <w:sz w:val="26"/>
          <w:szCs w:val="26"/>
          <w:lang w:val="en-AU"/>
        </w:rPr>
        <w:t>bên</w:t>
      </w:r>
      <w:r w:rsidR="00EC6191" w:rsidRPr="00E646DC">
        <w:rPr>
          <w:bCs/>
          <w:iCs/>
          <w:sz w:val="26"/>
          <w:szCs w:val="26"/>
        </w:rPr>
        <w:t xml:space="preserve"> nhận thông điệp. Broker tách rời </w:t>
      </w:r>
      <w:r w:rsidR="00EC6191" w:rsidRPr="00E646DC">
        <w:rPr>
          <w:bCs/>
          <w:iCs/>
          <w:sz w:val="26"/>
          <w:szCs w:val="26"/>
          <w:lang w:val="en-AU"/>
        </w:rPr>
        <w:t>bên</w:t>
      </w:r>
      <w:r w:rsidR="00EC6191" w:rsidRPr="00E646DC">
        <w:rPr>
          <w:bCs/>
          <w:iCs/>
          <w:sz w:val="26"/>
          <w:szCs w:val="26"/>
        </w:rPr>
        <w:t xml:space="preserve"> gửi và </w:t>
      </w:r>
      <w:r w:rsidR="00EC6191" w:rsidRPr="00E646DC">
        <w:rPr>
          <w:bCs/>
          <w:iCs/>
          <w:sz w:val="26"/>
          <w:szCs w:val="26"/>
          <w:lang w:val="en-AU"/>
        </w:rPr>
        <w:t>bên</w:t>
      </w:r>
      <w:r w:rsidR="00EC6191" w:rsidRPr="00E646DC">
        <w:rPr>
          <w:bCs/>
          <w:iCs/>
          <w:sz w:val="26"/>
          <w:szCs w:val="26"/>
        </w:rPr>
        <w:t xml:space="preserve"> nhận thông điệp</w:t>
      </w:r>
      <w:r w:rsidR="00EC6191" w:rsidRPr="00E646DC">
        <w:rPr>
          <w:bCs/>
          <w:iCs/>
          <w:sz w:val="26"/>
          <w:szCs w:val="26"/>
          <w:lang w:val="en-AU"/>
        </w:rPr>
        <w:t>.</w:t>
      </w:r>
    </w:p>
    <w:p w14:paraId="034CFB33" w14:textId="77777777" w:rsidR="00181143" w:rsidRPr="00E646DC" w:rsidRDefault="00EC6191" w:rsidP="004D7B7B">
      <w:pPr>
        <w:spacing w:line="360" w:lineRule="auto"/>
        <w:jc w:val="both"/>
        <w:rPr>
          <w:sz w:val="26"/>
          <w:szCs w:val="26"/>
          <w:lang w:val="en-US"/>
        </w:rPr>
        <w:pPrChange w:id="4090" w:author="Administrator" w:date="2024-12-28T10:42:00Z">
          <w:pPr>
            <w:spacing w:line="360" w:lineRule="auto"/>
          </w:pPr>
        </w:pPrChange>
      </w:pPr>
      <w:r w:rsidRPr="00E646DC">
        <w:rPr>
          <w:bCs/>
          <w:iCs/>
          <w:sz w:val="26"/>
          <w:szCs w:val="26"/>
          <w:lang w:val="en-AU"/>
        </w:rPr>
        <w:t>Các thành phần của MQTT:</w:t>
      </w:r>
      <w:r w:rsidR="00181143" w:rsidRPr="00E646DC">
        <w:rPr>
          <w:bCs/>
          <w:iCs/>
          <w:sz w:val="26"/>
          <w:szCs w:val="26"/>
          <w:lang w:val="en-AU"/>
        </w:rPr>
        <w:t xml:space="preserve"> </w:t>
      </w:r>
    </w:p>
    <w:p w14:paraId="3B4D73D2" w14:textId="77777777" w:rsidR="00181143" w:rsidRPr="00E646DC" w:rsidRDefault="00181143" w:rsidP="004D7B7B">
      <w:pPr>
        <w:pStyle w:val="ListParagraph"/>
        <w:numPr>
          <w:ilvl w:val="0"/>
          <w:numId w:val="35"/>
        </w:numPr>
        <w:spacing w:line="360" w:lineRule="auto"/>
        <w:ind w:left="426"/>
        <w:jc w:val="both"/>
        <w:rPr>
          <w:rFonts w:cs="Times New Roman"/>
          <w:b w:val="0"/>
          <w:i w:val="0"/>
          <w:szCs w:val="26"/>
          <w:lang w:val="en-US"/>
        </w:rPr>
        <w:pPrChange w:id="4091" w:author="Administrator" w:date="2024-12-28T10:42:00Z">
          <w:pPr>
            <w:pStyle w:val="ListParagraph"/>
            <w:numPr>
              <w:numId w:val="35"/>
            </w:numPr>
            <w:spacing w:line="360" w:lineRule="auto"/>
            <w:ind w:left="426" w:hanging="360"/>
            <w:jc w:val="left"/>
          </w:pPr>
        </w:pPrChange>
      </w:pPr>
      <w:r w:rsidRPr="00E646DC">
        <w:rPr>
          <w:rFonts w:cs="Times New Roman"/>
          <w:b w:val="0"/>
          <w:bCs/>
          <w:i w:val="0"/>
          <w:iCs/>
          <w:szCs w:val="26"/>
          <w:lang w:val="en-AU"/>
        </w:rPr>
        <w:t>MQTT Client: là bất kỳ thiết bị nào chạy thư viện MQTT, có thể gửi hoặc nhận thông điệp</w:t>
      </w:r>
    </w:p>
    <w:p w14:paraId="25612426" w14:textId="77777777" w:rsidR="00181143" w:rsidRPr="00E646DC" w:rsidRDefault="00181143" w:rsidP="004D7B7B">
      <w:pPr>
        <w:pStyle w:val="ListParagraph"/>
        <w:numPr>
          <w:ilvl w:val="0"/>
          <w:numId w:val="35"/>
        </w:numPr>
        <w:spacing w:line="360" w:lineRule="auto"/>
        <w:ind w:left="426"/>
        <w:jc w:val="both"/>
        <w:rPr>
          <w:rFonts w:cs="Times New Roman"/>
          <w:b w:val="0"/>
          <w:i w:val="0"/>
          <w:szCs w:val="26"/>
          <w:lang w:val="en-US"/>
        </w:rPr>
        <w:pPrChange w:id="4092" w:author="Administrator" w:date="2024-12-28T10:42:00Z">
          <w:pPr>
            <w:pStyle w:val="ListParagraph"/>
            <w:numPr>
              <w:numId w:val="35"/>
            </w:numPr>
            <w:spacing w:line="360" w:lineRule="auto"/>
            <w:ind w:left="426" w:hanging="360"/>
            <w:jc w:val="left"/>
          </w:pPr>
        </w:pPrChange>
      </w:pPr>
      <w:r w:rsidRPr="00E646DC">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1AB47CA8" w14:textId="77777777" w:rsidR="00181143" w:rsidRPr="00E646DC" w:rsidRDefault="00181143" w:rsidP="004D7B7B">
      <w:pPr>
        <w:pStyle w:val="ListParagraph"/>
        <w:numPr>
          <w:ilvl w:val="0"/>
          <w:numId w:val="35"/>
        </w:numPr>
        <w:spacing w:line="360" w:lineRule="auto"/>
        <w:ind w:left="426"/>
        <w:jc w:val="both"/>
        <w:rPr>
          <w:rFonts w:cs="Times New Roman"/>
          <w:b w:val="0"/>
          <w:i w:val="0"/>
          <w:szCs w:val="26"/>
          <w:lang w:val="en-US"/>
        </w:rPr>
        <w:pPrChange w:id="4093" w:author="Administrator" w:date="2024-12-28T10:42:00Z">
          <w:pPr>
            <w:pStyle w:val="ListParagraph"/>
            <w:numPr>
              <w:numId w:val="35"/>
            </w:numPr>
            <w:spacing w:line="360" w:lineRule="auto"/>
            <w:ind w:left="426" w:hanging="360"/>
            <w:jc w:val="left"/>
          </w:pPr>
        </w:pPrChange>
      </w:pPr>
      <w:r w:rsidRPr="00E646DC">
        <w:rPr>
          <w:rFonts w:cs="Times New Roman"/>
          <w:b w:val="0"/>
          <w:bCs/>
          <w:i w:val="0"/>
          <w:iCs/>
          <w:szCs w:val="26"/>
          <w:lang w:val="en-AU"/>
        </w:rPr>
        <w:t>MQTT Connection: là kết nối của client và broker qua giao thức TCP/IP.</w:t>
      </w:r>
    </w:p>
    <w:p w14:paraId="191EEB03" w14:textId="77777777" w:rsidR="003B3FE6" w:rsidRPr="00E646DC" w:rsidRDefault="00181143" w:rsidP="004D7B7B">
      <w:pPr>
        <w:spacing w:line="360" w:lineRule="auto"/>
        <w:ind w:left="426"/>
        <w:jc w:val="both"/>
        <w:rPr>
          <w:sz w:val="26"/>
          <w:szCs w:val="26"/>
          <w:lang w:val="en-US"/>
        </w:rPr>
        <w:pPrChange w:id="4094" w:author="Administrator" w:date="2024-12-28T10:42:00Z">
          <w:pPr>
            <w:spacing w:line="360" w:lineRule="auto"/>
            <w:ind w:left="426"/>
          </w:pPr>
        </w:pPrChange>
      </w:pPr>
      <w:r w:rsidRPr="00E646DC">
        <w:rPr>
          <w:sz w:val="26"/>
          <w:szCs w:val="26"/>
          <w:lang w:val="en-US"/>
        </w:rPr>
        <w:t>Hoạt động của MQTT</w:t>
      </w:r>
      <w:r w:rsidR="00146A9E" w:rsidRPr="00E646DC">
        <w:rPr>
          <w:sz w:val="26"/>
          <w:szCs w:val="26"/>
          <w:lang w:val="en-US"/>
        </w:rPr>
        <w:t>:</w:t>
      </w:r>
    </w:p>
    <w:p w14:paraId="522A8B7C" w14:textId="77777777" w:rsidR="00181143" w:rsidRPr="00E646DC" w:rsidRDefault="00181143" w:rsidP="004D7B7B">
      <w:pPr>
        <w:pStyle w:val="ListParagraph"/>
        <w:numPr>
          <w:ilvl w:val="0"/>
          <w:numId w:val="36"/>
        </w:numPr>
        <w:spacing w:line="360" w:lineRule="auto"/>
        <w:ind w:left="426"/>
        <w:jc w:val="both"/>
        <w:rPr>
          <w:rFonts w:cs="Times New Roman"/>
          <w:b w:val="0"/>
          <w:i w:val="0"/>
          <w:szCs w:val="26"/>
          <w:lang w:val="en-US"/>
        </w:rPr>
        <w:pPrChange w:id="4095" w:author="Administrator" w:date="2024-12-28T10:42:00Z">
          <w:pPr>
            <w:pStyle w:val="ListParagraph"/>
            <w:numPr>
              <w:numId w:val="36"/>
            </w:numPr>
            <w:spacing w:line="360" w:lineRule="auto"/>
            <w:ind w:left="426" w:hanging="360"/>
            <w:jc w:val="left"/>
          </w:pPr>
        </w:pPrChange>
      </w:pPr>
      <w:r w:rsidRPr="00E646DC">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535F322" w14:textId="77777777" w:rsidR="00181143" w:rsidRPr="00E646DC" w:rsidRDefault="00181143" w:rsidP="004D7B7B">
      <w:pPr>
        <w:pStyle w:val="ListParagraph"/>
        <w:numPr>
          <w:ilvl w:val="0"/>
          <w:numId w:val="36"/>
        </w:numPr>
        <w:spacing w:line="360" w:lineRule="auto"/>
        <w:ind w:left="426"/>
        <w:jc w:val="both"/>
        <w:rPr>
          <w:rFonts w:cs="Times New Roman"/>
          <w:b w:val="0"/>
          <w:i w:val="0"/>
          <w:szCs w:val="26"/>
          <w:lang w:val="en-US"/>
        </w:rPr>
        <w:pPrChange w:id="4096" w:author="Administrator" w:date="2024-12-28T10:42:00Z">
          <w:pPr>
            <w:pStyle w:val="ListParagraph"/>
            <w:numPr>
              <w:numId w:val="36"/>
            </w:numPr>
            <w:spacing w:line="360" w:lineRule="auto"/>
            <w:ind w:left="426" w:hanging="360"/>
            <w:jc w:val="left"/>
          </w:pPr>
        </w:pPrChange>
      </w:pPr>
      <w:r w:rsidRPr="00E646DC">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1BD2616" w14:textId="77777777" w:rsidR="00181143" w:rsidRPr="00E646DC" w:rsidRDefault="00181143" w:rsidP="004D7B7B">
      <w:pPr>
        <w:pStyle w:val="ListParagraph"/>
        <w:numPr>
          <w:ilvl w:val="0"/>
          <w:numId w:val="36"/>
        </w:numPr>
        <w:spacing w:line="360" w:lineRule="auto"/>
        <w:ind w:left="426"/>
        <w:jc w:val="both"/>
        <w:rPr>
          <w:rFonts w:cs="Times New Roman"/>
          <w:b w:val="0"/>
          <w:i w:val="0"/>
          <w:szCs w:val="26"/>
          <w:lang w:val="en-US"/>
        </w:rPr>
        <w:pPrChange w:id="4097" w:author="Administrator" w:date="2024-12-28T10:42:00Z">
          <w:pPr>
            <w:pStyle w:val="ListParagraph"/>
            <w:numPr>
              <w:numId w:val="36"/>
            </w:numPr>
            <w:spacing w:line="360" w:lineRule="auto"/>
            <w:ind w:left="426" w:hanging="360"/>
            <w:jc w:val="left"/>
          </w:pPr>
        </w:pPrChange>
      </w:pPr>
      <w:r w:rsidRPr="00E646DC">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106ADF74" w14:textId="77777777" w:rsidR="005259E3" w:rsidRPr="00E646DC" w:rsidRDefault="00181143" w:rsidP="004D7B7B">
      <w:pPr>
        <w:pStyle w:val="ListParagraph"/>
        <w:numPr>
          <w:ilvl w:val="0"/>
          <w:numId w:val="20"/>
        </w:numPr>
        <w:spacing w:line="360" w:lineRule="auto"/>
        <w:ind w:left="426"/>
        <w:jc w:val="both"/>
        <w:rPr>
          <w:rFonts w:cs="Times New Roman"/>
          <w:b w:val="0"/>
          <w:i w:val="0"/>
          <w:szCs w:val="26"/>
          <w:lang w:val="en-US"/>
        </w:rPr>
        <w:pPrChange w:id="4098" w:author="Administrator" w:date="2024-12-28T10:42:00Z">
          <w:pPr>
            <w:pStyle w:val="ListParagraph"/>
            <w:numPr>
              <w:numId w:val="20"/>
            </w:numPr>
            <w:spacing w:line="360" w:lineRule="auto"/>
            <w:ind w:left="426" w:hanging="360"/>
            <w:jc w:val="left"/>
          </w:pPr>
        </w:pPrChange>
      </w:pPr>
      <w:r w:rsidRPr="00E646DC">
        <w:rPr>
          <w:rFonts w:cs="Times New Roman"/>
          <w:b w:val="0"/>
          <w:i w:val="0"/>
          <w:szCs w:val="26"/>
          <w:lang w:val="en-US"/>
        </w:rPr>
        <w:t xml:space="preserve">Như vậy, MQTT Protocol là một giao thức tuyền tin tin cậy và </w:t>
      </w:r>
      <w:r w:rsidR="00711CDB" w:rsidRPr="00E646DC">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F0B273A" w14:textId="77777777" w:rsidR="00392691" w:rsidRPr="00E646DC" w:rsidRDefault="00392691" w:rsidP="000F669E">
      <w:pPr>
        <w:pStyle w:val="Heading2"/>
        <w:spacing w:before="60" w:after="60" w:line="360" w:lineRule="auto"/>
        <w:rPr>
          <w:sz w:val="28"/>
          <w:lang w:val="en-US"/>
        </w:rPr>
      </w:pPr>
      <w:bookmarkStart w:id="4099" w:name="_Toc186275519"/>
      <w:r w:rsidRPr="00E646DC">
        <w:rPr>
          <w:sz w:val="28"/>
          <w:lang w:val="en-US"/>
        </w:rPr>
        <w:lastRenderedPageBreak/>
        <w:t>2.</w:t>
      </w:r>
      <w:r w:rsidR="001D5CBB" w:rsidRPr="00E646DC">
        <w:rPr>
          <w:sz w:val="28"/>
          <w:lang w:val="en-US"/>
        </w:rPr>
        <w:t>3</w:t>
      </w:r>
      <w:r w:rsidRPr="00E646DC">
        <w:rPr>
          <w:sz w:val="28"/>
          <w:lang w:val="en-US"/>
        </w:rPr>
        <w:t xml:space="preserve"> </w:t>
      </w:r>
      <w:r w:rsidR="001D5CBB" w:rsidRPr="00E646DC">
        <w:rPr>
          <w:sz w:val="28"/>
          <w:lang w:val="en-US"/>
        </w:rPr>
        <w:t xml:space="preserve">Tổng quan </w:t>
      </w:r>
      <w:r w:rsidRPr="00E646DC">
        <w:rPr>
          <w:sz w:val="28"/>
          <w:lang w:val="en-US"/>
        </w:rPr>
        <w:t>hệ thống</w:t>
      </w:r>
      <w:bookmarkEnd w:id="4099"/>
      <w:del w:id="4100" w:author="admin" w:date="2024-12-27T16:27:00Z">
        <w:r w:rsidRPr="00E646DC" w:rsidDel="005500A2">
          <w:rPr>
            <w:sz w:val="28"/>
            <w:lang w:val="en-US"/>
          </w:rPr>
          <w:delText>:</w:delText>
        </w:r>
      </w:del>
    </w:p>
    <w:p w14:paraId="0CADA7B3" w14:textId="77777777" w:rsidR="005500A2" w:rsidRPr="00E646DC" w:rsidRDefault="00392691" w:rsidP="000F669E">
      <w:pPr>
        <w:pStyle w:val="Heading3"/>
        <w:spacing w:before="60" w:after="60" w:line="360" w:lineRule="auto"/>
        <w:rPr>
          <w:ins w:id="4101" w:author="admin" w:date="2024-12-27T16:27:00Z"/>
          <w:lang w:val="en-US"/>
        </w:rPr>
      </w:pPr>
      <w:bookmarkStart w:id="4102" w:name="_Toc186275520"/>
      <w:r w:rsidRPr="00E646DC">
        <w:rPr>
          <w:lang w:val="en-US"/>
        </w:rPr>
        <w:t>2.</w:t>
      </w:r>
      <w:r w:rsidR="001D5CBB" w:rsidRPr="00E646DC">
        <w:rPr>
          <w:lang w:val="en-US"/>
        </w:rPr>
        <w:t>3</w:t>
      </w:r>
      <w:r w:rsidRPr="00E646DC">
        <w:rPr>
          <w:lang w:val="en-US"/>
        </w:rPr>
        <w:t>.1</w:t>
      </w:r>
      <w:r w:rsidRPr="00E646DC">
        <w:t xml:space="preserve"> </w:t>
      </w:r>
      <w:r w:rsidRPr="00E646DC">
        <w:rPr>
          <w:lang w:val="en-US"/>
        </w:rPr>
        <w:t>Kiến trúc hệ thống tổng quan</w:t>
      </w:r>
      <w:bookmarkEnd w:id="4102"/>
      <w:del w:id="4103" w:author="admin" w:date="2024-12-27T16:28:00Z">
        <w:r w:rsidRPr="00E646DC" w:rsidDel="005500A2">
          <w:rPr>
            <w:lang w:val="en-US"/>
          </w:rPr>
          <w:delText>:</w:delText>
        </w:r>
      </w:del>
      <w:del w:id="4104" w:author="admin" w:date="2024-12-27T16:27:00Z">
        <w:r w:rsidRPr="00E646DC" w:rsidDel="005500A2">
          <w:rPr>
            <w:lang w:val="en-US"/>
          </w:rPr>
          <w:delText xml:space="preserve"> </w:delText>
        </w:r>
      </w:del>
    </w:p>
    <w:p w14:paraId="19ECBDDB" w14:textId="51B44AFD" w:rsidR="00392691" w:rsidRPr="00E646DC" w:rsidRDefault="00392691" w:rsidP="00A43156">
      <w:pPr>
        <w:ind w:left="142"/>
        <w:jc w:val="both"/>
        <w:rPr>
          <w:b/>
          <w:lang w:val="en-US"/>
          <w:rPrChange w:id="4105" w:author="Administrator" w:date="2024-12-28T10:51:00Z">
            <w:rPr>
              <w:b w:val="0"/>
              <w:lang w:val="en-US"/>
            </w:rPr>
          </w:rPrChange>
        </w:rPr>
        <w:pPrChange w:id="4106" w:author="Administrator" w:date="2024-12-28T11:57:00Z">
          <w:pPr>
            <w:pStyle w:val="Heading3"/>
            <w:spacing w:before="60" w:after="60" w:line="360" w:lineRule="auto"/>
          </w:pPr>
        </w:pPrChange>
      </w:pPr>
      <w:r w:rsidRPr="00E646DC">
        <w:rPr>
          <w:lang w:val="en-US"/>
        </w:rPr>
        <w:t>Hệ thống gồm các thành phần chính:</w:t>
      </w:r>
    </w:p>
    <w:p w14:paraId="2A3C2FAF" w14:textId="77777777" w:rsidR="00392691" w:rsidRPr="00E646DC" w:rsidRDefault="00392691" w:rsidP="004D7B7B">
      <w:pPr>
        <w:pStyle w:val="ListParagraph"/>
        <w:numPr>
          <w:ilvl w:val="0"/>
          <w:numId w:val="5"/>
        </w:numPr>
        <w:spacing w:line="360" w:lineRule="auto"/>
        <w:ind w:left="426" w:hanging="284"/>
        <w:jc w:val="both"/>
        <w:rPr>
          <w:rStyle w:val="Strong"/>
          <w:rFonts w:cs="Times New Roman"/>
          <w:b/>
          <w:bCs w:val="0"/>
          <w:lang w:val="en-US"/>
        </w:rPr>
        <w:pPrChange w:id="4107" w:author="Administrator" w:date="2024-12-28T10:42:00Z">
          <w:pPr>
            <w:pStyle w:val="ListParagraph"/>
            <w:numPr>
              <w:numId w:val="5"/>
            </w:numPr>
            <w:spacing w:line="360" w:lineRule="auto"/>
            <w:ind w:left="426" w:hanging="284"/>
            <w:jc w:val="left"/>
          </w:pPr>
        </w:pPrChange>
      </w:pPr>
      <w:r w:rsidRPr="00E646DC">
        <w:rPr>
          <w:rStyle w:val="Strong"/>
          <w:rFonts w:cs="Times New Roman"/>
          <w:i w:val="0"/>
          <w:iCs/>
          <w:lang w:val="en-AU"/>
        </w:rPr>
        <w:t>Frontent: Xây dựng bằng Flutter cho IOS và Androi dành cho tài xế và khách hàng, xây dựng ReactJS cho Web dành cho người quản trị</w:t>
      </w:r>
    </w:p>
    <w:p w14:paraId="61FE1E18" w14:textId="77777777" w:rsidR="00392691" w:rsidRPr="00E646DC" w:rsidRDefault="00392691" w:rsidP="004D7B7B">
      <w:pPr>
        <w:pStyle w:val="ListParagraph"/>
        <w:numPr>
          <w:ilvl w:val="0"/>
          <w:numId w:val="5"/>
        </w:numPr>
        <w:spacing w:line="360" w:lineRule="auto"/>
        <w:ind w:left="426" w:hanging="284"/>
        <w:jc w:val="both"/>
        <w:rPr>
          <w:rStyle w:val="Strong"/>
          <w:rFonts w:cs="Times New Roman"/>
          <w:b/>
          <w:bCs w:val="0"/>
          <w:lang w:val="en-US"/>
        </w:rPr>
        <w:pPrChange w:id="4108" w:author="Administrator" w:date="2024-12-28T10:42:00Z">
          <w:pPr>
            <w:pStyle w:val="ListParagraph"/>
            <w:numPr>
              <w:numId w:val="5"/>
            </w:numPr>
            <w:spacing w:line="360" w:lineRule="auto"/>
            <w:ind w:left="426" w:hanging="284"/>
            <w:jc w:val="left"/>
          </w:pPr>
        </w:pPrChange>
      </w:pPr>
      <w:r w:rsidRPr="00E646DC">
        <w:rPr>
          <w:rStyle w:val="Strong"/>
          <w:rFonts w:cs="Times New Roman"/>
          <w:i w:val="0"/>
          <w:iCs/>
          <w:lang w:val="en-AU"/>
        </w:rPr>
        <w:t>Backend: Sử dụng Nodejs xử lý logic hệ thống và giao tiếp với cơ sở dữ liệu</w:t>
      </w:r>
    </w:p>
    <w:p w14:paraId="6CD57088" w14:textId="77777777" w:rsidR="00392691" w:rsidRPr="00E646DC" w:rsidRDefault="00392691" w:rsidP="004D7B7B">
      <w:pPr>
        <w:pStyle w:val="ListParagraph"/>
        <w:numPr>
          <w:ilvl w:val="0"/>
          <w:numId w:val="5"/>
        </w:numPr>
        <w:spacing w:line="360" w:lineRule="auto"/>
        <w:ind w:left="426" w:hanging="284"/>
        <w:jc w:val="both"/>
        <w:rPr>
          <w:rStyle w:val="Strong"/>
          <w:rFonts w:cs="Times New Roman"/>
          <w:b/>
          <w:bCs w:val="0"/>
          <w:lang w:val="en-US"/>
        </w:rPr>
        <w:pPrChange w:id="4109" w:author="Administrator" w:date="2024-12-28T10:42:00Z">
          <w:pPr>
            <w:pStyle w:val="ListParagraph"/>
            <w:numPr>
              <w:numId w:val="5"/>
            </w:numPr>
            <w:spacing w:line="360" w:lineRule="auto"/>
            <w:ind w:left="426" w:hanging="284"/>
            <w:jc w:val="left"/>
          </w:pPr>
        </w:pPrChange>
      </w:pPr>
      <w:r w:rsidRPr="00E646DC">
        <w:rPr>
          <w:rStyle w:val="Strong"/>
          <w:rFonts w:cs="Times New Roman"/>
          <w:i w:val="0"/>
          <w:iCs/>
          <w:lang w:val="en-AU"/>
        </w:rPr>
        <w:t>Database: Sử dụng PostgreSQL lưu trữ toàn bộ dữ liệu hệ thống</w:t>
      </w:r>
    </w:p>
    <w:p w14:paraId="534B0E3C" w14:textId="77777777" w:rsidR="00392691" w:rsidRPr="00E646DC" w:rsidRDefault="00392691" w:rsidP="004D7B7B">
      <w:pPr>
        <w:pStyle w:val="ListParagraph"/>
        <w:numPr>
          <w:ilvl w:val="0"/>
          <w:numId w:val="5"/>
        </w:numPr>
        <w:spacing w:line="360" w:lineRule="auto"/>
        <w:ind w:left="426" w:hanging="284"/>
        <w:jc w:val="both"/>
        <w:rPr>
          <w:rStyle w:val="Strong"/>
          <w:rFonts w:cs="Times New Roman"/>
          <w:b/>
          <w:bCs w:val="0"/>
          <w:lang w:val="en-US"/>
        </w:rPr>
        <w:pPrChange w:id="4110" w:author="Administrator" w:date="2024-12-28T10:42:00Z">
          <w:pPr>
            <w:pStyle w:val="ListParagraph"/>
            <w:numPr>
              <w:numId w:val="5"/>
            </w:numPr>
            <w:spacing w:line="360" w:lineRule="auto"/>
            <w:ind w:left="426" w:hanging="284"/>
            <w:jc w:val="left"/>
          </w:pPr>
        </w:pPrChange>
      </w:pPr>
      <w:r w:rsidRPr="00E646DC">
        <w:rPr>
          <w:rStyle w:val="Strong"/>
          <w:rFonts w:cs="Times New Roman"/>
          <w:i w:val="0"/>
          <w:iCs/>
          <w:lang w:val="en-AU"/>
        </w:rPr>
        <w:t xml:space="preserve">Real-time </w:t>
      </w:r>
      <w:r w:rsidR="006602D1" w:rsidRPr="00E646DC">
        <w:rPr>
          <w:rStyle w:val="Strong"/>
          <w:rFonts w:cs="Times New Roman"/>
          <w:i w:val="0"/>
          <w:iCs/>
          <w:lang w:val="en-AU"/>
        </w:rPr>
        <w:t>Communication</w:t>
      </w:r>
      <w:r w:rsidR="00146A9E" w:rsidRPr="00E646DC">
        <w:rPr>
          <w:rStyle w:val="Strong"/>
          <w:rFonts w:cs="Times New Roman"/>
          <w:i w:val="0"/>
          <w:iCs/>
          <w:lang w:val="en-AU"/>
        </w:rPr>
        <w:t xml:space="preserve"> </w:t>
      </w:r>
      <w:r w:rsidR="006C4E88" w:rsidRPr="00E646DC">
        <w:rPr>
          <w:rStyle w:val="Strong"/>
          <w:rFonts w:cs="Times New Roman"/>
          <w:i w:val="0"/>
          <w:iCs/>
          <w:lang w:val="en-AU"/>
        </w:rPr>
        <w:t>(Giao tiếp thời gian thực)</w:t>
      </w:r>
      <w:r w:rsidRPr="00E646DC">
        <w:rPr>
          <w:rStyle w:val="Strong"/>
          <w:rFonts w:cs="Times New Roman"/>
          <w:i w:val="0"/>
          <w:iCs/>
          <w:lang w:val="en-AU"/>
        </w:rPr>
        <w:t>: Dùng MQTT để hỗ trợ truyền tin thời gian thực cho việc cập nhật vị trí GPS và thông báo</w:t>
      </w:r>
    </w:p>
    <w:p w14:paraId="016E0551" w14:textId="77777777" w:rsidR="00392691" w:rsidRPr="00E646DC" w:rsidRDefault="005107A7" w:rsidP="004D7B7B">
      <w:pPr>
        <w:pStyle w:val="Heading3"/>
        <w:spacing w:before="60" w:after="60" w:line="360" w:lineRule="auto"/>
        <w:jc w:val="both"/>
        <w:rPr>
          <w:b w:val="0"/>
          <w:bCs/>
          <w:lang w:val="en-US"/>
        </w:rPr>
        <w:pPrChange w:id="4111" w:author="Administrator" w:date="2024-12-28T10:42:00Z">
          <w:pPr>
            <w:pStyle w:val="Heading3"/>
            <w:spacing w:before="60" w:after="60" w:line="360" w:lineRule="auto"/>
          </w:pPr>
        </w:pPrChange>
      </w:pPr>
      <w:bookmarkStart w:id="4112" w:name="_Toc186275521"/>
      <w:r w:rsidRPr="00E646DC">
        <w:rPr>
          <w:lang w:val="en-US"/>
        </w:rPr>
        <w:t>2.</w:t>
      </w:r>
      <w:r w:rsidR="001D5CBB" w:rsidRPr="00E646DC">
        <w:rPr>
          <w:lang w:val="en-US"/>
        </w:rPr>
        <w:t>3</w:t>
      </w:r>
      <w:r w:rsidRPr="00E646DC">
        <w:rPr>
          <w:lang w:val="en-US"/>
        </w:rPr>
        <w:t>.2</w:t>
      </w:r>
      <w:r w:rsidRPr="00E646DC">
        <w:t xml:space="preserve"> </w:t>
      </w:r>
      <w:r w:rsidRPr="00E646DC">
        <w:rPr>
          <w:lang w:val="en-US"/>
        </w:rPr>
        <w:t>Sơ đồ kiến trúc hệ thống</w:t>
      </w:r>
      <w:bookmarkEnd w:id="4112"/>
      <w:del w:id="4113" w:author="admin" w:date="2024-12-27T16:28:00Z">
        <w:r w:rsidRPr="00E646DC" w:rsidDel="005500A2">
          <w:rPr>
            <w:b w:val="0"/>
            <w:bCs/>
            <w:lang w:val="en-US"/>
          </w:rPr>
          <w:delText>:</w:delText>
        </w:r>
      </w:del>
    </w:p>
    <w:p w14:paraId="74CEAF04" w14:textId="77777777" w:rsidR="00523326" w:rsidRPr="00E646DC" w:rsidRDefault="00523326" w:rsidP="004D7B7B">
      <w:pPr>
        <w:spacing w:line="360" w:lineRule="auto"/>
        <w:jc w:val="both"/>
        <w:rPr>
          <w:lang w:val="en-US"/>
        </w:rPr>
        <w:pPrChange w:id="4114" w:author="Administrator" w:date="2024-12-28T10:42:00Z">
          <w:pPr>
            <w:spacing w:line="360" w:lineRule="auto"/>
          </w:pPr>
        </w:pPrChange>
      </w:pPr>
      <w:r w:rsidRPr="00E646DC">
        <w:rPr>
          <w:noProof/>
          <w:lang w:val="en-US"/>
        </w:rPr>
        <w:drawing>
          <wp:inline distT="0" distB="0" distL="0" distR="0" wp14:anchorId="3045067E" wp14:editId="6316E5A4">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430270"/>
                    </a:xfrm>
                    <a:prstGeom prst="rect">
                      <a:avLst/>
                    </a:prstGeom>
                  </pic:spPr>
                </pic:pic>
              </a:graphicData>
            </a:graphic>
          </wp:inline>
        </w:drawing>
      </w:r>
    </w:p>
    <w:p w14:paraId="381D2E4E" w14:textId="77777777" w:rsidR="000067DC" w:rsidRPr="00E646DC" w:rsidRDefault="000067DC" w:rsidP="006564B4">
      <w:pPr>
        <w:pStyle w:val="Heading7"/>
        <w:spacing w:line="360" w:lineRule="auto"/>
        <w:rPr>
          <w:rFonts w:eastAsia="Times New Roman" w:cs="Times New Roman"/>
          <w:lang w:val="en-US"/>
        </w:rPr>
      </w:pPr>
      <w:bookmarkStart w:id="4115" w:name="OLE_LINK37"/>
      <w:bookmarkStart w:id="4116" w:name="OLE_LINK38"/>
      <w:bookmarkStart w:id="4117" w:name="_Toc186281381"/>
      <w:r w:rsidRPr="00E646DC">
        <w:rPr>
          <w:rFonts w:eastAsia="Times New Roman" w:cs="Times New Roman"/>
        </w:rPr>
        <w:t>Hình 2.</w:t>
      </w:r>
      <w:r w:rsidRPr="00E646DC">
        <w:rPr>
          <w:rFonts w:eastAsia="Times New Roman" w:cs="Times New Roman"/>
          <w:lang w:val="en-AU"/>
        </w:rPr>
        <w:t>2</w:t>
      </w:r>
      <w:r w:rsidRPr="00E646DC">
        <w:rPr>
          <w:rFonts w:eastAsia="Times New Roman" w:cs="Times New Roman"/>
        </w:rPr>
        <w:t xml:space="preserve"> </w:t>
      </w:r>
      <w:r w:rsidRPr="00E646DC">
        <w:rPr>
          <w:rFonts w:eastAsia="Times New Roman" w:cs="Times New Roman"/>
          <w:lang w:val="en-US"/>
        </w:rPr>
        <w:t>Sơ đồ kiến trúc hệ thống</w:t>
      </w:r>
      <w:bookmarkEnd w:id="4117"/>
    </w:p>
    <w:p w14:paraId="52864379" w14:textId="77777777" w:rsidR="00A016A8" w:rsidRPr="00E646DC" w:rsidRDefault="00A016A8" w:rsidP="004D7B7B">
      <w:pPr>
        <w:pStyle w:val="Heading3"/>
        <w:spacing w:before="60" w:after="60" w:line="360" w:lineRule="auto"/>
        <w:jc w:val="both"/>
        <w:rPr>
          <w:b w:val="0"/>
          <w:bCs/>
          <w:lang w:val="en-US"/>
        </w:rPr>
        <w:pPrChange w:id="4118" w:author="Administrator" w:date="2024-12-28T10:42:00Z">
          <w:pPr>
            <w:pStyle w:val="Heading3"/>
            <w:spacing w:before="60" w:after="60" w:line="360" w:lineRule="auto"/>
          </w:pPr>
        </w:pPrChange>
      </w:pPr>
      <w:bookmarkStart w:id="4119" w:name="_Toc186275522"/>
      <w:bookmarkEnd w:id="4115"/>
      <w:bookmarkEnd w:id="4116"/>
      <w:r w:rsidRPr="00E646DC">
        <w:rPr>
          <w:lang w:val="en-US"/>
        </w:rPr>
        <w:t>2.</w:t>
      </w:r>
      <w:r w:rsidR="001D5CBB" w:rsidRPr="00E646DC">
        <w:rPr>
          <w:lang w:val="en-US"/>
        </w:rPr>
        <w:t>3</w:t>
      </w:r>
      <w:r w:rsidRPr="00E646DC">
        <w:rPr>
          <w:lang w:val="en-US"/>
        </w:rPr>
        <w:t>.3</w:t>
      </w:r>
      <w:r w:rsidRPr="00E646DC">
        <w:t xml:space="preserve"> </w:t>
      </w:r>
      <w:r w:rsidRPr="00E646DC">
        <w:rPr>
          <w:lang w:val="en-US"/>
        </w:rPr>
        <w:t>Các công nghệ hỗ trợ và tích hợp</w:t>
      </w:r>
      <w:bookmarkEnd w:id="4119"/>
      <w:del w:id="4120" w:author="admin" w:date="2024-12-27T16:28:00Z">
        <w:r w:rsidRPr="00E646DC" w:rsidDel="005500A2">
          <w:rPr>
            <w:b w:val="0"/>
            <w:bCs/>
            <w:lang w:val="en-US"/>
          </w:rPr>
          <w:delText>:</w:delText>
        </w:r>
      </w:del>
    </w:p>
    <w:p w14:paraId="03D74A55" w14:textId="77777777" w:rsidR="00A016A8" w:rsidRPr="00E646DC" w:rsidRDefault="00A016A8" w:rsidP="004D7B7B">
      <w:pPr>
        <w:spacing w:line="360" w:lineRule="auto"/>
        <w:jc w:val="both"/>
        <w:rPr>
          <w:b/>
          <w:bCs/>
          <w:i/>
          <w:iCs/>
          <w:sz w:val="26"/>
          <w:szCs w:val="26"/>
          <w:lang w:val="en-US"/>
        </w:rPr>
        <w:pPrChange w:id="4121" w:author="Administrator" w:date="2024-12-28T10:42:00Z">
          <w:pPr>
            <w:spacing w:line="360" w:lineRule="auto"/>
          </w:pPr>
        </w:pPrChange>
      </w:pPr>
      <w:bookmarkStart w:id="4122" w:name="OLE_LINK33"/>
      <w:bookmarkStart w:id="4123" w:name="OLE_LINK34"/>
      <w:r w:rsidRPr="00E646DC">
        <w:rPr>
          <w:b/>
          <w:bCs/>
          <w:lang w:val="en-US"/>
        </w:rPr>
        <w:tab/>
      </w:r>
      <w:r w:rsidRPr="00E646DC">
        <w:rPr>
          <w:b/>
          <w:bCs/>
          <w:sz w:val="26"/>
          <w:szCs w:val="26"/>
          <w:lang w:val="en-US"/>
        </w:rPr>
        <w:t>2.</w:t>
      </w:r>
      <w:r w:rsidR="001D5CBB" w:rsidRPr="00E646DC">
        <w:rPr>
          <w:b/>
          <w:bCs/>
          <w:sz w:val="26"/>
          <w:szCs w:val="26"/>
          <w:lang w:val="en-US"/>
        </w:rPr>
        <w:t>3</w:t>
      </w:r>
      <w:r w:rsidRPr="00E646DC">
        <w:rPr>
          <w:b/>
          <w:bCs/>
          <w:sz w:val="26"/>
          <w:szCs w:val="26"/>
          <w:lang w:val="en-US"/>
        </w:rPr>
        <w:t xml:space="preserve">.3.1 </w:t>
      </w:r>
      <w:r w:rsidRPr="00E646DC">
        <w:rPr>
          <w:b/>
          <w:bCs/>
          <w:i/>
          <w:iCs/>
          <w:sz w:val="26"/>
          <w:szCs w:val="26"/>
          <w:lang w:val="en-US"/>
        </w:rPr>
        <w:t>Google Maps API</w:t>
      </w:r>
      <w:del w:id="4124" w:author="admin" w:date="2024-12-27T16:28:00Z">
        <w:r w:rsidRPr="00E646DC" w:rsidDel="005500A2">
          <w:rPr>
            <w:b/>
            <w:bCs/>
            <w:i/>
            <w:iCs/>
            <w:sz w:val="26"/>
            <w:szCs w:val="26"/>
            <w:lang w:val="en-US"/>
          </w:rPr>
          <w:delText>:</w:delText>
        </w:r>
      </w:del>
    </w:p>
    <w:bookmarkEnd w:id="4122"/>
    <w:bookmarkEnd w:id="4123"/>
    <w:p w14:paraId="754B5C64" w14:textId="77777777" w:rsidR="00A016A8" w:rsidRPr="00E646DC" w:rsidRDefault="00A016A8" w:rsidP="004D7B7B">
      <w:pPr>
        <w:pStyle w:val="ListParagraph"/>
        <w:numPr>
          <w:ilvl w:val="0"/>
          <w:numId w:val="5"/>
        </w:numPr>
        <w:spacing w:line="360" w:lineRule="auto"/>
        <w:jc w:val="both"/>
        <w:rPr>
          <w:rStyle w:val="Strong"/>
          <w:rFonts w:cs="Times New Roman"/>
          <w:b/>
          <w:bCs w:val="0"/>
          <w:szCs w:val="26"/>
          <w:lang w:val="en-US"/>
        </w:rPr>
        <w:pPrChange w:id="4125" w:author="Administrator" w:date="2024-12-28T10:42:00Z">
          <w:pPr>
            <w:pStyle w:val="ListParagraph"/>
            <w:numPr>
              <w:numId w:val="5"/>
            </w:numPr>
            <w:spacing w:line="360" w:lineRule="auto"/>
            <w:ind w:left="1080" w:hanging="360"/>
            <w:jc w:val="left"/>
          </w:pPr>
        </w:pPrChange>
      </w:pPr>
      <w:r w:rsidRPr="00E646DC">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7246D66" w14:textId="77777777" w:rsidR="00A016A8" w:rsidRPr="00E646DC" w:rsidRDefault="00A016A8" w:rsidP="004D7B7B">
      <w:pPr>
        <w:pStyle w:val="ListParagraph"/>
        <w:numPr>
          <w:ilvl w:val="0"/>
          <w:numId w:val="5"/>
        </w:numPr>
        <w:spacing w:line="360" w:lineRule="auto"/>
        <w:jc w:val="both"/>
        <w:rPr>
          <w:rStyle w:val="Strong"/>
          <w:rFonts w:cs="Times New Roman"/>
          <w:b/>
          <w:bCs w:val="0"/>
          <w:szCs w:val="26"/>
          <w:lang w:val="en-US"/>
        </w:rPr>
        <w:pPrChange w:id="4126" w:author="Administrator" w:date="2024-12-28T10:42:00Z">
          <w:pPr>
            <w:pStyle w:val="ListParagraph"/>
            <w:numPr>
              <w:numId w:val="5"/>
            </w:numPr>
            <w:spacing w:line="360" w:lineRule="auto"/>
            <w:ind w:left="1080" w:hanging="360"/>
            <w:jc w:val="left"/>
          </w:pPr>
        </w:pPrChange>
      </w:pPr>
      <w:r w:rsidRPr="00E646DC">
        <w:rPr>
          <w:rStyle w:val="Strong"/>
          <w:rFonts w:cs="Times New Roman"/>
          <w:i w:val="0"/>
          <w:iCs/>
          <w:szCs w:val="26"/>
          <w:lang w:val="en-AU"/>
        </w:rPr>
        <w:t>Các dịch vụ sử dụng:</w:t>
      </w:r>
    </w:p>
    <w:p w14:paraId="7B85D2AB" w14:textId="77777777" w:rsidR="00A016A8" w:rsidRPr="00E646DC" w:rsidRDefault="00A016A8" w:rsidP="004D7B7B">
      <w:pPr>
        <w:pStyle w:val="ListParagraph"/>
        <w:numPr>
          <w:ilvl w:val="0"/>
          <w:numId w:val="23"/>
        </w:numPr>
        <w:spacing w:line="360" w:lineRule="auto"/>
        <w:ind w:left="1134" w:hanging="425"/>
        <w:jc w:val="both"/>
        <w:rPr>
          <w:rStyle w:val="Strong"/>
          <w:rFonts w:cs="Times New Roman"/>
          <w:b/>
          <w:bCs w:val="0"/>
          <w:szCs w:val="26"/>
          <w:lang w:val="en-US"/>
        </w:rPr>
        <w:pPrChange w:id="4127" w:author="Administrator" w:date="2024-12-28T10:42:00Z">
          <w:pPr>
            <w:pStyle w:val="ListParagraph"/>
            <w:numPr>
              <w:numId w:val="23"/>
            </w:numPr>
            <w:spacing w:line="360" w:lineRule="auto"/>
            <w:ind w:left="1134" w:hanging="425"/>
            <w:jc w:val="left"/>
          </w:pPr>
        </w:pPrChange>
      </w:pPr>
      <w:r w:rsidRPr="00E646DC">
        <w:rPr>
          <w:rStyle w:val="Strong"/>
          <w:rFonts w:cs="Times New Roman"/>
          <w:b/>
          <w:bCs w:val="0"/>
          <w:szCs w:val="26"/>
          <w:lang w:val="en-US"/>
        </w:rPr>
        <w:lastRenderedPageBreak/>
        <w:t xml:space="preserve">Maps API: </w:t>
      </w:r>
      <w:r w:rsidRPr="00E646DC">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E646DC">
        <w:rPr>
          <w:rStyle w:val="Strong"/>
          <w:rFonts w:cs="Times New Roman"/>
          <w:b/>
          <w:bCs w:val="0"/>
          <w:i w:val="0"/>
          <w:iCs/>
          <w:szCs w:val="26"/>
          <w:lang w:val="en-US"/>
        </w:rPr>
        <w:t>Maps SDK for IOS</w:t>
      </w:r>
      <w:r w:rsidR="00B378FD" w:rsidRPr="00E646DC">
        <w:rPr>
          <w:rStyle w:val="Strong"/>
          <w:rFonts w:cs="Times New Roman"/>
          <w:i w:val="0"/>
          <w:iCs/>
          <w:szCs w:val="26"/>
          <w:lang w:val="en-US"/>
        </w:rPr>
        <w:t xml:space="preserve"> để hiển thị bản đồ cho thiết bị IOS và </w:t>
      </w:r>
      <w:r w:rsidR="00B378FD" w:rsidRPr="00E646DC">
        <w:rPr>
          <w:rStyle w:val="Strong"/>
          <w:rFonts w:cs="Times New Roman"/>
          <w:b/>
          <w:bCs w:val="0"/>
          <w:i w:val="0"/>
          <w:iCs/>
          <w:szCs w:val="26"/>
          <w:lang w:val="en-US"/>
        </w:rPr>
        <w:t xml:space="preserve">Maps SDK for Android </w:t>
      </w:r>
      <w:r w:rsidR="00B378FD" w:rsidRPr="00E646DC">
        <w:rPr>
          <w:rStyle w:val="Strong"/>
          <w:rFonts w:cs="Times New Roman"/>
          <w:i w:val="0"/>
          <w:iCs/>
          <w:szCs w:val="26"/>
          <w:lang w:val="en-US"/>
        </w:rPr>
        <w:t xml:space="preserve">để hiển thị bản đồ cho thiết bị Android cũng như </w:t>
      </w:r>
      <w:r w:rsidR="00B378FD" w:rsidRPr="00E646DC">
        <w:rPr>
          <w:rStyle w:val="Strong"/>
          <w:rFonts w:cs="Times New Roman"/>
          <w:b/>
          <w:bCs w:val="0"/>
          <w:i w:val="0"/>
          <w:iCs/>
          <w:szCs w:val="26"/>
          <w:lang w:val="en-US"/>
        </w:rPr>
        <w:t>Maps Javascript API</w:t>
      </w:r>
      <w:r w:rsidR="00B378FD" w:rsidRPr="00E646DC">
        <w:rPr>
          <w:rStyle w:val="Strong"/>
          <w:rFonts w:cs="Times New Roman"/>
          <w:i w:val="0"/>
          <w:iCs/>
          <w:szCs w:val="26"/>
          <w:lang w:val="en-US"/>
        </w:rPr>
        <w:t xml:space="preserve"> để hiển thị bản đồ cho web</w:t>
      </w:r>
    </w:p>
    <w:p w14:paraId="57EFEA8C" w14:textId="77777777" w:rsidR="00111FCF" w:rsidRPr="00E646DC" w:rsidRDefault="00B378FD" w:rsidP="004D7B7B">
      <w:pPr>
        <w:pStyle w:val="ListParagraph"/>
        <w:numPr>
          <w:ilvl w:val="0"/>
          <w:numId w:val="23"/>
        </w:numPr>
        <w:spacing w:line="360" w:lineRule="auto"/>
        <w:ind w:left="1134" w:hanging="425"/>
        <w:jc w:val="both"/>
        <w:rPr>
          <w:rStyle w:val="Strong"/>
          <w:rFonts w:cs="Times New Roman"/>
          <w:b/>
          <w:bCs w:val="0"/>
          <w:szCs w:val="26"/>
          <w:lang w:val="en-US"/>
        </w:rPr>
        <w:pPrChange w:id="4128" w:author="Administrator" w:date="2024-12-28T10:42:00Z">
          <w:pPr>
            <w:pStyle w:val="ListParagraph"/>
            <w:numPr>
              <w:numId w:val="23"/>
            </w:numPr>
            <w:spacing w:line="360" w:lineRule="auto"/>
            <w:ind w:left="1134" w:hanging="425"/>
            <w:jc w:val="left"/>
          </w:pPr>
        </w:pPrChange>
      </w:pPr>
      <w:r w:rsidRPr="00E646DC">
        <w:rPr>
          <w:rStyle w:val="Strong"/>
          <w:rFonts w:cs="Times New Roman"/>
          <w:b/>
          <w:bCs w:val="0"/>
          <w:szCs w:val="26"/>
          <w:lang w:val="en-US"/>
        </w:rPr>
        <w:t xml:space="preserve">Routes API: </w:t>
      </w:r>
      <w:r w:rsidRPr="00E646DC">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E646DC">
        <w:rPr>
          <w:rStyle w:val="Strong"/>
          <w:rFonts w:cs="Times New Roman"/>
          <w:i w:val="0"/>
          <w:iCs/>
          <w:szCs w:val="26"/>
          <w:lang w:val="en-US"/>
        </w:rPr>
        <w:t xml:space="preserve"> </w:t>
      </w:r>
      <w:r w:rsidR="00111FCF" w:rsidRPr="00E646DC">
        <w:rPr>
          <w:rStyle w:val="Strong"/>
          <w:rFonts w:cs="Times New Roman"/>
          <w:i w:val="0"/>
          <w:iCs/>
          <w:szCs w:val="26"/>
          <w:lang w:val="en-US"/>
        </w:rPr>
        <w:t>Các thành phần của dịch vụ</w:t>
      </w:r>
    </w:p>
    <w:p w14:paraId="2A05E396" w14:textId="77777777" w:rsidR="00111FCF" w:rsidRPr="00E646DC" w:rsidRDefault="00111FCF" w:rsidP="004D7B7B">
      <w:pPr>
        <w:spacing w:line="360" w:lineRule="auto"/>
        <w:ind w:left="720"/>
        <w:jc w:val="both"/>
        <w:rPr>
          <w:rStyle w:val="Strong"/>
          <w:b w:val="0"/>
          <w:iCs/>
          <w:sz w:val="26"/>
          <w:szCs w:val="26"/>
          <w:lang w:val="en-US"/>
        </w:rPr>
        <w:pPrChange w:id="4129" w:author="Administrator" w:date="2024-12-28T10:42:00Z">
          <w:pPr>
            <w:spacing w:line="360" w:lineRule="auto"/>
            <w:ind w:left="720"/>
          </w:pPr>
        </w:pPrChange>
      </w:pPr>
      <w:r w:rsidRPr="00E646DC">
        <w:rPr>
          <w:rStyle w:val="Strong"/>
          <w:bCs w:val="0"/>
          <w:i/>
          <w:sz w:val="26"/>
          <w:szCs w:val="26"/>
          <w:lang w:val="en-US"/>
        </w:rPr>
        <w:tab/>
      </w:r>
      <w:r w:rsidR="00DD7485" w:rsidRPr="00E646DC">
        <w:rPr>
          <w:rStyle w:val="Strong"/>
          <w:b w:val="0"/>
          <w:bCs w:val="0"/>
          <w:sz w:val="26"/>
          <w:szCs w:val="26"/>
          <w:lang w:val="en-US"/>
        </w:rPr>
        <w:t>1.</w:t>
      </w:r>
      <w:r w:rsidR="00DD7485" w:rsidRPr="00E646DC">
        <w:rPr>
          <w:rStyle w:val="Strong"/>
          <w:bCs w:val="0"/>
          <w:i/>
          <w:sz w:val="26"/>
          <w:szCs w:val="26"/>
          <w:lang w:val="en-US"/>
        </w:rPr>
        <w:t xml:space="preserve"> </w:t>
      </w:r>
      <w:r w:rsidRPr="00E646DC">
        <w:rPr>
          <w:rStyle w:val="Strong"/>
          <w:b w:val="0"/>
          <w:iCs/>
          <w:sz w:val="26"/>
          <w:szCs w:val="26"/>
          <w:lang w:val="en-US"/>
        </w:rPr>
        <w:t>Vị trí điểm xuất phát</w:t>
      </w:r>
    </w:p>
    <w:p w14:paraId="3EF8CC75" w14:textId="77777777" w:rsidR="00111FCF" w:rsidRPr="00E646DC" w:rsidRDefault="00111FCF" w:rsidP="004D7B7B">
      <w:pPr>
        <w:spacing w:line="360" w:lineRule="auto"/>
        <w:ind w:left="720"/>
        <w:jc w:val="both"/>
        <w:rPr>
          <w:rStyle w:val="Strong"/>
          <w:b w:val="0"/>
          <w:iCs/>
          <w:sz w:val="26"/>
          <w:szCs w:val="26"/>
          <w:lang w:val="en-US"/>
        </w:rPr>
        <w:pPrChange w:id="4130"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2. </w:t>
      </w:r>
      <w:r w:rsidRPr="00E646DC">
        <w:rPr>
          <w:rStyle w:val="Strong"/>
          <w:b w:val="0"/>
          <w:iCs/>
          <w:sz w:val="26"/>
          <w:szCs w:val="26"/>
          <w:lang w:val="en-US"/>
        </w:rPr>
        <w:t>Vị trí điểm đích</w:t>
      </w:r>
    </w:p>
    <w:p w14:paraId="69C86B9C" w14:textId="77777777" w:rsidR="00111FCF" w:rsidRPr="00E646DC" w:rsidRDefault="00111FCF" w:rsidP="004D7B7B">
      <w:pPr>
        <w:spacing w:line="360" w:lineRule="auto"/>
        <w:ind w:left="720"/>
        <w:jc w:val="both"/>
        <w:rPr>
          <w:rStyle w:val="Strong"/>
          <w:b w:val="0"/>
          <w:iCs/>
          <w:sz w:val="26"/>
          <w:szCs w:val="26"/>
          <w:lang w:val="en-US"/>
        </w:rPr>
        <w:pPrChange w:id="4131"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3. </w:t>
      </w:r>
      <w:r w:rsidRPr="00E646DC">
        <w:rPr>
          <w:rStyle w:val="Strong"/>
          <w:b w:val="0"/>
          <w:iCs/>
          <w:sz w:val="26"/>
          <w:szCs w:val="26"/>
          <w:lang w:val="en-US"/>
        </w:rPr>
        <w:t>Phương thức di chuyển (DRIVE, BICYCLE, WALK, TRANSIT)</w:t>
      </w:r>
    </w:p>
    <w:p w14:paraId="48D527F9" w14:textId="77777777" w:rsidR="00111FCF" w:rsidRPr="00E646DC" w:rsidRDefault="00111FCF" w:rsidP="004D7B7B">
      <w:pPr>
        <w:spacing w:line="360" w:lineRule="auto"/>
        <w:ind w:left="720"/>
        <w:jc w:val="both"/>
        <w:rPr>
          <w:rStyle w:val="Strong"/>
          <w:b w:val="0"/>
          <w:iCs/>
          <w:sz w:val="26"/>
          <w:szCs w:val="26"/>
          <w:lang w:val="en-US"/>
        </w:rPr>
        <w:pPrChange w:id="4132"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4. </w:t>
      </w:r>
      <w:r w:rsidRPr="00E646DC">
        <w:rPr>
          <w:rStyle w:val="Strong"/>
          <w:b w:val="0"/>
          <w:iCs/>
          <w:sz w:val="26"/>
          <w:szCs w:val="26"/>
          <w:lang w:val="en-US"/>
        </w:rPr>
        <w:t>Ưu tiên lộ trình (nếu có):</w:t>
      </w:r>
    </w:p>
    <w:p w14:paraId="346B4F4E" w14:textId="77777777" w:rsidR="00111FCF" w:rsidRPr="00E646DC" w:rsidRDefault="00111FCF" w:rsidP="004D7B7B">
      <w:pPr>
        <w:spacing w:line="360" w:lineRule="auto"/>
        <w:ind w:left="720"/>
        <w:jc w:val="both"/>
        <w:rPr>
          <w:sz w:val="26"/>
          <w:szCs w:val="26"/>
          <w:lang w:val="en-AU"/>
        </w:rPr>
        <w:pPrChange w:id="4133"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 </w:t>
      </w:r>
      <w:r w:rsidRPr="00E646DC">
        <w:rPr>
          <w:sz w:val="26"/>
          <w:szCs w:val="26"/>
        </w:rPr>
        <w:t>TRAFFIC_AWARE</w:t>
      </w:r>
      <w:r w:rsidRPr="00E646DC">
        <w:rPr>
          <w:sz w:val="26"/>
          <w:szCs w:val="26"/>
          <w:lang w:val="en-AU"/>
        </w:rPr>
        <w:t>: Lộ trình tối ưu dựa trên tình trạng giao thông thời gian thực</w:t>
      </w:r>
    </w:p>
    <w:p w14:paraId="13CE20A1" w14:textId="77777777" w:rsidR="00111FCF" w:rsidRPr="00E646DC" w:rsidRDefault="00111FCF" w:rsidP="004D7B7B">
      <w:pPr>
        <w:spacing w:line="360" w:lineRule="auto"/>
        <w:ind w:left="720"/>
        <w:jc w:val="both"/>
        <w:rPr>
          <w:sz w:val="26"/>
          <w:szCs w:val="26"/>
          <w:lang w:val="en-AU"/>
        </w:rPr>
        <w:pPrChange w:id="4134" w:author="Administrator" w:date="2024-12-28T10:42:00Z">
          <w:pPr>
            <w:spacing w:line="360" w:lineRule="auto"/>
            <w:ind w:left="720"/>
          </w:pPr>
        </w:pPrChange>
      </w:pPr>
      <w:r w:rsidRPr="00E646DC">
        <w:rPr>
          <w:sz w:val="26"/>
          <w:szCs w:val="26"/>
          <w:lang w:val="en-AU"/>
        </w:rPr>
        <w:tab/>
      </w:r>
      <w:r w:rsidR="00DD7485" w:rsidRPr="00E646DC">
        <w:rPr>
          <w:sz w:val="26"/>
          <w:szCs w:val="26"/>
          <w:lang w:val="en-AU"/>
        </w:rPr>
        <w:t>-</w:t>
      </w:r>
      <w:r w:rsidRPr="00E646DC">
        <w:rPr>
          <w:sz w:val="26"/>
          <w:szCs w:val="26"/>
        </w:rPr>
        <w:t>TRAFFIC_AWARE_OPTIMAL</w:t>
      </w:r>
      <w:r w:rsidRPr="00E646DC">
        <w:rPr>
          <w:sz w:val="26"/>
          <w:szCs w:val="26"/>
          <w:lang w:val="en-AU"/>
        </w:rPr>
        <w:t>: Lộ trình tối ưu nhất dựa trên giao thông và thời gian</w:t>
      </w:r>
    </w:p>
    <w:p w14:paraId="65C68A4A" w14:textId="77777777" w:rsidR="00111FCF" w:rsidRPr="00E646DC" w:rsidRDefault="00111FCF" w:rsidP="004D7B7B">
      <w:pPr>
        <w:spacing w:line="360" w:lineRule="auto"/>
        <w:ind w:left="720"/>
        <w:jc w:val="both"/>
        <w:rPr>
          <w:rStyle w:val="Strong"/>
          <w:b w:val="0"/>
          <w:iCs/>
          <w:sz w:val="26"/>
          <w:szCs w:val="26"/>
          <w:lang w:val="en-AU"/>
        </w:rPr>
        <w:pPrChange w:id="4135" w:author="Administrator" w:date="2024-12-28T10:42:00Z">
          <w:pPr>
            <w:spacing w:line="360" w:lineRule="auto"/>
            <w:ind w:left="720"/>
          </w:pPr>
        </w:pPrChange>
      </w:pPr>
      <w:r w:rsidRPr="00E646DC">
        <w:rPr>
          <w:sz w:val="26"/>
          <w:szCs w:val="26"/>
        </w:rPr>
        <w:tab/>
      </w:r>
      <w:r w:rsidR="00DD7485" w:rsidRPr="00E646DC">
        <w:rPr>
          <w:sz w:val="26"/>
          <w:szCs w:val="26"/>
          <w:lang w:val="en-US"/>
        </w:rPr>
        <w:t xml:space="preserve">- </w:t>
      </w:r>
      <w:r w:rsidRPr="00E646DC">
        <w:rPr>
          <w:sz w:val="26"/>
          <w:szCs w:val="26"/>
        </w:rPr>
        <w:t>UNSPECIFIED</w:t>
      </w:r>
      <w:r w:rsidRPr="00E646DC">
        <w:rPr>
          <w:sz w:val="26"/>
          <w:szCs w:val="26"/>
          <w:lang w:val="en-AU"/>
        </w:rPr>
        <w:t>: không phụ thuộc vào giao thông</w:t>
      </w:r>
    </w:p>
    <w:p w14:paraId="0CB435DE" w14:textId="77777777" w:rsidR="00111FCF" w:rsidRPr="00E646DC" w:rsidRDefault="00111FCF" w:rsidP="004D7B7B">
      <w:pPr>
        <w:spacing w:line="360" w:lineRule="auto"/>
        <w:ind w:left="720"/>
        <w:jc w:val="both"/>
        <w:rPr>
          <w:rStyle w:val="Strong"/>
          <w:b w:val="0"/>
          <w:iCs/>
          <w:sz w:val="26"/>
          <w:szCs w:val="26"/>
          <w:lang w:val="en-US"/>
        </w:rPr>
        <w:pPrChange w:id="4136"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5. </w:t>
      </w:r>
      <w:r w:rsidRPr="00E646DC">
        <w:rPr>
          <w:rStyle w:val="Strong"/>
          <w:b w:val="0"/>
          <w:iCs/>
          <w:sz w:val="26"/>
          <w:szCs w:val="26"/>
          <w:lang w:val="en-US"/>
        </w:rPr>
        <w:t>Các yếu tố khác:</w:t>
      </w:r>
    </w:p>
    <w:p w14:paraId="78833839" w14:textId="77777777" w:rsidR="00111FCF" w:rsidRPr="00E646DC" w:rsidRDefault="00111FCF" w:rsidP="004D7B7B">
      <w:pPr>
        <w:spacing w:line="360" w:lineRule="auto"/>
        <w:ind w:left="720"/>
        <w:jc w:val="both"/>
        <w:rPr>
          <w:rStyle w:val="Strong"/>
          <w:b w:val="0"/>
          <w:iCs/>
          <w:sz w:val="26"/>
          <w:szCs w:val="26"/>
          <w:lang w:val="en-US"/>
        </w:rPr>
        <w:pPrChange w:id="4137"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 </w:t>
      </w:r>
      <w:r w:rsidRPr="00E646DC">
        <w:rPr>
          <w:rStyle w:val="Strong"/>
          <w:b w:val="0"/>
          <w:iCs/>
          <w:sz w:val="26"/>
          <w:szCs w:val="26"/>
          <w:lang w:val="en-US"/>
        </w:rPr>
        <w:t>avoidTolls: Tránh các tuyến đường có thu phí</w:t>
      </w:r>
    </w:p>
    <w:p w14:paraId="5D10D3D9" w14:textId="77777777" w:rsidR="00111FCF" w:rsidRPr="00E646DC" w:rsidRDefault="00111FCF" w:rsidP="004D7B7B">
      <w:pPr>
        <w:spacing w:line="360" w:lineRule="auto"/>
        <w:ind w:left="720"/>
        <w:jc w:val="both"/>
        <w:rPr>
          <w:rStyle w:val="Strong"/>
          <w:b w:val="0"/>
          <w:iCs/>
          <w:sz w:val="26"/>
          <w:szCs w:val="26"/>
          <w:lang w:val="en-US"/>
        </w:rPr>
        <w:pPrChange w:id="4138"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 </w:t>
      </w:r>
      <w:r w:rsidRPr="00E646DC">
        <w:rPr>
          <w:rStyle w:val="Strong"/>
          <w:b w:val="0"/>
          <w:iCs/>
          <w:sz w:val="26"/>
          <w:szCs w:val="26"/>
          <w:lang w:val="en-US"/>
        </w:rPr>
        <w:t>avoidHighways: Tránh các tuyến đường cao tốc</w:t>
      </w:r>
    </w:p>
    <w:p w14:paraId="699C1075" w14:textId="77777777" w:rsidR="00111FCF" w:rsidRPr="00E646DC" w:rsidRDefault="00111FCF" w:rsidP="004D7B7B">
      <w:pPr>
        <w:spacing w:line="360" w:lineRule="auto"/>
        <w:ind w:left="720"/>
        <w:jc w:val="both"/>
        <w:rPr>
          <w:rStyle w:val="Strong"/>
          <w:b w:val="0"/>
          <w:iCs/>
          <w:sz w:val="26"/>
          <w:szCs w:val="26"/>
          <w:lang w:val="en-US"/>
        </w:rPr>
        <w:pPrChange w:id="4139" w:author="Administrator" w:date="2024-12-28T10:42:00Z">
          <w:pPr>
            <w:spacing w:line="360" w:lineRule="auto"/>
            <w:ind w:left="720"/>
          </w:pPr>
        </w:pPrChange>
      </w:pPr>
      <w:r w:rsidRPr="00E646DC">
        <w:rPr>
          <w:rStyle w:val="Strong"/>
          <w:b w:val="0"/>
          <w:iCs/>
          <w:sz w:val="26"/>
          <w:szCs w:val="26"/>
          <w:lang w:val="en-US"/>
        </w:rPr>
        <w:tab/>
      </w:r>
      <w:r w:rsidR="00DD7485" w:rsidRPr="00E646DC">
        <w:rPr>
          <w:rStyle w:val="Strong"/>
          <w:b w:val="0"/>
          <w:iCs/>
          <w:sz w:val="26"/>
          <w:szCs w:val="26"/>
          <w:lang w:val="en-US"/>
        </w:rPr>
        <w:t xml:space="preserve">- </w:t>
      </w:r>
      <w:r w:rsidRPr="00E646DC">
        <w:rPr>
          <w:rStyle w:val="Strong"/>
          <w:b w:val="0"/>
          <w:iCs/>
          <w:sz w:val="26"/>
          <w:szCs w:val="26"/>
          <w:lang w:val="en-US"/>
        </w:rPr>
        <w:t>avoidFerries: Tránh các tuyến đường có phà</w:t>
      </w:r>
    </w:p>
    <w:p w14:paraId="23305689" w14:textId="77777777" w:rsidR="00B378FD" w:rsidRPr="00E646DC" w:rsidRDefault="00DD7485" w:rsidP="004D7B7B">
      <w:pPr>
        <w:pStyle w:val="ListParagraph"/>
        <w:spacing w:line="360" w:lineRule="auto"/>
        <w:ind w:left="1080" w:firstLine="338"/>
        <w:jc w:val="both"/>
        <w:rPr>
          <w:rStyle w:val="Strong"/>
          <w:rFonts w:cs="Times New Roman"/>
          <w:b/>
          <w:bCs w:val="0"/>
          <w:szCs w:val="26"/>
          <w:lang w:val="en-US"/>
        </w:rPr>
        <w:pPrChange w:id="4140" w:author="Administrator" w:date="2024-12-28T10:42:00Z">
          <w:pPr>
            <w:pStyle w:val="ListParagraph"/>
            <w:spacing w:line="360" w:lineRule="auto"/>
            <w:ind w:left="1080" w:firstLine="338"/>
            <w:jc w:val="left"/>
          </w:pPr>
        </w:pPrChange>
      </w:pPr>
      <w:r w:rsidRPr="00E646DC">
        <w:rPr>
          <w:rStyle w:val="Strong"/>
          <w:rFonts w:cs="Times New Roman"/>
          <w:i w:val="0"/>
          <w:iCs/>
          <w:szCs w:val="26"/>
          <w:lang w:val="en-US"/>
        </w:rPr>
        <w:t xml:space="preserve">6. </w:t>
      </w:r>
      <w:r w:rsidR="00B378FD" w:rsidRPr="00E646DC">
        <w:rPr>
          <w:rStyle w:val="Strong"/>
          <w:rFonts w:cs="Times New Roman"/>
          <w:i w:val="0"/>
          <w:iCs/>
          <w:szCs w:val="26"/>
          <w:lang w:val="en-US"/>
        </w:rPr>
        <w:t xml:space="preserve">Các tiêu chí chỉ đường của Routes API để đưa ra tuyến đường hiệu quả nhất: </w:t>
      </w:r>
    </w:p>
    <w:p w14:paraId="10748D2E" w14:textId="77777777" w:rsidR="00111FCF" w:rsidRPr="00E646DC" w:rsidRDefault="00111FCF" w:rsidP="004D7B7B">
      <w:pPr>
        <w:pStyle w:val="ListParagraph"/>
        <w:numPr>
          <w:ilvl w:val="0"/>
          <w:numId w:val="21"/>
        </w:numPr>
        <w:spacing w:line="360" w:lineRule="auto"/>
        <w:ind w:left="1843" w:hanging="425"/>
        <w:jc w:val="both"/>
        <w:rPr>
          <w:rStyle w:val="Strong"/>
          <w:rFonts w:cs="Times New Roman"/>
          <w:b/>
          <w:bCs w:val="0"/>
          <w:szCs w:val="26"/>
          <w:lang w:val="en-US"/>
        </w:rPr>
        <w:pPrChange w:id="4141" w:author="Administrator" w:date="2024-12-28T10:42:00Z">
          <w:pPr>
            <w:pStyle w:val="ListParagraph"/>
            <w:numPr>
              <w:numId w:val="21"/>
            </w:numPr>
            <w:spacing w:line="360" w:lineRule="auto"/>
            <w:ind w:left="1843" w:hanging="425"/>
            <w:jc w:val="left"/>
          </w:pPr>
        </w:pPrChange>
      </w:pPr>
      <w:r w:rsidRPr="00E646DC">
        <w:rPr>
          <w:rStyle w:val="Strong"/>
          <w:rFonts w:cs="Times New Roman"/>
          <w:i w:val="0"/>
          <w:iCs/>
          <w:szCs w:val="26"/>
          <w:lang w:val="en-US"/>
        </w:rPr>
        <w:t>Thời gian di chuyển (yếu tố chính)</w:t>
      </w:r>
    </w:p>
    <w:p w14:paraId="6258D528" w14:textId="77777777" w:rsidR="00111FCF" w:rsidRPr="00E646DC" w:rsidRDefault="00111FCF" w:rsidP="004D7B7B">
      <w:pPr>
        <w:pStyle w:val="ListParagraph"/>
        <w:numPr>
          <w:ilvl w:val="0"/>
          <w:numId w:val="21"/>
        </w:numPr>
        <w:spacing w:line="360" w:lineRule="auto"/>
        <w:ind w:left="1843" w:hanging="425"/>
        <w:jc w:val="both"/>
        <w:rPr>
          <w:rStyle w:val="Strong"/>
          <w:rFonts w:cs="Times New Roman"/>
          <w:b/>
          <w:bCs w:val="0"/>
          <w:szCs w:val="26"/>
          <w:lang w:val="en-US"/>
        </w:rPr>
        <w:pPrChange w:id="4142" w:author="Administrator" w:date="2024-12-28T10:42:00Z">
          <w:pPr>
            <w:pStyle w:val="ListParagraph"/>
            <w:numPr>
              <w:numId w:val="21"/>
            </w:numPr>
            <w:spacing w:line="360" w:lineRule="auto"/>
            <w:ind w:left="1843" w:hanging="425"/>
            <w:jc w:val="left"/>
          </w:pPr>
        </w:pPrChange>
      </w:pPr>
      <w:r w:rsidRPr="00E646DC">
        <w:rPr>
          <w:rStyle w:val="Strong"/>
          <w:rFonts w:cs="Times New Roman"/>
          <w:i w:val="0"/>
          <w:iCs/>
          <w:szCs w:val="26"/>
          <w:lang w:val="en-US"/>
        </w:rPr>
        <w:t xml:space="preserve">Khoảng cách </w:t>
      </w:r>
    </w:p>
    <w:p w14:paraId="04F64942" w14:textId="77777777" w:rsidR="00111FCF" w:rsidRPr="00E646DC" w:rsidRDefault="00111FCF" w:rsidP="004D7B7B">
      <w:pPr>
        <w:pStyle w:val="ListParagraph"/>
        <w:numPr>
          <w:ilvl w:val="0"/>
          <w:numId w:val="21"/>
        </w:numPr>
        <w:spacing w:line="360" w:lineRule="auto"/>
        <w:ind w:left="1843" w:hanging="425"/>
        <w:jc w:val="both"/>
        <w:rPr>
          <w:rStyle w:val="Strong"/>
          <w:rFonts w:cs="Times New Roman"/>
          <w:b/>
          <w:bCs w:val="0"/>
          <w:szCs w:val="26"/>
          <w:lang w:val="en-US"/>
        </w:rPr>
        <w:pPrChange w:id="4143" w:author="Administrator" w:date="2024-12-28T10:42:00Z">
          <w:pPr>
            <w:pStyle w:val="ListParagraph"/>
            <w:numPr>
              <w:numId w:val="21"/>
            </w:numPr>
            <w:spacing w:line="360" w:lineRule="auto"/>
            <w:ind w:left="1843" w:hanging="425"/>
            <w:jc w:val="left"/>
          </w:pPr>
        </w:pPrChange>
      </w:pPr>
      <w:r w:rsidRPr="00E646DC">
        <w:rPr>
          <w:rStyle w:val="Strong"/>
          <w:rFonts w:cs="Times New Roman"/>
          <w:i w:val="0"/>
          <w:iCs/>
          <w:szCs w:val="26"/>
          <w:lang w:val="en-US"/>
        </w:rPr>
        <w:t>Số vòng di chuyển</w:t>
      </w:r>
    </w:p>
    <w:p w14:paraId="776527C3" w14:textId="77777777" w:rsidR="00B462BF" w:rsidRPr="00E646DC" w:rsidRDefault="00B462BF" w:rsidP="004D7B7B">
      <w:pPr>
        <w:pStyle w:val="ListParagraph"/>
        <w:numPr>
          <w:ilvl w:val="0"/>
          <w:numId w:val="24"/>
        </w:numPr>
        <w:spacing w:line="360" w:lineRule="auto"/>
        <w:ind w:left="1276" w:hanging="426"/>
        <w:jc w:val="both"/>
        <w:rPr>
          <w:rStyle w:val="Strong"/>
          <w:rFonts w:cs="Times New Roman"/>
          <w:b/>
          <w:bCs w:val="0"/>
          <w:szCs w:val="26"/>
          <w:lang w:val="en-US"/>
        </w:rPr>
        <w:pPrChange w:id="4144" w:author="Administrator" w:date="2024-12-28T10:42:00Z">
          <w:pPr>
            <w:pStyle w:val="ListParagraph"/>
            <w:numPr>
              <w:numId w:val="24"/>
            </w:numPr>
            <w:spacing w:line="360" w:lineRule="auto"/>
            <w:ind w:left="1276" w:hanging="426"/>
            <w:jc w:val="left"/>
          </w:pPr>
        </w:pPrChange>
      </w:pPr>
      <w:r w:rsidRPr="00E646DC">
        <w:rPr>
          <w:rStyle w:val="Strong"/>
          <w:rFonts w:cs="Times New Roman"/>
          <w:b/>
          <w:bCs w:val="0"/>
          <w:szCs w:val="26"/>
          <w:lang w:val="en-US"/>
        </w:rPr>
        <w:t xml:space="preserve">Places API: </w:t>
      </w:r>
      <w:r w:rsidRPr="00E646DC">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7EB36C48" w14:textId="77777777" w:rsidR="00B462BF" w:rsidRPr="00E646DC" w:rsidRDefault="00B462BF" w:rsidP="004D7B7B">
      <w:pPr>
        <w:spacing w:line="360" w:lineRule="auto"/>
        <w:ind w:left="720"/>
        <w:jc w:val="both"/>
        <w:rPr>
          <w:bCs/>
          <w:iCs/>
          <w:sz w:val="26"/>
          <w:szCs w:val="26"/>
          <w:lang w:val="en-US"/>
        </w:rPr>
        <w:pPrChange w:id="4145" w:author="Administrator" w:date="2024-12-28T10:42:00Z">
          <w:pPr>
            <w:spacing w:line="360" w:lineRule="auto"/>
            <w:ind w:left="720"/>
          </w:pPr>
        </w:pPrChange>
      </w:pPr>
      <w:r w:rsidRPr="00E646DC">
        <w:rPr>
          <w:b/>
          <w:bCs/>
          <w:sz w:val="26"/>
          <w:szCs w:val="26"/>
          <w:lang w:val="en-US"/>
        </w:rPr>
        <w:t>2.</w:t>
      </w:r>
      <w:r w:rsidR="001D5CBB" w:rsidRPr="00E646DC">
        <w:rPr>
          <w:b/>
          <w:bCs/>
          <w:sz w:val="26"/>
          <w:szCs w:val="26"/>
          <w:lang w:val="en-US"/>
        </w:rPr>
        <w:t>3</w:t>
      </w:r>
      <w:r w:rsidRPr="00E646DC">
        <w:rPr>
          <w:b/>
          <w:bCs/>
          <w:sz w:val="26"/>
          <w:szCs w:val="26"/>
          <w:lang w:val="en-US"/>
        </w:rPr>
        <w:t xml:space="preserve">.3.2 </w:t>
      </w:r>
      <w:r w:rsidRPr="00E646DC">
        <w:rPr>
          <w:b/>
          <w:bCs/>
          <w:iCs/>
          <w:sz w:val="26"/>
          <w:szCs w:val="26"/>
          <w:lang w:val="en-US"/>
        </w:rPr>
        <w:t>Dịch vụ định vị GPS</w:t>
      </w:r>
    </w:p>
    <w:p w14:paraId="444DFD84" w14:textId="77777777" w:rsidR="00B462BF" w:rsidRPr="00E646DC" w:rsidRDefault="00B462BF" w:rsidP="00A43156">
      <w:pPr>
        <w:pStyle w:val="ListParagraph"/>
        <w:numPr>
          <w:ilvl w:val="0"/>
          <w:numId w:val="5"/>
        </w:numPr>
        <w:spacing w:line="360" w:lineRule="auto"/>
        <w:jc w:val="both"/>
        <w:rPr>
          <w:rStyle w:val="Strong"/>
          <w:rFonts w:cs="Times New Roman"/>
          <w:b/>
          <w:bCs w:val="0"/>
          <w:szCs w:val="26"/>
          <w:lang w:val="en-US"/>
        </w:rPr>
        <w:pPrChange w:id="4146" w:author="Administrator" w:date="2024-12-28T11:56:00Z">
          <w:pPr>
            <w:pStyle w:val="ListParagraph"/>
            <w:numPr>
              <w:numId w:val="5"/>
            </w:numPr>
            <w:spacing w:line="360" w:lineRule="auto"/>
            <w:ind w:left="1080" w:hanging="360"/>
            <w:jc w:val="left"/>
          </w:pPr>
        </w:pPrChange>
      </w:pPr>
      <w:r w:rsidRPr="00E646DC">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7F03986D" w14:textId="77777777" w:rsidR="00B462BF" w:rsidRPr="00E646DC" w:rsidRDefault="00B462BF" w:rsidP="00A43156">
      <w:pPr>
        <w:pStyle w:val="ListParagraph"/>
        <w:numPr>
          <w:ilvl w:val="0"/>
          <w:numId w:val="24"/>
        </w:numPr>
        <w:spacing w:line="360" w:lineRule="auto"/>
        <w:ind w:left="1080" w:hanging="283"/>
        <w:jc w:val="both"/>
        <w:rPr>
          <w:rStyle w:val="Strong"/>
          <w:rFonts w:cs="Times New Roman"/>
          <w:b/>
          <w:bCs w:val="0"/>
          <w:szCs w:val="26"/>
          <w:lang w:val="en-US"/>
        </w:rPr>
        <w:pPrChange w:id="4147" w:author="Administrator" w:date="2024-12-28T11:56:00Z">
          <w:pPr>
            <w:pStyle w:val="ListParagraph"/>
            <w:numPr>
              <w:numId w:val="24"/>
            </w:numPr>
            <w:spacing w:line="360" w:lineRule="auto"/>
            <w:ind w:left="1276" w:hanging="283"/>
            <w:jc w:val="left"/>
          </w:pPr>
        </w:pPrChange>
      </w:pPr>
      <w:r w:rsidRPr="00E646DC">
        <w:rPr>
          <w:rStyle w:val="Strong"/>
          <w:rFonts w:cs="Times New Roman"/>
          <w:i w:val="0"/>
          <w:iCs/>
          <w:szCs w:val="26"/>
          <w:lang w:val="en-US"/>
        </w:rPr>
        <w:t>Tài xế bật trạng thái hoạt động, dữ liệu về vị trí sẽ được gửi lên Hệ thống</w:t>
      </w:r>
    </w:p>
    <w:p w14:paraId="47FB87E1" w14:textId="77777777" w:rsidR="00B462BF" w:rsidRPr="00E646DC" w:rsidRDefault="00B462BF" w:rsidP="00A43156">
      <w:pPr>
        <w:pStyle w:val="ListParagraph"/>
        <w:numPr>
          <w:ilvl w:val="0"/>
          <w:numId w:val="24"/>
        </w:numPr>
        <w:spacing w:line="360" w:lineRule="auto"/>
        <w:ind w:left="1080" w:hanging="283"/>
        <w:jc w:val="both"/>
        <w:rPr>
          <w:rStyle w:val="Strong"/>
          <w:rFonts w:cs="Times New Roman"/>
          <w:b/>
          <w:bCs w:val="0"/>
          <w:szCs w:val="26"/>
          <w:lang w:val="en-US"/>
        </w:rPr>
        <w:pPrChange w:id="4148" w:author="Administrator" w:date="2024-12-28T11:56:00Z">
          <w:pPr>
            <w:pStyle w:val="ListParagraph"/>
            <w:numPr>
              <w:numId w:val="24"/>
            </w:numPr>
            <w:spacing w:line="360" w:lineRule="auto"/>
            <w:ind w:left="1276" w:hanging="283"/>
            <w:jc w:val="left"/>
          </w:pPr>
        </w:pPrChange>
      </w:pPr>
      <w:r w:rsidRPr="00E646DC">
        <w:rPr>
          <w:rStyle w:val="Strong"/>
          <w:rFonts w:cs="Times New Roman"/>
          <w:i w:val="0"/>
          <w:iCs/>
          <w:szCs w:val="26"/>
          <w:lang w:val="en-US"/>
        </w:rPr>
        <w:lastRenderedPageBreak/>
        <w:t>Trong chuyến xe, dữ liệu vị trí cũng như tuyến đường dự kiến của tài xế sẽ được gửi cho khách hàng</w:t>
      </w:r>
    </w:p>
    <w:p w14:paraId="1798AD5D" w14:textId="77777777" w:rsidR="00B462BF" w:rsidRPr="00E646DC" w:rsidRDefault="00B462BF" w:rsidP="00A43156">
      <w:pPr>
        <w:pStyle w:val="ListParagraph"/>
        <w:numPr>
          <w:ilvl w:val="0"/>
          <w:numId w:val="5"/>
        </w:numPr>
        <w:spacing w:line="360" w:lineRule="auto"/>
        <w:jc w:val="both"/>
        <w:rPr>
          <w:rStyle w:val="Strong"/>
          <w:rFonts w:cs="Times New Roman"/>
          <w:b/>
          <w:bCs w:val="0"/>
          <w:szCs w:val="26"/>
          <w:lang w:val="en-US"/>
        </w:rPr>
        <w:pPrChange w:id="4149" w:author="Administrator" w:date="2024-12-28T11:56:00Z">
          <w:pPr>
            <w:pStyle w:val="ListParagraph"/>
            <w:numPr>
              <w:numId w:val="5"/>
            </w:numPr>
            <w:spacing w:line="360" w:lineRule="auto"/>
            <w:ind w:left="1080" w:hanging="360"/>
            <w:jc w:val="left"/>
          </w:pPr>
        </w:pPrChange>
      </w:pPr>
      <w:r w:rsidRPr="00E646DC">
        <w:rPr>
          <w:rStyle w:val="Strong"/>
          <w:rFonts w:cs="Times New Roman"/>
          <w:i w:val="0"/>
          <w:iCs/>
          <w:szCs w:val="26"/>
          <w:lang w:val="en-US"/>
        </w:rPr>
        <w:t>Phương thức truyền thông tin dịch vụ GPS là thông qua giao thức MQTT đảm bảo việc tuyền tin thời gian thực.</w:t>
      </w:r>
    </w:p>
    <w:p w14:paraId="573F8E78" w14:textId="77777777" w:rsidR="00DD7485" w:rsidRPr="00E646DC" w:rsidRDefault="00B462BF" w:rsidP="004D7B7B">
      <w:pPr>
        <w:spacing w:line="360" w:lineRule="auto"/>
        <w:ind w:left="720"/>
        <w:jc w:val="both"/>
        <w:rPr>
          <w:b/>
          <w:bCs/>
          <w:iCs/>
          <w:sz w:val="26"/>
          <w:szCs w:val="26"/>
          <w:lang w:val="en-US"/>
        </w:rPr>
        <w:pPrChange w:id="4150" w:author="Administrator" w:date="2024-12-28T10:42:00Z">
          <w:pPr>
            <w:spacing w:line="360" w:lineRule="auto"/>
            <w:ind w:left="720"/>
          </w:pPr>
        </w:pPrChange>
      </w:pPr>
      <w:r w:rsidRPr="00E646DC">
        <w:rPr>
          <w:b/>
          <w:bCs/>
          <w:sz w:val="26"/>
          <w:szCs w:val="26"/>
          <w:lang w:val="en-US"/>
        </w:rPr>
        <w:t>2.</w:t>
      </w:r>
      <w:r w:rsidR="001D5CBB" w:rsidRPr="00E646DC">
        <w:rPr>
          <w:b/>
          <w:bCs/>
          <w:sz w:val="26"/>
          <w:szCs w:val="26"/>
          <w:lang w:val="en-US"/>
        </w:rPr>
        <w:t>3</w:t>
      </w:r>
      <w:r w:rsidRPr="00E646DC">
        <w:rPr>
          <w:b/>
          <w:bCs/>
          <w:sz w:val="26"/>
          <w:szCs w:val="26"/>
          <w:lang w:val="en-US"/>
        </w:rPr>
        <w:t xml:space="preserve">.3.3 </w:t>
      </w:r>
      <w:r w:rsidRPr="00E646DC">
        <w:rPr>
          <w:b/>
          <w:bCs/>
          <w:iCs/>
          <w:sz w:val="26"/>
          <w:szCs w:val="26"/>
          <w:lang w:val="en-US"/>
        </w:rPr>
        <w:t>Dịch vụ đánh giá thời tiết (OpenWeather API)</w:t>
      </w:r>
      <w:del w:id="4151" w:author="admin" w:date="2024-12-27T16:28:00Z">
        <w:r w:rsidRPr="00E646DC" w:rsidDel="005500A2">
          <w:rPr>
            <w:b/>
            <w:bCs/>
            <w:iCs/>
            <w:sz w:val="26"/>
            <w:szCs w:val="26"/>
            <w:lang w:val="en-US"/>
          </w:rPr>
          <w:delText xml:space="preserve">: </w:delText>
        </w:r>
      </w:del>
    </w:p>
    <w:p w14:paraId="3C496896" w14:textId="51136730" w:rsidR="00B462BF" w:rsidDel="00AE78C4" w:rsidRDefault="00B462BF" w:rsidP="00A43156">
      <w:pPr>
        <w:spacing w:line="360" w:lineRule="auto"/>
        <w:ind w:left="284" w:firstLine="425"/>
        <w:jc w:val="both"/>
        <w:rPr>
          <w:del w:id="4152" w:author="Administrator" w:date="2024-12-28T11:29:00Z"/>
          <w:b/>
          <w:bCs/>
          <w:lang w:val="en-US"/>
        </w:rPr>
        <w:pPrChange w:id="4153" w:author="Administrator" w:date="2024-12-28T11:56:00Z">
          <w:pPr>
            <w:spacing w:line="360" w:lineRule="auto"/>
            <w:ind w:left="284" w:firstLine="436"/>
            <w:jc w:val="both"/>
          </w:pPr>
        </w:pPrChange>
      </w:pPr>
      <w:r w:rsidRPr="00E646DC">
        <w:rPr>
          <w:bCs/>
          <w:iCs/>
          <w:sz w:val="26"/>
          <w:szCs w:val="26"/>
          <w:lang w:val="en-US"/>
        </w:rPr>
        <w:t xml:space="preserve">Đây là API sử dụng để </w:t>
      </w:r>
      <w:r w:rsidR="007D5646" w:rsidRPr="00E646DC">
        <w:rPr>
          <w:bCs/>
          <w:iCs/>
          <w:sz w:val="26"/>
          <w:szCs w:val="26"/>
          <w:lang w:val="en-US"/>
        </w:rPr>
        <w:t>đánh giá mức độ thời tiết của một vị trí trong thời gian thực, trong hệ thống sử dụng để tính giá của chuyến xe.</w:t>
      </w:r>
    </w:p>
    <w:p w14:paraId="673E17E9" w14:textId="1EC27587" w:rsidR="00E04476" w:rsidRPr="00E646DC" w:rsidDel="00AE78C4" w:rsidRDefault="00E04476" w:rsidP="00A43156">
      <w:pPr>
        <w:spacing w:line="360" w:lineRule="auto"/>
        <w:ind w:left="284" w:firstLine="425"/>
        <w:jc w:val="both"/>
        <w:rPr>
          <w:del w:id="4154" w:author="Administrator" w:date="2024-12-28T11:29:00Z"/>
          <w:b/>
          <w:bCs/>
          <w:i/>
          <w:iCs/>
          <w:sz w:val="26"/>
          <w:szCs w:val="26"/>
          <w:lang w:val="en-US"/>
        </w:rPr>
        <w:pPrChange w:id="4155" w:author="Administrator" w:date="2024-12-28T11:56:00Z">
          <w:pPr>
            <w:spacing w:line="360" w:lineRule="auto"/>
          </w:pPr>
        </w:pPrChange>
      </w:pPr>
      <w:del w:id="4156" w:author="Administrator" w:date="2024-12-28T11:29:00Z">
        <w:r w:rsidRPr="00E646DC" w:rsidDel="00AE78C4">
          <w:rPr>
            <w:b/>
            <w:bCs/>
            <w:lang w:val="en-US"/>
          </w:rPr>
          <w:tab/>
        </w:r>
        <w:r w:rsidRPr="00E646DC" w:rsidDel="00AE78C4">
          <w:rPr>
            <w:b/>
            <w:bCs/>
            <w:sz w:val="26"/>
            <w:szCs w:val="26"/>
            <w:lang w:val="en-US"/>
          </w:rPr>
          <w:delText>2.</w:delText>
        </w:r>
        <w:r w:rsidR="001D5CBB" w:rsidRPr="00E646DC" w:rsidDel="00AE78C4">
          <w:rPr>
            <w:b/>
            <w:bCs/>
            <w:sz w:val="26"/>
            <w:szCs w:val="26"/>
            <w:lang w:val="en-US"/>
          </w:rPr>
          <w:delText>3</w:delText>
        </w:r>
        <w:r w:rsidRPr="00E646DC" w:rsidDel="00AE78C4">
          <w:rPr>
            <w:b/>
            <w:bCs/>
            <w:sz w:val="26"/>
            <w:szCs w:val="26"/>
            <w:lang w:val="en-US"/>
          </w:rPr>
          <w:delText xml:space="preserve">.3.4 </w:delText>
        </w:r>
        <w:r w:rsidRPr="00E646DC" w:rsidDel="00AE78C4">
          <w:rPr>
            <w:b/>
            <w:bCs/>
            <w:i/>
            <w:iCs/>
            <w:sz w:val="26"/>
            <w:szCs w:val="26"/>
            <w:lang w:val="en-US"/>
          </w:rPr>
          <w:delText>Mô hình phân loại đánh giá:</w:delText>
        </w:r>
      </w:del>
    </w:p>
    <w:p w14:paraId="5428222E" w14:textId="0D49F7CE" w:rsidR="00E04476" w:rsidRPr="00E646DC" w:rsidDel="00AE78C4" w:rsidRDefault="00E04476" w:rsidP="00A43156">
      <w:pPr>
        <w:spacing w:line="360" w:lineRule="auto"/>
        <w:ind w:left="284" w:firstLine="425"/>
        <w:jc w:val="both"/>
        <w:rPr>
          <w:del w:id="4157" w:author="Administrator" w:date="2024-12-28T11:29:00Z"/>
          <w:sz w:val="26"/>
          <w:szCs w:val="26"/>
          <w:lang w:val="en-US"/>
        </w:rPr>
        <w:pPrChange w:id="4158" w:author="Administrator" w:date="2024-12-28T11:56:00Z">
          <w:pPr>
            <w:spacing w:line="360" w:lineRule="auto"/>
            <w:ind w:left="709" w:hanging="709"/>
          </w:pPr>
        </w:pPrChange>
      </w:pPr>
      <w:del w:id="4159" w:author="Administrator" w:date="2024-12-28T11:29:00Z">
        <w:r w:rsidRPr="00E646DC" w:rsidDel="00AE78C4">
          <w:rPr>
            <w:sz w:val="26"/>
            <w:szCs w:val="26"/>
            <w:lang w:val="en-US"/>
          </w:rPr>
          <w:tab/>
        </w:r>
        <w:r w:rsidR="00EC1F3A" w:rsidRPr="00E646DC" w:rsidDel="00AE78C4">
          <w:rPr>
            <w:sz w:val="26"/>
            <w:szCs w:val="26"/>
            <w:lang w:val="en-US"/>
          </w:rPr>
          <w:tab/>
        </w:r>
      </w:del>
      <w:del w:id="4160" w:author="Administrator" w:date="2024-12-28T11:07:00Z">
        <w:r w:rsidR="00EC1F3A" w:rsidRPr="00E646DC" w:rsidDel="006564B4">
          <w:rPr>
            <w:sz w:val="26"/>
            <w:szCs w:val="26"/>
            <w:lang w:val="en-US"/>
          </w:rPr>
          <w:tab/>
        </w:r>
      </w:del>
      <w:del w:id="4161" w:author="Administrator" w:date="2024-12-28T11:29:00Z">
        <w:r w:rsidRPr="00E646DC" w:rsidDel="00AE78C4">
          <w:rPr>
            <w:sz w:val="26"/>
            <w:szCs w:val="26"/>
            <w:lang w:val="en-US"/>
          </w:rPr>
          <w:delText xml:space="preserve">Sử dụng mô hình </w:delText>
        </w:r>
        <w:bookmarkStart w:id="4162" w:name="OLE_LINK39"/>
        <w:bookmarkStart w:id="4163" w:name="OLE_LINK40"/>
        <w:bookmarkStart w:id="4164" w:name="OLE_LINK41"/>
        <w:r w:rsidR="000067DC" w:rsidRPr="00E646DC" w:rsidDel="00AE78C4">
          <w:rPr>
            <w:b/>
            <w:bCs/>
            <w:sz w:val="26"/>
            <w:szCs w:val="26"/>
            <w:lang w:val="en-US"/>
          </w:rPr>
          <w:delText>5CD-ViSoBERT</w:delText>
        </w:r>
        <w:bookmarkEnd w:id="4162"/>
        <w:bookmarkEnd w:id="4163"/>
        <w:bookmarkEnd w:id="4164"/>
        <w:r w:rsidR="000067DC" w:rsidRPr="00E646DC" w:rsidDel="00AE78C4">
          <w:rPr>
            <w:sz w:val="26"/>
            <w:szCs w:val="26"/>
            <w:lang w:val="en-US"/>
          </w:rPr>
          <w:delText>. Đây là mô hình được thiết kế để phân tích cảm xúc (sentiment analysis) trên nội dung tiếng Việt, đánh giá từ các mạng xã hội, đánh giá sản phầm hay bình luận có biểu tượng cảm xúc.</w:delText>
        </w:r>
      </w:del>
    </w:p>
    <w:p w14:paraId="22B42511" w14:textId="656CDD96" w:rsidR="0048619F" w:rsidRPr="00E646DC" w:rsidDel="00AE78C4" w:rsidRDefault="0048619F" w:rsidP="00A43156">
      <w:pPr>
        <w:spacing w:line="360" w:lineRule="auto"/>
        <w:ind w:left="284" w:firstLine="425"/>
        <w:jc w:val="both"/>
        <w:rPr>
          <w:del w:id="4165" w:author="Administrator" w:date="2024-12-28T11:29:00Z"/>
          <w:sz w:val="26"/>
          <w:szCs w:val="26"/>
          <w:lang w:val="en-US"/>
        </w:rPr>
        <w:pPrChange w:id="4166" w:author="Administrator" w:date="2024-12-28T11:56:00Z">
          <w:pPr>
            <w:spacing w:line="360" w:lineRule="auto"/>
            <w:ind w:left="709" w:hanging="709"/>
          </w:pPr>
        </w:pPrChange>
      </w:pPr>
      <w:del w:id="4167" w:author="Administrator" w:date="2024-12-28T11:29:00Z">
        <w:r w:rsidRPr="00E646DC" w:rsidDel="00AE78C4">
          <w:rPr>
            <w:sz w:val="26"/>
            <w:szCs w:val="26"/>
            <w:lang w:val="en-US"/>
          </w:rPr>
          <w:tab/>
        </w:r>
        <w:r w:rsidRPr="00E646DC" w:rsidDel="00AE78C4">
          <w:rPr>
            <w:sz w:val="26"/>
            <w:szCs w:val="26"/>
            <w:lang w:val="en-US"/>
          </w:rPr>
          <w:tab/>
        </w:r>
      </w:del>
      <w:del w:id="4168" w:author="Administrator" w:date="2024-12-28T11:07:00Z">
        <w:r w:rsidRPr="00E646DC" w:rsidDel="006564B4">
          <w:rPr>
            <w:sz w:val="26"/>
            <w:szCs w:val="26"/>
            <w:lang w:val="en-US"/>
          </w:rPr>
          <w:tab/>
        </w:r>
      </w:del>
      <w:del w:id="4169" w:author="Administrator" w:date="2024-12-28T11:29:00Z">
        <w:r w:rsidRPr="00E646DC" w:rsidDel="00AE78C4">
          <w:rPr>
            <w:sz w:val="26"/>
            <w:szCs w:val="26"/>
            <w:lang w:val="en-US"/>
          </w:rPr>
          <w:delText>Kiến trúc mô hình: Mô hình được xây dựng trên nền tảng Transformer của HuggingFace - một mô hình xây dựng để xử lý ngôn ngữ tự nhiên (NLP). Cụ thể mô hình sử dụng mô hình BERT (</w:delText>
        </w:r>
        <w:r w:rsidRPr="00E646DC" w:rsidDel="00AE78C4">
          <w:rPr>
            <w:sz w:val="26"/>
            <w:szCs w:val="26"/>
          </w:rPr>
          <w:delText>Bidirectional Encoder Representations from Transformers</w:delText>
        </w:r>
        <w:r w:rsidRPr="00E646DC" w:rsidDel="00AE78C4">
          <w:rPr>
            <w:sz w:val="26"/>
            <w:szCs w:val="26"/>
            <w:lang w:val="en-AU"/>
          </w:rPr>
          <w:delTex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delText>
        </w:r>
      </w:del>
    </w:p>
    <w:p w14:paraId="73FEB54B" w14:textId="12CD4CB3" w:rsidR="005E0D23" w:rsidRPr="00E646DC" w:rsidDel="00AE78C4" w:rsidRDefault="000067DC" w:rsidP="00A43156">
      <w:pPr>
        <w:spacing w:line="360" w:lineRule="auto"/>
        <w:ind w:left="284" w:firstLine="425"/>
        <w:jc w:val="both"/>
        <w:rPr>
          <w:del w:id="4170" w:author="Administrator" w:date="2024-12-28T11:29:00Z"/>
          <w:sz w:val="26"/>
          <w:szCs w:val="26"/>
          <w:lang w:val="en-AU"/>
        </w:rPr>
        <w:pPrChange w:id="4171" w:author="Administrator" w:date="2024-12-28T11:56:00Z">
          <w:pPr>
            <w:spacing w:line="360" w:lineRule="auto"/>
            <w:ind w:left="709" w:hanging="709"/>
          </w:pPr>
        </w:pPrChange>
      </w:pPr>
      <w:del w:id="4172" w:author="Administrator" w:date="2024-12-28T11:29:00Z">
        <w:r w:rsidRPr="00E646DC" w:rsidDel="00AE78C4">
          <w:rPr>
            <w:sz w:val="26"/>
            <w:szCs w:val="26"/>
            <w:lang w:val="en-US"/>
          </w:rPr>
          <w:tab/>
        </w:r>
        <w:r w:rsidR="00EC1F3A" w:rsidRPr="00E646DC" w:rsidDel="00AE78C4">
          <w:rPr>
            <w:sz w:val="26"/>
            <w:szCs w:val="26"/>
            <w:lang w:val="en-US"/>
          </w:rPr>
          <w:tab/>
        </w:r>
      </w:del>
      <w:del w:id="4173" w:author="Administrator" w:date="2024-12-28T11:07:00Z">
        <w:r w:rsidR="00EC1F3A" w:rsidRPr="00E646DC" w:rsidDel="006564B4">
          <w:rPr>
            <w:sz w:val="26"/>
            <w:szCs w:val="26"/>
            <w:lang w:val="en-US"/>
          </w:rPr>
          <w:tab/>
        </w:r>
      </w:del>
      <w:del w:id="4174" w:author="Administrator" w:date="2024-12-28T11:29:00Z">
        <w:r w:rsidRPr="00E646DC" w:rsidDel="00AE78C4">
          <w:rPr>
            <w:sz w:val="26"/>
            <w:szCs w:val="26"/>
            <w:lang w:val="en-US"/>
          </w:rPr>
          <w:delText xml:space="preserve">Tập dữ liệu huấn luyện: </w:delText>
        </w:r>
        <w:r w:rsidRPr="00E646DC" w:rsidDel="00AE78C4">
          <w:rPr>
            <w:sz w:val="26"/>
            <w:szCs w:val="26"/>
          </w:rPr>
          <w:delText>Tiền huấn luyện trên tập dữ liệu lớn (14GB) của nội dung tiếng Việt từ mạng xã hội.</w:delText>
        </w:r>
        <w:r w:rsidRPr="00E646DC" w:rsidDel="00AE78C4">
          <w:rPr>
            <w:sz w:val="26"/>
            <w:szCs w:val="26"/>
            <w:lang w:val="en-AU"/>
          </w:rPr>
          <w:delText xml:space="preserve"> </w:delText>
        </w:r>
        <w:r w:rsidR="005E0D23" w:rsidRPr="00E646DC" w:rsidDel="00AE78C4">
          <w:rPr>
            <w:sz w:val="26"/>
            <w:szCs w:val="26"/>
            <w:lang w:val="en-AU"/>
          </w:rPr>
          <w:delText>Các tập dữ liệu sử dụng để xây dựng mô hình:</w:delText>
        </w:r>
      </w:del>
    </w:p>
    <w:p w14:paraId="0D7E0053" w14:textId="6EA99CEC" w:rsidR="005E0D23" w:rsidRPr="00E646DC" w:rsidDel="00AE78C4" w:rsidRDefault="005E0D23" w:rsidP="00A43156">
      <w:pPr>
        <w:spacing w:line="360" w:lineRule="auto"/>
        <w:ind w:left="284" w:firstLine="425"/>
        <w:jc w:val="both"/>
        <w:rPr>
          <w:del w:id="4175" w:author="Administrator" w:date="2024-12-28T11:29:00Z"/>
          <w:b/>
          <w:bCs/>
          <w:i/>
          <w:iCs/>
          <w:szCs w:val="26"/>
          <w:lang w:val="en-AU"/>
        </w:rPr>
        <w:pPrChange w:id="4176" w:author="Administrator" w:date="2024-12-28T11:56:00Z">
          <w:pPr>
            <w:pStyle w:val="ListParagraph"/>
            <w:numPr>
              <w:numId w:val="5"/>
            </w:numPr>
            <w:spacing w:line="360" w:lineRule="auto"/>
            <w:ind w:left="1080" w:hanging="360"/>
            <w:jc w:val="left"/>
          </w:pPr>
        </w:pPrChange>
      </w:pPr>
      <w:del w:id="4177" w:author="Administrator" w:date="2024-12-28T11:29:00Z">
        <w:r w:rsidRPr="00E646DC" w:rsidDel="00AE78C4">
          <w:rPr>
            <w:b/>
            <w:bCs/>
            <w:i/>
            <w:iCs/>
            <w:szCs w:val="26"/>
            <w:lang w:val="en-AU"/>
          </w:rPr>
          <w:delText>SA-VLSP2016: Tập dữ liệu từ cuộc thi VLSP 2016 về phân tích cảm xúc</w:delText>
        </w:r>
      </w:del>
    </w:p>
    <w:p w14:paraId="35DF3038" w14:textId="4BC116CD" w:rsidR="005E0D23" w:rsidRPr="00E646DC" w:rsidDel="00AE78C4" w:rsidRDefault="005E0D23" w:rsidP="00A43156">
      <w:pPr>
        <w:spacing w:line="360" w:lineRule="auto"/>
        <w:ind w:left="284" w:firstLine="425"/>
        <w:jc w:val="both"/>
        <w:rPr>
          <w:del w:id="4178" w:author="Administrator" w:date="2024-12-28T11:29:00Z"/>
          <w:b/>
          <w:bCs/>
          <w:i/>
          <w:iCs/>
          <w:szCs w:val="26"/>
          <w:lang w:val="en-AU"/>
        </w:rPr>
        <w:pPrChange w:id="4179" w:author="Administrator" w:date="2024-12-28T11:56:00Z">
          <w:pPr>
            <w:pStyle w:val="ListParagraph"/>
            <w:numPr>
              <w:numId w:val="5"/>
            </w:numPr>
            <w:spacing w:line="360" w:lineRule="auto"/>
            <w:ind w:left="1080" w:hanging="360"/>
            <w:jc w:val="left"/>
          </w:pPr>
        </w:pPrChange>
      </w:pPr>
      <w:del w:id="4180" w:author="Administrator" w:date="2024-12-28T11:29:00Z">
        <w:r w:rsidRPr="00E646DC" w:rsidDel="00AE78C4">
          <w:rPr>
            <w:b/>
            <w:bCs/>
            <w:i/>
            <w:iCs/>
            <w:szCs w:val="26"/>
            <w:lang w:val="en-AU"/>
          </w:rPr>
          <w:delText>AIVIVN-2019: Dữ liệu đánh giá từ nền tảng e-commerce Việt Nam</w:delText>
        </w:r>
      </w:del>
    </w:p>
    <w:p w14:paraId="4E49936F" w14:textId="4247E8F4" w:rsidR="005E0D23" w:rsidRPr="00E646DC" w:rsidDel="00AE78C4" w:rsidRDefault="005E0D23" w:rsidP="00A43156">
      <w:pPr>
        <w:spacing w:line="360" w:lineRule="auto"/>
        <w:ind w:left="284" w:firstLine="425"/>
        <w:jc w:val="both"/>
        <w:rPr>
          <w:del w:id="4181" w:author="Administrator" w:date="2024-12-28T11:29:00Z"/>
          <w:b/>
          <w:bCs/>
          <w:i/>
          <w:iCs/>
          <w:szCs w:val="26"/>
          <w:lang w:val="en-AU"/>
        </w:rPr>
        <w:pPrChange w:id="4182" w:author="Administrator" w:date="2024-12-28T11:56:00Z">
          <w:pPr>
            <w:pStyle w:val="ListParagraph"/>
            <w:numPr>
              <w:numId w:val="5"/>
            </w:numPr>
            <w:spacing w:line="360" w:lineRule="auto"/>
            <w:ind w:left="1080" w:hanging="360"/>
            <w:jc w:val="left"/>
          </w:pPr>
        </w:pPrChange>
      </w:pPr>
      <w:del w:id="4183" w:author="Administrator" w:date="2024-12-28T11:29:00Z">
        <w:r w:rsidRPr="00E646DC" w:rsidDel="00AE78C4">
          <w:rPr>
            <w:b/>
            <w:bCs/>
            <w:i/>
            <w:iCs/>
            <w:szCs w:val="26"/>
            <w:lang w:val="en-AU"/>
          </w:rPr>
          <w:delText>Tiki-reviews: Bình luận từ khách hàng trên nền tảng Tiki</w:delText>
        </w:r>
      </w:del>
    </w:p>
    <w:p w14:paraId="77A9E0EA" w14:textId="54B0195D" w:rsidR="005E0D23" w:rsidRPr="00E646DC" w:rsidDel="00AE78C4" w:rsidRDefault="005E0D23" w:rsidP="00A43156">
      <w:pPr>
        <w:spacing w:line="360" w:lineRule="auto"/>
        <w:ind w:left="284" w:firstLine="425"/>
        <w:jc w:val="both"/>
        <w:rPr>
          <w:del w:id="4184" w:author="Administrator" w:date="2024-12-28T11:29:00Z"/>
          <w:b/>
          <w:bCs/>
          <w:i/>
          <w:iCs/>
          <w:szCs w:val="26"/>
          <w:lang w:val="en-AU"/>
        </w:rPr>
        <w:pPrChange w:id="4185" w:author="Administrator" w:date="2024-12-28T11:56:00Z">
          <w:pPr>
            <w:pStyle w:val="ListParagraph"/>
            <w:numPr>
              <w:numId w:val="5"/>
            </w:numPr>
            <w:spacing w:line="360" w:lineRule="auto"/>
            <w:ind w:left="1080" w:hanging="360"/>
            <w:jc w:val="left"/>
          </w:pPr>
        </w:pPrChange>
      </w:pPr>
      <w:del w:id="4186" w:author="Administrator" w:date="2024-12-28T11:29:00Z">
        <w:r w:rsidRPr="00E646DC" w:rsidDel="00AE78C4">
          <w:rPr>
            <w:b/>
            <w:bCs/>
            <w:i/>
            <w:iCs/>
            <w:szCs w:val="26"/>
            <w:lang w:val="en-AU"/>
          </w:rPr>
          <w:delText>VOZ-HSD (Gemini-label): Bình luận trên diễn đàn VOZ với nhãn cảm xúc được làm sạch và tinh chỉnh</w:delText>
        </w:r>
      </w:del>
    </w:p>
    <w:p w14:paraId="4B2657CF" w14:textId="02C9EC31" w:rsidR="005E0D23" w:rsidRPr="00E646DC" w:rsidDel="00AE78C4" w:rsidRDefault="005E0D23" w:rsidP="00A43156">
      <w:pPr>
        <w:spacing w:line="360" w:lineRule="auto"/>
        <w:ind w:left="284" w:firstLine="425"/>
        <w:jc w:val="both"/>
        <w:rPr>
          <w:del w:id="4187" w:author="Administrator" w:date="2024-12-28T11:29:00Z"/>
          <w:b/>
          <w:bCs/>
          <w:i/>
          <w:iCs/>
          <w:szCs w:val="26"/>
          <w:lang w:val="en-AU"/>
        </w:rPr>
        <w:pPrChange w:id="4188" w:author="Administrator" w:date="2024-12-28T11:56:00Z">
          <w:pPr>
            <w:pStyle w:val="ListParagraph"/>
            <w:numPr>
              <w:numId w:val="5"/>
            </w:numPr>
            <w:spacing w:line="360" w:lineRule="auto"/>
            <w:ind w:left="1080" w:hanging="360"/>
            <w:jc w:val="left"/>
          </w:pPr>
        </w:pPrChange>
      </w:pPr>
      <w:del w:id="4189" w:author="Administrator" w:date="2024-12-28T11:29:00Z">
        <w:r w:rsidRPr="00E646DC" w:rsidDel="00AE78C4">
          <w:rPr>
            <w:b/>
            <w:bCs/>
            <w:i/>
            <w:iCs/>
            <w:szCs w:val="26"/>
            <w:lang w:val="en-AU"/>
          </w:rPr>
          <w:delText>...</w:delText>
        </w:r>
      </w:del>
    </w:p>
    <w:p w14:paraId="19038222" w14:textId="19BEB006" w:rsidR="000067DC" w:rsidRPr="00E646DC" w:rsidDel="00AE78C4" w:rsidRDefault="000067DC" w:rsidP="00A43156">
      <w:pPr>
        <w:spacing w:line="360" w:lineRule="auto"/>
        <w:ind w:left="284" w:firstLine="425"/>
        <w:jc w:val="both"/>
        <w:rPr>
          <w:del w:id="4190" w:author="Administrator" w:date="2024-12-28T11:29:00Z"/>
          <w:sz w:val="26"/>
          <w:szCs w:val="26"/>
          <w:lang w:val="en-AU"/>
        </w:rPr>
        <w:pPrChange w:id="4191" w:author="Administrator" w:date="2024-12-28T11:56:00Z">
          <w:pPr>
            <w:spacing w:line="360" w:lineRule="auto"/>
          </w:pPr>
        </w:pPrChange>
      </w:pPr>
      <w:del w:id="4192" w:author="Administrator" w:date="2024-12-28T11:29:00Z">
        <w:r w:rsidRPr="00E646DC" w:rsidDel="00AE78C4">
          <w:rPr>
            <w:noProof/>
            <w:sz w:val="26"/>
            <w:szCs w:val="26"/>
            <w:lang w:val="en-AU"/>
          </w:rPr>
          <w:drawing>
            <wp:anchor distT="0" distB="0" distL="114300" distR="114300" simplePos="0" relativeHeight="251672576" behindDoc="0" locked="0" layoutInCell="1" allowOverlap="1" wp14:anchorId="0074A491" wp14:editId="15D9F5F1">
              <wp:simplePos x="0" y="0"/>
              <wp:positionH relativeFrom="column">
                <wp:posOffset>744220</wp:posOffset>
              </wp:positionH>
              <wp:positionV relativeFrom="paragraph">
                <wp:posOffset>372110</wp:posOffset>
              </wp:positionV>
              <wp:extent cx="4241800" cy="3784600"/>
              <wp:effectExtent l="0" t="0" r="0" b="0"/>
              <wp:wrapTopAndBottom/>
              <wp:docPr id="59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24">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del>
    </w:p>
    <w:p w14:paraId="36A41557" w14:textId="69293D2C" w:rsidR="000067DC" w:rsidRPr="00E646DC" w:rsidDel="00AE78C4" w:rsidRDefault="000067DC" w:rsidP="00A43156">
      <w:pPr>
        <w:spacing w:line="360" w:lineRule="auto"/>
        <w:ind w:left="284" w:firstLine="425"/>
        <w:jc w:val="both"/>
        <w:rPr>
          <w:del w:id="4193" w:author="Administrator" w:date="2024-12-28T11:29:00Z"/>
          <w:b/>
          <w:bCs/>
          <w:szCs w:val="26"/>
          <w:lang w:val="en-US"/>
        </w:rPr>
        <w:pPrChange w:id="4194" w:author="Administrator" w:date="2024-12-28T11:56:00Z">
          <w:pPr>
            <w:pStyle w:val="Heading7"/>
            <w:spacing w:line="360" w:lineRule="auto"/>
          </w:pPr>
        </w:pPrChange>
      </w:pPr>
      <w:del w:id="4195" w:author="Administrator" w:date="2024-12-28T11:29:00Z">
        <w:r w:rsidRPr="00E646DC" w:rsidDel="00AE78C4">
          <w:rPr>
            <w:szCs w:val="26"/>
          </w:rPr>
          <w:delText>Hình 2.</w:delText>
        </w:r>
        <w:r w:rsidRPr="00E646DC" w:rsidDel="00AE78C4">
          <w:rPr>
            <w:szCs w:val="26"/>
            <w:lang w:val="en-AU"/>
          </w:rPr>
          <w:delText>3</w:delText>
        </w:r>
        <w:r w:rsidRPr="00E646DC" w:rsidDel="00AE78C4">
          <w:rPr>
            <w:szCs w:val="26"/>
          </w:rPr>
          <w:delText xml:space="preserve"> </w:delText>
        </w:r>
        <w:r w:rsidRPr="00E646DC" w:rsidDel="00AE78C4">
          <w:rPr>
            <w:szCs w:val="26"/>
            <w:lang w:val="en-US"/>
          </w:rPr>
          <w:delText xml:space="preserve">Phân phối tập dữ liệu huấn luyện của mô hình </w:delText>
        </w:r>
        <w:r w:rsidRPr="00E646DC" w:rsidDel="00AE78C4">
          <w:rPr>
            <w:b/>
            <w:bCs/>
            <w:szCs w:val="26"/>
            <w:lang w:val="en-US"/>
          </w:rPr>
          <w:delText>5CD-ViSoBERT</w:delText>
        </w:r>
      </w:del>
    </w:p>
    <w:p w14:paraId="4FD36CEB" w14:textId="5DDBFAC0" w:rsidR="0048619F" w:rsidRPr="00E646DC" w:rsidDel="00AE78C4" w:rsidRDefault="00EC1F3A" w:rsidP="00A43156">
      <w:pPr>
        <w:spacing w:line="360" w:lineRule="auto"/>
        <w:ind w:left="284" w:firstLine="425"/>
        <w:jc w:val="both"/>
        <w:rPr>
          <w:del w:id="4196" w:author="Administrator" w:date="2024-12-28T11:29:00Z"/>
          <w:sz w:val="26"/>
          <w:szCs w:val="26"/>
          <w:lang w:val="en-US"/>
        </w:rPr>
        <w:pPrChange w:id="4197" w:author="Administrator" w:date="2024-12-28T11:56:00Z">
          <w:pPr>
            <w:spacing w:line="360" w:lineRule="auto"/>
            <w:ind w:left="142"/>
          </w:pPr>
        </w:pPrChange>
      </w:pPr>
      <w:del w:id="4198" w:author="Administrator" w:date="2024-12-28T11:29:00Z">
        <w:r w:rsidRPr="00E646DC" w:rsidDel="00AE78C4">
          <w:rPr>
            <w:sz w:val="26"/>
            <w:szCs w:val="26"/>
            <w:lang w:val="en-US"/>
          </w:rPr>
          <w:tab/>
        </w:r>
        <w:r w:rsidR="0048619F" w:rsidRPr="00E646DC" w:rsidDel="00AE78C4">
          <w:rPr>
            <w:sz w:val="26"/>
            <w:szCs w:val="26"/>
            <w:lang w:val="en-US"/>
          </w:rPr>
          <w:delText>Sử dụng:</w:delText>
        </w:r>
      </w:del>
    </w:p>
    <w:p w14:paraId="7D0643B1" w14:textId="74272FF0" w:rsidR="0048619F" w:rsidRPr="00E646DC" w:rsidDel="00AE78C4" w:rsidRDefault="0048619F" w:rsidP="00A43156">
      <w:pPr>
        <w:spacing w:line="360" w:lineRule="auto"/>
        <w:ind w:left="284" w:firstLine="425"/>
        <w:jc w:val="both"/>
        <w:rPr>
          <w:del w:id="4199" w:author="Administrator" w:date="2024-12-28T11:29:00Z"/>
          <w:b/>
          <w:bCs/>
          <w:i/>
          <w:iCs/>
          <w:szCs w:val="26"/>
          <w:lang w:val="en-US"/>
        </w:rPr>
        <w:pPrChange w:id="4200" w:author="Administrator" w:date="2024-12-28T11:56:00Z">
          <w:pPr>
            <w:pStyle w:val="ListParagraph"/>
            <w:numPr>
              <w:numId w:val="38"/>
            </w:numPr>
            <w:spacing w:line="360" w:lineRule="auto"/>
            <w:ind w:left="142" w:hanging="360"/>
            <w:jc w:val="left"/>
          </w:pPr>
        </w:pPrChange>
      </w:pPr>
      <w:del w:id="4201" w:author="Administrator" w:date="2024-12-28T11:29:00Z">
        <w:r w:rsidRPr="00E646DC" w:rsidDel="00AE78C4">
          <w:rPr>
            <w:i/>
            <w:iCs/>
            <w:szCs w:val="26"/>
            <w:lang w:val="en-US"/>
          </w:rPr>
          <w:delText>Đầu vào</w:delText>
        </w:r>
        <w:r w:rsidRPr="00E646DC" w:rsidDel="00AE78C4">
          <w:rPr>
            <w:b/>
            <w:bCs/>
            <w:i/>
            <w:iCs/>
            <w:szCs w:val="26"/>
            <w:lang w:val="en-US"/>
          </w:rPr>
          <w:delText>: "Miếng dán dễ xước, ko khít với dt 11prm"</w:delText>
        </w:r>
      </w:del>
    </w:p>
    <w:p w14:paraId="745FD2B6" w14:textId="31271C06" w:rsidR="0048619F" w:rsidRPr="00E646DC" w:rsidDel="00AE78C4" w:rsidRDefault="0048619F" w:rsidP="00A43156">
      <w:pPr>
        <w:spacing w:line="360" w:lineRule="auto"/>
        <w:ind w:left="284" w:firstLine="425"/>
        <w:jc w:val="both"/>
        <w:rPr>
          <w:del w:id="4202" w:author="Administrator" w:date="2024-12-28T11:29:00Z"/>
          <w:b/>
          <w:bCs/>
          <w:i/>
          <w:iCs/>
          <w:szCs w:val="26"/>
          <w:lang w:val="en-US"/>
        </w:rPr>
        <w:pPrChange w:id="4203" w:author="Administrator" w:date="2024-12-28T11:56:00Z">
          <w:pPr>
            <w:pStyle w:val="ListParagraph"/>
            <w:numPr>
              <w:numId w:val="38"/>
            </w:numPr>
            <w:spacing w:line="360" w:lineRule="auto"/>
            <w:ind w:left="142" w:hanging="360"/>
            <w:jc w:val="left"/>
          </w:pPr>
        </w:pPrChange>
      </w:pPr>
      <w:del w:id="4204" w:author="Administrator" w:date="2024-12-28T11:29:00Z">
        <w:r w:rsidRPr="00E646DC" w:rsidDel="00AE78C4">
          <w:rPr>
            <w:i/>
            <w:iCs/>
            <w:szCs w:val="26"/>
            <w:lang w:val="en-US"/>
          </w:rPr>
          <w:delText>Đầu ra:</w:delText>
        </w:r>
        <w:r w:rsidRPr="00E646DC" w:rsidDel="00AE78C4">
          <w:rPr>
            <w:b/>
            <w:bCs/>
            <w:i/>
            <w:iCs/>
            <w:szCs w:val="26"/>
            <w:lang w:val="en-US"/>
          </w:rPr>
          <w:delText xml:space="preserve"> "</w:delText>
        </w:r>
        <w:r w:rsidRPr="00E646DC" w:rsidDel="00AE78C4">
          <w:rPr>
            <w:b/>
            <w:bCs/>
            <w:i/>
            <w:iCs/>
            <w:szCs w:val="26"/>
          </w:rPr>
          <w:delText xml:space="preserve"> </w:delText>
        </w:r>
        <w:r w:rsidRPr="00E646DC" w:rsidDel="00AE78C4">
          <w:rPr>
            <w:b/>
            <w:bCs/>
            <w:i/>
            <w:iCs/>
            <w:szCs w:val="26"/>
            <w:lang w:val="en-US"/>
          </w:rPr>
          <w:delText>[{'label': 'NEG', 'score': 0.998149037361145}]"</w:delText>
        </w:r>
      </w:del>
    </w:p>
    <w:p w14:paraId="1B23823C" w14:textId="749A709D" w:rsidR="0048619F" w:rsidRPr="00E646DC" w:rsidRDefault="0048619F" w:rsidP="00A43156">
      <w:pPr>
        <w:spacing w:line="360" w:lineRule="auto"/>
        <w:ind w:left="284" w:firstLine="425"/>
        <w:jc w:val="both"/>
        <w:rPr>
          <w:b/>
          <w:bCs/>
          <w:i/>
          <w:iCs/>
          <w:szCs w:val="26"/>
          <w:lang w:val="en-US"/>
        </w:rPr>
        <w:pPrChange w:id="4205" w:author="Administrator" w:date="2024-12-28T11:56:00Z">
          <w:pPr>
            <w:pStyle w:val="ListParagraph"/>
            <w:numPr>
              <w:numId w:val="38"/>
            </w:numPr>
            <w:spacing w:line="360" w:lineRule="auto"/>
            <w:ind w:left="142" w:hanging="360"/>
            <w:jc w:val="left"/>
          </w:pPr>
        </w:pPrChange>
      </w:pPr>
      <w:del w:id="4206" w:author="Administrator" w:date="2024-12-28T11:29:00Z">
        <w:r w:rsidRPr="00E646DC" w:rsidDel="00AE78C4">
          <w:rPr>
            <w:b/>
            <w:bCs/>
            <w:i/>
            <w:iCs/>
            <w:noProof/>
            <w:szCs w:val="26"/>
            <w:lang w:val="en-US"/>
          </w:rPr>
          <w:drawing>
            <wp:anchor distT="0" distB="0" distL="114300" distR="114300" simplePos="0" relativeHeight="251678720" behindDoc="0" locked="0" layoutInCell="1" allowOverlap="1" wp14:anchorId="65BCD8EB" wp14:editId="18DAA7D2">
              <wp:simplePos x="0" y="0"/>
              <wp:positionH relativeFrom="column">
                <wp:posOffset>907627</wp:posOffset>
              </wp:positionH>
              <wp:positionV relativeFrom="paragraph">
                <wp:posOffset>929216</wp:posOffset>
              </wp:positionV>
              <wp:extent cx="4521200" cy="1054100"/>
              <wp:effectExtent l="0" t="0" r="0" b="0"/>
              <wp:wrapTopAndBottom/>
              <wp:docPr id="18150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25">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E646DC" w:rsidDel="00AE78C4">
          <w:rPr>
            <w:b/>
            <w:bCs/>
            <w:i/>
            <w:iCs/>
            <w:szCs w:val="26"/>
            <w:lang w:val="en-US"/>
          </w:rPr>
          <w:delText xml:space="preserve">Giải thích: 'label': nhãn của câu đầu vào, </w:delText>
        </w:r>
        <w:bookmarkStart w:id="4207" w:name="OLE_LINK42"/>
        <w:bookmarkStart w:id="4208" w:name="OLE_LINK43"/>
        <w:r w:rsidRPr="00E646DC" w:rsidDel="00AE78C4">
          <w:rPr>
            <w:i/>
            <w:iCs/>
            <w:szCs w:val="26"/>
            <w:lang w:val="en-US"/>
          </w:rPr>
          <w:delText>NEG</w:delText>
        </w:r>
        <w:r w:rsidRPr="00E646DC" w:rsidDel="00AE78C4">
          <w:rPr>
            <w:b/>
            <w:bCs/>
            <w:i/>
            <w:iCs/>
            <w:szCs w:val="26"/>
            <w:lang w:val="en-US"/>
          </w:rPr>
          <w:delText xml:space="preserve"> (negative): tiêu cực</w:delText>
        </w:r>
        <w:bookmarkEnd w:id="4207"/>
        <w:bookmarkEnd w:id="4208"/>
        <w:r w:rsidRPr="00E646DC" w:rsidDel="00AE78C4">
          <w:rPr>
            <w:b/>
            <w:bCs/>
            <w:i/>
            <w:iCs/>
            <w:szCs w:val="26"/>
            <w:lang w:val="en-US"/>
          </w:rPr>
          <w:delText xml:space="preserve">, </w:delText>
        </w:r>
        <w:r w:rsidRPr="00E646DC" w:rsidDel="00AE78C4">
          <w:rPr>
            <w:i/>
            <w:iCs/>
            <w:szCs w:val="26"/>
            <w:lang w:val="en-US"/>
          </w:rPr>
          <w:delText>POS</w:delText>
        </w:r>
        <w:r w:rsidRPr="00E646DC" w:rsidDel="00AE78C4">
          <w:rPr>
            <w:b/>
            <w:bCs/>
            <w:i/>
            <w:iCs/>
            <w:szCs w:val="26"/>
            <w:lang w:val="en-US"/>
          </w:rPr>
          <w:delText xml:space="preserve"> (positive): tích cực, </w:delText>
        </w:r>
        <w:r w:rsidRPr="00E646DC" w:rsidDel="00AE78C4">
          <w:rPr>
            <w:i/>
            <w:iCs/>
            <w:szCs w:val="26"/>
            <w:lang w:val="en-US"/>
          </w:rPr>
          <w:delText>NEU</w:delText>
        </w:r>
        <w:r w:rsidRPr="00E646DC" w:rsidDel="00AE78C4">
          <w:rPr>
            <w:b/>
            <w:bCs/>
            <w:i/>
            <w:iCs/>
            <w:szCs w:val="26"/>
            <w:lang w:val="en-US"/>
          </w:rPr>
          <w:delText xml:space="preserve"> (</w:delText>
        </w:r>
        <w:r w:rsidRPr="00E646DC" w:rsidDel="00AE78C4">
          <w:rPr>
            <w:b/>
            <w:bCs/>
            <w:i/>
            <w:iCs/>
            <w:szCs w:val="26"/>
          </w:rPr>
          <w:delText>Neutral</w:delText>
        </w:r>
        <w:r w:rsidRPr="00E646DC" w:rsidDel="00AE78C4">
          <w:rPr>
            <w:b/>
            <w:bCs/>
            <w:i/>
            <w:iCs/>
            <w:szCs w:val="26"/>
            <w:lang w:val="en-AU"/>
          </w:rPr>
          <w:delText>): trung lập, 'score' là điểm đánh giá với label đó. Đầu ra đầy đủ có thể như sau</w:delText>
        </w:r>
      </w:del>
    </w:p>
    <w:p w14:paraId="722F2292" w14:textId="23BA9D2D" w:rsidR="00AE78C4" w:rsidRPr="00E646DC" w:rsidRDefault="00AE78C4" w:rsidP="00AE78C4">
      <w:pPr>
        <w:pStyle w:val="Heading3"/>
        <w:ind w:firstLine="425"/>
        <w:rPr>
          <w:ins w:id="4209" w:author="Administrator" w:date="2024-12-28T11:29:00Z"/>
          <w:lang w:val="en-US"/>
        </w:rPr>
        <w:pPrChange w:id="4210" w:author="Administrator" w:date="2024-12-28T11:34:00Z">
          <w:pPr>
            <w:spacing w:line="360" w:lineRule="auto"/>
            <w:ind w:left="284"/>
            <w:jc w:val="both"/>
          </w:pPr>
        </w:pPrChange>
      </w:pPr>
      <w:bookmarkStart w:id="4211" w:name="_Toc186275523"/>
      <w:ins w:id="4212" w:author="Administrator" w:date="2024-12-28T11:29:00Z">
        <w:r w:rsidRPr="00E646DC">
          <w:rPr>
            <w:lang w:val="en-US"/>
          </w:rPr>
          <w:t>2.</w:t>
        </w:r>
      </w:ins>
      <w:ins w:id="4213" w:author="Administrator" w:date="2024-12-28T11:30:00Z">
        <w:r>
          <w:rPr>
            <w:lang w:val="en-US"/>
          </w:rPr>
          <w:t>3.4</w:t>
        </w:r>
      </w:ins>
      <w:ins w:id="4214" w:author="Administrator" w:date="2024-12-28T11:29:00Z">
        <w:r w:rsidRPr="00E646DC">
          <w:rPr>
            <w:lang w:val="en-US"/>
          </w:rPr>
          <w:t xml:space="preserve"> Mô hình phân loại đánh giá</w:t>
        </w:r>
      </w:ins>
    </w:p>
    <w:p w14:paraId="154E2BF5" w14:textId="785AEBA7" w:rsidR="00AE78C4" w:rsidRPr="00E646DC" w:rsidRDefault="00AE78C4" w:rsidP="00AE78C4">
      <w:pPr>
        <w:spacing w:line="360" w:lineRule="auto"/>
        <w:ind w:left="284" w:firstLine="425"/>
        <w:jc w:val="both"/>
        <w:rPr>
          <w:ins w:id="4215" w:author="Administrator" w:date="2024-12-28T11:29:00Z"/>
          <w:sz w:val="26"/>
          <w:szCs w:val="26"/>
          <w:lang w:val="en-US"/>
        </w:rPr>
        <w:pPrChange w:id="4216" w:author="Administrator" w:date="2024-12-28T11:34:00Z">
          <w:pPr>
            <w:spacing w:line="360" w:lineRule="auto"/>
            <w:ind w:left="284" w:hanging="709"/>
            <w:jc w:val="both"/>
          </w:pPr>
        </w:pPrChange>
      </w:pPr>
      <w:ins w:id="4217" w:author="Administrator" w:date="2024-12-28T11:29:00Z">
        <w:r w:rsidRPr="00E646DC">
          <w:rPr>
            <w:sz w:val="26"/>
            <w:szCs w:val="26"/>
            <w:lang w:val="en-US"/>
          </w:rPr>
          <w:tab/>
          <w:t xml:space="preserve">Sử dụng mô hình </w:t>
        </w:r>
        <w:r w:rsidRPr="00E646DC">
          <w:rPr>
            <w:b/>
            <w:bCs/>
            <w:sz w:val="26"/>
            <w:szCs w:val="26"/>
            <w:lang w:val="en-US"/>
          </w:rPr>
          <w:t>5CD-ViSoBERT</w:t>
        </w:r>
        <w:r w:rsidRPr="00E646DC">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ins>
    </w:p>
    <w:p w14:paraId="72F925A6" w14:textId="24ACC177" w:rsidR="00AE78C4" w:rsidRPr="00E646DC" w:rsidRDefault="00AE78C4" w:rsidP="00AE78C4">
      <w:pPr>
        <w:spacing w:line="360" w:lineRule="auto"/>
        <w:ind w:left="284" w:firstLine="425"/>
        <w:jc w:val="both"/>
        <w:rPr>
          <w:ins w:id="4218" w:author="Administrator" w:date="2024-12-28T11:29:00Z"/>
          <w:sz w:val="26"/>
          <w:szCs w:val="26"/>
          <w:lang w:val="en-US"/>
        </w:rPr>
        <w:pPrChange w:id="4219" w:author="Administrator" w:date="2024-12-28T11:34:00Z">
          <w:pPr>
            <w:spacing w:line="360" w:lineRule="auto"/>
            <w:ind w:left="284" w:hanging="709"/>
            <w:jc w:val="both"/>
          </w:pPr>
        </w:pPrChange>
      </w:pPr>
      <w:ins w:id="4220" w:author="Administrator" w:date="2024-12-28T11:29:00Z">
        <w:r w:rsidRPr="00E646DC">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E646DC">
          <w:rPr>
            <w:sz w:val="26"/>
            <w:szCs w:val="26"/>
          </w:rPr>
          <w:t>Bidirectional Encoder Representations from Transformers</w:t>
        </w:r>
        <w:r w:rsidRPr="00E646DC">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ins>
    </w:p>
    <w:p w14:paraId="5B2654BA" w14:textId="65D7F7B5" w:rsidR="00AE78C4" w:rsidRPr="00E646DC" w:rsidRDefault="00AE78C4" w:rsidP="00AE78C4">
      <w:pPr>
        <w:spacing w:line="360" w:lineRule="auto"/>
        <w:ind w:left="284" w:firstLine="425"/>
        <w:jc w:val="both"/>
        <w:rPr>
          <w:ins w:id="4221" w:author="Administrator" w:date="2024-12-28T11:29:00Z"/>
          <w:sz w:val="26"/>
          <w:szCs w:val="26"/>
          <w:lang w:val="en-AU"/>
        </w:rPr>
        <w:pPrChange w:id="4222" w:author="Administrator" w:date="2024-12-28T11:34:00Z">
          <w:pPr>
            <w:spacing w:line="360" w:lineRule="auto"/>
            <w:ind w:left="284" w:hanging="709"/>
            <w:jc w:val="both"/>
          </w:pPr>
        </w:pPrChange>
      </w:pPr>
      <w:ins w:id="4223" w:author="Administrator" w:date="2024-12-28T11:29:00Z">
        <w:r w:rsidRPr="00E646DC">
          <w:rPr>
            <w:sz w:val="26"/>
            <w:szCs w:val="26"/>
            <w:lang w:val="en-US"/>
          </w:rPr>
          <w:tab/>
          <w:t xml:space="preserve">Tập dữ liệu huấn luyện: </w:t>
        </w:r>
        <w:r w:rsidRPr="00E646DC">
          <w:rPr>
            <w:sz w:val="26"/>
            <w:szCs w:val="26"/>
          </w:rPr>
          <w:t>Tiền huấn luyện trên tập dữ liệu lớn (14GB) của nội dung tiếng Việt từ mạng xã hội.</w:t>
        </w:r>
        <w:r w:rsidRPr="00E646DC">
          <w:rPr>
            <w:sz w:val="26"/>
            <w:szCs w:val="26"/>
            <w:lang w:val="en-AU"/>
          </w:rPr>
          <w:t xml:space="preserve"> Các tập dữ liệu sử dụng để xây dựng mô hình:</w:t>
        </w:r>
      </w:ins>
    </w:p>
    <w:p w14:paraId="688D547C" w14:textId="77777777" w:rsidR="00AE78C4" w:rsidRPr="00E646DC" w:rsidRDefault="00AE78C4" w:rsidP="00AE78C4">
      <w:pPr>
        <w:pStyle w:val="ListParagraph"/>
        <w:numPr>
          <w:ilvl w:val="0"/>
          <w:numId w:val="5"/>
        </w:numPr>
        <w:spacing w:line="360" w:lineRule="auto"/>
        <w:ind w:left="851"/>
        <w:jc w:val="both"/>
        <w:rPr>
          <w:ins w:id="4224" w:author="Administrator" w:date="2024-12-28T11:29:00Z"/>
          <w:rFonts w:cs="Times New Roman"/>
          <w:b w:val="0"/>
          <w:bCs/>
          <w:i w:val="0"/>
          <w:iCs/>
          <w:szCs w:val="26"/>
          <w:lang w:val="en-AU"/>
        </w:rPr>
        <w:pPrChange w:id="4225" w:author="Administrator" w:date="2024-12-28T11:32:00Z">
          <w:pPr>
            <w:pStyle w:val="ListParagraph"/>
            <w:numPr>
              <w:numId w:val="5"/>
            </w:numPr>
            <w:spacing w:line="360" w:lineRule="auto"/>
            <w:ind w:left="284" w:hanging="360"/>
            <w:jc w:val="both"/>
          </w:pPr>
        </w:pPrChange>
      </w:pPr>
      <w:ins w:id="4226" w:author="Administrator" w:date="2024-12-28T11:29:00Z">
        <w:r w:rsidRPr="00E646DC">
          <w:rPr>
            <w:rFonts w:cs="Times New Roman"/>
            <w:b w:val="0"/>
            <w:bCs/>
            <w:i w:val="0"/>
            <w:iCs/>
            <w:szCs w:val="26"/>
            <w:lang w:val="en-AU"/>
          </w:rPr>
          <w:t>SA-VLSP2016: Tập dữ liệu từ cuộc thi VLSP 2016 về phân tích cảm xúc</w:t>
        </w:r>
      </w:ins>
    </w:p>
    <w:p w14:paraId="10EF0EFD" w14:textId="77777777" w:rsidR="00AE78C4" w:rsidRPr="00E646DC" w:rsidRDefault="00AE78C4" w:rsidP="00AE78C4">
      <w:pPr>
        <w:pStyle w:val="ListParagraph"/>
        <w:numPr>
          <w:ilvl w:val="0"/>
          <w:numId w:val="5"/>
        </w:numPr>
        <w:spacing w:line="360" w:lineRule="auto"/>
        <w:ind w:left="851"/>
        <w:jc w:val="both"/>
        <w:rPr>
          <w:ins w:id="4227" w:author="Administrator" w:date="2024-12-28T11:29:00Z"/>
          <w:rFonts w:cs="Times New Roman"/>
          <w:b w:val="0"/>
          <w:bCs/>
          <w:i w:val="0"/>
          <w:iCs/>
          <w:szCs w:val="26"/>
          <w:lang w:val="en-AU"/>
        </w:rPr>
        <w:pPrChange w:id="4228" w:author="Administrator" w:date="2024-12-28T11:32:00Z">
          <w:pPr>
            <w:pStyle w:val="ListParagraph"/>
            <w:numPr>
              <w:numId w:val="5"/>
            </w:numPr>
            <w:spacing w:line="360" w:lineRule="auto"/>
            <w:ind w:left="284" w:hanging="360"/>
            <w:jc w:val="both"/>
          </w:pPr>
        </w:pPrChange>
      </w:pPr>
      <w:ins w:id="4229" w:author="Administrator" w:date="2024-12-28T11:29:00Z">
        <w:r w:rsidRPr="00E646DC">
          <w:rPr>
            <w:rFonts w:cs="Times New Roman"/>
            <w:b w:val="0"/>
            <w:bCs/>
            <w:i w:val="0"/>
            <w:iCs/>
            <w:szCs w:val="26"/>
            <w:lang w:val="en-AU"/>
          </w:rPr>
          <w:t>AIVIVN-2019: Dữ liệu đánh giá từ nền tảng e-commerce Việt Nam</w:t>
        </w:r>
      </w:ins>
    </w:p>
    <w:p w14:paraId="3E1EAFA4" w14:textId="77777777" w:rsidR="00AE78C4" w:rsidRPr="00E646DC" w:rsidRDefault="00AE78C4" w:rsidP="00AE78C4">
      <w:pPr>
        <w:pStyle w:val="ListParagraph"/>
        <w:numPr>
          <w:ilvl w:val="0"/>
          <w:numId w:val="5"/>
        </w:numPr>
        <w:spacing w:line="360" w:lineRule="auto"/>
        <w:ind w:left="851"/>
        <w:jc w:val="both"/>
        <w:rPr>
          <w:ins w:id="4230" w:author="Administrator" w:date="2024-12-28T11:29:00Z"/>
          <w:rFonts w:cs="Times New Roman"/>
          <w:b w:val="0"/>
          <w:bCs/>
          <w:i w:val="0"/>
          <w:iCs/>
          <w:szCs w:val="26"/>
          <w:lang w:val="en-AU"/>
        </w:rPr>
        <w:pPrChange w:id="4231" w:author="Administrator" w:date="2024-12-28T11:32:00Z">
          <w:pPr>
            <w:pStyle w:val="ListParagraph"/>
            <w:numPr>
              <w:numId w:val="5"/>
            </w:numPr>
            <w:spacing w:line="360" w:lineRule="auto"/>
            <w:ind w:left="284" w:hanging="360"/>
            <w:jc w:val="both"/>
          </w:pPr>
        </w:pPrChange>
      </w:pPr>
      <w:ins w:id="4232" w:author="Administrator" w:date="2024-12-28T11:29:00Z">
        <w:r w:rsidRPr="00E646DC">
          <w:rPr>
            <w:rFonts w:cs="Times New Roman"/>
            <w:b w:val="0"/>
            <w:bCs/>
            <w:i w:val="0"/>
            <w:iCs/>
            <w:szCs w:val="26"/>
            <w:lang w:val="en-AU"/>
          </w:rPr>
          <w:t>Tiki-reviews: Bình luận từ khách hàng trên nền tảng Tiki</w:t>
        </w:r>
      </w:ins>
    </w:p>
    <w:p w14:paraId="3A44F51B" w14:textId="77777777" w:rsidR="00AE78C4" w:rsidRPr="00E646DC" w:rsidRDefault="00AE78C4" w:rsidP="00AE78C4">
      <w:pPr>
        <w:pStyle w:val="ListParagraph"/>
        <w:numPr>
          <w:ilvl w:val="0"/>
          <w:numId w:val="5"/>
        </w:numPr>
        <w:spacing w:line="360" w:lineRule="auto"/>
        <w:ind w:left="851"/>
        <w:jc w:val="both"/>
        <w:rPr>
          <w:ins w:id="4233" w:author="Administrator" w:date="2024-12-28T11:29:00Z"/>
          <w:rFonts w:cs="Times New Roman"/>
          <w:b w:val="0"/>
          <w:bCs/>
          <w:i w:val="0"/>
          <w:iCs/>
          <w:szCs w:val="26"/>
          <w:lang w:val="en-AU"/>
        </w:rPr>
        <w:pPrChange w:id="4234" w:author="Administrator" w:date="2024-12-28T11:32:00Z">
          <w:pPr>
            <w:pStyle w:val="ListParagraph"/>
            <w:numPr>
              <w:numId w:val="5"/>
            </w:numPr>
            <w:spacing w:line="360" w:lineRule="auto"/>
            <w:ind w:left="284" w:hanging="360"/>
            <w:jc w:val="both"/>
          </w:pPr>
        </w:pPrChange>
      </w:pPr>
      <w:ins w:id="4235" w:author="Administrator" w:date="2024-12-28T11:29:00Z">
        <w:r w:rsidRPr="00E646DC">
          <w:rPr>
            <w:rFonts w:cs="Times New Roman"/>
            <w:b w:val="0"/>
            <w:bCs/>
            <w:i w:val="0"/>
            <w:iCs/>
            <w:szCs w:val="26"/>
            <w:lang w:val="en-AU"/>
          </w:rPr>
          <w:t>VOZ-HSD (Gemini-label): Bình luận trên diễn đàn VOZ với nhãn cảm xúc được làm sạch và tinh chỉnh</w:t>
        </w:r>
      </w:ins>
    </w:p>
    <w:p w14:paraId="027BCE13" w14:textId="77777777" w:rsidR="00AE78C4" w:rsidRPr="00E646DC" w:rsidRDefault="00AE78C4" w:rsidP="00AE78C4">
      <w:pPr>
        <w:pStyle w:val="ListParagraph"/>
        <w:numPr>
          <w:ilvl w:val="0"/>
          <w:numId w:val="5"/>
        </w:numPr>
        <w:spacing w:line="360" w:lineRule="auto"/>
        <w:ind w:left="851"/>
        <w:jc w:val="both"/>
        <w:rPr>
          <w:ins w:id="4236" w:author="Administrator" w:date="2024-12-28T11:29:00Z"/>
          <w:rFonts w:cs="Times New Roman"/>
          <w:b w:val="0"/>
          <w:bCs/>
          <w:i w:val="0"/>
          <w:iCs/>
          <w:szCs w:val="26"/>
          <w:lang w:val="en-AU"/>
        </w:rPr>
        <w:pPrChange w:id="4237" w:author="Administrator" w:date="2024-12-28T11:32:00Z">
          <w:pPr>
            <w:pStyle w:val="ListParagraph"/>
            <w:numPr>
              <w:numId w:val="5"/>
            </w:numPr>
            <w:spacing w:line="360" w:lineRule="auto"/>
            <w:ind w:left="1080" w:hanging="360"/>
            <w:jc w:val="both"/>
          </w:pPr>
        </w:pPrChange>
      </w:pPr>
      <w:ins w:id="4238" w:author="Administrator" w:date="2024-12-28T11:29:00Z">
        <w:r w:rsidRPr="00E646DC">
          <w:rPr>
            <w:rFonts w:cs="Times New Roman"/>
            <w:b w:val="0"/>
            <w:bCs/>
            <w:i w:val="0"/>
            <w:iCs/>
            <w:szCs w:val="26"/>
            <w:lang w:val="en-AU"/>
          </w:rPr>
          <w:t>...</w:t>
        </w:r>
      </w:ins>
    </w:p>
    <w:p w14:paraId="629D6A65" w14:textId="77777777" w:rsidR="00AE78C4" w:rsidRPr="00E646DC" w:rsidRDefault="00AE78C4" w:rsidP="00AE78C4">
      <w:pPr>
        <w:spacing w:line="360" w:lineRule="auto"/>
        <w:ind w:left="426"/>
        <w:jc w:val="both"/>
        <w:rPr>
          <w:ins w:id="4239" w:author="Administrator" w:date="2024-12-28T11:29:00Z"/>
          <w:sz w:val="26"/>
          <w:szCs w:val="26"/>
          <w:lang w:val="en-AU"/>
        </w:rPr>
        <w:pPrChange w:id="4240" w:author="Administrator" w:date="2024-12-28T11:31:00Z">
          <w:pPr>
            <w:spacing w:line="360" w:lineRule="auto"/>
            <w:jc w:val="both"/>
          </w:pPr>
        </w:pPrChange>
      </w:pPr>
      <w:ins w:id="4241" w:author="Administrator" w:date="2024-12-28T11:29:00Z">
        <w:r w:rsidRPr="00E646DC">
          <w:rPr>
            <w:noProof/>
            <w:sz w:val="26"/>
            <w:szCs w:val="26"/>
            <w:lang w:val="en-AU"/>
          </w:rPr>
          <w:lastRenderedPageBreak/>
          <w:drawing>
            <wp:anchor distT="0" distB="0" distL="114300" distR="114300" simplePos="0" relativeHeight="251680768" behindDoc="0" locked="0" layoutInCell="1" allowOverlap="1" wp14:anchorId="7A140A86" wp14:editId="59CA4302">
              <wp:simplePos x="0" y="0"/>
              <wp:positionH relativeFrom="column">
                <wp:posOffset>974808</wp:posOffset>
              </wp:positionH>
              <wp:positionV relativeFrom="paragraph">
                <wp:posOffset>332353</wp:posOffset>
              </wp:positionV>
              <wp:extent cx="4241800" cy="3784600"/>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24">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ins>
    </w:p>
    <w:p w14:paraId="4C078713" w14:textId="77777777" w:rsidR="00AE78C4" w:rsidRPr="00E646DC" w:rsidRDefault="00AE78C4" w:rsidP="00AE78C4">
      <w:pPr>
        <w:pStyle w:val="Heading7"/>
        <w:spacing w:line="360" w:lineRule="auto"/>
        <w:ind w:left="426"/>
        <w:rPr>
          <w:ins w:id="4242" w:author="Administrator" w:date="2024-12-28T11:29:00Z"/>
          <w:rFonts w:cs="Times New Roman"/>
          <w:b/>
          <w:bCs/>
          <w:szCs w:val="26"/>
          <w:lang w:val="en-US"/>
        </w:rPr>
        <w:pPrChange w:id="4243" w:author="Administrator" w:date="2024-12-28T11:31:00Z">
          <w:pPr>
            <w:pStyle w:val="Heading7"/>
            <w:spacing w:line="360" w:lineRule="auto"/>
          </w:pPr>
        </w:pPrChange>
      </w:pPr>
      <w:bookmarkStart w:id="4244" w:name="_Toc186281382"/>
      <w:ins w:id="4245" w:author="Administrator" w:date="2024-12-28T11:29:00Z">
        <w:r w:rsidRPr="00E646DC">
          <w:rPr>
            <w:rFonts w:eastAsia="Times New Roman" w:cs="Times New Roman"/>
            <w:szCs w:val="26"/>
          </w:rPr>
          <w:t>Hình 2.</w:t>
        </w:r>
        <w:r w:rsidRPr="00E646DC">
          <w:rPr>
            <w:rFonts w:eastAsia="Times New Roman" w:cs="Times New Roman"/>
            <w:szCs w:val="26"/>
            <w:lang w:val="en-AU"/>
          </w:rPr>
          <w:t>3</w:t>
        </w:r>
        <w:r w:rsidRPr="00E646DC">
          <w:rPr>
            <w:rFonts w:eastAsia="Times New Roman" w:cs="Times New Roman"/>
            <w:szCs w:val="26"/>
          </w:rPr>
          <w:t xml:space="preserve"> </w:t>
        </w:r>
        <w:r w:rsidRPr="00E646DC">
          <w:rPr>
            <w:rFonts w:eastAsia="Times New Roman" w:cs="Times New Roman"/>
            <w:szCs w:val="26"/>
            <w:lang w:val="en-US"/>
          </w:rPr>
          <w:t xml:space="preserve">Phân phối tập dữ liệu huấn luyện của mô hình </w:t>
        </w:r>
        <w:r w:rsidRPr="00AE78C4">
          <w:rPr>
            <w:rFonts w:cs="Times New Roman"/>
            <w:bCs/>
            <w:szCs w:val="26"/>
            <w:lang w:val="en-US"/>
            <w:rPrChange w:id="4246" w:author="Administrator" w:date="2024-12-28T11:34:00Z">
              <w:rPr>
                <w:rFonts w:cs="Times New Roman"/>
                <w:b/>
                <w:bCs/>
                <w:szCs w:val="26"/>
                <w:lang w:val="en-US"/>
              </w:rPr>
            </w:rPrChange>
          </w:rPr>
          <w:t>5CD-ViSoBERT</w:t>
        </w:r>
        <w:bookmarkEnd w:id="4244"/>
      </w:ins>
    </w:p>
    <w:p w14:paraId="57D5C156" w14:textId="77777777" w:rsidR="00AE78C4" w:rsidRPr="00E646DC" w:rsidRDefault="00AE78C4" w:rsidP="00B93C64">
      <w:pPr>
        <w:spacing w:line="360" w:lineRule="auto"/>
        <w:ind w:left="426" w:hanging="142"/>
        <w:jc w:val="both"/>
        <w:rPr>
          <w:ins w:id="4247" w:author="Administrator" w:date="2024-12-28T11:29:00Z"/>
          <w:sz w:val="26"/>
          <w:szCs w:val="26"/>
          <w:lang w:val="en-US"/>
        </w:rPr>
        <w:pPrChange w:id="4248" w:author="Administrator" w:date="2024-12-28T11:40:00Z">
          <w:pPr>
            <w:spacing w:line="360" w:lineRule="auto"/>
            <w:ind w:left="142"/>
            <w:jc w:val="both"/>
          </w:pPr>
        </w:pPrChange>
      </w:pPr>
      <w:ins w:id="4249" w:author="Administrator" w:date="2024-12-28T11:29:00Z">
        <w:r w:rsidRPr="00E646DC">
          <w:rPr>
            <w:sz w:val="26"/>
            <w:szCs w:val="26"/>
            <w:lang w:val="en-US"/>
          </w:rPr>
          <w:tab/>
          <w:t>Sử dụng:</w:t>
        </w:r>
      </w:ins>
    </w:p>
    <w:p w14:paraId="3E66ED7D" w14:textId="77777777" w:rsidR="00AE78C4" w:rsidRPr="00E646DC" w:rsidRDefault="00AE78C4" w:rsidP="00AE78C4">
      <w:pPr>
        <w:pStyle w:val="ListParagraph"/>
        <w:numPr>
          <w:ilvl w:val="0"/>
          <w:numId w:val="38"/>
        </w:numPr>
        <w:spacing w:line="360" w:lineRule="auto"/>
        <w:ind w:left="993"/>
        <w:jc w:val="both"/>
        <w:rPr>
          <w:ins w:id="4250" w:author="Administrator" w:date="2024-12-28T11:29:00Z"/>
          <w:rFonts w:cs="Times New Roman"/>
          <w:b w:val="0"/>
          <w:bCs/>
          <w:i w:val="0"/>
          <w:iCs/>
          <w:szCs w:val="26"/>
          <w:lang w:val="en-US"/>
        </w:rPr>
        <w:pPrChange w:id="4251" w:author="Administrator" w:date="2024-12-28T11:32:00Z">
          <w:pPr>
            <w:pStyle w:val="ListParagraph"/>
            <w:numPr>
              <w:numId w:val="38"/>
            </w:numPr>
            <w:spacing w:line="360" w:lineRule="auto"/>
            <w:ind w:left="142" w:hanging="360"/>
            <w:jc w:val="both"/>
          </w:pPr>
        </w:pPrChange>
      </w:pPr>
      <w:ins w:id="4252" w:author="Administrator" w:date="2024-12-28T11:29:00Z">
        <w:r w:rsidRPr="00E646DC">
          <w:rPr>
            <w:rFonts w:cs="Times New Roman"/>
            <w:i w:val="0"/>
            <w:iCs/>
            <w:szCs w:val="26"/>
            <w:lang w:val="en-US"/>
          </w:rPr>
          <w:t>Đầu vào</w:t>
        </w:r>
        <w:r w:rsidRPr="00E646DC">
          <w:rPr>
            <w:rFonts w:cs="Times New Roman"/>
            <w:b w:val="0"/>
            <w:bCs/>
            <w:i w:val="0"/>
            <w:iCs/>
            <w:szCs w:val="26"/>
            <w:lang w:val="en-US"/>
          </w:rPr>
          <w:t>: "Miếng dán dễ xước, ko khít với dt 11prm"</w:t>
        </w:r>
      </w:ins>
    </w:p>
    <w:p w14:paraId="0DB1A7CF" w14:textId="77777777" w:rsidR="00AE78C4" w:rsidRPr="00E646DC" w:rsidRDefault="00AE78C4" w:rsidP="00AE78C4">
      <w:pPr>
        <w:pStyle w:val="ListParagraph"/>
        <w:numPr>
          <w:ilvl w:val="0"/>
          <w:numId w:val="38"/>
        </w:numPr>
        <w:spacing w:line="360" w:lineRule="auto"/>
        <w:ind w:left="993"/>
        <w:jc w:val="both"/>
        <w:rPr>
          <w:ins w:id="4253" w:author="Administrator" w:date="2024-12-28T11:29:00Z"/>
          <w:rFonts w:cs="Times New Roman"/>
          <w:b w:val="0"/>
          <w:bCs/>
          <w:i w:val="0"/>
          <w:iCs/>
          <w:szCs w:val="26"/>
          <w:lang w:val="en-US"/>
        </w:rPr>
        <w:pPrChange w:id="4254" w:author="Administrator" w:date="2024-12-28T11:32:00Z">
          <w:pPr>
            <w:pStyle w:val="ListParagraph"/>
            <w:numPr>
              <w:numId w:val="38"/>
            </w:numPr>
            <w:spacing w:line="360" w:lineRule="auto"/>
            <w:ind w:left="142" w:hanging="360"/>
            <w:jc w:val="both"/>
          </w:pPr>
        </w:pPrChange>
      </w:pPr>
      <w:ins w:id="4255" w:author="Administrator" w:date="2024-12-28T11:29:00Z">
        <w:r w:rsidRPr="00E646DC">
          <w:rPr>
            <w:rFonts w:cs="Times New Roman"/>
            <w:i w:val="0"/>
            <w:iCs/>
            <w:szCs w:val="26"/>
            <w:lang w:val="en-US"/>
          </w:rPr>
          <w:t>Đầu ra:</w:t>
        </w:r>
        <w:r w:rsidRPr="00E646DC">
          <w:rPr>
            <w:rFonts w:cs="Times New Roman"/>
            <w:b w:val="0"/>
            <w:bCs/>
            <w:i w:val="0"/>
            <w:iCs/>
            <w:szCs w:val="26"/>
            <w:lang w:val="en-US"/>
          </w:rPr>
          <w:t xml:space="preserve"> "</w:t>
        </w:r>
        <w:r w:rsidRPr="00E646DC">
          <w:rPr>
            <w:rFonts w:cs="Times New Roman"/>
            <w:b w:val="0"/>
            <w:bCs/>
            <w:i w:val="0"/>
            <w:iCs/>
            <w:szCs w:val="26"/>
          </w:rPr>
          <w:t xml:space="preserve"> </w:t>
        </w:r>
        <w:r w:rsidRPr="00E646DC">
          <w:rPr>
            <w:rFonts w:cs="Times New Roman"/>
            <w:b w:val="0"/>
            <w:bCs/>
            <w:i w:val="0"/>
            <w:iCs/>
            <w:szCs w:val="26"/>
            <w:lang w:val="en-US"/>
          </w:rPr>
          <w:t>[{'label': 'NEG', 'score': 0.998149037361145}]"</w:t>
        </w:r>
      </w:ins>
    </w:p>
    <w:p w14:paraId="1CE4FF67" w14:textId="1EBA5DF9" w:rsidR="00AE78C4" w:rsidRPr="00AE78C4" w:rsidRDefault="00AE78C4" w:rsidP="00AE78C4">
      <w:pPr>
        <w:pStyle w:val="ListParagraph"/>
        <w:numPr>
          <w:ilvl w:val="0"/>
          <w:numId w:val="38"/>
        </w:numPr>
        <w:spacing w:line="360" w:lineRule="auto"/>
        <w:ind w:left="993"/>
        <w:jc w:val="both"/>
        <w:rPr>
          <w:ins w:id="4256" w:author="Administrator" w:date="2024-12-28T11:34:00Z"/>
          <w:rFonts w:cs="Times New Roman"/>
          <w:b w:val="0"/>
          <w:bCs/>
          <w:i w:val="0"/>
          <w:iCs/>
          <w:szCs w:val="26"/>
          <w:lang w:val="en-US"/>
          <w:rPrChange w:id="4257" w:author="Administrator" w:date="2024-12-28T11:34:00Z">
            <w:rPr>
              <w:ins w:id="4258" w:author="Administrator" w:date="2024-12-28T11:34:00Z"/>
              <w:rFonts w:cs="Times New Roman"/>
              <w:b w:val="0"/>
              <w:bCs/>
              <w:i w:val="0"/>
              <w:iCs/>
              <w:szCs w:val="26"/>
              <w:lang w:val="en-AU"/>
            </w:rPr>
          </w:rPrChange>
        </w:rPr>
      </w:pPr>
      <w:ins w:id="4259" w:author="Administrator" w:date="2024-12-28T11:29:00Z">
        <w:r w:rsidRPr="00E646DC">
          <w:rPr>
            <w:rFonts w:cs="Times New Roman"/>
            <w:b w:val="0"/>
            <w:bCs/>
            <w:i w:val="0"/>
            <w:iCs/>
            <w:noProof/>
            <w:szCs w:val="26"/>
            <w:lang w:val="en-US"/>
          </w:rPr>
          <w:drawing>
            <wp:anchor distT="0" distB="0" distL="114300" distR="114300" simplePos="0" relativeHeight="251681792" behindDoc="0" locked="0" layoutInCell="1" allowOverlap="1" wp14:anchorId="7979D728" wp14:editId="1C01716F">
              <wp:simplePos x="0" y="0"/>
              <wp:positionH relativeFrom="margin">
                <wp:align>center</wp:align>
              </wp:positionH>
              <wp:positionV relativeFrom="paragraph">
                <wp:posOffset>857444</wp:posOffset>
              </wp:positionV>
              <wp:extent cx="4521200" cy="1054100"/>
              <wp:effectExtent l="0" t="0" r="0" b="0"/>
              <wp:wrapTopAndBottom/>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25">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E646DC">
          <w:rPr>
            <w:rFonts w:cs="Times New Roman"/>
            <w:b w:val="0"/>
            <w:bCs/>
            <w:i w:val="0"/>
            <w:iCs/>
            <w:szCs w:val="26"/>
            <w:lang w:val="en-US"/>
          </w:rPr>
          <w:t xml:space="preserve">Giải thích: 'label': nhãn của câu đầu vào, </w:t>
        </w:r>
        <w:r w:rsidRPr="00E646DC">
          <w:rPr>
            <w:rFonts w:cs="Times New Roman"/>
            <w:i w:val="0"/>
            <w:iCs/>
            <w:szCs w:val="26"/>
            <w:lang w:val="en-US"/>
          </w:rPr>
          <w:t>NEG</w:t>
        </w:r>
        <w:r w:rsidRPr="00E646DC">
          <w:rPr>
            <w:rFonts w:cs="Times New Roman"/>
            <w:b w:val="0"/>
            <w:bCs/>
            <w:i w:val="0"/>
            <w:iCs/>
            <w:szCs w:val="26"/>
            <w:lang w:val="en-US"/>
          </w:rPr>
          <w:t xml:space="preserve"> (negative): tiêu cực, </w:t>
        </w:r>
        <w:r w:rsidRPr="00E646DC">
          <w:rPr>
            <w:rFonts w:cs="Times New Roman"/>
            <w:i w:val="0"/>
            <w:iCs/>
            <w:szCs w:val="26"/>
            <w:lang w:val="en-US"/>
          </w:rPr>
          <w:t>POS</w:t>
        </w:r>
        <w:r w:rsidRPr="00E646DC">
          <w:rPr>
            <w:rFonts w:cs="Times New Roman"/>
            <w:b w:val="0"/>
            <w:bCs/>
            <w:i w:val="0"/>
            <w:iCs/>
            <w:szCs w:val="26"/>
            <w:lang w:val="en-US"/>
          </w:rPr>
          <w:t xml:space="preserve"> (positive): tích cực, </w:t>
        </w:r>
        <w:r w:rsidRPr="00E646DC">
          <w:rPr>
            <w:rFonts w:cs="Times New Roman"/>
            <w:i w:val="0"/>
            <w:iCs/>
            <w:szCs w:val="26"/>
            <w:lang w:val="en-US"/>
          </w:rPr>
          <w:t>NEU</w:t>
        </w:r>
        <w:r w:rsidRPr="00E646DC">
          <w:rPr>
            <w:rFonts w:cs="Times New Roman"/>
            <w:b w:val="0"/>
            <w:bCs/>
            <w:i w:val="0"/>
            <w:iCs/>
            <w:szCs w:val="26"/>
            <w:lang w:val="en-US"/>
          </w:rPr>
          <w:t xml:space="preserve"> (</w:t>
        </w:r>
        <w:r w:rsidRPr="00E646DC">
          <w:rPr>
            <w:rFonts w:cs="Times New Roman"/>
            <w:b w:val="0"/>
            <w:bCs/>
            <w:i w:val="0"/>
            <w:iCs/>
            <w:szCs w:val="26"/>
          </w:rPr>
          <w:t>Neutral</w:t>
        </w:r>
        <w:r w:rsidRPr="00E646DC">
          <w:rPr>
            <w:rFonts w:cs="Times New Roman"/>
            <w:b w:val="0"/>
            <w:bCs/>
            <w:i w:val="0"/>
            <w:iCs/>
            <w:szCs w:val="26"/>
            <w:lang w:val="en-AU"/>
          </w:rPr>
          <w:t>): trung lập, 'score' là điểm đánh giá với label đó. Đầu ra đầy đủ có thể như sau</w:t>
        </w:r>
      </w:ins>
    </w:p>
    <w:p w14:paraId="056B8F58" w14:textId="77777777" w:rsidR="00B93C64" w:rsidRDefault="00B93C64" w:rsidP="00AE78C4">
      <w:pPr>
        <w:spacing w:line="360" w:lineRule="auto"/>
        <w:ind w:left="633"/>
        <w:jc w:val="both"/>
        <w:rPr>
          <w:ins w:id="4260" w:author="Administrator" w:date="2024-12-28T11:39:00Z"/>
          <w:bCs/>
          <w:iCs/>
          <w:sz w:val="26"/>
          <w:szCs w:val="26"/>
          <w:lang w:val="en-US"/>
        </w:rPr>
      </w:pPr>
    </w:p>
    <w:p w14:paraId="6EB3D9BE" w14:textId="6AABCFA8" w:rsidR="00AE78C4" w:rsidRDefault="00AE78C4" w:rsidP="00B93C64">
      <w:pPr>
        <w:spacing w:line="360" w:lineRule="auto"/>
        <w:ind w:left="284"/>
        <w:jc w:val="both"/>
        <w:rPr>
          <w:ins w:id="4261" w:author="Administrator" w:date="2024-12-28T11:40:00Z"/>
          <w:bCs/>
          <w:iCs/>
          <w:sz w:val="26"/>
          <w:szCs w:val="26"/>
          <w:lang w:val="en-US"/>
        </w:rPr>
        <w:pPrChange w:id="4262" w:author="Administrator" w:date="2024-12-28T11:40:00Z">
          <w:pPr>
            <w:spacing w:line="360" w:lineRule="auto"/>
            <w:ind w:left="633"/>
            <w:jc w:val="both"/>
          </w:pPr>
        </w:pPrChange>
      </w:pPr>
      <w:ins w:id="4263" w:author="Administrator" w:date="2024-12-28T11:34:00Z">
        <w:r w:rsidRPr="00AE78C4">
          <w:rPr>
            <w:bCs/>
            <w:iCs/>
            <w:sz w:val="26"/>
            <w:szCs w:val="26"/>
            <w:lang w:val="en-US"/>
            <w:rPrChange w:id="4264" w:author="Administrator" w:date="2024-12-28T11:35:00Z">
              <w:rPr>
                <w:bCs/>
                <w:iCs/>
                <w:szCs w:val="26"/>
                <w:lang w:val="en-US"/>
              </w:rPr>
            </w:rPrChange>
          </w:rPr>
          <w:t>Cách sử dụng cho hệ thống:</w:t>
        </w:r>
      </w:ins>
    </w:p>
    <w:p w14:paraId="5C4A58F7" w14:textId="4C48C9D7" w:rsidR="00B93C64" w:rsidRDefault="00B93C64" w:rsidP="00B93C64">
      <w:pPr>
        <w:spacing w:line="360" w:lineRule="auto"/>
        <w:ind w:left="284"/>
        <w:jc w:val="both"/>
        <w:rPr>
          <w:ins w:id="4265" w:author="Administrator" w:date="2024-12-28T11:43:00Z"/>
          <w:bCs/>
          <w:iCs/>
          <w:sz w:val="26"/>
          <w:szCs w:val="26"/>
          <w:lang w:val="en-US"/>
        </w:rPr>
      </w:pPr>
      <w:ins w:id="4266" w:author="Administrator" w:date="2024-12-28T11:40:00Z">
        <w:r>
          <w:rPr>
            <w:bCs/>
            <w:iCs/>
            <w:sz w:val="26"/>
            <w:szCs w:val="26"/>
            <w:lang w:val="en-US"/>
          </w:rPr>
          <w:tab/>
          <w:t>Mô hình được áp dụng vào hệ thống bằng cách viết một</w:t>
        </w:r>
      </w:ins>
      <w:ins w:id="4267" w:author="Administrator" w:date="2024-12-28T11:41:00Z">
        <w:r>
          <w:rPr>
            <w:bCs/>
            <w:iCs/>
            <w:sz w:val="26"/>
            <w:szCs w:val="26"/>
            <w:lang w:val="en-US"/>
          </w:rPr>
          <w:t xml:space="preserve"> API bằng ngôn ngữ Python với thư viện Flask</w:t>
        </w:r>
      </w:ins>
      <w:ins w:id="4268" w:author="Administrator" w:date="2024-12-28T11:42:00Z">
        <w:r>
          <w:rPr>
            <w:bCs/>
            <w:iCs/>
            <w:sz w:val="26"/>
            <w:szCs w:val="26"/>
            <w:lang w:val="en-US"/>
          </w:rPr>
          <w:t xml:space="preserve">, sau đó bên phía Back-end sẽ sử dụng API này </w:t>
        </w:r>
      </w:ins>
      <w:ins w:id="4269" w:author="Administrator" w:date="2024-12-28T11:43:00Z">
        <w:r>
          <w:rPr>
            <w:bCs/>
            <w:iCs/>
            <w:sz w:val="26"/>
            <w:szCs w:val="26"/>
            <w:lang w:val="en-US"/>
          </w:rPr>
          <w:t>khi khách hàng đánh giá chuyến xe với các bước như sau:</w:t>
        </w:r>
      </w:ins>
    </w:p>
    <w:p w14:paraId="1F741586" w14:textId="189911A1" w:rsidR="00B93C64" w:rsidRPr="00B93C64" w:rsidRDefault="00B93C64" w:rsidP="00A43156">
      <w:pPr>
        <w:pStyle w:val="ListParagraph"/>
        <w:numPr>
          <w:ilvl w:val="0"/>
          <w:numId w:val="46"/>
        </w:numPr>
        <w:spacing w:line="360" w:lineRule="auto"/>
        <w:ind w:left="709" w:hanging="283"/>
        <w:jc w:val="both"/>
        <w:rPr>
          <w:ins w:id="4270" w:author="Administrator" w:date="2024-12-28T11:45:00Z"/>
          <w:bCs/>
          <w:iCs/>
          <w:szCs w:val="26"/>
          <w:lang w:val="en-US"/>
          <w:rPrChange w:id="4271" w:author="Administrator" w:date="2024-12-28T11:45:00Z">
            <w:rPr>
              <w:ins w:id="4272" w:author="Administrator" w:date="2024-12-28T11:45:00Z"/>
              <w:b w:val="0"/>
              <w:bCs/>
              <w:i w:val="0"/>
              <w:iCs/>
              <w:szCs w:val="26"/>
              <w:lang w:val="en-US"/>
            </w:rPr>
          </w:rPrChange>
        </w:rPr>
        <w:pPrChange w:id="4273" w:author="Administrator" w:date="2024-12-28T11:55:00Z">
          <w:pPr>
            <w:pStyle w:val="ListParagraph"/>
            <w:numPr>
              <w:numId w:val="46"/>
            </w:numPr>
            <w:spacing w:line="360" w:lineRule="auto"/>
            <w:ind w:left="1004" w:hanging="360"/>
            <w:jc w:val="both"/>
          </w:pPr>
        </w:pPrChange>
      </w:pPr>
      <w:ins w:id="4274" w:author="Administrator" w:date="2024-12-28T11:43:00Z">
        <w:r>
          <w:rPr>
            <w:b w:val="0"/>
            <w:bCs/>
            <w:i w:val="0"/>
            <w:iCs/>
            <w:szCs w:val="26"/>
            <w:lang w:val="en-US"/>
          </w:rPr>
          <w:t>Bước 1: Khách hàng gửi đánh giá tới hệ thống, hệ thống sẽ đưa đánh giá qua mô hình để phân loại xem đánh giá thuộc loại nào</w:t>
        </w:r>
      </w:ins>
      <w:ins w:id="4275" w:author="Administrator" w:date="2024-12-28T11:45:00Z">
        <w:r>
          <w:rPr>
            <w:b w:val="0"/>
            <w:bCs/>
            <w:i w:val="0"/>
            <w:iCs/>
            <w:szCs w:val="26"/>
            <w:lang w:val="en-US"/>
          </w:rPr>
          <w:t>.</w:t>
        </w:r>
      </w:ins>
    </w:p>
    <w:p w14:paraId="4346035D" w14:textId="31652215" w:rsidR="00B93C64" w:rsidRPr="00B93C64" w:rsidRDefault="00B93C64" w:rsidP="00A43156">
      <w:pPr>
        <w:pStyle w:val="ListParagraph"/>
        <w:numPr>
          <w:ilvl w:val="0"/>
          <w:numId w:val="46"/>
        </w:numPr>
        <w:spacing w:line="360" w:lineRule="auto"/>
        <w:ind w:left="709" w:hanging="283"/>
        <w:jc w:val="both"/>
        <w:rPr>
          <w:ins w:id="4276" w:author="Administrator" w:date="2024-12-28T11:46:00Z"/>
          <w:bCs/>
          <w:iCs/>
          <w:szCs w:val="26"/>
          <w:lang w:val="en-US"/>
          <w:rPrChange w:id="4277" w:author="Administrator" w:date="2024-12-28T11:46:00Z">
            <w:rPr>
              <w:ins w:id="4278" w:author="Administrator" w:date="2024-12-28T11:46:00Z"/>
              <w:b w:val="0"/>
              <w:bCs/>
              <w:i w:val="0"/>
              <w:iCs/>
              <w:szCs w:val="26"/>
              <w:lang w:val="en-US"/>
            </w:rPr>
          </w:rPrChange>
        </w:rPr>
        <w:pPrChange w:id="4279" w:author="Administrator" w:date="2024-12-28T11:55:00Z">
          <w:pPr>
            <w:pStyle w:val="ListParagraph"/>
            <w:numPr>
              <w:numId w:val="46"/>
            </w:numPr>
            <w:spacing w:line="360" w:lineRule="auto"/>
            <w:ind w:left="1004" w:hanging="360"/>
            <w:jc w:val="both"/>
          </w:pPr>
        </w:pPrChange>
      </w:pPr>
      <w:ins w:id="4280" w:author="Administrator" w:date="2024-12-28T11:45:00Z">
        <w:r>
          <w:rPr>
            <w:b w:val="0"/>
            <w:bCs/>
            <w:i w:val="0"/>
            <w:iCs/>
            <w:szCs w:val="26"/>
            <w:lang w:val="en-US"/>
          </w:rPr>
          <w:lastRenderedPageBreak/>
          <w:t xml:space="preserve">Bước 2: Sau khi đã có phân loại, hệ thống sẽ lưu vào thuộc tính </w:t>
        </w:r>
      </w:ins>
      <w:ins w:id="4281" w:author="Administrator" w:date="2024-12-28T11:46:00Z">
        <w:r>
          <w:rPr>
            <w:b w:val="0"/>
            <w:bCs/>
            <w:i w:val="0"/>
            <w:iCs/>
            <w:szCs w:val="26"/>
            <w:lang w:val="en-US"/>
          </w:rPr>
          <w:t>“sentiment” của đánh giá với tên của phân loại đó</w:t>
        </w:r>
      </w:ins>
    </w:p>
    <w:p w14:paraId="2486804E" w14:textId="3CE004D3" w:rsidR="00AE78C4" w:rsidRPr="00B93C64" w:rsidRDefault="00B93C64" w:rsidP="00B93C64">
      <w:pPr>
        <w:spacing w:line="360" w:lineRule="auto"/>
        <w:ind w:left="284"/>
        <w:jc w:val="both"/>
        <w:rPr>
          <w:ins w:id="4282" w:author="Administrator" w:date="2024-12-28T11:29:00Z"/>
          <w:bCs/>
          <w:iCs/>
          <w:sz w:val="26"/>
          <w:szCs w:val="26"/>
          <w:lang w:val="en-US"/>
          <w:rPrChange w:id="4283" w:author="Administrator" w:date="2024-12-28T11:46:00Z">
            <w:rPr>
              <w:ins w:id="4284" w:author="Administrator" w:date="2024-12-28T11:29:00Z"/>
              <w:b w:val="0"/>
              <w:bCs/>
              <w:iCs/>
              <w:lang w:val="en-US"/>
            </w:rPr>
          </w:rPrChange>
        </w:rPr>
        <w:pPrChange w:id="4285" w:author="Administrator" w:date="2024-12-28T11:46:00Z">
          <w:pPr>
            <w:pStyle w:val="Heading3"/>
            <w:spacing w:before="60" w:after="60" w:line="360" w:lineRule="auto"/>
            <w:jc w:val="both"/>
          </w:pPr>
        </w:pPrChange>
      </w:pPr>
      <w:ins w:id="4286" w:author="Administrator" w:date="2024-12-28T11:46:00Z">
        <w:r w:rsidRPr="00B93C64">
          <w:rPr>
            <w:bCs/>
            <w:iCs/>
            <w:sz w:val="26"/>
            <w:szCs w:val="26"/>
            <w:lang w:val="en-US"/>
            <w:rPrChange w:id="4287" w:author="Administrator" w:date="2024-12-28T11:46:00Z">
              <w:rPr>
                <w:bCs/>
                <w:iCs/>
                <w:lang w:val="en-US"/>
              </w:rPr>
            </w:rPrChange>
          </w:rPr>
          <w:t xml:space="preserve">Sau khi đã có đánh giá, </w:t>
        </w:r>
        <w:r>
          <w:rPr>
            <w:bCs/>
            <w:iCs/>
            <w:sz w:val="26"/>
            <w:szCs w:val="26"/>
            <w:lang w:val="en-US"/>
          </w:rPr>
          <w:t xml:space="preserve">bên phía quản trị viên sẽ có thể thống kê và Xếp hạng tài xế theo </w:t>
        </w:r>
      </w:ins>
      <w:ins w:id="4288" w:author="Administrator" w:date="2024-12-28T11:47:00Z">
        <w:r>
          <w:rPr>
            <w:bCs/>
            <w:iCs/>
            <w:sz w:val="26"/>
            <w:szCs w:val="26"/>
            <w:lang w:val="en-US"/>
          </w:rPr>
          <w:t xml:space="preserve">phân loại đánh giá đó. </w:t>
        </w:r>
      </w:ins>
    </w:p>
    <w:p w14:paraId="3C4803DA" w14:textId="1E77DD5F" w:rsidR="007D5646" w:rsidRPr="00E646DC" w:rsidRDefault="007D5646" w:rsidP="004D7B7B">
      <w:pPr>
        <w:pStyle w:val="Heading3"/>
        <w:spacing w:before="60" w:after="60" w:line="360" w:lineRule="auto"/>
        <w:jc w:val="both"/>
        <w:rPr>
          <w:b w:val="0"/>
          <w:bCs/>
          <w:lang w:val="en-US"/>
        </w:rPr>
        <w:pPrChange w:id="4289" w:author="Administrator" w:date="2024-12-28T10:42:00Z">
          <w:pPr>
            <w:pStyle w:val="Heading3"/>
            <w:spacing w:before="60" w:after="60" w:line="360" w:lineRule="auto"/>
          </w:pPr>
        </w:pPrChange>
      </w:pPr>
      <w:r w:rsidRPr="00E646DC">
        <w:rPr>
          <w:lang w:val="en-US"/>
        </w:rPr>
        <w:t>2.</w:t>
      </w:r>
      <w:r w:rsidR="001D5CBB" w:rsidRPr="00E646DC">
        <w:rPr>
          <w:lang w:val="en-US"/>
        </w:rPr>
        <w:t>3</w:t>
      </w:r>
      <w:r w:rsidRPr="00E646DC">
        <w:rPr>
          <w:lang w:val="en-US"/>
        </w:rPr>
        <w:t>.</w:t>
      </w:r>
      <w:ins w:id="4290" w:author="Administrator" w:date="2024-12-28T11:30:00Z">
        <w:r w:rsidR="00AE78C4">
          <w:rPr>
            <w:lang w:val="en-US"/>
          </w:rPr>
          <w:t>5</w:t>
        </w:r>
      </w:ins>
      <w:del w:id="4291" w:author="Administrator" w:date="2024-12-28T11:30:00Z">
        <w:r w:rsidRPr="00E646DC" w:rsidDel="00AE78C4">
          <w:rPr>
            <w:lang w:val="en-US"/>
          </w:rPr>
          <w:delText>4</w:delText>
        </w:r>
      </w:del>
      <w:r w:rsidRPr="00E646DC">
        <w:t xml:space="preserve"> </w:t>
      </w:r>
      <w:r w:rsidRPr="00E646DC">
        <w:rPr>
          <w:lang w:val="en-US"/>
        </w:rPr>
        <w:t>Các nội dung khác</w:t>
      </w:r>
      <w:bookmarkEnd w:id="4211"/>
      <w:del w:id="4292" w:author="admin" w:date="2024-12-27T16:28:00Z">
        <w:r w:rsidRPr="00E646DC" w:rsidDel="005500A2">
          <w:rPr>
            <w:b w:val="0"/>
            <w:bCs/>
            <w:lang w:val="en-US"/>
          </w:rPr>
          <w:delText>:</w:delText>
        </w:r>
      </w:del>
    </w:p>
    <w:p w14:paraId="31C883AF" w14:textId="49575860" w:rsidR="007D5646" w:rsidRPr="00E646DC" w:rsidDel="00AE78C4" w:rsidRDefault="007D5646" w:rsidP="004D7B7B">
      <w:pPr>
        <w:spacing w:line="360" w:lineRule="auto"/>
        <w:ind w:left="720"/>
        <w:jc w:val="both"/>
        <w:rPr>
          <w:del w:id="4293" w:author="Administrator" w:date="2024-12-28T11:29:00Z"/>
          <w:bCs/>
          <w:iCs/>
          <w:sz w:val="26"/>
          <w:szCs w:val="26"/>
          <w:lang w:val="en-US"/>
        </w:rPr>
        <w:pPrChange w:id="4294" w:author="Administrator" w:date="2024-12-28T10:42:00Z">
          <w:pPr>
            <w:spacing w:line="360" w:lineRule="auto"/>
            <w:ind w:left="720"/>
          </w:pPr>
        </w:pPrChange>
      </w:pPr>
      <w:r w:rsidRPr="00E646DC">
        <w:rPr>
          <w:bCs/>
          <w:sz w:val="26"/>
          <w:szCs w:val="26"/>
          <w:lang w:val="en-US"/>
        </w:rPr>
        <w:t>2.</w:t>
      </w:r>
      <w:r w:rsidR="001D5CBB" w:rsidRPr="00E646DC">
        <w:rPr>
          <w:bCs/>
          <w:sz w:val="26"/>
          <w:szCs w:val="26"/>
          <w:lang w:val="en-US"/>
        </w:rPr>
        <w:t>3</w:t>
      </w:r>
      <w:r w:rsidRPr="00E646DC">
        <w:rPr>
          <w:bCs/>
          <w:sz w:val="26"/>
          <w:szCs w:val="26"/>
          <w:lang w:val="en-US"/>
        </w:rPr>
        <w:t>.</w:t>
      </w:r>
      <w:ins w:id="4295" w:author="Administrator" w:date="2024-12-28T11:56:00Z">
        <w:r w:rsidR="00A43156">
          <w:rPr>
            <w:bCs/>
            <w:sz w:val="26"/>
            <w:szCs w:val="26"/>
            <w:lang w:val="en-US"/>
          </w:rPr>
          <w:t>5</w:t>
        </w:r>
      </w:ins>
      <w:del w:id="4296" w:author="Administrator" w:date="2024-12-28T11:56:00Z">
        <w:r w:rsidRPr="00E646DC" w:rsidDel="00A43156">
          <w:rPr>
            <w:bCs/>
            <w:sz w:val="26"/>
            <w:szCs w:val="26"/>
            <w:lang w:val="en-US"/>
          </w:rPr>
          <w:delText>4</w:delText>
        </w:r>
      </w:del>
      <w:r w:rsidRPr="00E646DC">
        <w:rPr>
          <w:bCs/>
          <w:sz w:val="26"/>
          <w:szCs w:val="26"/>
          <w:lang w:val="en-US"/>
        </w:rPr>
        <w:t xml:space="preserve">.1 </w:t>
      </w:r>
      <w:r w:rsidRPr="00E646DC">
        <w:rPr>
          <w:bCs/>
          <w:iCs/>
          <w:sz w:val="26"/>
          <w:szCs w:val="26"/>
          <w:lang w:val="en-US"/>
        </w:rPr>
        <w:t>Bảng tính giá chuyến xe:</w:t>
      </w:r>
    </w:p>
    <w:p w14:paraId="7470A0F8" w14:textId="77777777" w:rsidR="009747C4" w:rsidRPr="00E646DC" w:rsidDel="00AE78C4" w:rsidRDefault="009747C4" w:rsidP="004D7B7B">
      <w:pPr>
        <w:spacing w:line="360" w:lineRule="auto"/>
        <w:ind w:left="360"/>
        <w:jc w:val="both"/>
        <w:rPr>
          <w:del w:id="4297" w:author="Administrator" w:date="2024-12-28T11:29:00Z"/>
          <w:szCs w:val="26"/>
          <w:lang w:val="en-AU"/>
        </w:rPr>
        <w:pPrChange w:id="4298" w:author="Administrator" w:date="2024-12-28T10:42:00Z">
          <w:pPr>
            <w:spacing w:line="360" w:lineRule="auto"/>
            <w:ind w:left="360"/>
          </w:pPr>
        </w:pPrChange>
      </w:pPr>
    </w:p>
    <w:p w14:paraId="1FDC467A" w14:textId="77777777" w:rsidR="009747C4" w:rsidRPr="00E646DC" w:rsidDel="00AE78C4" w:rsidRDefault="009747C4" w:rsidP="004D7B7B">
      <w:pPr>
        <w:spacing w:line="360" w:lineRule="auto"/>
        <w:ind w:left="360"/>
        <w:jc w:val="both"/>
        <w:rPr>
          <w:del w:id="4299" w:author="Administrator" w:date="2024-12-28T11:29:00Z"/>
          <w:szCs w:val="26"/>
          <w:lang w:val="en-AU"/>
        </w:rPr>
        <w:pPrChange w:id="4300" w:author="Administrator" w:date="2024-12-28T10:42:00Z">
          <w:pPr>
            <w:spacing w:line="360" w:lineRule="auto"/>
            <w:ind w:left="360"/>
          </w:pPr>
        </w:pPrChange>
      </w:pPr>
    </w:p>
    <w:p w14:paraId="60887DE0" w14:textId="77777777" w:rsidR="009747C4" w:rsidRPr="00E646DC" w:rsidDel="00AE78C4" w:rsidRDefault="009747C4" w:rsidP="004D7B7B">
      <w:pPr>
        <w:spacing w:line="360" w:lineRule="auto"/>
        <w:ind w:left="360"/>
        <w:jc w:val="both"/>
        <w:rPr>
          <w:del w:id="4301" w:author="Administrator" w:date="2024-12-28T11:29:00Z"/>
          <w:szCs w:val="26"/>
          <w:lang w:val="en-AU"/>
        </w:rPr>
        <w:pPrChange w:id="4302" w:author="Administrator" w:date="2024-12-28T10:42:00Z">
          <w:pPr>
            <w:spacing w:line="360" w:lineRule="auto"/>
            <w:ind w:left="360"/>
          </w:pPr>
        </w:pPrChange>
      </w:pPr>
    </w:p>
    <w:p w14:paraId="6F51E61F" w14:textId="77777777" w:rsidR="009747C4" w:rsidRPr="00E646DC" w:rsidDel="00AE78C4" w:rsidRDefault="009747C4" w:rsidP="004D7B7B">
      <w:pPr>
        <w:spacing w:line="360" w:lineRule="auto"/>
        <w:ind w:left="360"/>
        <w:jc w:val="both"/>
        <w:rPr>
          <w:del w:id="4303" w:author="Administrator" w:date="2024-12-28T11:29:00Z"/>
          <w:szCs w:val="26"/>
          <w:lang w:val="en-AU"/>
        </w:rPr>
        <w:pPrChange w:id="4304" w:author="Administrator" w:date="2024-12-28T10:42:00Z">
          <w:pPr>
            <w:spacing w:line="360" w:lineRule="auto"/>
            <w:ind w:left="360"/>
          </w:pPr>
        </w:pPrChange>
      </w:pPr>
    </w:p>
    <w:p w14:paraId="33F614BF" w14:textId="77777777" w:rsidR="009747C4" w:rsidRPr="00E646DC" w:rsidRDefault="009747C4" w:rsidP="00AE78C4">
      <w:pPr>
        <w:spacing w:line="360" w:lineRule="auto"/>
        <w:ind w:left="720"/>
        <w:jc w:val="both"/>
        <w:rPr>
          <w:szCs w:val="26"/>
          <w:lang w:val="en-AU"/>
        </w:rPr>
        <w:pPrChange w:id="4305" w:author="Administrator" w:date="2024-12-28T11:29:00Z">
          <w:pPr>
            <w:spacing w:line="360" w:lineRule="auto"/>
            <w:ind w:left="360"/>
          </w:pPr>
        </w:pPrChange>
      </w:pPr>
    </w:p>
    <w:p w14:paraId="0286A301" w14:textId="77777777" w:rsidR="009747C4" w:rsidRPr="00E646DC" w:rsidRDefault="007D5646" w:rsidP="004D7B7B">
      <w:pPr>
        <w:pStyle w:val="ListParagraph"/>
        <w:numPr>
          <w:ilvl w:val="0"/>
          <w:numId w:val="22"/>
        </w:numPr>
        <w:spacing w:line="360" w:lineRule="auto"/>
        <w:jc w:val="both"/>
        <w:rPr>
          <w:rFonts w:cs="Times New Roman"/>
          <w:szCs w:val="26"/>
          <w:lang w:val="en-AU"/>
        </w:rPr>
        <w:pPrChange w:id="4306" w:author="Administrator" w:date="2024-12-28T10:42:00Z">
          <w:pPr>
            <w:pStyle w:val="ListParagraph"/>
            <w:numPr>
              <w:numId w:val="22"/>
            </w:numPr>
            <w:spacing w:line="360" w:lineRule="auto"/>
            <w:ind w:left="720" w:hanging="360"/>
            <w:jc w:val="left"/>
          </w:pPr>
        </w:pPrChange>
      </w:pPr>
      <w:r w:rsidRPr="00E646DC">
        <w:rPr>
          <w:rFonts w:cs="Times New Roman"/>
          <w:szCs w:val="26"/>
          <w:lang w:val="en-AU"/>
        </w:rPr>
        <w:t>Bảng giá cước cơ bản</w:t>
      </w:r>
    </w:p>
    <w:p w14:paraId="02281903" w14:textId="77777777" w:rsidR="009747C4" w:rsidRPr="00E646DC" w:rsidRDefault="009747C4" w:rsidP="004D7B7B">
      <w:pPr>
        <w:spacing w:line="360" w:lineRule="auto"/>
        <w:ind w:left="360"/>
        <w:jc w:val="both"/>
        <w:rPr>
          <w:szCs w:val="26"/>
          <w:lang w:val="en-AU"/>
        </w:rPr>
        <w:pPrChange w:id="4307" w:author="Administrator" w:date="2024-12-28T10:42:00Z">
          <w:pPr>
            <w:spacing w:line="360" w:lineRule="auto"/>
            <w:ind w:left="360"/>
          </w:pPr>
        </w:pPrChange>
      </w:pPr>
    </w:p>
    <w:tbl>
      <w:tblPr>
        <w:tblStyle w:val="TableGrid"/>
        <w:tblW w:w="0" w:type="auto"/>
        <w:tblLook w:val="04A0" w:firstRow="1" w:lastRow="0" w:firstColumn="1" w:lastColumn="0" w:noHBand="0" w:noVBand="1"/>
      </w:tblPr>
      <w:tblGrid>
        <w:gridCol w:w="2252"/>
        <w:gridCol w:w="2252"/>
        <w:gridCol w:w="2253"/>
        <w:gridCol w:w="2253"/>
      </w:tblGrid>
      <w:tr w:rsidR="007D5646" w:rsidRPr="00E646DC" w14:paraId="1D20223C" w14:textId="77777777" w:rsidTr="00DD7485">
        <w:tc>
          <w:tcPr>
            <w:tcW w:w="2252" w:type="dxa"/>
          </w:tcPr>
          <w:p w14:paraId="57542BAF" w14:textId="77777777" w:rsidR="007D5646" w:rsidRPr="00E646DC" w:rsidRDefault="007D5646" w:rsidP="004D7B7B">
            <w:pPr>
              <w:spacing w:line="360" w:lineRule="auto"/>
              <w:jc w:val="both"/>
              <w:rPr>
                <w:sz w:val="26"/>
                <w:szCs w:val="26"/>
                <w:lang w:val="en-AU"/>
              </w:rPr>
              <w:pPrChange w:id="4308" w:author="Administrator" w:date="2024-12-28T10:42:00Z">
                <w:pPr>
                  <w:spacing w:line="360" w:lineRule="auto"/>
                </w:pPr>
              </w:pPrChange>
            </w:pPr>
            <w:r w:rsidRPr="00E646DC">
              <w:rPr>
                <w:sz w:val="26"/>
                <w:szCs w:val="26"/>
                <w:lang w:val="en-AU"/>
              </w:rPr>
              <w:t>Dịch vụ</w:t>
            </w:r>
          </w:p>
        </w:tc>
        <w:tc>
          <w:tcPr>
            <w:tcW w:w="2252" w:type="dxa"/>
          </w:tcPr>
          <w:p w14:paraId="531CADC3" w14:textId="77777777" w:rsidR="007D5646" w:rsidRPr="00E646DC" w:rsidRDefault="007D5646" w:rsidP="004D7B7B">
            <w:pPr>
              <w:spacing w:line="360" w:lineRule="auto"/>
              <w:jc w:val="both"/>
              <w:rPr>
                <w:sz w:val="26"/>
                <w:szCs w:val="26"/>
                <w:lang w:val="en-AU"/>
              </w:rPr>
              <w:pPrChange w:id="4309" w:author="Administrator" w:date="2024-12-28T10:42:00Z">
                <w:pPr>
                  <w:spacing w:line="360" w:lineRule="auto"/>
                </w:pPr>
              </w:pPrChange>
            </w:pPr>
            <w:r w:rsidRPr="00E646DC">
              <w:rPr>
                <w:sz w:val="26"/>
                <w:szCs w:val="26"/>
                <w:lang w:val="en-AU"/>
              </w:rPr>
              <w:t>Giá cước 2km đầu tiên (tối thiểu)</w:t>
            </w:r>
          </w:p>
        </w:tc>
        <w:tc>
          <w:tcPr>
            <w:tcW w:w="2253" w:type="dxa"/>
          </w:tcPr>
          <w:p w14:paraId="0E42F832" w14:textId="77777777" w:rsidR="007D5646" w:rsidRPr="00E646DC" w:rsidRDefault="007D5646" w:rsidP="004D7B7B">
            <w:pPr>
              <w:spacing w:line="360" w:lineRule="auto"/>
              <w:jc w:val="both"/>
              <w:rPr>
                <w:sz w:val="26"/>
                <w:szCs w:val="26"/>
                <w:lang w:val="en-AU"/>
              </w:rPr>
              <w:pPrChange w:id="4310" w:author="Administrator" w:date="2024-12-28T10:42:00Z">
                <w:pPr>
                  <w:spacing w:line="360" w:lineRule="auto"/>
                </w:pPr>
              </w:pPrChange>
            </w:pPr>
            <w:r w:rsidRPr="00E646DC">
              <w:rPr>
                <w:sz w:val="26"/>
                <w:szCs w:val="26"/>
                <w:lang w:val="en-AU"/>
              </w:rPr>
              <w:t>Giá cước mỗi km tiếp theo</w:t>
            </w:r>
          </w:p>
        </w:tc>
        <w:tc>
          <w:tcPr>
            <w:tcW w:w="2253" w:type="dxa"/>
          </w:tcPr>
          <w:p w14:paraId="3A384E49" w14:textId="77777777" w:rsidR="007D5646" w:rsidRPr="00E646DC" w:rsidRDefault="007D5646" w:rsidP="004D7B7B">
            <w:pPr>
              <w:spacing w:line="360" w:lineRule="auto"/>
              <w:jc w:val="both"/>
              <w:rPr>
                <w:sz w:val="26"/>
                <w:szCs w:val="26"/>
                <w:lang w:val="en-AU"/>
              </w:rPr>
              <w:pPrChange w:id="4311" w:author="Administrator" w:date="2024-12-28T10:42:00Z">
                <w:pPr>
                  <w:spacing w:line="360" w:lineRule="auto"/>
                </w:pPr>
              </w:pPrChange>
            </w:pPr>
            <w:r w:rsidRPr="00E646DC">
              <w:rPr>
                <w:sz w:val="26"/>
                <w:szCs w:val="26"/>
                <w:lang w:val="en-AU"/>
              </w:rPr>
              <w:t>Giá cước tính theo thời gian di chuyển (sau 2km đầu tiên)</w:t>
            </w:r>
          </w:p>
        </w:tc>
      </w:tr>
      <w:tr w:rsidR="007D5646" w:rsidRPr="00E646DC" w14:paraId="34EED69F" w14:textId="77777777" w:rsidTr="00DD7485">
        <w:tc>
          <w:tcPr>
            <w:tcW w:w="2252" w:type="dxa"/>
          </w:tcPr>
          <w:p w14:paraId="74CE17DC" w14:textId="77777777" w:rsidR="007D5646" w:rsidRPr="00E646DC" w:rsidRDefault="007D5646" w:rsidP="004D7B7B">
            <w:pPr>
              <w:spacing w:line="360" w:lineRule="auto"/>
              <w:jc w:val="both"/>
              <w:rPr>
                <w:sz w:val="26"/>
                <w:szCs w:val="26"/>
                <w:lang w:val="en-AU"/>
              </w:rPr>
              <w:pPrChange w:id="4312" w:author="Administrator" w:date="2024-12-28T10:42:00Z">
                <w:pPr>
                  <w:spacing w:line="360" w:lineRule="auto"/>
                </w:pPr>
              </w:pPrChange>
            </w:pPr>
            <w:r w:rsidRPr="00E646DC">
              <w:rPr>
                <w:sz w:val="26"/>
                <w:szCs w:val="26"/>
                <w:lang w:val="en-AU"/>
              </w:rPr>
              <w:t>Ô tô 4 chỗ</w:t>
            </w:r>
          </w:p>
        </w:tc>
        <w:tc>
          <w:tcPr>
            <w:tcW w:w="2252" w:type="dxa"/>
          </w:tcPr>
          <w:p w14:paraId="21763861" w14:textId="77777777" w:rsidR="007D5646" w:rsidRPr="00E646DC" w:rsidRDefault="007D5646" w:rsidP="004D7B7B">
            <w:pPr>
              <w:spacing w:line="360" w:lineRule="auto"/>
              <w:jc w:val="both"/>
              <w:rPr>
                <w:sz w:val="26"/>
                <w:szCs w:val="26"/>
                <w:lang w:val="en-AU"/>
              </w:rPr>
              <w:pPrChange w:id="4313" w:author="Administrator" w:date="2024-12-28T10:42:00Z">
                <w:pPr>
                  <w:spacing w:line="360" w:lineRule="auto"/>
                </w:pPr>
              </w:pPrChange>
            </w:pPr>
            <w:r w:rsidRPr="00E646DC">
              <w:rPr>
                <w:sz w:val="26"/>
                <w:szCs w:val="26"/>
                <w:lang w:val="en-AU"/>
              </w:rPr>
              <w:t>29.000đ</w:t>
            </w:r>
          </w:p>
        </w:tc>
        <w:tc>
          <w:tcPr>
            <w:tcW w:w="2253" w:type="dxa"/>
          </w:tcPr>
          <w:p w14:paraId="4F5D929E" w14:textId="77777777" w:rsidR="007D5646" w:rsidRPr="00E646DC" w:rsidRDefault="007D5646" w:rsidP="004D7B7B">
            <w:pPr>
              <w:spacing w:line="360" w:lineRule="auto"/>
              <w:jc w:val="both"/>
              <w:rPr>
                <w:sz w:val="26"/>
                <w:szCs w:val="26"/>
                <w:lang w:val="en-AU"/>
              </w:rPr>
              <w:pPrChange w:id="4314" w:author="Administrator" w:date="2024-12-28T10:42:00Z">
                <w:pPr>
                  <w:spacing w:line="360" w:lineRule="auto"/>
                </w:pPr>
              </w:pPrChange>
            </w:pPr>
            <w:r w:rsidRPr="00E646DC">
              <w:rPr>
                <w:sz w:val="26"/>
                <w:szCs w:val="26"/>
                <w:lang w:val="en-AU"/>
              </w:rPr>
              <w:t>10.000đ</w:t>
            </w:r>
          </w:p>
        </w:tc>
        <w:tc>
          <w:tcPr>
            <w:tcW w:w="2253" w:type="dxa"/>
          </w:tcPr>
          <w:p w14:paraId="53CE85C6" w14:textId="77777777" w:rsidR="007D5646" w:rsidRPr="00E646DC" w:rsidRDefault="007D5646" w:rsidP="004D7B7B">
            <w:pPr>
              <w:spacing w:line="360" w:lineRule="auto"/>
              <w:jc w:val="both"/>
              <w:rPr>
                <w:sz w:val="26"/>
                <w:szCs w:val="26"/>
                <w:lang w:val="en-AU"/>
              </w:rPr>
              <w:pPrChange w:id="4315" w:author="Administrator" w:date="2024-12-28T10:42:00Z">
                <w:pPr>
                  <w:spacing w:line="360" w:lineRule="auto"/>
                </w:pPr>
              </w:pPrChange>
            </w:pPr>
            <w:r w:rsidRPr="00E646DC">
              <w:rPr>
                <w:sz w:val="26"/>
                <w:szCs w:val="26"/>
                <w:lang w:val="en-AU"/>
              </w:rPr>
              <w:t>450đ/ phút</w:t>
            </w:r>
          </w:p>
        </w:tc>
      </w:tr>
      <w:tr w:rsidR="007D5646" w:rsidRPr="00E646DC" w14:paraId="3250AF50" w14:textId="77777777" w:rsidTr="00DD7485">
        <w:tc>
          <w:tcPr>
            <w:tcW w:w="2252" w:type="dxa"/>
          </w:tcPr>
          <w:p w14:paraId="49AC557F" w14:textId="77777777" w:rsidR="007D5646" w:rsidRPr="00E646DC" w:rsidRDefault="007D5646" w:rsidP="004D7B7B">
            <w:pPr>
              <w:spacing w:line="360" w:lineRule="auto"/>
              <w:jc w:val="both"/>
              <w:rPr>
                <w:sz w:val="26"/>
                <w:szCs w:val="26"/>
                <w:lang w:val="en-AU"/>
              </w:rPr>
              <w:pPrChange w:id="4316" w:author="Administrator" w:date="2024-12-28T10:42:00Z">
                <w:pPr>
                  <w:spacing w:line="360" w:lineRule="auto"/>
                </w:pPr>
              </w:pPrChange>
            </w:pPr>
            <w:r w:rsidRPr="00E646DC">
              <w:rPr>
                <w:sz w:val="26"/>
                <w:szCs w:val="26"/>
                <w:lang w:val="en-AU"/>
              </w:rPr>
              <w:t>Ô tô 7 chỗ</w:t>
            </w:r>
          </w:p>
        </w:tc>
        <w:tc>
          <w:tcPr>
            <w:tcW w:w="2252" w:type="dxa"/>
          </w:tcPr>
          <w:p w14:paraId="7358CAC4" w14:textId="77777777" w:rsidR="007D5646" w:rsidRPr="00E646DC" w:rsidRDefault="007D5646" w:rsidP="004D7B7B">
            <w:pPr>
              <w:spacing w:line="360" w:lineRule="auto"/>
              <w:jc w:val="both"/>
              <w:rPr>
                <w:sz w:val="26"/>
                <w:szCs w:val="26"/>
                <w:lang w:val="en-AU"/>
              </w:rPr>
              <w:pPrChange w:id="4317" w:author="Administrator" w:date="2024-12-28T10:42:00Z">
                <w:pPr>
                  <w:spacing w:line="360" w:lineRule="auto"/>
                </w:pPr>
              </w:pPrChange>
            </w:pPr>
            <w:r w:rsidRPr="00E646DC">
              <w:rPr>
                <w:sz w:val="26"/>
                <w:szCs w:val="26"/>
                <w:lang w:val="en-AU"/>
              </w:rPr>
              <w:t>34.000đ</w:t>
            </w:r>
          </w:p>
        </w:tc>
        <w:tc>
          <w:tcPr>
            <w:tcW w:w="2253" w:type="dxa"/>
          </w:tcPr>
          <w:p w14:paraId="3067B50B" w14:textId="77777777" w:rsidR="007D5646" w:rsidRPr="00E646DC" w:rsidRDefault="007D5646" w:rsidP="004D7B7B">
            <w:pPr>
              <w:spacing w:line="360" w:lineRule="auto"/>
              <w:jc w:val="both"/>
              <w:rPr>
                <w:sz w:val="26"/>
                <w:szCs w:val="26"/>
                <w:lang w:val="en-AU"/>
              </w:rPr>
              <w:pPrChange w:id="4318" w:author="Administrator" w:date="2024-12-28T10:42:00Z">
                <w:pPr>
                  <w:spacing w:line="360" w:lineRule="auto"/>
                </w:pPr>
              </w:pPrChange>
            </w:pPr>
            <w:r w:rsidRPr="00E646DC">
              <w:rPr>
                <w:sz w:val="26"/>
                <w:szCs w:val="26"/>
                <w:lang w:val="en-AU"/>
              </w:rPr>
              <w:t>13.000đ</w:t>
            </w:r>
          </w:p>
        </w:tc>
        <w:tc>
          <w:tcPr>
            <w:tcW w:w="2253" w:type="dxa"/>
          </w:tcPr>
          <w:p w14:paraId="159939F2" w14:textId="77777777" w:rsidR="007D5646" w:rsidRPr="00E646DC" w:rsidRDefault="007D5646" w:rsidP="004D7B7B">
            <w:pPr>
              <w:spacing w:line="360" w:lineRule="auto"/>
              <w:jc w:val="both"/>
              <w:rPr>
                <w:sz w:val="26"/>
                <w:szCs w:val="26"/>
                <w:lang w:val="en-AU"/>
              </w:rPr>
              <w:pPrChange w:id="4319" w:author="Administrator" w:date="2024-12-28T10:42:00Z">
                <w:pPr>
                  <w:spacing w:line="360" w:lineRule="auto"/>
                </w:pPr>
              </w:pPrChange>
            </w:pPr>
            <w:r w:rsidRPr="00E646DC">
              <w:rPr>
                <w:sz w:val="26"/>
                <w:szCs w:val="26"/>
                <w:lang w:val="en-AU"/>
              </w:rPr>
              <w:t>550đ/ phút</w:t>
            </w:r>
          </w:p>
        </w:tc>
      </w:tr>
      <w:tr w:rsidR="007D5646" w:rsidRPr="00E646DC" w14:paraId="48312EEF" w14:textId="77777777" w:rsidTr="00DD7485">
        <w:tc>
          <w:tcPr>
            <w:tcW w:w="2252" w:type="dxa"/>
          </w:tcPr>
          <w:p w14:paraId="5C6264F4" w14:textId="77777777" w:rsidR="007D5646" w:rsidRPr="00E646DC" w:rsidRDefault="007D5646" w:rsidP="004D7B7B">
            <w:pPr>
              <w:spacing w:line="360" w:lineRule="auto"/>
              <w:jc w:val="both"/>
              <w:rPr>
                <w:sz w:val="26"/>
                <w:szCs w:val="26"/>
                <w:lang w:val="en-AU"/>
              </w:rPr>
              <w:pPrChange w:id="4320" w:author="Administrator" w:date="2024-12-28T10:42:00Z">
                <w:pPr>
                  <w:spacing w:line="360" w:lineRule="auto"/>
                </w:pPr>
              </w:pPrChange>
            </w:pPr>
            <w:r w:rsidRPr="00E646DC">
              <w:rPr>
                <w:sz w:val="26"/>
                <w:szCs w:val="26"/>
                <w:lang w:val="en-AU"/>
              </w:rPr>
              <w:t>Xe máy</w:t>
            </w:r>
          </w:p>
        </w:tc>
        <w:tc>
          <w:tcPr>
            <w:tcW w:w="2252" w:type="dxa"/>
          </w:tcPr>
          <w:p w14:paraId="45C7DD20" w14:textId="77777777" w:rsidR="007D5646" w:rsidRPr="00E646DC" w:rsidRDefault="007D5646" w:rsidP="004D7B7B">
            <w:pPr>
              <w:spacing w:line="360" w:lineRule="auto"/>
              <w:jc w:val="both"/>
              <w:rPr>
                <w:sz w:val="26"/>
                <w:szCs w:val="26"/>
                <w:lang w:val="en-AU"/>
              </w:rPr>
              <w:pPrChange w:id="4321" w:author="Administrator" w:date="2024-12-28T10:42:00Z">
                <w:pPr>
                  <w:spacing w:line="360" w:lineRule="auto"/>
                </w:pPr>
              </w:pPrChange>
            </w:pPr>
            <w:r w:rsidRPr="00E646DC">
              <w:rPr>
                <w:sz w:val="26"/>
                <w:szCs w:val="26"/>
                <w:lang w:val="en-AU"/>
              </w:rPr>
              <w:t>13.500đ</w:t>
            </w:r>
          </w:p>
        </w:tc>
        <w:tc>
          <w:tcPr>
            <w:tcW w:w="2253" w:type="dxa"/>
          </w:tcPr>
          <w:p w14:paraId="1F7AF177" w14:textId="77777777" w:rsidR="007D5646" w:rsidRPr="00E646DC" w:rsidRDefault="007D5646" w:rsidP="004D7B7B">
            <w:pPr>
              <w:spacing w:line="360" w:lineRule="auto"/>
              <w:jc w:val="both"/>
              <w:rPr>
                <w:sz w:val="26"/>
                <w:szCs w:val="26"/>
                <w:lang w:val="en-AU"/>
              </w:rPr>
              <w:pPrChange w:id="4322" w:author="Administrator" w:date="2024-12-28T10:42:00Z">
                <w:pPr>
                  <w:spacing w:line="360" w:lineRule="auto"/>
                </w:pPr>
              </w:pPrChange>
            </w:pPr>
            <w:r w:rsidRPr="00E646DC">
              <w:rPr>
                <w:sz w:val="26"/>
                <w:szCs w:val="26"/>
                <w:lang w:val="en-AU"/>
              </w:rPr>
              <w:t>4.300đ</w:t>
            </w:r>
          </w:p>
        </w:tc>
        <w:tc>
          <w:tcPr>
            <w:tcW w:w="2253" w:type="dxa"/>
          </w:tcPr>
          <w:p w14:paraId="4A8E17BB" w14:textId="77777777" w:rsidR="007D5646" w:rsidRPr="00E646DC" w:rsidRDefault="007D5646" w:rsidP="004D7B7B">
            <w:pPr>
              <w:spacing w:line="360" w:lineRule="auto"/>
              <w:jc w:val="both"/>
              <w:rPr>
                <w:sz w:val="26"/>
                <w:szCs w:val="26"/>
                <w:lang w:val="en-AU"/>
              </w:rPr>
              <w:pPrChange w:id="4323" w:author="Administrator" w:date="2024-12-28T10:42:00Z">
                <w:pPr>
                  <w:spacing w:line="360" w:lineRule="auto"/>
                </w:pPr>
              </w:pPrChange>
            </w:pPr>
            <w:r w:rsidRPr="00E646DC">
              <w:rPr>
                <w:sz w:val="26"/>
                <w:szCs w:val="26"/>
                <w:lang w:val="en-AU"/>
              </w:rPr>
              <w:t>350đ/ phút</w:t>
            </w:r>
          </w:p>
        </w:tc>
      </w:tr>
    </w:tbl>
    <w:p w14:paraId="21E2640A" w14:textId="77777777" w:rsidR="00DD7485" w:rsidRPr="00E646DC" w:rsidRDefault="001778D5" w:rsidP="00A43156">
      <w:pPr>
        <w:pStyle w:val="Heading8"/>
        <w:spacing w:line="360" w:lineRule="auto"/>
        <w:rPr>
          <w:rFonts w:cs="Times New Roman"/>
          <w:szCs w:val="26"/>
          <w:lang w:val="en-US"/>
        </w:rPr>
      </w:pPr>
      <w:bookmarkStart w:id="4324" w:name="_Toc186274579"/>
      <w:r w:rsidRPr="00E646DC">
        <w:rPr>
          <w:rFonts w:cs="Times New Roman"/>
          <w:szCs w:val="26"/>
          <w:lang w:val="en-US"/>
        </w:rPr>
        <w:t>Bảng 2.1 Bảng giá cước cơ bản</w:t>
      </w:r>
      <w:bookmarkEnd w:id="4324"/>
    </w:p>
    <w:p w14:paraId="0524859D" w14:textId="77777777" w:rsidR="007D5646" w:rsidRPr="00E646DC" w:rsidRDefault="007D5646" w:rsidP="004D7B7B">
      <w:pPr>
        <w:pStyle w:val="ListParagraph"/>
        <w:numPr>
          <w:ilvl w:val="0"/>
          <w:numId w:val="22"/>
        </w:numPr>
        <w:spacing w:line="360" w:lineRule="auto"/>
        <w:jc w:val="both"/>
        <w:rPr>
          <w:rFonts w:cs="Times New Roman"/>
          <w:szCs w:val="26"/>
          <w:lang w:val="en-AU"/>
        </w:rPr>
        <w:pPrChange w:id="4325" w:author="Administrator" w:date="2024-12-28T10:42:00Z">
          <w:pPr>
            <w:pStyle w:val="ListParagraph"/>
            <w:numPr>
              <w:numId w:val="22"/>
            </w:numPr>
            <w:spacing w:line="360" w:lineRule="auto"/>
            <w:ind w:left="720" w:hanging="360"/>
            <w:jc w:val="left"/>
          </w:pPr>
        </w:pPrChange>
      </w:pPr>
      <w:r w:rsidRPr="00E646DC">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E646DC" w14:paraId="12720D2E" w14:textId="77777777" w:rsidTr="00DD7485">
        <w:tc>
          <w:tcPr>
            <w:tcW w:w="3003" w:type="dxa"/>
          </w:tcPr>
          <w:p w14:paraId="6526916E" w14:textId="77777777" w:rsidR="007D5646" w:rsidRPr="00E646DC" w:rsidRDefault="007D5646" w:rsidP="004D7B7B">
            <w:pPr>
              <w:spacing w:line="360" w:lineRule="auto"/>
              <w:jc w:val="both"/>
              <w:rPr>
                <w:sz w:val="26"/>
                <w:szCs w:val="26"/>
                <w:lang w:val="en-AU"/>
              </w:rPr>
              <w:pPrChange w:id="4326" w:author="Administrator" w:date="2024-12-28T10:42:00Z">
                <w:pPr>
                  <w:spacing w:line="360" w:lineRule="auto"/>
                </w:pPr>
              </w:pPrChange>
            </w:pPr>
            <w:r w:rsidRPr="00E646DC">
              <w:rPr>
                <w:sz w:val="26"/>
                <w:szCs w:val="26"/>
                <w:lang w:val="en-AU"/>
              </w:rPr>
              <w:t>Loại phí</w:t>
            </w:r>
          </w:p>
        </w:tc>
        <w:tc>
          <w:tcPr>
            <w:tcW w:w="3003" w:type="dxa"/>
          </w:tcPr>
          <w:p w14:paraId="13A6080C" w14:textId="77777777" w:rsidR="007D5646" w:rsidRPr="00E646DC" w:rsidRDefault="007D5646" w:rsidP="004D7B7B">
            <w:pPr>
              <w:spacing w:line="360" w:lineRule="auto"/>
              <w:jc w:val="both"/>
              <w:rPr>
                <w:sz w:val="26"/>
                <w:szCs w:val="26"/>
                <w:lang w:val="en-AU"/>
              </w:rPr>
              <w:pPrChange w:id="4327" w:author="Administrator" w:date="2024-12-28T10:42:00Z">
                <w:pPr>
                  <w:spacing w:line="360" w:lineRule="auto"/>
                </w:pPr>
              </w:pPrChange>
            </w:pPr>
            <w:r w:rsidRPr="00E646DC">
              <w:rPr>
                <w:sz w:val="26"/>
                <w:szCs w:val="26"/>
                <w:lang w:val="en-AU"/>
              </w:rPr>
              <w:t>Giải thích</w:t>
            </w:r>
          </w:p>
        </w:tc>
        <w:tc>
          <w:tcPr>
            <w:tcW w:w="3004" w:type="dxa"/>
          </w:tcPr>
          <w:p w14:paraId="638F7B17" w14:textId="77777777" w:rsidR="007D5646" w:rsidRPr="00E646DC" w:rsidRDefault="007D5646" w:rsidP="004D7B7B">
            <w:pPr>
              <w:spacing w:line="360" w:lineRule="auto"/>
              <w:jc w:val="both"/>
              <w:rPr>
                <w:sz w:val="26"/>
                <w:szCs w:val="26"/>
                <w:lang w:val="en-AU"/>
              </w:rPr>
              <w:pPrChange w:id="4328" w:author="Administrator" w:date="2024-12-28T10:42:00Z">
                <w:pPr>
                  <w:spacing w:line="360" w:lineRule="auto"/>
                </w:pPr>
              </w:pPrChange>
            </w:pPr>
            <w:r w:rsidRPr="00E646DC">
              <w:rPr>
                <w:sz w:val="26"/>
                <w:szCs w:val="26"/>
                <w:lang w:val="en-AU"/>
              </w:rPr>
              <w:t>Giá</w:t>
            </w:r>
          </w:p>
        </w:tc>
      </w:tr>
      <w:tr w:rsidR="007D5646" w:rsidRPr="00E646DC" w14:paraId="7334F3D6" w14:textId="77777777" w:rsidTr="00DD7485">
        <w:tc>
          <w:tcPr>
            <w:tcW w:w="3003" w:type="dxa"/>
          </w:tcPr>
          <w:p w14:paraId="3C705FCC" w14:textId="77777777" w:rsidR="007D5646" w:rsidRPr="00E646DC" w:rsidRDefault="007D5646" w:rsidP="004D7B7B">
            <w:pPr>
              <w:spacing w:line="360" w:lineRule="auto"/>
              <w:jc w:val="both"/>
              <w:rPr>
                <w:sz w:val="26"/>
                <w:szCs w:val="26"/>
                <w:lang w:val="en-AU"/>
              </w:rPr>
              <w:pPrChange w:id="4329" w:author="Administrator" w:date="2024-12-28T10:42:00Z">
                <w:pPr>
                  <w:spacing w:line="360" w:lineRule="auto"/>
                </w:pPr>
              </w:pPrChange>
            </w:pPr>
            <w:r w:rsidRPr="00E646DC">
              <w:rPr>
                <w:sz w:val="26"/>
                <w:szCs w:val="26"/>
                <w:lang w:val="en-AU"/>
              </w:rPr>
              <w:t>Phí nền tảng</w:t>
            </w:r>
          </w:p>
        </w:tc>
        <w:tc>
          <w:tcPr>
            <w:tcW w:w="3003" w:type="dxa"/>
          </w:tcPr>
          <w:p w14:paraId="3E17F6E4" w14:textId="77777777" w:rsidR="007D5646" w:rsidRPr="00E646DC" w:rsidRDefault="007D5646" w:rsidP="004D7B7B">
            <w:pPr>
              <w:spacing w:line="360" w:lineRule="auto"/>
              <w:jc w:val="both"/>
              <w:rPr>
                <w:sz w:val="26"/>
                <w:szCs w:val="26"/>
                <w:lang w:val="en-AU"/>
              </w:rPr>
              <w:pPrChange w:id="4330" w:author="Administrator" w:date="2024-12-28T10:42:00Z">
                <w:pPr>
                  <w:spacing w:line="360" w:lineRule="auto"/>
                </w:pPr>
              </w:pPrChange>
            </w:pPr>
            <w:r w:rsidRPr="00E646DC">
              <w:rPr>
                <w:sz w:val="26"/>
                <w:szCs w:val="26"/>
                <w:lang w:val="en-AU"/>
              </w:rPr>
              <w:t xml:space="preserve">Phí sử dụng nền tảng ứng dụng </w:t>
            </w:r>
          </w:p>
        </w:tc>
        <w:tc>
          <w:tcPr>
            <w:tcW w:w="3004" w:type="dxa"/>
          </w:tcPr>
          <w:p w14:paraId="3867643E" w14:textId="77777777" w:rsidR="007D5646" w:rsidRPr="00E646DC" w:rsidRDefault="007D5646" w:rsidP="004D7B7B">
            <w:pPr>
              <w:spacing w:line="360" w:lineRule="auto"/>
              <w:jc w:val="both"/>
              <w:rPr>
                <w:sz w:val="26"/>
                <w:szCs w:val="26"/>
                <w:lang w:val="en-AU"/>
              </w:rPr>
              <w:pPrChange w:id="4331" w:author="Administrator" w:date="2024-12-28T10:42:00Z">
                <w:pPr>
                  <w:spacing w:line="360" w:lineRule="auto"/>
                </w:pPr>
              </w:pPrChange>
            </w:pPr>
            <w:r w:rsidRPr="00E646DC">
              <w:rPr>
                <w:sz w:val="26"/>
                <w:szCs w:val="26"/>
                <w:lang w:val="en-AU"/>
              </w:rPr>
              <w:t>4.000đ cho ô tô</w:t>
            </w:r>
          </w:p>
          <w:p w14:paraId="717D6913" w14:textId="77777777" w:rsidR="007D5646" w:rsidRPr="00E646DC" w:rsidRDefault="007D5646" w:rsidP="004D7B7B">
            <w:pPr>
              <w:spacing w:line="360" w:lineRule="auto"/>
              <w:jc w:val="both"/>
              <w:rPr>
                <w:sz w:val="26"/>
                <w:szCs w:val="26"/>
                <w:lang w:val="en-AU"/>
              </w:rPr>
              <w:pPrChange w:id="4332" w:author="Administrator" w:date="2024-12-28T10:42:00Z">
                <w:pPr>
                  <w:spacing w:line="360" w:lineRule="auto"/>
                </w:pPr>
              </w:pPrChange>
            </w:pPr>
            <w:r w:rsidRPr="00E646DC">
              <w:rPr>
                <w:sz w:val="26"/>
                <w:szCs w:val="26"/>
                <w:lang w:val="en-AU"/>
              </w:rPr>
              <w:t>2.000đ cho xe máy</w:t>
            </w:r>
          </w:p>
        </w:tc>
      </w:tr>
      <w:tr w:rsidR="00146A9E" w:rsidRPr="00E646DC" w14:paraId="4280687C" w14:textId="77777777" w:rsidTr="004F6477">
        <w:trPr>
          <w:trHeight w:val="650"/>
        </w:trPr>
        <w:tc>
          <w:tcPr>
            <w:tcW w:w="3003" w:type="dxa"/>
          </w:tcPr>
          <w:p w14:paraId="517B5559" w14:textId="77777777" w:rsidR="00146A9E" w:rsidRPr="00E646DC" w:rsidRDefault="00146A9E" w:rsidP="004D7B7B">
            <w:pPr>
              <w:spacing w:line="360" w:lineRule="auto"/>
              <w:jc w:val="both"/>
              <w:rPr>
                <w:sz w:val="26"/>
                <w:szCs w:val="26"/>
                <w:lang w:val="en-AU"/>
              </w:rPr>
              <w:pPrChange w:id="4333" w:author="Administrator" w:date="2024-12-28T10:42:00Z">
                <w:pPr>
                  <w:spacing w:line="360" w:lineRule="auto"/>
                </w:pPr>
              </w:pPrChange>
            </w:pPr>
            <w:r w:rsidRPr="00E646DC">
              <w:rPr>
                <w:sz w:val="26"/>
                <w:szCs w:val="26"/>
                <w:lang w:val="en-AU"/>
              </w:rPr>
              <w:t>Phụ phí thời tiết xấu</w:t>
            </w:r>
          </w:p>
        </w:tc>
        <w:tc>
          <w:tcPr>
            <w:tcW w:w="3003" w:type="dxa"/>
          </w:tcPr>
          <w:p w14:paraId="038613DF" w14:textId="77777777" w:rsidR="00146A9E" w:rsidRPr="00E646DC" w:rsidRDefault="00146A9E" w:rsidP="004D7B7B">
            <w:pPr>
              <w:spacing w:line="360" w:lineRule="auto"/>
              <w:jc w:val="both"/>
              <w:rPr>
                <w:sz w:val="26"/>
                <w:szCs w:val="26"/>
                <w:lang w:val="en-AU"/>
              </w:rPr>
              <w:pPrChange w:id="4334" w:author="Administrator" w:date="2024-12-28T10:42:00Z">
                <w:pPr>
                  <w:spacing w:line="360" w:lineRule="auto"/>
                </w:pPr>
              </w:pPrChange>
            </w:pPr>
            <w:r w:rsidRPr="00E646DC">
              <w:rPr>
                <w:sz w:val="26"/>
                <w:szCs w:val="26"/>
                <w:lang w:val="en-AU"/>
              </w:rPr>
              <w:t>Phụ phí này sinh ra khi thời tiết không tốt</w:t>
            </w:r>
          </w:p>
        </w:tc>
        <w:tc>
          <w:tcPr>
            <w:tcW w:w="3004" w:type="dxa"/>
            <w:vAlign w:val="center"/>
          </w:tcPr>
          <w:p w14:paraId="49B51200" w14:textId="77777777" w:rsidR="00146A9E" w:rsidRPr="00E646DC" w:rsidRDefault="00146A9E" w:rsidP="004D7B7B">
            <w:pPr>
              <w:spacing w:line="360" w:lineRule="auto"/>
              <w:jc w:val="both"/>
              <w:rPr>
                <w:sz w:val="26"/>
                <w:szCs w:val="26"/>
                <w:lang w:val="en-AU"/>
              </w:rPr>
              <w:pPrChange w:id="4335" w:author="Administrator" w:date="2024-12-28T10:42:00Z">
                <w:pPr>
                  <w:spacing w:line="360" w:lineRule="auto"/>
                </w:pPr>
              </w:pPrChange>
            </w:pPr>
            <w:r w:rsidRPr="00E646DC">
              <w:rPr>
                <w:sz w:val="26"/>
                <w:szCs w:val="26"/>
                <w:lang w:val="en-AU"/>
              </w:rPr>
              <w:t>10%/Tổng tiền</w:t>
            </w:r>
          </w:p>
        </w:tc>
      </w:tr>
      <w:tr w:rsidR="007D5646" w:rsidRPr="00E646DC" w14:paraId="3CA57B1A" w14:textId="77777777" w:rsidTr="00DD7485">
        <w:tc>
          <w:tcPr>
            <w:tcW w:w="3003" w:type="dxa"/>
          </w:tcPr>
          <w:p w14:paraId="533538C2" w14:textId="77777777" w:rsidR="007D5646" w:rsidRPr="00E646DC" w:rsidRDefault="007D5646" w:rsidP="004D7B7B">
            <w:pPr>
              <w:spacing w:line="360" w:lineRule="auto"/>
              <w:jc w:val="both"/>
              <w:rPr>
                <w:sz w:val="26"/>
                <w:szCs w:val="26"/>
                <w:lang w:val="en-AU"/>
              </w:rPr>
              <w:pPrChange w:id="4336" w:author="Administrator" w:date="2024-12-28T10:42:00Z">
                <w:pPr>
                  <w:spacing w:line="360" w:lineRule="auto"/>
                </w:pPr>
              </w:pPrChange>
            </w:pPr>
            <w:r w:rsidRPr="00E646DC">
              <w:rPr>
                <w:sz w:val="26"/>
                <w:szCs w:val="26"/>
                <w:lang w:val="en-AU"/>
              </w:rPr>
              <w:t>Phí cầu đường, vé xe</w:t>
            </w:r>
          </w:p>
        </w:tc>
        <w:tc>
          <w:tcPr>
            <w:tcW w:w="3003" w:type="dxa"/>
          </w:tcPr>
          <w:p w14:paraId="3BCF50E7" w14:textId="77777777" w:rsidR="007D5646" w:rsidRPr="00E646DC" w:rsidRDefault="007D5646" w:rsidP="004D7B7B">
            <w:pPr>
              <w:spacing w:line="360" w:lineRule="auto"/>
              <w:jc w:val="both"/>
              <w:rPr>
                <w:sz w:val="26"/>
                <w:szCs w:val="26"/>
                <w:lang w:val="en-AU"/>
              </w:rPr>
              <w:pPrChange w:id="4337" w:author="Administrator" w:date="2024-12-28T10:42:00Z">
                <w:pPr>
                  <w:spacing w:line="360" w:lineRule="auto"/>
                </w:pPr>
              </w:pPrChange>
            </w:pPr>
            <w:r w:rsidRPr="00E646DC">
              <w:rPr>
                <w:sz w:val="26"/>
                <w:szCs w:val="26"/>
                <w:lang w:val="en-AU"/>
              </w:rPr>
              <w:t>Chi phí khi đi đường gặp phải</w:t>
            </w:r>
          </w:p>
        </w:tc>
        <w:tc>
          <w:tcPr>
            <w:tcW w:w="3004" w:type="dxa"/>
          </w:tcPr>
          <w:p w14:paraId="1B5F9360" w14:textId="77777777" w:rsidR="007D5646" w:rsidRPr="00E646DC" w:rsidRDefault="007D5646" w:rsidP="004D7B7B">
            <w:pPr>
              <w:spacing w:line="360" w:lineRule="auto"/>
              <w:jc w:val="both"/>
              <w:rPr>
                <w:sz w:val="26"/>
                <w:szCs w:val="26"/>
                <w:lang w:val="en-AU"/>
              </w:rPr>
              <w:pPrChange w:id="4338" w:author="Administrator" w:date="2024-12-28T10:42:00Z">
                <w:pPr>
                  <w:spacing w:line="360" w:lineRule="auto"/>
                </w:pPr>
              </w:pPrChange>
            </w:pPr>
            <w:r w:rsidRPr="00E646DC">
              <w:rPr>
                <w:sz w:val="26"/>
                <w:szCs w:val="26"/>
                <w:lang w:val="en-AU"/>
              </w:rPr>
              <w:t>Thoả thuận giữa tài xế và người đặt xe</w:t>
            </w:r>
          </w:p>
        </w:tc>
      </w:tr>
    </w:tbl>
    <w:p w14:paraId="33707B3F" w14:textId="77777777" w:rsidR="001778D5" w:rsidRPr="00E646DC" w:rsidRDefault="001778D5" w:rsidP="00A43156">
      <w:pPr>
        <w:pStyle w:val="Heading8"/>
        <w:spacing w:line="360" w:lineRule="auto"/>
        <w:rPr>
          <w:rFonts w:cs="Times New Roman"/>
          <w:szCs w:val="26"/>
          <w:lang w:val="en-US"/>
        </w:rPr>
      </w:pPr>
      <w:bookmarkStart w:id="4339" w:name="_Toc186274580"/>
      <w:r w:rsidRPr="00E646DC">
        <w:rPr>
          <w:rFonts w:cs="Times New Roman"/>
          <w:szCs w:val="26"/>
          <w:lang w:val="en-US"/>
        </w:rPr>
        <w:t>Bảng 2.2 Bảng các loại phụ phí</w:t>
      </w:r>
      <w:bookmarkEnd w:id="4339"/>
    </w:p>
    <w:p w14:paraId="7D3501D1" w14:textId="77777777" w:rsidR="007D5646" w:rsidRPr="00E646DC" w:rsidRDefault="007D5646" w:rsidP="004D7B7B">
      <w:pPr>
        <w:spacing w:line="360" w:lineRule="auto"/>
        <w:jc w:val="both"/>
        <w:rPr>
          <w:b/>
          <w:bCs/>
          <w:i/>
          <w:iCs/>
          <w:sz w:val="26"/>
          <w:szCs w:val="26"/>
          <w:lang w:val="en-AU"/>
        </w:rPr>
        <w:pPrChange w:id="4340" w:author="Administrator" w:date="2024-12-28T10:42:00Z">
          <w:pPr>
            <w:spacing w:line="360" w:lineRule="auto"/>
          </w:pPr>
        </w:pPrChange>
      </w:pPr>
      <w:r w:rsidRPr="00E646DC">
        <w:rPr>
          <w:b/>
          <w:bCs/>
          <w:sz w:val="26"/>
          <w:szCs w:val="26"/>
          <w:lang w:val="en-AU"/>
        </w:rPr>
        <w:t>Công thức tính cước:</w:t>
      </w:r>
      <w:r w:rsidRPr="00E646DC">
        <w:rPr>
          <w:b/>
          <w:bCs/>
          <w:i/>
          <w:iCs/>
          <w:sz w:val="26"/>
          <w:szCs w:val="26"/>
          <w:lang w:val="en-AU"/>
        </w:rPr>
        <w:t xml:space="preserve"> Giá cước tối thiểu + Giá cước mỗi km tiếp theo (sau 2km đầu tiên) + Giá cước tính theo thời gian di chuyển (sau 2km đầu tiên) + Phụ phí</w:t>
      </w:r>
    </w:p>
    <w:p w14:paraId="75939846" w14:textId="77777777" w:rsidR="007D5646" w:rsidRPr="00E646DC" w:rsidRDefault="007D5646" w:rsidP="004D7B7B">
      <w:pPr>
        <w:pStyle w:val="ListParagraph"/>
        <w:numPr>
          <w:ilvl w:val="0"/>
          <w:numId w:val="22"/>
        </w:numPr>
        <w:spacing w:line="360" w:lineRule="auto"/>
        <w:jc w:val="both"/>
        <w:rPr>
          <w:rFonts w:cs="Times New Roman"/>
          <w:b w:val="0"/>
          <w:bCs/>
          <w:szCs w:val="26"/>
          <w:lang w:val="en-AU"/>
        </w:rPr>
        <w:pPrChange w:id="4341" w:author="Administrator" w:date="2024-12-28T10:42:00Z">
          <w:pPr>
            <w:pStyle w:val="ListParagraph"/>
            <w:numPr>
              <w:numId w:val="22"/>
            </w:numPr>
            <w:spacing w:line="360" w:lineRule="auto"/>
            <w:ind w:left="720" w:hanging="360"/>
            <w:jc w:val="left"/>
          </w:pPr>
        </w:pPrChange>
      </w:pPr>
      <w:r w:rsidRPr="00E646DC">
        <w:rPr>
          <w:rFonts w:cs="Times New Roman"/>
          <w:bCs/>
          <w:szCs w:val="26"/>
          <w:lang w:val="en-AU"/>
        </w:rPr>
        <w:t>Ví dụ: Chuyến ô tô 4 chỗ đi 10km, thời gian di chuyển sau 2km đầu tiên là 30 phút, thời tiết mưa to, không có phí cầu đường</w:t>
      </w:r>
    </w:p>
    <w:p w14:paraId="3A459E41" w14:textId="77777777" w:rsidR="00A016A8" w:rsidRPr="00E646DC" w:rsidRDefault="007D5646" w:rsidP="004D7B7B">
      <w:pPr>
        <w:spacing w:line="360" w:lineRule="auto"/>
        <w:jc w:val="both"/>
        <w:rPr>
          <w:i/>
          <w:iCs/>
          <w:sz w:val="26"/>
          <w:szCs w:val="26"/>
          <w:lang w:val="en-AU"/>
        </w:rPr>
        <w:pPrChange w:id="4342" w:author="Administrator" w:date="2024-12-28T10:42:00Z">
          <w:pPr>
            <w:spacing w:line="360" w:lineRule="auto"/>
          </w:pPr>
        </w:pPrChange>
      </w:pPr>
      <w:r w:rsidRPr="00E646DC">
        <w:rPr>
          <w:b/>
          <w:bCs/>
          <w:sz w:val="26"/>
          <w:szCs w:val="26"/>
          <w:lang w:val="en-AU"/>
        </w:rPr>
        <w:tab/>
      </w:r>
      <w:r w:rsidRPr="00E646DC">
        <w:rPr>
          <w:i/>
          <w:iCs/>
          <w:sz w:val="26"/>
          <w:szCs w:val="26"/>
          <w:lang w:val="en-AU"/>
        </w:rPr>
        <w:t>=&gt; Giá cước: 29.000+8*10000 + 30*450+50000 + 4000= 135.500đ</w:t>
      </w:r>
    </w:p>
    <w:p w14:paraId="1BD501F3" w14:textId="77777777" w:rsidR="007E5296" w:rsidRPr="00E646DC" w:rsidRDefault="00DF1BE5" w:rsidP="004D7B7B">
      <w:pPr>
        <w:pStyle w:val="Heading2"/>
        <w:spacing w:before="60" w:after="60" w:line="360" w:lineRule="auto"/>
        <w:jc w:val="both"/>
        <w:rPr>
          <w:lang w:val="en-US"/>
        </w:rPr>
        <w:pPrChange w:id="4343" w:author="Administrator" w:date="2024-12-28T10:42:00Z">
          <w:pPr>
            <w:pStyle w:val="Heading2"/>
            <w:spacing w:before="60" w:after="60" w:line="360" w:lineRule="auto"/>
          </w:pPr>
        </w:pPrChange>
      </w:pPr>
      <w:bookmarkStart w:id="4344" w:name="_Toc186275524"/>
      <w:r w:rsidRPr="00E646DC">
        <w:rPr>
          <w:lang w:val="en-US"/>
        </w:rPr>
        <w:lastRenderedPageBreak/>
        <w:t>2.</w:t>
      </w:r>
      <w:r w:rsidR="001D5CBB" w:rsidRPr="00E646DC">
        <w:rPr>
          <w:lang w:val="en-US"/>
        </w:rPr>
        <w:t>4</w:t>
      </w:r>
      <w:r w:rsidR="00BC2553" w:rsidRPr="00E646DC">
        <w:t xml:space="preserve"> </w:t>
      </w:r>
      <w:r w:rsidR="00BC2553" w:rsidRPr="00E646DC">
        <w:rPr>
          <w:lang w:val="en-US"/>
        </w:rPr>
        <w:t>K</w:t>
      </w:r>
      <w:r w:rsidR="007E5296" w:rsidRPr="00E646DC">
        <w:rPr>
          <w:lang w:val="en-US"/>
        </w:rPr>
        <w:t>ết</w:t>
      </w:r>
      <w:r w:rsidR="00BC2553" w:rsidRPr="00E646DC">
        <w:rPr>
          <w:lang w:val="en-US"/>
        </w:rPr>
        <w:t xml:space="preserve"> luận</w:t>
      </w:r>
      <w:r w:rsidRPr="00E646DC">
        <w:t xml:space="preserve"> </w:t>
      </w:r>
      <w:r w:rsidR="00555904" w:rsidRPr="00E646DC">
        <w:rPr>
          <w:lang w:val="en-US"/>
        </w:rPr>
        <w:t>C</w:t>
      </w:r>
      <w:r w:rsidRPr="00E646DC">
        <w:t xml:space="preserve">hương </w:t>
      </w:r>
      <w:r w:rsidR="00BC2553" w:rsidRPr="00E646DC">
        <w:rPr>
          <w:lang w:val="en-US"/>
        </w:rPr>
        <w:t>II</w:t>
      </w:r>
      <w:bookmarkEnd w:id="4344"/>
    </w:p>
    <w:p w14:paraId="55B8950D" w14:textId="77777777" w:rsidR="00555904" w:rsidRPr="00E646DC" w:rsidRDefault="003612ED" w:rsidP="004D7B7B">
      <w:pPr>
        <w:spacing w:before="60" w:after="60" w:line="360" w:lineRule="auto"/>
        <w:ind w:firstLine="720"/>
        <w:jc w:val="both"/>
        <w:rPr>
          <w:sz w:val="26"/>
          <w:szCs w:val="26"/>
        </w:rPr>
      </w:pPr>
      <w:r w:rsidRPr="00E646DC">
        <w:rPr>
          <w:sz w:val="26"/>
          <w:szCs w:val="26"/>
          <w:lang w:val="en-US"/>
        </w:rPr>
        <w:t xml:space="preserve">Như vậy, chương II đã đưa ra rất chi tiết về những </w:t>
      </w:r>
      <w:r w:rsidR="004F6477" w:rsidRPr="00E646DC">
        <w:rPr>
          <w:sz w:val="26"/>
          <w:szCs w:val="26"/>
          <w:lang w:val="en-US"/>
        </w:rPr>
        <w:t>công nghệ sử dụng và thiết kế tổng quát hệ thống</w:t>
      </w:r>
      <w:r w:rsidRPr="00E646DC">
        <w:rPr>
          <w:sz w:val="26"/>
          <w:szCs w:val="26"/>
          <w:lang w:val="en-US"/>
        </w:rPr>
        <w:t xml:space="preserve">. </w:t>
      </w:r>
      <w:r w:rsidRPr="00E646DC">
        <w:rPr>
          <w:sz w:val="26"/>
          <w:szCs w:val="26"/>
        </w:rPr>
        <w:t>Đây sẽ là cơ sở vững chắc để triển khai các nội dung trong các chương tiếp theo, tập trung vào thiết kế chi tiết và triển khai thực tế hệ thống.</w:t>
      </w:r>
    </w:p>
    <w:p w14:paraId="253B0265" w14:textId="77777777" w:rsidR="00555904" w:rsidRPr="00E646DC" w:rsidRDefault="00555904" w:rsidP="000F669E">
      <w:pPr>
        <w:spacing w:line="360" w:lineRule="auto"/>
        <w:rPr>
          <w:b/>
          <w:sz w:val="30"/>
          <w:szCs w:val="26"/>
        </w:rPr>
      </w:pPr>
      <w:r w:rsidRPr="00E646DC">
        <w:rPr>
          <w:sz w:val="30"/>
        </w:rPr>
        <w:br w:type="page"/>
      </w:r>
    </w:p>
    <w:p w14:paraId="63D79B08" w14:textId="77777777" w:rsidR="00AE06D9" w:rsidRPr="00E646DC" w:rsidRDefault="00AE06D9" w:rsidP="000F669E">
      <w:pPr>
        <w:pStyle w:val="Heading1"/>
        <w:spacing w:before="60" w:after="60" w:line="360" w:lineRule="auto"/>
        <w:rPr>
          <w:sz w:val="30"/>
        </w:rPr>
        <w:sectPr w:rsidR="00AE06D9" w:rsidRPr="00E646DC" w:rsidSect="00AE06D9">
          <w:headerReference w:type="default" r:id="rId26"/>
          <w:pgSz w:w="11909" w:h="16834"/>
          <w:pgMar w:top="1134" w:right="1134" w:bottom="1134" w:left="1701" w:header="720" w:footer="720" w:gutter="0"/>
          <w:cols w:space="720"/>
          <w:docGrid w:linePitch="326"/>
        </w:sectPr>
      </w:pPr>
    </w:p>
    <w:p w14:paraId="6163608A" w14:textId="77777777" w:rsidR="00CA471C" w:rsidRPr="00E646DC" w:rsidRDefault="005E422C" w:rsidP="000F669E">
      <w:pPr>
        <w:pStyle w:val="Heading1"/>
        <w:spacing w:before="60" w:after="60" w:line="360" w:lineRule="auto"/>
        <w:rPr>
          <w:sz w:val="30"/>
        </w:rPr>
      </w:pPr>
      <w:bookmarkStart w:id="4349" w:name="_Toc186275525"/>
      <w:r w:rsidRPr="00E646DC">
        <w:rPr>
          <w:sz w:val="30"/>
        </w:rPr>
        <w:lastRenderedPageBreak/>
        <w:t xml:space="preserve">CHƯƠNG </w:t>
      </w:r>
      <w:r w:rsidR="007E5296" w:rsidRPr="00E646DC">
        <w:rPr>
          <w:sz w:val="30"/>
          <w:lang w:val="en-US"/>
        </w:rPr>
        <w:t>III</w:t>
      </w:r>
      <w:r w:rsidRPr="00E646DC">
        <w:rPr>
          <w:sz w:val="30"/>
        </w:rPr>
        <w:t xml:space="preserve">. </w:t>
      </w:r>
      <w:r w:rsidR="00A96355" w:rsidRPr="00E646DC">
        <w:rPr>
          <w:sz w:val="30"/>
          <w:lang w:val="en-US"/>
        </w:rPr>
        <w:t>PHÂN TÍCH VÀ THIẾT KẾ HỆ THỐNG</w:t>
      </w:r>
      <w:bookmarkEnd w:id="4349"/>
    </w:p>
    <w:p w14:paraId="3C7B77C8" w14:textId="77777777" w:rsidR="008E23C8" w:rsidRPr="00E646DC" w:rsidRDefault="007D5646" w:rsidP="000F669E">
      <w:pPr>
        <w:spacing w:before="60" w:after="60" w:line="360" w:lineRule="auto"/>
        <w:ind w:firstLine="720"/>
        <w:jc w:val="both"/>
        <w:rPr>
          <w:sz w:val="26"/>
          <w:szCs w:val="26"/>
          <w:lang w:val="en-US"/>
        </w:rPr>
      </w:pPr>
      <w:r w:rsidRPr="00E646DC">
        <w:rPr>
          <w:sz w:val="26"/>
          <w:szCs w:val="26"/>
          <w:lang w:val="en-US"/>
        </w:rPr>
        <w:t xml:space="preserve">Chương </w:t>
      </w:r>
      <w:r w:rsidR="001D5CBB" w:rsidRPr="00E646DC">
        <w:rPr>
          <w:sz w:val="26"/>
          <w:szCs w:val="26"/>
          <w:lang w:val="en-US"/>
        </w:rPr>
        <w:t>III</w:t>
      </w:r>
      <w:r w:rsidRPr="00E646DC">
        <w:rPr>
          <w:sz w:val="26"/>
          <w:szCs w:val="26"/>
          <w:lang w:val="en-US"/>
        </w:rPr>
        <w:t xml:space="preserve"> sẽ đưa ra chi tiết phân tích và thiết kế của hệ thống, bao gồm các biểu đồ, sơ đồ, các thiết kế chi tiết cho từng phần, từng </w:t>
      </w:r>
      <w:r w:rsidR="001D5CBB" w:rsidRPr="00E646DC">
        <w:rPr>
          <w:sz w:val="26"/>
          <w:szCs w:val="26"/>
          <w:lang w:val="en-US"/>
        </w:rPr>
        <w:t>chức năng</w:t>
      </w:r>
      <w:r w:rsidRPr="00E646DC">
        <w:rPr>
          <w:sz w:val="26"/>
          <w:szCs w:val="26"/>
          <w:lang w:val="en-US"/>
        </w:rPr>
        <w:t xml:space="preserve"> của hệ thống</w:t>
      </w:r>
      <w:r w:rsidR="004F6477" w:rsidRPr="00E646DC">
        <w:rPr>
          <w:sz w:val="26"/>
          <w:szCs w:val="26"/>
          <w:lang w:val="en-US"/>
        </w:rPr>
        <w:t xml:space="preserve"> cũng như thiết kế cơ sở dữ liệu cho hệ thống</w:t>
      </w:r>
      <w:r w:rsidRPr="00E646DC">
        <w:rPr>
          <w:sz w:val="26"/>
          <w:szCs w:val="26"/>
          <w:lang w:val="en-US"/>
        </w:rPr>
        <w:t>.</w:t>
      </w:r>
    </w:p>
    <w:p w14:paraId="67AF11D7" w14:textId="77777777" w:rsidR="00B21E5F" w:rsidRPr="00E646DC" w:rsidRDefault="00B21E5F" w:rsidP="000F669E">
      <w:pPr>
        <w:pStyle w:val="Heading2"/>
        <w:spacing w:before="60" w:after="60" w:line="360" w:lineRule="auto"/>
        <w:jc w:val="both"/>
        <w:rPr>
          <w:sz w:val="28"/>
          <w:lang w:val="en-US"/>
        </w:rPr>
      </w:pPr>
      <w:bookmarkStart w:id="4350" w:name="_Toc186275526"/>
      <w:r w:rsidRPr="00E646DC">
        <w:rPr>
          <w:sz w:val="28"/>
          <w:lang w:val="en-US"/>
        </w:rPr>
        <w:t>3.</w:t>
      </w:r>
      <w:r w:rsidRPr="00E646DC">
        <w:rPr>
          <w:sz w:val="28"/>
        </w:rPr>
        <w:t xml:space="preserve">1 </w:t>
      </w:r>
      <w:r w:rsidRPr="00E646DC">
        <w:rPr>
          <w:sz w:val="28"/>
          <w:lang w:val="en-US"/>
        </w:rPr>
        <w:t>Tổng quan hệ thống</w:t>
      </w:r>
      <w:bookmarkEnd w:id="4350"/>
    </w:p>
    <w:p w14:paraId="424C4B4F" w14:textId="77777777" w:rsidR="00E41E1D" w:rsidRPr="00E646DC" w:rsidRDefault="00B21E5F" w:rsidP="000F669E">
      <w:pPr>
        <w:pStyle w:val="Heading3"/>
        <w:spacing w:line="360" w:lineRule="auto"/>
        <w:rPr>
          <w:lang w:val="en-AU"/>
        </w:rPr>
      </w:pPr>
      <w:bookmarkStart w:id="4351" w:name="_Toc186275527"/>
      <w:r w:rsidRPr="00E646DC">
        <w:rPr>
          <w:lang w:val="en-AU"/>
        </w:rPr>
        <w:t>3.1.1 Môi trường hệ thống</w:t>
      </w:r>
      <w:bookmarkEnd w:id="4351"/>
    </w:p>
    <w:p w14:paraId="03F1E640" w14:textId="77777777" w:rsidR="00E41E1D" w:rsidRPr="00E646DC" w:rsidRDefault="00E41E1D" w:rsidP="000F669E">
      <w:pPr>
        <w:spacing w:line="360" w:lineRule="auto"/>
      </w:pPr>
      <w:r w:rsidRPr="00E646DC">
        <w:rPr>
          <w:noProof/>
        </w:rPr>
        <w:drawing>
          <wp:inline distT="0" distB="0" distL="0" distR="0" wp14:anchorId="1764E96D" wp14:editId="155BAEAD">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721AE2D7" w14:textId="77777777" w:rsidR="006078AF" w:rsidRPr="00E646DC" w:rsidRDefault="006078AF" w:rsidP="00CA714D">
      <w:pPr>
        <w:pStyle w:val="Heading7"/>
        <w:rPr>
          <w:rFonts w:cs="Times New Roman"/>
          <w:rPrChange w:id="4352" w:author="Administrator" w:date="2024-12-28T10:51:00Z">
            <w:rPr>
              <w:rFonts w:eastAsia="Times New Roman" w:cs="Times New Roman"/>
              <w:lang w:val="en-US"/>
            </w:rPr>
          </w:rPrChange>
        </w:rPr>
        <w:pPrChange w:id="4353" w:author="Administrator" w:date="2024-12-28T10:33:00Z">
          <w:pPr>
            <w:pStyle w:val="Heading8"/>
            <w:spacing w:line="360" w:lineRule="auto"/>
          </w:pPr>
        </w:pPrChange>
      </w:pPr>
      <w:bookmarkStart w:id="4354" w:name="_Toc186281383"/>
      <w:r w:rsidRPr="00E646DC">
        <w:rPr>
          <w:rStyle w:val="Heading7Char"/>
          <w:rFonts w:cs="Times New Roman"/>
          <w:i/>
          <w:iCs/>
          <w:rPrChange w:id="4355" w:author="Administrator" w:date="2024-12-28T10:51:00Z">
            <w:rPr>
              <w:rFonts w:eastAsia="Times New Roman" w:cs="Times New Roman"/>
            </w:rPr>
          </w:rPrChange>
        </w:rPr>
        <w:t xml:space="preserve">Hình </w:t>
      </w:r>
      <w:r w:rsidRPr="00E646DC">
        <w:rPr>
          <w:rStyle w:val="Heading7Char"/>
          <w:rFonts w:cs="Times New Roman"/>
          <w:i/>
          <w:iCs/>
          <w:rPrChange w:id="4356" w:author="Administrator" w:date="2024-12-28T10:51:00Z">
            <w:rPr>
              <w:rFonts w:eastAsia="Times New Roman" w:cs="Times New Roman"/>
              <w:lang w:val="en-US"/>
            </w:rPr>
          </w:rPrChange>
        </w:rPr>
        <w:t>3.1</w:t>
      </w:r>
      <w:r w:rsidRPr="00E646DC">
        <w:rPr>
          <w:rStyle w:val="Heading7Char"/>
          <w:rFonts w:cs="Times New Roman"/>
          <w:i/>
          <w:iCs/>
          <w:rPrChange w:id="4357" w:author="Administrator" w:date="2024-12-28T10:51:00Z">
            <w:rPr>
              <w:rFonts w:eastAsia="Times New Roman" w:cs="Times New Roman"/>
            </w:rPr>
          </w:rPrChange>
        </w:rPr>
        <w:t xml:space="preserve"> </w:t>
      </w:r>
      <w:r w:rsidR="00C22883" w:rsidRPr="00E646DC">
        <w:rPr>
          <w:rStyle w:val="Heading7Char"/>
          <w:rFonts w:cs="Times New Roman"/>
          <w:i/>
          <w:iCs/>
          <w:rPrChange w:id="4358" w:author="Administrator" w:date="2024-12-28T10:51:00Z">
            <w:rPr>
              <w:rFonts w:eastAsia="Times New Roman" w:cs="Times New Roman"/>
              <w:lang w:val="en-US"/>
            </w:rPr>
          </w:rPrChange>
        </w:rPr>
        <w:t>Sơ đồ môi trường</w:t>
      </w:r>
      <w:r w:rsidR="00C22883" w:rsidRPr="00E646DC">
        <w:rPr>
          <w:rFonts w:cs="Times New Roman"/>
          <w:rPrChange w:id="4359" w:author="Administrator" w:date="2024-12-28T10:51:00Z">
            <w:rPr>
              <w:rFonts w:eastAsia="Times New Roman" w:cs="Times New Roman"/>
              <w:lang w:val="en-US"/>
            </w:rPr>
          </w:rPrChange>
        </w:rPr>
        <w:t xml:space="preserve"> hệ thống</w:t>
      </w:r>
      <w:bookmarkEnd w:id="4354"/>
      <w:r w:rsidR="00C22883" w:rsidRPr="00E646DC">
        <w:rPr>
          <w:rFonts w:cs="Times New Roman"/>
          <w:rPrChange w:id="4360" w:author="Administrator" w:date="2024-12-28T10:51:00Z">
            <w:rPr>
              <w:rFonts w:eastAsia="Times New Roman" w:cs="Times New Roman"/>
              <w:lang w:val="en-US"/>
            </w:rPr>
          </w:rPrChange>
        </w:rPr>
        <w:t xml:space="preserve"> </w:t>
      </w:r>
    </w:p>
    <w:p w14:paraId="0C7D37C9" w14:textId="77777777" w:rsidR="00E41E1D" w:rsidRPr="00E646DC" w:rsidRDefault="00E41E1D" w:rsidP="004D7B7B">
      <w:pPr>
        <w:spacing w:line="360" w:lineRule="auto"/>
        <w:jc w:val="both"/>
        <w:rPr>
          <w:sz w:val="26"/>
          <w:szCs w:val="26"/>
          <w:rPrChange w:id="4361" w:author="Administrator" w:date="2024-12-28T10:51:00Z">
            <w:rPr/>
          </w:rPrChange>
        </w:rPr>
        <w:pPrChange w:id="4362" w:author="Administrator" w:date="2024-12-28T10:42:00Z">
          <w:pPr>
            <w:spacing w:line="360" w:lineRule="auto"/>
          </w:pPr>
        </w:pPrChange>
      </w:pPr>
      <w:r w:rsidRPr="00E646DC">
        <w:tab/>
      </w:r>
      <w:r w:rsidRPr="00E646DC">
        <w:rPr>
          <w:sz w:val="26"/>
          <w:szCs w:val="26"/>
          <w:rPrChange w:id="4363" w:author="Administrator" w:date="2024-12-28T10:51:00Z">
            <w:rPr/>
          </w:rPrChange>
        </w:rPr>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3AD1E03A" w14:textId="77777777" w:rsidR="00C22883" w:rsidRPr="00E646DC" w:rsidRDefault="00C22883" w:rsidP="000F669E">
      <w:pPr>
        <w:pStyle w:val="Heading2"/>
        <w:spacing w:before="60" w:after="60" w:line="360" w:lineRule="auto"/>
        <w:jc w:val="both"/>
        <w:rPr>
          <w:sz w:val="28"/>
          <w:lang w:val="en-US"/>
        </w:rPr>
      </w:pPr>
      <w:bookmarkStart w:id="4364" w:name="_Toc186275528"/>
      <w:r w:rsidRPr="00E646DC">
        <w:rPr>
          <w:sz w:val="28"/>
          <w:lang w:val="en-US"/>
        </w:rPr>
        <w:lastRenderedPageBreak/>
        <w:t>3.2</w:t>
      </w:r>
      <w:r w:rsidRPr="00E646DC">
        <w:rPr>
          <w:sz w:val="28"/>
        </w:rPr>
        <w:t xml:space="preserve"> </w:t>
      </w:r>
      <w:r w:rsidRPr="00E646DC">
        <w:rPr>
          <w:sz w:val="28"/>
          <w:lang w:val="en-US"/>
        </w:rPr>
        <w:t>Sơ đồ Usecase</w:t>
      </w:r>
      <w:bookmarkEnd w:id="4364"/>
    </w:p>
    <w:p w14:paraId="2093F27B" w14:textId="77777777" w:rsidR="00E41E1D" w:rsidRPr="00E646DC" w:rsidRDefault="00C22883" w:rsidP="000F669E">
      <w:pPr>
        <w:pStyle w:val="Heading3"/>
        <w:spacing w:line="360" w:lineRule="auto"/>
        <w:rPr>
          <w:lang w:val="en-US"/>
        </w:rPr>
      </w:pPr>
      <w:bookmarkStart w:id="4365" w:name="_Toc186275529"/>
      <w:r w:rsidRPr="00E646DC">
        <w:rPr>
          <w:lang w:val="en-AU"/>
        </w:rPr>
        <w:t xml:space="preserve">3.2.1 </w:t>
      </w:r>
      <w:r w:rsidRPr="00E646DC">
        <w:rPr>
          <w:lang w:val="en-US"/>
        </w:rPr>
        <w:t>Usecase Tổng quát</w:t>
      </w:r>
      <w:bookmarkEnd w:id="4365"/>
    </w:p>
    <w:p w14:paraId="66CA1141" w14:textId="77777777" w:rsidR="00E41E1D" w:rsidRPr="00E646DC" w:rsidRDefault="002575A3" w:rsidP="000F669E">
      <w:pPr>
        <w:spacing w:line="360" w:lineRule="auto"/>
      </w:pPr>
      <w:r w:rsidRPr="00E646DC">
        <w:rPr>
          <w:noProof/>
        </w:rPr>
        <w:drawing>
          <wp:inline distT="0" distB="0" distL="0" distR="0" wp14:anchorId="7948DF89" wp14:editId="7BB48FEA">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5234305"/>
                    </a:xfrm>
                    <a:prstGeom prst="rect">
                      <a:avLst/>
                    </a:prstGeom>
                  </pic:spPr>
                </pic:pic>
              </a:graphicData>
            </a:graphic>
          </wp:inline>
        </w:drawing>
      </w:r>
    </w:p>
    <w:p w14:paraId="7104C9C5" w14:textId="77777777" w:rsidR="00787DF9" w:rsidRPr="00E646DC" w:rsidRDefault="00787DF9" w:rsidP="000F669E">
      <w:pPr>
        <w:pStyle w:val="Heading7"/>
        <w:spacing w:line="360" w:lineRule="auto"/>
        <w:rPr>
          <w:rFonts w:cs="Times New Roman"/>
          <w:lang w:val="en-US"/>
        </w:rPr>
      </w:pPr>
      <w:bookmarkStart w:id="4366" w:name="_Toc186281384"/>
      <w:r w:rsidRPr="00E646DC">
        <w:rPr>
          <w:rFonts w:cs="Times New Roman"/>
          <w:lang w:val="en-US"/>
        </w:rPr>
        <w:t>Hình 3.2 Usecase Tổng quát</w:t>
      </w:r>
      <w:bookmarkEnd w:id="4366"/>
    </w:p>
    <w:p w14:paraId="5FBD7EA1" w14:textId="77777777" w:rsidR="00787DF9" w:rsidRPr="00E646DC" w:rsidRDefault="00787DF9" w:rsidP="000F669E">
      <w:pPr>
        <w:spacing w:line="360" w:lineRule="auto"/>
      </w:pPr>
    </w:p>
    <w:p w14:paraId="03AFCE45" w14:textId="77777777" w:rsidR="00E41E1D" w:rsidRPr="00E646DC" w:rsidRDefault="00C22883" w:rsidP="000F669E">
      <w:pPr>
        <w:pStyle w:val="Heading3"/>
        <w:spacing w:line="360" w:lineRule="auto"/>
        <w:rPr>
          <w:noProof/>
          <w:lang w:val="en-US"/>
        </w:rPr>
      </w:pPr>
      <w:bookmarkStart w:id="4367" w:name="_Toc77487631"/>
      <w:bookmarkStart w:id="4368" w:name="_Toc186275530"/>
      <w:r w:rsidRPr="00E646DC">
        <w:rPr>
          <w:lang w:val="en-AU"/>
        </w:rPr>
        <w:lastRenderedPageBreak/>
        <w:t xml:space="preserve">3.2.2 </w:t>
      </w:r>
      <w:r w:rsidRPr="00E646DC">
        <w:rPr>
          <w:lang w:val="en-US"/>
        </w:rPr>
        <w:t>Usecase Đăng nhập</w:t>
      </w:r>
      <w:bookmarkEnd w:id="4367"/>
      <w:bookmarkEnd w:id="4368"/>
    </w:p>
    <w:p w14:paraId="0A88D023" w14:textId="77777777" w:rsidR="006602D1" w:rsidRPr="00E646DC" w:rsidRDefault="006602D1" w:rsidP="000F669E">
      <w:pPr>
        <w:spacing w:line="360" w:lineRule="auto"/>
        <w:rPr>
          <w:lang w:val="en-US"/>
        </w:rPr>
      </w:pPr>
      <w:r w:rsidRPr="00E646DC">
        <w:rPr>
          <w:i/>
          <w:noProof/>
          <w:lang w:val="en-US"/>
        </w:rPr>
        <w:drawing>
          <wp:inline distT="0" distB="0" distL="0" distR="0" wp14:anchorId="5901FBAB" wp14:editId="3C20AC1C">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658110"/>
                    </a:xfrm>
                    <a:prstGeom prst="rect">
                      <a:avLst/>
                    </a:prstGeom>
                  </pic:spPr>
                </pic:pic>
              </a:graphicData>
            </a:graphic>
          </wp:inline>
        </w:drawing>
      </w:r>
    </w:p>
    <w:p w14:paraId="3DA5827E" w14:textId="77777777" w:rsidR="00AB7D25" w:rsidRPr="00E646DC" w:rsidRDefault="00AB7D25" w:rsidP="000F669E">
      <w:pPr>
        <w:pStyle w:val="Heading7"/>
        <w:spacing w:line="360" w:lineRule="auto"/>
        <w:rPr>
          <w:rFonts w:cs="Times New Roman"/>
          <w:lang w:val="en-US"/>
        </w:rPr>
      </w:pPr>
      <w:bookmarkStart w:id="4369" w:name="_Toc186281385"/>
      <w:r w:rsidRPr="00E646DC">
        <w:rPr>
          <w:rFonts w:cs="Times New Roman"/>
          <w:lang w:val="en-US"/>
        </w:rPr>
        <w:t>Hình 3.</w:t>
      </w:r>
      <w:r w:rsidR="00D83E1E" w:rsidRPr="00E646DC">
        <w:rPr>
          <w:rFonts w:cs="Times New Roman"/>
          <w:lang w:val="en-US"/>
        </w:rPr>
        <w:t>3</w:t>
      </w:r>
      <w:r w:rsidRPr="00E646DC">
        <w:rPr>
          <w:rFonts w:cs="Times New Roman"/>
          <w:lang w:val="en-US"/>
        </w:rPr>
        <w:t xml:space="preserve"> Usecase Đăng nhập</w:t>
      </w:r>
      <w:bookmarkEnd w:id="4369"/>
    </w:p>
    <w:p w14:paraId="118BE2F5" w14:textId="77777777" w:rsidR="009D37CE" w:rsidRPr="00E646DC" w:rsidRDefault="009D37CE" w:rsidP="000F669E">
      <w:pPr>
        <w:pStyle w:val="Heading3"/>
        <w:spacing w:line="360" w:lineRule="auto"/>
        <w:rPr>
          <w:lang w:val="en-US"/>
        </w:rPr>
      </w:pPr>
      <w:bookmarkStart w:id="4370" w:name="_Toc77487648"/>
      <w:bookmarkStart w:id="4371" w:name="_Toc186275531"/>
      <w:r w:rsidRPr="00E646DC">
        <w:rPr>
          <w:lang w:val="en-US"/>
        </w:rPr>
        <w:t>3.2.3 Usecase Quản lý thông tin cá nhân</w:t>
      </w:r>
      <w:bookmarkEnd w:id="4371"/>
    </w:p>
    <w:p w14:paraId="3E8E99E9" w14:textId="77777777" w:rsidR="009D37CE" w:rsidRPr="00E646DC" w:rsidRDefault="009D37CE" w:rsidP="000F669E">
      <w:pPr>
        <w:spacing w:line="360" w:lineRule="auto"/>
        <w:rPr>
          <w:lang w:val="en-US"/>
        </w:rPr>
      </w:pPr>
      <w:r w:rsidRPr="00E646DC">
        <w:rPr>
          <w:noProof/>
          <w:lang w:val="en-US"/>
        </w:rPr>
        <w:drawing>
          <wp:inline distT="0" distB="0" distL="0" distR="0" wp14:anchorId="4C77719B" wp14:editId="1D4E336F">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079750"/>
                    </a:xfrm>
                    <a:prstGeom prst="rect">
                      <a:avLst/>
                    </a:prstGeom>
                  </pic:spPr>
                </pic:pic>
              </a:graphicData>
            </a:graphic>
          </wp:inline>
        </w:drawing>
      </w:r>
    </w:p>
    <w:p w14:paraId="7FB34F5D" w14:textId="77777777" w:rsidR="00AB7D25" w:rsidRPr="00E646DC" w:rsidRDefault="00AB7D25" w:rsidP="000F669E">
      <w:pPr>
        <w:pStyle w:val="Heading7"/>
        <w:spacing w:line="360" w:lineRule="auto"/>
        <w:rPr>
          <w:rFonts w:cs="Times New Roman"/>
          <w:lang w:val="en-US"/>
        </w:rPr>
      </w:pPr>
      <w:bookmarkStart w:id="4372" w:name="_Toc186281386"/>
      <w:r w:rsidRPr="00E646DC">
        <w:rPr>
          <w:rFonts w:cs="Times New Roman"/>
          <w:lang w:val="en-US"/>
        </w:rPr>
        <w:t>Hình 3.</w:t>
      </w:r>
      <w:r w:rsidR="00D83E1E" w:rsidRPr="00E646DC">
        <w:rPr>
          <w:rFonts w:cs="Times New Roman"/>
          <w:lang w:val="en-US"/>
        </w:rPr>
        <w:t>4</w:t>
      </w:r>
      <w:r w:rsidRPr="00E646DC">
        <w:rPr>
          <w:rFonts w:cs="Times New Roman"/>
          <w:lang w:val="en-US"/>
        </w:rPr>
        <w:t xml:space="preserve"> Usecase Quản lý thông tin cá nhân</w:t>
      </w:r>
      <w:bookmarkEnd w:id="4372"/>
    </w:p>
    <w:p w14:paraId="1CF8AD2E" w14:textId="77777777" w:rsidR="00AB7D25" w:rsidRPr="00E646DC" w:rsidRDefault="00AB7D25" w:rsidP="000F669E">
      <w:pPr>
        <w:spacing w:line="360" w:lineRule="auto"/>
        <w:rPr>
          <w:lang w:val="en-US"/>
        </w:rPr>
      </w:pPr>
    </w:p>
    <w:p w14:paraId="0B188412" w14:textId="77777777" w:rsidR="006417BD" w:rsidRPr="00E646DC" w:rsidRDefault="006417BD" w:rsidP="000F669E">
      <w:pPr>
        <w:pStyle w:val="Heading3"/>
        <w:spacing w:line="360" w:lineRule="auto"/>
        <w:rPr>
          <w:lang w:val="en-US"/>
        </w:rPr>
      </w:pPr>
      <w:bookmarkStart w:id="4373" w:name="_Toc186275532"/>
      <w:r w:rsidRPr="00E646DC">
        <w:rPr>
          <w:lang w:val="en-US"/>
        </w:rPr>
        <w:lastRenderedPageBreak/>
        <w:t>3.2.4 Usecase Xem lịch sử chuyến đi</w:t>
      </w:r>
      <w:bookmarkEnd w:id="4373"/>
    </w:p>
    <w:p w14:paraId="468F6F85" w14:textId="77777777" w:rsidR="006417BD" w:rsidRPr="00E646DC" w:rsidRDefault="006417BD" w:rsidP="000F669E">
      <w:pPr>
        <w:spacing w:line="360" w:lineRule="auto"/>
        <w:rPr>
          <w:lang w:val="en-US"/>
        </w:rPr>
      </w:pPr>
      <w:r w:rsidRPr="00E646DC">
        <w:rPr>
          <w:noProof/>
          <w:lang w:val="en-US"/>
        </w:rPr>
        <w:drawing>
          <wp:inline distT="0" distB="0" distL="0" distR="0" wp14:anchorId="5C17E0EB" wp14:editId="1B1C8F0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686810"/>
                    </a:xfrm>
                    <a:prstGeom prst="rect">
                      <a:avLst/>
                    </a:prstGeom>
                  </pic:spPr>
                </pic:pic>
              </a:graphicData>
            </a:graphic>
          </wp:inline>
        </w:drawing>
      </w:r>
    </w:p>
    <w:p w14:paraId="07B61803" w14:textId="77777777" w:rsidR="00AB7D25" w:rsidRPr="00E646DC" w:rsidRDefault="00AB7D25" w:rsidP="000F669E">
      <w:pPr>
        <w:pStyle w:val="Heading7"/>
        <w:spacing w:line="360" w:lineRule="auto"/>
        <w:rPr>
          <w:rFonts w:cs="Times New Roman"/>
          <w:lang w:val="en-US"/>
        </w:rPr>
      </w:pPr>
      <w:bookmarkStart w:id="4374" w:name="_Toc186281387"/>
      <w:r w:rsidRPr="00E646DC">
        <w:rPr>
          <w:rFonts w:cs="Times New Roman"/>
          <w:lang w:val="en-US"/>
        </w:rPr>
        <w:t>Hình 3.</w:t>
      </w:r>
      <w:r w:rsidR="00D83E1E" w:rsidRPr="00E646DC">
        <w:rPr>
          <w:rFonts w:cs="Times New Roman"/>
          <w:lang w:val="en-US"/>
        </w:rPr>
        <w:t>5</w:t>
      </w:r>
      <w:r w:rsidRPr="00E646DC">
        <w:rPr>
          <w:rFonts w:cs="Times New Roman"/>
          <w:lang w:val="en-US"/>
        </w:rPr>
        <w:t xml:space="preserve"> Usecase Xem lịch sử chuyến đi</w:t>
      </w:r>
      <w:bookmarkEnd w:id="4374"/>
    </w:p>
    <w:p w14:paraId="6FC3E4A2" w14:textId="77777777" w:rsidR="007E5EA6" w:rsidRPr="00E646DC" w:rsidRDefault="007E5EA6" w:rsidP="000F669E">
      <w:pPr>
        <w:pStyle w:val="Heading3"/>
        <w:spacing w:line="360" w:lineRule="auto"/>
        <w:rPr>
          <w:lang w:val="en-US"/>
        </w:rPr>
      </w:pPr>
      <w:bookmarkStart w:id="4375" w:name="_Toc186275533"/>
      <w:r w:rsidRPr="00E646DC">
        <w:rPr>
          <w:lang w:val="en-US"/>
        </w:rPr>
        <w:t>3.2.5 Usecase Nạp tiền vào</w:t>
      </w:r>
      <w:bookmarkEnd w:id="4375"/>
      <w:r w:rsidRPr="00E646DC">
        <w:rPr>
          <w:lang w:val="en-US"/>
        </w:rPr>
        <w:t xml:space="preserve"> </w:t>
      </w:r>
    </w:p>
    <w:p w14:paraId="492707DF" w14:textId="77777777" w:rsidR="007E5EA6" w:rsidRPr="00E646DC" w:rsidRDefault="00AB7D25" w:rsidP="000F669E">
      <w:pPr>
        <w:spacing w:line="360" w:lineRule="auto"/>
        <w:rPr>
          <w:lang w:val="en-US"/>
        </w:rPr>
      </w:pPr>
      <w:r w:rsidRPr="00E646DC">
        <w:rPr>
          <w:noProof/>
          <w:lang w:val="en-US"/>
        </w:rPr>
        <w:drawing>
          <wp:inline distT="0" distB="0" distL="0" distR="0" wp14:anchorId="31A802D2" wp14:editId="1580EEC2">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6745" cy="3343742"/>
                    </a:xfrm>
                    <a:prstGeom prst="rect">
                      <a:avLst/>
                    </a:prstGeom>
                  </pic:spPr>
                </pic:pic>
              </a:graphicData>
            </a:graphic>
          </wp:inline>
        </w:drawing>
      </w:r>
    </w:p>
    <w:p w14:paraId="7965DAF0" w14:textId="77777777" w:rsidR="00AB7D25" w:rsidRPr="00E646DC" w:rsidRDefault="00AB7D25" w:rsidP="000F669E">
      <w:pPr>
        <w:pStyle w:val="Heading7"/>
        <w:spacing w:line="360" w:lineRule="auto"/>
        <w:rPr>
          <w:rFonts w:cs="Times New Roman"/>
          <w:lang w:val="en-US"/>
        </w:rPr>
      </w:pPr>
      <w:bookmarkStart w:id="4376" w:name="_Toc186281388"/>
      <w:r w:rsidRPr="00E646DC">
        <w:rPr>
          <w:rFonts w:cs="Times New Roman"/>
          <w:lang w:val="en-US"/>
        </w:rPr>
        <w:lastRenderedPageBreak/>
        <w:t>Hình 3.</w:t>
      </w:r>
      <w:r w:rsidR="00D83E1E" w:rsidRPr="00E646DC">
        <w:rPr>
          <w:rFonts w:cs="Times New Roman"/>
          <w:lang w:val="en-US"/>
        </w:rPr>
        <w:t>6</w:t>
      </w:r>
      <w:r w:rsidRPr="00E646DC">
        <w:rPr>
          <w:rFonts w:cs="Times New Roman"/>
          <w:lang w:val="en-US"/>
        </w:rPr>
        <w:t xml:space="preserve"> Usecase Nạp tiền vào ví ứng dụng</w:t>
      </w:r>
      <w:bookmarkEnd w:id="4376"/>
    </w:p>
    <w:p w14:paraId="538D1CBA" w14:textId="77777777" w:rsidR="003C1D68" w:rsidRPr="00E646DC" w:rsidRDefault="003C1D68" w:rsidP="000F669E">
      <w:pPr>
        <w:pStyle w:val="Heading3"/>
        <w:spacing w:line="360" w:lineRule="auto"/>
        <w:rPr>
          <w:lang w:val="en-US"/>
        </w:rPr>
      </w:pPr>
      <w:bookmarkStart w:id="4377" w:name="_Toc186275534"/>
      <w:r w:rsidRPr="00E646DC">
        <w:rPr>
          <w:lang w:val="en-US"/>
        </w:rPr>
        <w:t>3.2.6 Usecase Đăng ký</w:t>
      </w:r>
      <w:bookmarkEnd w:id="4377"/>
    </w:p>
    <w:p w14:paraId="6793E901" w14:textId="77777777" w:rsidR="00254F1D" w:rsidRPr="00E646DC" w:rsidRDefault="00254F1D" w:rsidP="000F669E">
      <w:pPr>
        <w:spacing w:line="360" w:lineRule="auto"/>
        <w:rPr>
          <w:lang w:val="en-US"/>
        </w:rPr>
      </w:pPr>
      <w:r w:rsidRPr="00E646DC">
        <w:rPr>
          <w:noProof/>
          <w:lang w:val="en-US"/>
        </w:rPr>
        <w:drawing>
          <wp:inline distT="0" distB="0" distL="0" distR="0" wp14:anchorId="0E54525C" wp14:editId="53E84AA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5165" cy="2619741"/>
                    </a:xfrm>
                    <a:prstGeom prst="rect">
                      <a:avLst/>
                    </a:prstGeom>
                  </pic:spPr>
                </pic:pic>
              </a:graphicData>
            </a:graphic>
          </wp:inline>
        </w:drawing>
      </w:r>
    </w:p>
    <w:p w14:paraId="305EB89C" w14:textId="77777777" w:rsidR="00AB7D25" w:rsidRPr="00E646DC" w:rsidRDefault="00AB7D25" w:rsidP="000F669E">
      <w:pPr>
        <w:pStyle w:val="Heading7"/>
        <w:spacing w:line="360" w:lineRule="auto"/>
        <w:rPr>
          <w:rFonts w:cs="Times New Roman"/>
          <w:lang w:val="en-US"/>
        </w:rPr>
      </w:pPr>
      <w:bookmarkStart w:id="4378" w:name="_Toc186281389"/>
      <w:r w:rsidRPr="00E646DC">
        <w:rPr>
          <w:rFonts w:cs="Times New Roman"/>
          <w:lang w:val="en-US"/>
        </w:rPr>
        <w:t>Hình 3.</w:t>
      </w:r>
      <w:r w:rsidR="00D83E1E" w:rsidRPr="00E646DC">
        <w:rPr>
          <w:rFonts w:cs="Times New Roman"/>
          <w:lang w:val="en-US"/>
        </w:rPr>
        <w:t>7</w:t>
      </w:r>
      <w:r w:rsidRPr="00E646DC">
        <w:rPr>
          <w:rFonts w:cs="Times New Roman"/>
          <w:lang w:val="en-US"/>
        </w:rPr>
        <w:t xml:space="preserve"> Usecase Đăng ký</w:t>
      </w:r>
      <w:bookmarkEnd w:id="4378"/>
    </w:p>
    <w:p w14:paraId="3CDD0C11" w14:textId="77777777" w:rsidR="00E767F5" w:rsidRPr="00E646DC" w:rsidRDefault="00E767F5" w:rsidP="000F669E">
      <w:pPr>
        <w:pStyle w:val="Heading3"/>
        <w:spacing w:line="360" w:lineRule="auto"/>
        <w:rPr>
          <w:lang w:val="en-US"/>
        </w:rPr>
      </w:pPr>
      <w:bookmarkStart w:id="4379" w:name="_Toc186275535"/>
      <w:r w:rsidRPr="00E646DC">
        <w:rPr>
          <w:lang w:val="en-US"/>
        </w:rPr>
        <w:t>3.2.7 Usecase Đặt xe</w:t>
      </w:r>
      <w:bookmarkEnd w:id="4379"/>
    </w:p>
    <w:p w14:paraId="0724C863" w14:textId="77777777" w:rsidR="00E767F5" w:rsidRPr="00E646DC" w:rsidRDefault="002575A3" w:rsidP="000F669E">
      <w:pPr>
        <w:spacing w:line="360" w:lineRule="auto"/>
        <w:rPr>
          <w:lang w:val="en-US"/>
        </w:rPr>
      </w:pPr>
      <w:r w:rsidRPr="00E646DC">
        <w:rPr>
          <w:noProof/>
          <w:lang w:val="en-US"/>
        </w:rPr>
        <w:drawing>
          <wp:inline distT="0" distB="0" distL="0" distR="0" wp14:anchorId="118470C3" wp14:editId="20E6B3FF">
            <wp:extent cx="5761990" cy="3703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03955"/>
                    </a:xfrm>
                    <a:prstGeom prst="rect">
                      <a:avLst/>
                    </a:prstGeom>
                  </pic:spPr>
                </pic:pic>
              </a:graphicData>
            </a:graphic>
          </wp:inline>
        </w:drawing>
      </w:r>
    </w:p>
    <w:p w14:paraId="29283A22" w14:textId="77777777" w:rsidR="00AB7D25" w:rsidRPr="00E646DC" w:rsidRDefault="00AB7D25" w:rsidP="000F669E">
      <w:pPr>
        <w:pStyle w:val="Heading7"/>
        <w:spacing w:line="360" w:lineRule="auto"/>
        <w:rPr>
          <w:rFonts w:cs="Times New Roman"/>
          <w:lang w:val="en-US"/>
        </w:rPr>
      </w:pPr>
      <w:bookmarkStart w:id="4380" w:name="_Toc186281390"/>
      <w:r w:rsidRPr="00E646DC">
        <w:rPr>
          <w:rFonts w:cs="Times New Roman"/>
          <w:lang w:val="en-US"/>
        </w:rPr>
        <w:t>Hình 3.</w:t>
      </w:r>
      <w:r w:rsidR="00D83E1E" w:rsidRPr="00E646DC">
        <w:rPr>
          <w:rFonts w:cs="Times New Roman"/>
          <w:lang w:val="en-US"/>
        </w:rPr>
        <w:t>8</w:t>
      </w:r>
      <w:r w:rsidRPr="00E646DC">
        <w:rPr>
          <w:rFonts w:cs="Times New Roman"/>
          <w:lang w:val="en-US"/>
        </w:rPr>
        <w:t xml:space="preserve"> Usecase Đặt xe</w:t>
      </w:r>
      <w:bookmarkEnd w:id="4380"/>
    </w:p>
    <w:p w14:paraId="074AFEB9" w14:textId="77777777" w:rsidR="00AB7D25" w:rsidRPr="00E646DC" w:rsidRDefault="00AB7D25" w:rsidP="000F669E">
      <w:pPr>
        <w:spacing w:line="360" w:lineRule="auto"/>
        <w:rPr>
          <w:lang w:val="en-US"/>
        </w:rPr>
      </w:pPr>
    </w:p>
    <w:p w14:paraId="631AC6E9" w14:textId="77777777" w:rsidR="002575A3" w:rsidRPr="00E646DC" w:rsidRDefault="002575A3" w:rsidP="000F669E">
      <w:pPr>
        <w:pStyle w:val="Heading3"/>
        <w:spacing w:line="360" w:lineRule="auto"/>
        <w:rPr>
          <w:lang w:val="en-US"/>
        </w:rPr>
      </w:pPr>
      <w:bookmarkStart w:id="4381" w:name="_Toc186275536"/>
      <w:r w:rsidRPr="00E646DC">
        <w:rPr>
          <w:lang w:val="en-US"/>
        </w:rPr>
        <w:lastRenderedPageBreak/>
        <w:t>3.2.8 Usecase Thực hiện chuyến xe</w:t>
      </w:r>
      <w:bookmarkEnd w:id="4381"/>
    </w:p>
    <w:p w14:paraId="154DD255" w14:textId="77777777" w:rsidR="002575A3" w:rsidRPr="00E646DC" w:rsidRDefault="002575A3" w:rsidP="000F669E">
      <w:pPr>
        <w:spacing w:line="360" w:lineRule="auto"/>
        <w:rPr>
          <w:lang w:val="en-US"/>
        </w:rPr>
      </w:pPr>
      <w:r w:rsidRPr="00E646DC">
        <w:rPr>
          <w:noProof/>
          <w:lang w:val="en-US"/>
        </w:rPr>
        <w:drawing>
          <wp:inline distT="0" distB="0" distL="0" distR="0" wp14:anchorId="4D93F83B" wp14:editId="40A6CAEC">
            <wp:extent cx="5761990" cy="3098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098165"/>
                    </a:xfrm>
                    <a:prstGeom prst="rect">
                      <a:avLst/>
                    </a:prstGeom>
                  </pic:spPr>
                </pic:pic>
              </a:graphicData>
            </a:graphic>
          </wp:inline>
        </w:drawing>
      </w:r>
    </w:p>
    <w:p w14:paraId="658AB9C1" w14:textId="77777777" w:rsidR="00AB7D25" w:rsidRPr="00E646DC" w:rsidRDefault="00AB7D25" w:rsidP="000F669E">
      <w:pPr>
        <w:pStyle w:val="Heading7"/>
        <w:spacing w:line="360" w:lineRule="auto"/>
        <w:rPr>
          <w:rFonts w:cs="Times New Roman"/>
          <w:lang w:val="en-US"/>
        </w:rPr>
      </w:pPr>
      <w:bookmarkStart w:id="4382" w:name="_Toc186281391"/>
      <w:r w:rsidRPr="00E646DC">
        <w:rPr>
          <w:rFonts w:cs="Times New Roman"/>
          <w:lang w:val="en-US"/>
        </w:rPr>
        <w:t>Hình 3.</w:t>
      </w:r>
      <w:r w:rsidR="00D83E1E" w:rsidRPr="00E646DC">
        <w:rPr>
          <w:rFonts w:cs="Times New Roman"/>
          <w:lang w:val="en-US"/>
        </w:rPr>
        <w:t>9</w:t>
      </w:r>
      <w:r w:rsidRPr="00E646DC">
        <w:rPr>
          <w:rFonts w:cs="Times New Roman"/>
          <w:lang w:val="en-US"/>
        </w:rPr>
        <w:t xml:space="preserve"> Usecase Thực hiện chuyến xe</w:t>
      </w:r>
      <w:bookmarkEnd w:id="4382"/>
    </w:p>
    <w:p w14:paraId="160507C5" w14:textId="77777777" w:rsidR="00583EC0" w:rsidRPr="00E646DC" w:rsidRDefault="00583EC0" w:rsidP="000F669E">
      <w:pPr>
        <w:pStyle w:val="Heading3"/>
        <w:spacing w:line="360" w:lineRule="auto"/>
        <w:rPr>
          <w:lang w:val="en-US"/>
        </w:rPr>
      </w:pPr>
      <w:bookmarkStart w:id="4383" w:name="_Toc186275537"/>
      <w:r w:rsidRPr="00E646DC">
        <w:rPr>
          <w:lang w:val="en-US"/>
        </w:rPr>
        <w:t>3.2.9 Usecase Tìm kiếm chuyến xe</w:t>
      </w:r>
      <w:bookmarkEnd w:id="4383"/>
    </w:p>
    <w:p w14:paraId="5A07BE32" w14:textId="77777777" w:rsidR="00583EC0" w:rsidRPr="00E646DC" w:rsidRDefault="00583EC0" w:rsidP="000F669E">
      <w:pPr>
        <w:spacing w:line="360" w:lineRule="auto"/>
        <w:rPr>
          <w:lang w:val="en-US"/>
        </w:rPr>
      </w:pPr>
      <w:r w:rsidRPr="00E646DC">
        <w:rPr>
          <w:noProof/>
        </w:rPr>
        <w:drawing>
          <wp:inline distT="0" distB="0" distL="0" distR="0" wp14:anchorId="59C39141" wp14:editId="3EA85C6E">
            <wp:extent cx="54864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761875C1" w14:textId="77777777" w:rsidR="00AB7D25" w:rsidRPr="00E646DC" w:rsidRDefault="00AB7D25" w:rsidP="000F669E">
      <w:pPr>
        <w:pStyle w:val="Heading7"/>
        <w:spacing w:line="360" w:lineRule="auto"/>
        <w:rPr>
          <w:rFonts w:cs="Times New Roman"/>
          <w:lang w:val="en-US"/>
        </w:rPr>
      </w:pPr>
      <w:bookmarkStart w:id="4384" w:name="_Toc186281392"/>
      <w:r w:rsidRPr="00E646DC">
        <w:rPr>
          <w:rFonts w:cs="Times New Roman"/>
          <w:lang w:val="en-US"/>
        </w:rPr>
        <w:t>Hình 3.</w:t>
      </w:r>
      <w:r w:rsidR="00D83E1E" w:rsidRPr="00E646DC">
        <w:rPr>
          <w:rFonts w:cs="Times New Roman"/>
          <w:lang w:val="en-US"/>
        </w:rPr>
        <w:t>10</w:t>
      </w:r>
      <w:r w:rsidRPr="00E646DC">
        <w:rPr>
          <w:rFonts w:cs="Times New Roman"/>
          <w:lang w:val="en-US"/>
        </w:rPr>
        <w:t xml:space="preserve"> Usecase Tìm kiếm chuyến xe</w:t>
      </w:r>
      <w:bookmarkEnd w:id="4384"/>
    </w:p>
    <w:p w14:paraId="236A550A" w14:textId="77777777" w:rsidR="00AB7D25" w:rsidRPr="00E646DC" w:rsidRDefault="00AB7D25" w:rsidP="000F669E">
      <w:pPr>
        <w:spacing w:line="360" w:lineRule="auto"/>
        <w:rPr>
          <w:lang w:val="en-US"/>
        </w:rPr>
      </w:pPr>
    </w:p>
    <w:p w14:paraId="414D3813" w14:textId="77777777" w:rsidR="00A0430A" w:rsidRPr="00E646DC" w:rsidRDefault="00A0430A" w:rsidP="000F669E">
      <w:pPr>
        <w:pStyle w:val="Heading3"/>
        <w:spacing w:line="360" w:lineRule="auto"/>
        <w:rPr>
          <w:lang w:val="en-US"/>
        </w:rPr>
      </w:pPr>
      <w:bookmarkStart w:id="4385" w:name="_Toc186275538"/>
      <w:r w:rsidRPr="00E646DC">
        <w:rPr>
          <w:lang w:val="en-US"/>
        </w:rPr>
        <w:lastRenderedPageBreak/>
        <w:t>3.2.10 Usecase Chọn chuyến xe</w:t>
      </w:r>
      <w:bookmarkEnd w:id="4385"/>
    </w:p>
    <w:p w14:paraId="4A6D09C4" w14:textId="77777777" w:rsidR="00A0430A" w:rsidRPr="00E646DC" w:rsidRDefault="00A0430A" w:rsidP="000F669E">
      <w:pPr>
        <w:spacing w:line="360" w:lineRule="auto"/>
        <w:rPr>
          <w:lang w:val="en-US"/>
        </w:rPr>
      </w:pPr>
      <w:r w:rsidRPr="00E646DC">
        <w:rPr>
          <w:noProof/>
          <w:lang w:val="en-US"/>
        </w:rPr>
        <w:drawing>
          <wp:inline distT="0" distB="0" distL="0" distR="0" wp14:anchorId="5BEEBE6D" wp14:editId="710C4CF6">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828925"/>
                    </a:xfrm>
                    <a:prstGeom prst="rect">
                      <a:avLst/>
                    </a:prstGeom>
                  </pic:spPr>
                </pic:pic>
              </a:graphicData>
            </a:graphic>
          </wp:inline>
        </w:drawing>
      </w:r>
    </w:p>
    <w:p w14:paraId="541C8E60" w14:textId="77777777" w:rsidR="00AB7D25" w:rsidRPr="00E646DC" w:rsidRDefault="00AB7D25" w:rsidP="000F669E">
      <w:pPr>
        <w:pStyle w:val="Heading7"/>
        <w:spacing w:line="360" w:lineRule="auto"/>
        <w:rPr>
          <w:rFonts w:cs="Times New Roman"/>
          <w:lang w:val="en-US"/>
        </w:rPr>
      </w:pPr>
      <w:bookmarkStart w:id="4386" w:name="_Toc186281393"/>
      <w:r w:rsidRPr="00E646DC">
        <w:rPr>
          <w:rFonts w:cs="Times New Roman"/>
          <w:lang w:val="en-US"/>
        </w:rPr>
        <w:t>Hình 3.1</w:t>
      </w:r>
      <w:r w:rsidR="00D83E1E" w:rsidRPr="00E646DC">
        <w:rPr>
          <w:rFonts w:cs="Times New Roman"/>
          <w:lang w:val="en-US"/>
        </w:rPr>
        <w:t>1</w:t>
      </w:r>
      <w:r w:rsidRPr="00E646DC">
        <w:rPr>
          <w:rFonts w:cs="Times New Roman"/>
          <w:lang w:val="en-US"/>
        </w:rPr>
        <w:t xml:space="preserve"> Usecase Chọn chuyến xe</w:t>
      </w:r>
      <w:bookmarkEnd w:id="4386"/>
    </w:p>
    <w:p w14:paraId="668EE179" w14:textId="77777777" w:rsidR="00F7302F" w:rsidRPr="00E646DC" w:rsidRDefault="00F7302F" w:rsidP="000F669E">
      <w:pPr>
        <w:pStyle w:val="Heading3"/>
        <w:spacing w:line="360" w:lineRule="auto"/>
        <w:rPr>
          <w:lang w:val="en-US"/>
        </w:rPr>
      </w:pPr>
      <w:bookmarkStart w:id="4387" w:name="_Toc186275539"/>
      <w:r w:rsidRPr="00E646DC">
        <w:rPr>
          <w:lang w:val="en-US"/>
        </w:rPr>
        <w:t>3.2.11 Usecase Đánh giá chuyến xe</w:t>
      </w:r>
      <w:bookmarkEnd w:id="4387"/>
    </w:p>
    <w:p w14:paraId="211D3775" w14:textId="77777777" w:rsidR="0045438E" w:rsidRDefault="00F7302F" w:rsidP="0045438E">
      <w:pPr>
        <w:pStyle w:val="NoSpacing"/>
        <w:rPr>
          <w:ins w:id="4388" w:author="Administrator" w:date="2024-12-28T12:10:00Z"/>
          <w:lang w:val="en-US"/>
        </w:rPr>
        <w:pPrChange w:id="4389" w:author="Administrator" w:date="2024-12-28T12:10:00Z">
          <w:pPr>
            <w:pStyle w:val="Heading7"/>
            <w:spacing w:line="360" w:lineRule="auto"/>
          </w:pPr>
        </w:pPrChange>
      </w:pPr>
      <w:r w:rsidRPr="00E646DC">
        <w:rPr>
          <w:noProof/>
        </w:rPr>
        <w:drawing>
          <wp:inline distT="0" distB="0" distL="0" distR="0" wp14:anchorId="7FF172BF" wp14:editId="6CCC137A">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1DEADC1A" w14:textId="0C8522E1" w:rsidR="0045438E" w:rsidRPr="00E646DC" w:rsidRDefault="0045438E" w:rsidP="0045438E">
      <w:pPr>
        <w:pStyle w:val="Heading7"/>
        <w:spacing w:line="360" w:lineRule="auto"/>
        <w:rPr>
          <w:ins w:id="4390" w:author="Administrator" w:date="2024-12-28T12:10:00Z"/>
          <w:rFonts w:cs="Times New Roman"/>
          <w:lang w:val="en-US"/>
        </w:rPr>
      </w:pPr>
      <w:bookmarkStart w:id="4391" w:name="_Toc186281394"/>
      <w:ins w:id="4392" w:author="Administrator" w:date="2024-12-28T12:10:00Z">
        <w:r w:rsidRPr="00E646DC">
          <w:rPr>
            <w:rFonts w:cs="Times New Roman"/>
            <w:lang w:val="en-US"/>
          </w:rPr>
          <w:t>Hình 3.1</w:t>
        </w:r>
        <w:r>
          <w:rPr>
            <w:rFonts w:cs="Times New Roman"/>
            <w:lang w:val="en-US"/>
          </w:rPr>
          <w:t>2</w:t>
        </w:r>
        <w:r w:rsidRPr="00E646DC">
          <w:rPr>
            <w:rFonts w:cs="Times New Roman"/>
            <w:lang w:val="en-US"/>
          </w:rPr>
          <w:t xml:space="preserve"> Usecase </w:t>
        </w:r>
        <w:r>
          <w:rPr>
            <w:rFonts w:cs="Times New Roman"/>
            <w:lang w:val="en-US"/>
          </w:rPr>
          <w:t>Đánh giá chuyến xe</w:t>
        </w:r>
        <w:bookmarkEnd w:id="4391"/>
      </w:ins>
    </w:p>
    <w:p w14:paraId="6FE5B97D" w14:textId="77777777" w:rsidR="0045438E" w:rsidRPr="0045438E" w:rsidRDefault="0045438E" w:rsidP="0045438E">
      <w:pPr>
        <w:rPr>
          <w:ins w:id="4393" w:author="Administrator" w:date="2024-12-28T12:08:00Z"/>
          <w:lang w:val="en-US"/>
        </w:rPr>
        <w:pPrChange w:id="4394" w:author="Administrator" w:date="2024-12-28T12:10:00Z">
          <w:pPr>
            <w:pStyle w:val="Heading7"/>
            <w:spacing w:line="360" w:lineRule="auto"/>
          </w:pPr>
        </w:pPrChange>
      </w:pPr>
    </w:p>
    <w:p w14:paraId="126CCEAE" w14:textId="7749C5C4" w:rsidR="00AB7D25" w:rsidRPr="00E646DC" w:rsidRDefault="00AB7D25" w:rsidP="001D5CBB">
      <w:pPr>
        <w:spacing w:line="360" w:lineRule="auto"/>
        <w:jc w:val="center"/>
        <w:rPr>
          <w:lang w:val="en-US"/>
        </w:rPr>
      </w:pPr>
      <w:del w:id="4395" w:author="Administrator" w:date="2024-12-28T12:08:00Z">
        <w:r w:rsidRPr="00E646DC" w:rsidDel="00A67DC5">
          <w:rPr>
            <w:rStyle w:val="Heading7Char"/>
            <w:rFonts w:cs="Times New Roman"/>
          </w:rPr>
          <w:delText>Hình 3.1</w:delText>
        </w:r>
        <w:r w:rsidR="00D83E1E" w:rsidRPr="00E646DC" w:rsidDel="00A67DC5">
          <w:rPr>
            <w:rStyle w:val="Heading7Char"/>
            <w:rFonts w:cs="Times New Roman"/>
          </w:rPr>
          <w:delText>2</w:delText>
        </w:r>
        <w:r w:rsidRPr="00E646DC" w:rsidDel="00A67DC5">
          <w:rPr>
            <w:rStyle w:val="Heading7Char"/>
            <w:rFonts w:cs="Times New Roman"/>
          </w:rPr>
          <w:delText xml:space="preserve"> Usecase Đánh giá chuyến xe</w:delText>
        </w:r>
      </w:del>
    </w:p>
    <w:p w14:paraId="73419604" w14:textId="77777777" w:rsidR="00F7302F" w:rsidRPr="00E646DC" w:rsidRDefault="00F7302F" w:rsidP="000F669E">
      <w:pPr>
        <w:pStyle w:val="Heading3"/>
        <w:spacing w:line="360" w:lineRule="auto"/>
        <w:rPr>
          <w:lang w:val="en-US"/>
        </w:rPr>
      </w:pPr>
      <w:bookmarkStart w:id="4396" w:name="_Toc186275540"/>
      <w:r w:rsidRPr="00E646DC">
        <w:rPr>
          <w:lang w:val="en-US"/>
        </w:rPr>
        <w:lastRenderedPageBreak/>
        <w:t>3.2.12 Usecase Thanh toán</w:t>
      </w:r>
      <w:bookmarkEnd w:id="4396"/>
    </w:p>
    <w:p w14:paraId="3625091F" w14:textId="77777777" w:rsidR="00F7302F" w:rsidRPr="00E646DC" w:rsidRDefault="00F7302F" w:rsidP="000F669E">
      <w:pPr>
        <w:spacing w:line="360" w:lineRule="auto"/>
        <w:rPr>
          <w:lang w:val="en-US"/>
        </w:rPr>
      </w:pPr>
      <w:r w:rsidRPr="00E646DC">
        <w:rPr>
          <w:noProof/>
          <w:lang w:val="en-US"/>
        </w:rPr>
        <w:drawing>
          <wp:inline distT="0" distB="0" distL="0" distR="0" wp14:anchorId="6C142687" wp14:editId="5C1708F2">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590165"/>
                    </a:xfrm>
                    <a:prstGeom prst="rect">
                      <a:avLst/>
                    </a:prstGeom>
                  </pic:spPr>
                </pic:pic>
              </a:graphicData>
            </a:graphic>
          </wp:inline>
        </w:drawing>
      </w:r>
    </w:p>
    <w:p w14:paraId="45DBB2DE" w14:textId="77777777" w:rsidR="00AB7D25" w:rsidRPr="00E646DC" w:rsidRDefault="00AB7D25" w:rsidP="000F669E">
      <w:pPr>
        <w:pStyle w:val="Heading7"/>
        <w:spacing w:line="360" w:lineRule="auto"/>
        <w:rPr>
          <w:rFonts w:cs="Times New Roman"/>
          <w:lang w:val="en-US"/>
        </w:rPr>
      </w:pPr>
      <w:bookmarkStart w:id="4397" w:name="_Toc186281395"/>
      <w:r w:rsidRPr="00E646DC">
        <w:rPr>
          <w:rFonts w:cs="Times New Roman"/>
          <w:lang w:val="en-US"/>
        </w:rPr>
        <w:t>Hình 3.1</w:t>
      </w:r>
      <w:r w:rsidR="00D83E1E" w:rsidRPr="00E646DC">
        <w:rPr>
          <w:rFonts w:cs="Times New Roman"/>
          <w:lang w:val="en-US"/>
        </w:rPr>
        <w:t>3</w:t>
      </w:r>
      <w:r w:rsidRPr="00E646DC">
        <w:rPr>
          <w:rFonts w:cs="Times New Roman"/>
          <w:lang w:val="en-US"/>
        </w:rPr>
        <w:t xml:space="preserve"> Usecase Thanh toán</w:t>
      </w:r>
      <w:bookmarkEnd w:id="4397"/>
    </w:p>
    <w:p w14:paraId="1869C8DD" w14:textId="77777777" w:rsidR="00F7302F" w:rsidRPr="00E646DC" w:rsidRDefault="00F7302F" w:rsidP="000F669E">
      <w:pPr>
        <w:pStyle w:val="Heading3"/>
        <w:spacing w:line="360" w:lineRule="auto"/>
        <w:rPr>
          <w:lang w:val="en-US"/>
        </w:rPr>
      </w:pPr>
      <w:bookmarkStart w:id="4398" w:name="_Toc186275541"/>
      <w:r w:rsidRPr="00E646DC">
        <w:rPr>
          <w:lang w:val="en-US"/>
        </w:rPr>
        <w:t>3.2.13 Usecase Tạo yêu cầu rút tiền</w:t>
      </w:r>
      <w:bookmarkEnd w:id="4398"/>
    </w:p>
    <w:p w14:paraId="2D4B9470" w14:textId="77777777" w:rsidR="00F7302F" w:rsidRPr="00E646DC" w:rsidRDefault="00F7302F" w:rsidP="000F669E">
      <w:pPr>
        <w:spacing w:line="360" w:lineRule="auto"/>
        <w:rPr>
          <w:lang w:val="en-US"/>
        </w:rPr>
      </w:pPr>
      <w:r w:rsidRPr="00E646DC">
        <w:rPr>
          <w:noProof/>
          <w:lang w:val="en-US"/>
        </w:rPr>
        <w:drawing>
          <wp:inline distT="0" distB="0" distL="0" distR="0" wp14:anchorId="7ABF0826" wp14:editId="0DA88AA6">
            <wp:extent cx="5761990" cy="1562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4561" cy="1565508"/>
                    </a:xfrm>
                    <a:prstGeom prst="rect">
                      <a:avLst/>
                    </a:prstGeom>
                  </pic:spPr>
                </pic:pic>
              </a:graphicData>
            </a:graphic>
          </wp:inline>
        </w:drawing>
      </w:r>
    </w:p>
    <w:p w14:paraId="478A5179" w14:textId="77777777" w:rsidR="00AB7D25" w:rsidRPr="00E646DC" w:rsidRDefault="00AB7D25" w:rsidP="000F669E">
      <w:pPr>
        <w:pStyle w:val="Heading7"/>
        <w:spacing w:line="360" w:lineRule="auto"/>
        <w:rPr>
          <w:rFonts w:cs="Times New Roman"/>
          <w:lang w:val="en-US"/>
        </w:rPr>
      </w:pPr>
      <w:bookmarkStart w:id="4399" w:name="_Toc186281396"/>
      <w:r w:rsidRPr="00E646DC">
        <w:rPr>
          <w:rFonts w:cs="Times New Roman"/>
          <w:lang w:val="en-US"/>
        </w:rPr>
        <w:t>Hình 3.1</w:t>
      </w:r>
      <w:r w:rsidR="00D83E1E" w:rsidRPr="00E646DC">
        <w:rPr>
          <w:rFonts w:cs="Times New Roman"/>
          <w:lang w:val="en-US"/>
        </w:rPr>
        <w:t>4</w:t>
      </w:r>
      <w:r w:rsidRPr="00E646DC">
        <w:rPr>
          <w:rFonts w:cs="Times New Roman"/>
          <w:lang w:val="en-US"/>
        </w:rPr>
        <w:t xml:space="preserve"> Usecase Tạo yêu cầu rút tiền</w:t>
      </w:r>
      <w:bookmarkEnd w:id="4399"/>
    </w:p>
    <w:p w14:paraId="20645F0F" w14:textId="77777777" w:rsidR="00703447" w:rsidRPr="00E646DC" w:rsidRDefault="00703447" w:rsidP="000F669E">
      <w:pPr>
        <w:pStyle w:val="Heading3"/>
        <w:spacing w:line="360" w:lineRule="auto"/>
        <w:rPr>
          <w:lang w:val="en-US"/>
        </w:rPr>
      </w:pPr>
      <w:bookmarkStart w:id="4400" w:name="_Toc186275542"/>
      <w:r w:rsidRPr="00E646DC">
        <w:rPr>
          <w:lang w:val="en-US"/>
        </w:rPr>
        <w:t xml:space="preserve">3.2.14 Usecase Quản lý </w:t>
      </w:r>
      <w:r w:rsidR="00356692" w:rsidRPr="00E646DC">
        <w:rPr>
          <w:lang w:val="en-US"/>
        </w:rPr>
        <w:t>khách hàng</w:t>
      </w:r>
      <w:bookmarkEnd w:id="4400"/>
    </w:p>
    <w:p w14:paraId="459F7C98" w14:textId="77777777" w:rsidR="00356692" w:rsidRPr="00E646DC" w:rsidRDefault="00356692" w:rsidP="000F669E">
      <w:pPr>
        <w:spacing w:line="360" w:lineRule="auto"/>
        <w:rPr>
          <w:noProof/>
        </w:rPr>
      </w:pPr>
    </w:p>
    <w:p w14:paraId="127BAB43" w14:textId="77777777" w:rsidR="00356692" w:rsidRPr="00E646DC" w:rsidRDefault="00356692" w:rsidP="000F669E">
      <w:pPr>
        <w:spacing w:line="360" w:lineRule="auto"/>
        <w:rPr>
          <w:noProof/>
        </w:rPr>
      </w:pPr>
      <w:r w:rsidRPr="00E646DC">
        <w:rPr>
          <w:noProof/>
        </w:rPr>
        <w:drawing>
          <wp:inline distT="0" distB="0" distL="0" distR="0" wp14:anchorId="15DBCB10" wp14:editId="2C09E69A">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2D65ED3A" w14:textId="77777777" w:rsidR="00AB7D25" w:rsidRPr="00E646DC" w:rsidRDefault="00AB7D25" w:rsidP="000F669E">
      <w:pPr>
        <w:pStyle w:val="Heading7"/>
        <w:spacing w:line="360" w:lineRule="auto"/>
        <w:rPr>
          <w:rFonts w:cs="Times New Roman"/>
          <w:lang w:val="en-US"/>
        </w:rPr>
      </w:pPr>
      <w:bookmarkStart w:id="4401" w:name="_Toc186281397"/>
      <w:r w:rsidRPr="00E646DC">
        <w:rPr>
          <w:rFonts w:cs="Times New Roman"/>
          <w:lang w:val="en-US"/>
        </w:rPr>
        <w:t>Hình 3.1</w:t>
      </w:r>
      <w:r w:rsidR="00D83E1E" w:rsidRPr="00E646DC">
        <w:rPr>
          <w:rFonts w:cs="Times New Roman"/>
          <w:lang w:val="en-US"/>
        </w:rPr>
        <w:t>5</w:t>
      </w:r>
      <w:r w:rsidRPr="00E646DC">
        <w:rPr>
          <w:rFonts w:cs="Times New Roman"/>
          <w:lang w:val="en-US"/>
        </w:rPr>
        <w:t xml:space="preserve"> Usecase Quản lý khách hàng</w:t>
      </w:r>
      <w:bookmarkEnd w:id="4401"/>
    </w:p>
    <w:p w14:paraId="3A4A9347" w14:textId="77777777" w:rsidR="00356692" w:rsidRPr="00E646DC" w:rsidRDefault="00356692" w:rsidP="000F669E">
      <w:pPr>
        <w:spacing w:line="360" w:lineRule="auto"/>
      </w:pPr>
    </w:p>
    <w:p w14:paraId="5A00D007" w14:textId="77777777" w:rsidR="00356692" w:rsidRPr="00E646DC" w:rsidRDefault="00356692" w:rsidP="000F669E">
      <w:pPr>
        <w:spacing w:line="360" w:lineRule="auto"/>
        <w:rPr>
          <w:lang w:val="en-US"/>
        </w:rPr>
      </w:pPr>
    </w:p>
    <w:p w14:paraId="6C397016" w14:textId="77777777" w:rsidR="00356692" w:rsidRPr="00E646DC" w:rsidRDefault="00356692" w:rsidP="000F669E">
      <w:pPr>
        <w:pStyle w:val="Heading3"/>
        <w:spacing w:line="360" w:lineRule="auto"/>
        <w:rPr>
          <w:lang w:val="en-US"/>
        </w:rPr>
      </w:pPr>
      <w:bookmarkStart w:id="4402" w:name="_Toc186275543"/>
      <w:r w:rsidRPr="00E646DC">
        <w:rPr>
          <w:lang w:val="en-US"/>
        </w:rPr>
        <w:lastRenderedPageBreak/>
        <w:t>3.2.15 Usecase Quản lý tài xế</w:t>
      </w:r>
      <w:bookmarkEnd w:id="4402"/>
    </w:p>
    <w:p w14:paraId="728DEA22" w14:textId="77777777" w:rsidR="00356692" w:rsidRPr="00E646DC" w:rsidRDefault="00356692" w:rsidP="000F669E">
      <w:pPr>
        <w:spacing w:line="360" w:lineRule="auto"/>
        <w:rPr>
          <w:lang w:val="en-US"/>
        </w:rPr>
      </w:pPr>
      <w:r w:rsidRPr="00E646DC">
        <w:rPr>
          <w:noProof/>
        </w:rPr>
        <w:drawing>
          <wp:inline distT="0" distB="0" distL="0" distR="0" wp14:anchorId="12E067DB" wp14:editId="45FD0218">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495C1B27" w14:textId="77777777" w:rsidR="00AB7D25" w:rsidRPr="00E646DC" w:rsidRDefault="00AB7D25" w:rsidP="000F669E">
      <w:pPr>
        <w:pStyle w:val="Heading7"/>
        <w:spacing w:line="360" w:lineRule="auto"/>
        <w:rPr>
          <w:rFonts w:cs="Times New Roman"/>
          <w:lang w:val="en-US"/>
        </w:rPr>
      </w:pPr>
      <w:bookmarkStart w:id="4403" w:name="_Toc186281398"/>
      <w:r w:rsidRPr="00E646DC">
        <w:rPr>
          <w:rFonts w:cs="Times New Roman"/>
          <w:lang w:val="en-US"/>
        </w:rPr>
        <w:t>Hình 3.1</w:t>
      </w:r>
      <w:r w:rsidR="00D83E1E" w:rsidRPr="00E646DC">
        <w:rPr>
          <w:rFonts w:cs="Times New Roman"/>
          <w:lang w:val="en-US"/>
        </w:rPr>
        <w:t>6</w:t>
      </w:r>
      <w:r w:rsidRPr="00E646DC">
        <w:rPr>
          <w:rFonts w:cs="Times New Roman"/>
          <w:lang w:val="en-US"/>
        </w:rPr>
        <w:t xml:space="preserve"> Usecase Quản lý tài xế</w:t>
      </w:r>
      <w:bookmarkEnd w:id="4403"/>
    </w:p>
    <w:p w14:paraId="6D8A8A4C" w14:textId="77777777" w:rsidR="00356692" w:rsidRPr="00E646DC" w:rsidRDefault="00356692" w:rsidP="000F669E">
      <w:pPr>
        <w:pStyle w:val="Heading3"/>
        <w:spacing w:line="360" w:lineRule="auto"/>
        <w:rPr>
          <w:lang w:val="en-US"/>
        </w:rPr>
      </w:pPr>
      <w:bookmarkStart w:id="4404" w:name="_Toc186275544"/>
      <w:r w:rsidRPr="00E646DC">
        <w:rPr>
          <w:lang w:val="en-US"/>
        </w:rPr>
        <w:t>3.2.1</w:t>
      </w:r>
      <w:r w:rsidR="00AB7D25" w:rsidRPr="00E646DC">
        <w:rPr>
          <w:lang w:val="en-US"/>
        </w:rPr>
        <w:t>6</w:t>
      </w:r>
      <w:r w:rsidRPr="00E646DC">
        <w:rPr>
          <w:lang w:val="en-US"/>
        </w:rPr>
        <w:t xml:space="preserve"> Usecase Thống kê</w:t>
      </w:r>
      <w:bookmarkEnd w:id="4404"/>
    </w:p>
    <w:p w14:paraId="76E86B5C" w14:textId="77777777" w:rsidR="00356692" w:rsidRPr="00E646DC" w:rsidRDefault="00356692" w:rsidP="000F669E">
      <w:pPr>
        <w:spacing w:line="360" w:lineRule="auto"/>
        <w:rPr>
          <w:lang w:val="en-US"/>
        </w:rPr>
      </w:pPr>
      <w:r w:rsidRPr="00E646DC">
        <w:rPr>
          <w:noProof/>
        </w:rPr>
        <w:drawing>
          <wp:inline distT="0" distB="0" distL="0" distR="0" wp14:anchorId="16461BC7" wp14:editId="1AA45898">
            <wp:extent cx="54864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4D6B9C09" w14:textId="77777777" w:rsidR="00AB7D25" w:rsidRPr="00E646DC" w:rsidRDefault="00AB7D25" w:rsidP="000F669E">
      <w:pPr>
        <w:pStyle w:val="Heading7"/>
        <w:spacing w:line="360" w:lineRule="auto"/>
        <w:rPr>
          <w:rFonts w:cs="Times New Roman"/>
          <w:lang w:val="en-US"/>
        </w:rPr>
      </w:pPr>
      <w:bookmarkStart w:id="4405" w:name="_Toc186281399"/>
      <w:r w:rsidRPr="00E646DC">
        <w:rPr>
          <w:rFonts w:cs="Times New Roman"/>
          <w:lang w:val="en-US"/>
        </w:rPr>
        <w:t>Hình 3.1</w:t>
      </w:r>
      <w:r w:rsidR="00D83E1E" w:rsidRPr="00E646DC">
        <w:rPr>
          <w:rFonts w:cs="Times New Roman"/>
          <w:lang w:val="en-US"/>
        </w:rPr>
        <w:t>7</w:t>
      </w:r>
      <w:r w:rsidRPr="00E646DC">
        <w:rPr>
          <w:rFonts w:cs="Times New Roman"/>
          <w:lang w:val="en-US"/>
        </w:rPr>
        <w:t xml:space="preserve"> Usecase Thống kê</w:t>
      </w:r>
      <w:bookmarkEnd w:id="4405"/>
    </w:p>
    <w:p w14:paraId="344DE999" w14:textId="77777777" w:rsidR="003F04DC" w:rsidRPr="00E646DC" w:rsidRDefault="00E41E1D" w:rsidP="000F669E">
      <w:pPr>
        <w:pStyle w:val="Heading2"/>
        <w:spacing w:line="360" w:lineRule="auto"/>
      </w:pPr>
      <w:bookmarkStart w:id="4406" w:name="_Toc44676298"/>
      <w:bookmarkEnd w:id="4370"/>
      <w:r w:rsidRPr="00E646DC">
        <w:br w:type="page"/>
      </w:r>
      <w:bookmarkStart w:id="4407" w:name="_Toc61315205"/>
      <w:bookmarkStart w:id="4408" w:name="_Toc77487650"/>
    </w:p>
    <w:p w14:paraId="2C0774BD" w14:textId="77777777" w:rsidR="007F02EB" w:rsidRPr="00E646DC" w:rsidRDefault="003F04DC" w:rsidP="000F669E">
      <w:pPr>
        <w:pStyle w:val="Heading2"/>
        <w:spacing w:line="360" w:lineRule="auto"/>
        <w:rPr>
          <w:sz w:val="28"/>
          <w:lang w:val="en-US"/>
        </w:rPr>
      </w:pPr>
      <w:bookmarkStart w:id="4409" w:name="_Toc186275545"/>
      <w:r w:rsidRPr="00E646DC">
        <w:rPr>
          <w:sz w:val="28"/>
          <w:lang w:val="en-US"/>
        </w:rPr>
        <w:lastRenderedPageBreak/>
        <w:t>3.3 Biểu đồ hoạt động (Activity Diagram)</w:t>
      </w:r>
      <w:bookmarkEnd w:id="4409"/>
    </w:p>
    <w:p w14:paraId="35164E8D" w14:textId="77777777" w:rsidR="007F02EB" w:rsidRPr="00E646DC" w:rsidRDefault="007F02EB" w:rsidP="000F669E">
      <w:pPr>
        <w:pStyle w:val="Heading3"/>
        <w:spacing w:line="360" w:lineRule="auto"/>
        <w:rPr>
          <w:lang w:val="en-US"/>
        </w:rPr>
      </w:pPr>
      <w:bookmarkStart w:id="4410" w:name="_Toc186275546"/>
      <w:r w:rsidRPr="00E646DC">
        <w:rPr>
          <w:lang w:val="en-US"/>
        </w:rPr>
        <w:t>3.3.1 Đăng nhập</w:t>
      </w:r>
      <w:bookmarkEnd w:id="4410"/>
    </w:p>
    <w:p w14:paraId="33D05389" w14:textId="77777777" w:rsidR="003F04DC" w:rsidRPr="00E646DC" w:rsidRDefault="003F04DC" w:rsidP="000F669E">
      <w:pPr>
        <w:spacing w:line="360" w:lineRule="auto"/>
        <w:rPr>
          <w:lang w:val="en-US"/>
        </w:rPr>
      </w:pPr>
      <w:r w:rsidRPr="00E646DC">
        <w:rPr>
          <w:noProof/>
          <w:lang w:val="en-US"/>
        </w:rPr>
        <w:drawing>
          <wp:inline distT="0" distB="0" distL="0" distR="0" wp14:anchorId="2DE774A5" wp14:editId="2372A4FA">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531110"/>
                    </a:xfrm>
                    <a:prstGeom prst="rect">
                      <a:avLst/>
                    </a:prstGeom>
                  </pic:spPr>
                </pic:pic>
              </a:graphicData>
            </a:graphic>
          </wp:inline>
        </w:drawing>
      </w:r>
    </w:p>
    <w:p w14:paraId="5A218037" w14:textId="77777777" w:rsidR="00D129B8" w:rsidRPr="00E646DC" w:rsidRDefault="00D129B8" w:rsidP="000F669E">
      <w:pPr>
        <w:pStyle w:val="Heading7"/>
        <w:spacing w:line="360" w:lineRule="auto"/>
        <w:rPr>
          <w:rFonts w:cs="Times New Roman"/>
          <w:lang w:val="en-US"/>
        </w:rPr>
      </w:pPr>
      <w:bookmarkStart w:id="4411" w:name="_Toc186281400"/>
      <w:r w:rsidRPr="00E646DC">
        <w:rPr>
          <w:rFonts w:cs="Times New Roman"/>
          <w:lang w:val="en-US"/>
        </w:rPr>
        <w:t>Hình 3.18 Biểu đồ hoạt động Đăng nhập</w:t>
      </w:r>
      <w:bookmarkEnd w:id="4411"/>
    </w:p>
    <w:p w14:paraId="5240A8D4" w14:textId="77777777" w:rsidR="007F02EB" w:rsidRPr="00E646DC" w:rsidRDefault="007F02EB" w:rsidP="000F669E">
      <w:pPr>
        <w:pStyle w:val="Heading3"/>
        <w:spacing w:line="360" w:lineRule="auto"/>
        <w:rPr>
          <w:lang w:val="en-US"/>
        </w:rPr>
      </w:pPr>
      <w:bookmarkStart w:id="4412" w:name="_Toc186275547"/>
      <w:r w:rsidRPr="00E646DC">
        <w:rPr>
          <w:lang w:val="en-US"/>
        </w:rPr>
        <w:t>3.3.2 Đăng ký</w:t>
      </w:r>
      <w:bookmarkEnd w:id="4412"/>
    </w:p>
    <w:p w14:paraId="1599A79B" w14:textId="77777777" w:rsidR="008C3707" w:rsidRPr="00E646DC" w:rsidRDefault="008C3707" w:rsidP="000F669E">
      <w:pPr>
        <w:spacing w:line="360" w:lineRule="auto"/>
        <w:rPr>
          <w:lang w:val="en-US"/>
        </w:rPr>
      </w:pPr>
      <w:r w:rsidRPr="00E646DC">
        <w:rPr>
          <w:noProof/>
          <w:lang w:val="en-US"/>
        </w:rPr>
        <w:drawing>
          <wp:inline distT="0" distB="0" distL="0" distR="0" wp14:anchorId="002FC5CB" wp14:editId="43C3AE59">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929380"/>
                    </a:xfrm>
                    <a:prstGeom prst="rect">
                      <a:avLst/>
                    </a:prstGeom>
                  </pic:spPr>
                </pic:pic>
              </a:graphicData>
            </a:graphic>
          </wp:inline>
        </w:drawing>
      </w:r>
    </w:p>
    <w:p w14:paraId="42BFAFF0" w14:textId="77777777" w:rsidR="00D129B8" w:rsidRPr="00E646DC" w:rsidRDefault="00D129B8" w:rsidP="000F669E">
      <w:pPr>
        <w:pStyle w:val="Heading7"/>
        <w:spacing w:line="360" w:lineRule="auto"/>
        <w:rPr>
          <w:rFonts w:cs="Times New Roman"/>
          <w:lang w:val="en-US"/>
        </w:rPr>
      </w:pPr>
      <w:bookmarkStart w:id="4413" w:name="_Toc186281401"/>
      <w:r w:rsidRPr="00E646DC">
        <w:rPr>
          <w:rFonts w:cs="Times New Roman"/>
          <w:lang w:val="en-US"/>
        </w:rPr>
        <w:t>Hình 3.19 Biểu đồ hoạt động Đăng ký</w:t>
      </w:r>
      <w:bookmarkEnd w:id="4413"/>
    </w:p>
    <w:p w14:paraId="4ECD60BB" w14:textId="77777777" w:rsidR="00D129B8" w:rsidRPr="00E646DC" w:rsidRDefault="00D129B8" w:rsidP="000F669E">
      <w:pPr>
        <w:spacing w:line="360" w:lineRule="auto"/>
        <w:rPr>
          <w:lang w:val="en-US"/>
        </w:rPr>
      </w:pPr>
    </w:p>
    <w:p w14:paraId="3804B7E8" w14:textId="77777777" w:rsidR="00B94B9C" w:rsidRPr="00E646DC" w:rsidRDefault="00B94B9C" w:rsidP="000F669E">
      <w:pPr>
        <w:spacing w:line="360" w:lineRule="auto"/>
        <w:rPr>
          <w:lang w:val="en-US"/>
        </w:rPr>
      </w:pPr>
    </w:p>
    <w:p w14:paraId="28100E2F" w14:textId="77777777" w:rsidR="008C3707" w:rsidRPr="00E646DC" w:rsidRDefault="007F02EB" w:rsidP="000F669E">
      <w:pPr>
        <w:pStyle w:val="Heading3"/>
        <w:spacing w:line="360" w:lineRule="auto"/>
        <w:rPr>
          <w:lang w:val="en-US"/>
        </w:rPr>
      </w:pPr>
      <w:bookmarkStart w:id="4414" w:name="_Toc186275548"/>
      <w:r w:rsidRPr="00E646DC">
        <w:rPr>
          <w:lang w:val="en-US"/>
        </w:rPr>
        <w:lastRenderedPageBreak/>
        <w:t>3.3.3 Khách hàng đặt xe</w:t>
      </w:r>
      <w:bookmarkEnd w:id="4414"/>
    </w:p>
    <w:p w14:paraId="0AFCDED2" w14:textId="05F5E599" w:rsidR="00D129B8" w:rsidRDefault="00B94B9C" w:rsidP="0045438E">
      <w:pPr>
        <w:pStyle w:val="NoSpacing"/>
        <w:rPr>
          <w:ins w:id="4415" w:author="Administrator" w:date="2024-12-28T12:11:00Z"/>
          <w:lang w:val="en-US"/>
        </w:rPr>
        <w:pPrChange w:id="4416" w:author="Administrator" w:date="2024-12-28T12:11:00Z">
          <w:pPr>
            <w:pStyle w:val="Heading7"/>
            <w:spacing w:line="360" w:lineRule="auto"/>
          </w:pPr>
        </w:pPrChange>
      </w:pPr>
      <w:r w:rsidRPr="00E646DC">
        <w:rPr>
          <w:noProof/>
          <w:lang w:val="en-US"/>
        </w:rPr>
        <w:drawing>
          <wp:inline distT="0" distB="0" distL="0" distR="0" wp14:anchorId="45046F9D" wp14:editId="563AB5BF">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435985"/>
                    </a:xfrm>
                    <a:prstGeom prst="rect">
                      <a:avLst/>
                    </a:prstGeom>
                  </pic:spPr>
                </pic:pic>
              </a:graphicData>
            </a:graphic>
          </wp:inline>
        </w:drawing>
      </w:r>
      <w:ins w:id="4417" w:author="Administrator" w:date="2024-12-28T12:05:00Z">
        <w:r w:rsidR="00A07B3D" w:rsidRPr="00A07B3D">
          <w:rPr>
            <w:lang w:val="en-US"/>
          </w:rPr>
          <w:t xml:space="preserve"> </w:t>
        </w:r>
      </w:ins>
      <w:del w:id="4418" w:author="Administrator" w:date="2024-12-28T12:05:00Z">
        <w:r w:rsidR="00D129B8" w:rsidRPr="00E646DC" w:rsidDel="00A07B3D">
          <w:rPr>
            <w:rStyle w:val="Heading7Char"/>
            <w:rFonts w:cs="Times New Roman"/>
          </w:rPr>
          <w:delText>Hình 3.20 Biểu đồ hoạt động Khách hàng đặt xe</w:delText>
        </w:r>
      </w:del>
    </w:p>
    <w:p w14:paraId="77E75927" w14:textId="4F8AF6EC" w:rsidR="0045438E" w:rsidRPr="00E646DC" w:rsidRDefault="0045438E" w:rsidP="0045438E">
      <w:pPr>
        <w:pStyle w:val="Heading7"/>
        <w:spacing w:line="360" w:lineRule="auto"/>
        <w:rPr>
          <w:ins w:id="4419" w:author="Administrator" w:date="2024-12-28T12:11:00Z"/>
          <w:rFonts w:cs="Times New Roman"/>
          <w:lang w:val="en-US"/>
        </w:rPr>
      </w:pPr>
      <w:bookmarkStart w:id="4420" w:name="_Toc186281402"/>
      <w:ins w:id="4421" w:author="Administrator" w:date="2024-12-28T12:11:00Z">
        <w:r w:rsidRPr="00E646DC">
          <w:rPr>
            <w:rFonts w:cs="Times New Roman"/>
            <w:lang w:val="en-US"/>
          </w:rPr>
          <w:t>Hình 3.</w:t>
        </w:r>
        <w:r>
          <w:rPr>
            <w:rFonts w:cs="Times New Roman"/>
            <w:lang w:val="en-US"/>
          </w:rPr>
          <w:t>20</w:t>
        </w:r>
        <w:r w:rsidRPr="00E646DC">
          <w:rPr>
            <w:rFonts w:cs="Times New Roman"/>
            <w:lang w:val="en-US"/>
          </w:rPr>
          <w:t xml:space="preserve"> </w:t>
        </w:r>
        <w:r>
          <w:rPr>
            <w:rFonts w:cs="Times New Roman"/>
            <w:lang w:val="en-US"/>
          </w:rPr>
          <w:t>Biểu đồ hoạt động Khách hàng đặt xe</w:t>
        </w:r>
        <w:bookmarkEnd w:id="4420"/>
      </w:ins>
    </w:p>
    <w:p w14:paraId="4A23A31A" w14:textId="77777777" w:rsidR="0045438E" w:rsidRPr="0045438E" w:rsidRDefault="0045438E" w:rsidP="0045438E">
      <w:pPr>
        <w:rPr>
          <w:lang w:val="en-US"/>
        </w:rPr>
        <w:pPrChange w:id="4422" w:author="Administrator" w:date="2024-12-28T12:11:00Z">
          <w:pPr>
            <w:spacing w:line="360" w:lineRule="auto"/>
            <w:jc w:val="center"/>
          </w:pPr>
        </w:pPrChange>
      </w:pPr>
    </w:p>
    <w:p w14:paraId="21FCC52E" w14:textId="77777777" w:rsidR="004C5DDD" w:rsidRPr="00E646DC" w:rsidRDefault="007F02EB" w:rsidP="000F669E">
      <w:pPr>
        <w:pStyle w:val="Heading3"/>
        <w:spacing w:line="360" w:lineRule="auto"/>
        <w:rPr>
          <w:lang w:val="en-US"/>
        </w:rPr>
      </w:pPr>
      <w:bookmarkStart w:id="4423" w:name="_Toc186275549"/>
      <w:r w:rsidRPr="00E646DC">
        <w:rPr>
          <w:noProof/>
          <w:lang w:val="en-US"/>
        </w:rPr>
        <w:drawing>
          <wp:anchor distT="0" distB="0" distL="114300" distR="114300" simplePos="0" relativeHeight="251646976" behindDoc="0" locked="0" layoutInCell="1" allowOverlap="1" wp14:anchorId="255B46D1" wp14:editId="39B87F04">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E646DC">
        <w:rPr>
          <w:lang w:val="en-US"/>
        </w:rPr>
        <w:t>3.3.4 Tài xế nhận chuyến xe</w:t>
      </w:r>
      <w:bookmarkEnd w:id="4423"/>
    </w:p>
    <w:p w14:paraId="79253399" w14:textId="77777777" w:rsidR="00D129B8" w:rsidRPr="00E646DC" w:rsidRDefault="00D129B8" w:rsidP="000F669E">
      <w:pPr>
        <w:pStyle w:val="Heading7"/>
        <w:spacing w:line="360" w:lineRule="auto"/>
        <w:rPr>
          <w:rFonts w:cs="Times New Roman"/>
          <w:lang w:val="en-US"/>
        </w:rPr>
      </w:pPr>
      <w:bookmarkStart w:id="4424" w:name="_Toc186281403"/>
      <w:r w:rsidRPr="00E646DC">
        <w:rPr>
          <w:rFonts w:cs="Times New Roman"/>
          <w:lang w:val="en-US"/>
        </w:rPr>
        <w:t>Hình 3.21 Biểu đồ hoạt động Tài xế nhận chuyến xe</w:t>
      </w:r>
      <w:bookmarkEnd w:id="4424"/>
    </w:p>
    <w:p w14:paraId="23397623" w14:textId="77777777" w:rsidR="00C91BF7" w:rsidRPr="00E646DC" w:rsidRDefault="00C91BF7" w:rsidP="000F669E">
      <w:pPr>
        <w:spacing w:line="360" w:lineRule="auto"/>
        <w:rPr>
          <w:lang w:val="en-US"/>
        </w:rPr>
      </w:pPr>
    </w:p>
    <w:p w14:paraId="6E75D270" w14:textId="77777777" w:rsidR="00D129B8" w:rsidRPr="00E646DC" w:rsidRDefault="007F02EB" w:rsidP="000F669E">
      <w:pPr>
        <w:pStyle w:val="Heading3"/>
        <w:spacing w:line="360" w:lineRule="auto"/>
        <w:rPr>
          <w:lang w:val="en-US"/>
        </w:rPr>
      </w:pPr>
      <w:bookmarkStart w:id="4425" w:name="_Toc186275550"/>
      <w:r w:rsidRPr="00E646DC">
        <w:rPr>
          <w:noProof/>
          <w:lang w:val="en-US"/>
        </w:rPr>
        <w:lastRenderedPageBreak/>
        <w:drawing>
          <wp:anchor distT="0" distB="0" distL="114300" distR="114300" simplePos="0" relativeHeight="251651072" behindDoc="0" locked="0" layoutInCell="1" allowOverlap="1" wp14:anchorId="75ED940B" wp14:editId="365550CC">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E646DC">
        <w:rPr>
          <w:lang w:val="en-US"/>
        </w:rPr>
        <w:t xml:space="preserve">3.3.5 </w:t>
      </w:r>
      <w:r w:rsidR="00D94BAB" w:rsidRPr="00E646DC">
        <w:rPr>
          <w:lang w:val="en-US"/>
        </w:rPr>
        <w:t>Thực hiện chuyến xe</w:t>
      </w:r>
      <w:bookmarkEnd w:id="4425"/>
    </w:p>
    <w:p w14:paraId="3916F598" w14:textId="77777777" w:rsidR="00D129B8" w:rsidRPr="00E646DC" w:rsidRDefault="00D129B8" w:rsidP="000F669E">
      <w:pPr>
        <w:pStyle w:val="Heading7"/>
        <w:spacing w:line="360" w:lineRule="auto"/>
        <w:rPr>
          <w:rFonts w:cs="Times New Roman"/>
          <w:lang w:val="en-US"/>
        </w:rPr>
      </w:pPr>
      <w:bookmarkStart w:id="4426" w:name="_Toc186281404"/>
      <w:r w:rsidRPr="00E646DC">
        <w:rPr>
          <w:rFonts w:cs="Times New Roman"/>
          <w:lang w:val="en-US"/>
        </w:rPr>
        <w:t>Hình 3.22 Biểu đồ hoạt động Thực hiện chuyến xe</w:t>
      </w:r>
      <w:bookmarkEnd w:id="4426"/>
    </w:p>
    <w:p w14:paraId="40D89911" w14:textId="77777777" w:rsidR="00B8259D" w:rsidRPr="00E646DC" w:rsidRDefault="00D129B8" w:rsidP="000F669E">
      <w:pPr>
        <w:pStyle w:val="Heading3"/>
        <w:spacing w:line="360" w:lineRule="auto"/>
        <w:rPr>
          <w:lang w:val="en-US"/>
        </w:rPr>
      </w:pPr>
      <w:bookmarkStart w:id="4427" w:name="_Toc186275551"/>
      <w:r w:rsidRPr="00E646DC">
        <w:rPr>
          <w:lang w:val="en-US"/>
        </w:rPr>
        <w:t>3.3.6 Nạp tiền vào tài khoản ví</w:t>
      </w:r>
      <w:bookmarkEnd w:id="4427"/>
    </w:p>
    <w:p w14:paraId="5074FAA4" w14:textId="77777777" w:rsidR="00D129B8" w:rsidRPr="00E646DC" w:rsidRDefault="00AE3FF2" w:rsidP="00AE3FF2">
      <w:pPr>
        <w:rPr>
          <w:lang w:val="en-US"/>
        </w:rPr>
      </w:pPr>
      <w:r w:rsidRPr="00E646DC">
        <w:rPr>
          <w:noProof/>
          <w:lang w:val="en-US"/>
        </w:rPr>
        <w:drawing>
          <wp:inline distT="0" distB="0" distL="0" distR="0" wp14:anchorId="0209840B" wp14:editId="421B5CFB">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32C03AC6" w14:textId="77777777" w:rsidR="00D129B8" w:rsidRPr="00E646DC" w:rsidRDefault="00D129B8" w:rsidP="000F669E">
      <w:pPr>
        <w:pStyle w:val="Heading7"/>
        <w:spacing w:line="360" w:lineRule="auto"/>
        <w:rPr>
          <w:rFonts w:cs="Times New Roman"/>
          <w:lang w:val="en-US"/>
        </w:rPr>
      </w:pPr>
      <w:bookmarkStart w:id="4428" w:name="_Toc186281405"/>
      <w:r w:rsidRPr="00E646DC">
        <w:rPr>
          <w:rFonts w:cs="Times New Roman"/>
          <w:lang w:val="en-US"/>
        </w:rPr>
        <w:t>Hình 3.23 Biểu đồ hoạt động Nạp tiền vào tài khoản ví</w:t>
      </w:r>
      <w:bookmarkEnd w:id="4428"/>
    </w:p>
    <w:p w14:paraId="139B8590" w14:textId="77777777" w:rsidR="0098474D" w:rsidRPr="00E646DC" w:rsidRDefault="0098474D" w:rsidP="000F669E">
      <w:pPr>
        <w:spacing w:line="360" w:lineRule="auto"/>
        <w:rPr>
          <w:lang w:val="en-US"/>
        </w:rPr>
      </w:pPr>
    </w:p>
    <w:p w14:paraId="505FB1AA" w14:textId="77777777" w:rsidR="00D94BAB" w:rsidRPr="00E646DC" w:rsidRDefault="00B8259D" w:rsidP="000F669E">
      <w:pPr>
        <w:pStyle w:val="Heading3"/>
        <w:spacing w:line="360" w:lineRule="auto"/>
        <w:rPr>
          <w:lang w:val="en-US"/>
        </w:rPr>
      </w:pPr>
      <w:bookmarkStart w:id="4429" w:name="_Toc186275552"/>
      <w:r w:rsidRPr="00E646DC">
        <w:rPr>
          <w:noProof/>
          <w:lang w:val="en-US"/>
        </w:rPr>
        <w:lastRenderedPageBreak/>
        <w:drawing>
          <wp:anchor distT="0" distB="0" distL="114300" distR="114300" simplePos="0" relativeHeight="251655168" behindDoc="0" locked="0" layoutInCell="1" allowOverlap="1" wp14:anchorId="2ECAF1DD" wp14:editId="3AAD6C40">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E646DC">
        <w:rPr>
          <w:lang w:val="en-US"/>
        </w:rPr>
        <w:t>3.3.7 Rút tiền khỏi tài khoản ví</w:t>
      </w:r>
      <w:bookmarkEnd w:id="4429"/>
    </w:p>
    <w:p w14:paraId="022FA41F" w14:textId="77777777" w:rsidR="00D94BAB" w:rsidRPr="00E646DC" w:rsidRDefault="00D129B8" w:rsidP="000F669E">
      <w:pPr>
        <w:pStyle w:val="Heading7"/>
        <w:spacing w:line="360" w:lineRule="auto"/>
        <w:rPr>
          <w:rFonts w:cs="Times New Roman"/>
          <w:lang w:val="en-US"/>
        </w:rPr>
      </w:pPr>
      <w:bookmarkStart w:id="4430" w:name="_Toc186281406"/>
      <w:r w:rsidRPr="00E646DC">
        <w:rPr>
          <w:rFonts w:cs="Times New Roman"/>
          <w:lang w:val="en-US"/>
        </w:rPr>
        <w:t>Hình 3.24 Biểu đồ hoạt động Tài xế rút tiền khỏi tài khoản ví</w:t>
      </w:r>
      <w:bookmarkEnd w:id="4430"/>
    </w:p>
    <w:p w14:paraId="78B7F92C" w14:textId="77777777" w:rsidR="00D94BAB" w:rsidRPr="00E646DC" w:rsidRDefault="00B8259D" w:rsidP="000F669E">
      <w:pPr>
        <w:pStyle w:val="Heading3"/>
        <w:spacing w:line="360" w:lineRule="auto"/>
        <w:rPr>
          <w:lang w:val="en-US"/>
        </w:rPr>
      </w:pPr>
      <w:bookmarkStart w:id="4431" w:name="_Toc186275553"/>
      <w:r w:rsidRPr="00E646DC">
        <w:rPr>
          <w:noProof/>
          <w:lang w:val="en-US"/>
        </w:rPr>
        <w:drawing>
          <wp:anchor distT="0" distB="0" distL="114300" distR="114300" simplePos="0" relativeHeight="251659264" behindDoc="0" locked="0" layoutInCell="1" allowOverlap="1" wp14:anchorId="2A1E993C" wp14:editId="72E95F4C">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E646DC">
        <w:rPr>
          <w:lang w:val="en-US"/>
        </w:rPr>
        <w:t>3.3.8 Xem lịch sử chuyến xe</w:t>
      </w:r>
      <w:bookmarkEnd w:id="4431"/>
    </w:p>
    <w:p w14:paraId="44DF0ADE" w14:textId="77777777" w:rsidR="00D129B8" w:rsidRPr="00E646DC" w:rsidRDefault="00D129B8" w:rsidP="000F669E">
      <w:pPr>
        <w:pStyle w:val="Heading7"/>
        <w:spacing w:line="360" w:lineRule="auto"/>
        <w:rPr>
          <w:rFonts w:cs="Times New Roman"/>
          <w:lang w:val="en-US"/>
        </w:rPr>
      </w:pPr>
      <w:bookmarkStart w:id="4432" w:name="_Toc186281407"/>
      <w:r w:rsidRPr="00E646DC">
        <w:rPr>
          <w:rFonts w:cs="Times New Roman"/>
          <w:lang w:val="en-US"/>
        </w:rPr>
        <w:t>Hình 3.25 Biểu đồ hoạt động Xem lịch sử chuyến xe</w:t>
      </w:r>
      <w:bookmarkEnd w:id="4432"/>
    </w:p>
    <w:p w14:paraId="3BB0B732" w14:textId="77777777" w:rsidR="00D94BAB" w:rsidRPr="00E646DC" w:rsidRDefault="00D94BAB" w:rsidP="000F669E">
      <w:pPr>
        <w:spacing w:line="360" w:lineRule="auto"/>
        <w:rPr>
          <w:lang w:val="en-US"/>
        </w:rPr>
      </w:pPr>
    </w:p>
    <w:p w14:paraId="0570DD1F" w14:textId="77777777" w:rsidR="00D94BAB" w:rsidRPr="00E646DC" w:rsidRDefault="00D94BAB" w:rsidP="000F669E">
      <w:pPr>
        <w:spacing w:line="360" w:lineRule="auto"/>
        <w:rPr>
          <w:lang w:val="en-US"/>
        </w:rPr>
      </w:pPr>
    </w:p>
    <w:p w14:paraId="55DFAD93" w14:textId="77777777" w:rsidR="00D94BAB" w:rsidRPr="00E646DC" w:rsidRDefault="001D5CBB" w:rsidP="000F669E">
      <w:pPr>
        <w:pStyle w:val="Heading3"/>
        <w:spacing w:line="360" w:lineRule="auto"/>
        <w:rPr>
          <w:lang w:val="en-US"/>
        </w:rPr>
      </w:pPr>
      <w:bookmarkStart w:id="4433" w:name="_Toc186275554"/>
      <w:r w:rsidRPr="00E646DC">
        <w:rPr>
          <w:noProof/>
          <w:lang w:val="en-US"/>
        </w:rPr>
        <w:lastRenderedPageBreak/>
        <w:drawing>
          <wp:anchor distT="0" distB="0" distL="114300" distR="114300" simplePos="0" relativeHeight="251664384" behindDoc="0" locked="0" layoutInCell="1" allowOverlap="1" wp14:anchorId="7DF9D1E7" wp14:editId="73F68F5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E646DC">
        <w:rPr>
          <w:lang w:val="en-US"/>
        </w:rPr>
        <w:t>3.3.9 Quản lý khách hàng</w:t>
      </w:r>
      <w:bookmarkEnd w:id="4433"/>
    </w:p>
    <w:p w14:paraId="0112CCE7" w14:textId="77777777" w:rsidR="00D129B8" w:rsidRPr="00E646DC" w:rsidRDefault="00D129B8" w:rsidP="000F669E">
      <w:pPr>
        <w:pStyle w:val="Heading7"/>
        <w:spacing w:line="360" w:lineRule="auto"/>
        <w:rPr>
          <w:rFonts w:cs="Times New Roman"/>
          <w:lang w:val="en-US"/>
        </w:rPr>
      </w:pPr>
      <w:bookmarkStart w:id="4434" w:name="_Toc186281408"/>
      <w:r w:rsidRPr="00E646DC">
        <w:rPr>
          <w:rFonts w:cs="Times New Roman"/>
          <w:lang w:val="en-US"/>
        </w:rPr>
        <w:t>Hình 3.26 Biểu đồ hoạt động Quản lý khách hàng</w:t>
      </w:r>
      <w:bookmarkEnd w:id="4434"/>
    </w:p>
    <w:p w14:paraId="494B6DFE" w14:textId="77777777" w:rsidR="00D94BAB" w:rsidRPr="00E646DC" w:rsidRDefault="00D94BAB" w:rsidP="000F669E">
      <w:pPr>
        <w:spacing w:line="360" w:lineRule="auto"/>
        <w:rPr>
          <w:lang w:val="en-US"/>
        </w:rPr>
      </w:pPr>
    </w:p>
    <w:p w14:paraId="6DC78C54" w14:textId="77777777" w:rsidR="00D94BAB" w:rsidRPr="00E646DC" w:rsidRDefault="00D94BAB" w:rsidP="000F669E">
      <w:pPr>
        <w:spacing w:line="360" w:lineRule="auto"/>
        <w:rPr>
          <w:lang w:val="en-US"/>
        </w:rPr>
      </w:pPr>
    </w:p>
    <w:p w14:paraId="1B5F5CC4" w14:textId="77777777" w:rsidR="00D94BAB" w:rsidRPr="00E646DC" w:rsidRDefault="00D94BAB" w:rsidP="000F669E">
      <w:pPr>
        <w:spacing w:line="360" w:lineRule="auto"/>
        <w:rPr>
          <w:lang w:val="en-US"/>
        </w:rPr>
      </w:pPr>
    </w:p>
    <w:p w14:paraId="3476948F" w14:textId="77777777" w:rsidR="00D94BAB" w:rsidRPr="00E646DC" w:rsidRDefault="00D94BAB" w:rsidP="000F669E">
      <w:pPr>
        <w:spacing w:line="360" w:lineRule="auto"/>
        <w:rPr>
          <w:lang w:val="en-US"/>
        </w:rPr>
      </w:pPr>
    </w:p>
    <w:p w14:paraId="442E051F" w14:textId="77777777" w:rsidR="00D94BAB" w:rsidRPr="00E646DC" w:rsidRDefault="00D94BAB" w:rsidP="000F669E">
      <w:pPr>
        <w:spacing w:line="360" w:lineRule="auto"/>
        <w:rPr>
          <w:lang w:val="en-US"/>
        </w:rPr>
      </w:pPr>
    </w:p>
    <w:p w14:paraId="34874191" w14:textId="77777777" w:rsidR="00D94BAB" w:rsidRPr="00E646DC" w:rsidRDefault="00D94BAB" w:rsidP="000F669E">
      <w:pPr>
        <w:spacing w:line="360" w:lineRule="auto"/>
        <w:rPr>
          <w:lang w:val="en-US"/>
        </w:rPr>
      </w:pPr>
    </w:p>
    <w:p w14:paraId="43EB2035" w14:textId="77777777" w:rsidR="00D94BAB" w:rsidRPr="00E646DC" w:rsidRDefault="00D94BAB" w:rsidP="000F669E">
      <w:pPr>
        <w:spacing w:line="360" w:lineRule="auto"/>
        <w:rPr>
          <w:lang w:val="en-US"/>
        </w:rPr>
      </w:pPr>
    </w:p>
    <w:p w14:paraId="2E3F6480" w14:textId="77777777" w:rsidR="00D94BAB" w:rsidRPr="00E646DC" w:rsidRDefault="00D94BAB" w:rsidP="000F669E">
      <w:pPr>
        <w:spacing w:line="360" w:lineRule="auto"/>
        <w:rPr>
          <w:lang w:val="en-US"/>
        </w:rPr>
      </w:pPr>
    </w:p>
    <w:p w14:paraId="50FF54C5" w14:textId="77777777" w:rsidR="00D94BAB" w:rsidRPr="00E646DC" w:rsidRDefault="00D94BAB" w:rsidP="000F669E">
      <w:pPr>
        <w:spacing w:line="360" w:lineRule="auto"/>
        <w:rPr>
          <w:lang w:val="en-US"/>
        </w:rPr>
      </w:pPr>
    </w:p>
    <w:p w14:paraId="6E63F456" w14:textId="77777777" w:rsidR="00D94BAB" w:rsidRPr="00E646DC" w:rsidRDefault="00D94BAB" w:rsidP="000F669E">
      <w:pPr>
        <w:spacing w:line="360" w:lineRule="auto"/>
        <w:rPr>
          <w:lang w:val="en-US"/>
        </w:rPr>
      </w:pPr>
    </w:p>
    <w:p w14:paraId="0BA1813B" w14:textId="77777777" w:rsidR="00D94BAB" w:rsidRPr="00E646DC" w:rsidRDefault="00D94BAB" w:rsidP="000F669E">
      <w:pPr>
        <w:spacing w:line="360" w:lineRule="auto"/>
        <w:rPr>
          <w:lang w:val="en-US"/>
        </w:rPr>
      </w:pPr>
    </w:p>
    <w:p w14:paraId="4DE75CD2" w14:textId="77777777" w:rsidR="00D94BAB" w:rsidRPr="00E646DC" w:rsidRDefault="00D94BAB" w:rsidP="000F669E">
      <w:pPr>
        <w:spacing w:line="360" w:lineRule="auto"/>
        <w:rPr>
          <w:lang w:val="en-US"/>
        </w:rPr>
      </w:pPr>
    </w:p>
    <w:p w14:paraId="3FE0BA75" w14:textId="77777777" w:rsidR="00D94BAB" w:rsidRPr="00E646DC" w:rsidRDefault="00B8259D" w:rsidP="000F669E">
      <w:pPr>
        <w:pStyle w:val="Heading3"/>
        <w:spacing w:line="360" w:lineRule="auto"/>
        <w:rPr>
          <w:lang w:val="en-US"/>
        </w:rPr>
      </w:pPr>
      <w:bookmarkStart w:id="4435" w:name="_Toc186275555"/>
      <w:r w:rsidRPr="00E646DC">
        <w:rPr>
          <w:noProof/>
          <w:lang w:val="en-US"/>
        </w:rPr>
        <w:drawing>
          <wp:anchor distT="0" distB="0" distL="114300" distR="114300" simplePos="0" relativeHeight="251668480" behindDoc="0" locked="0" layoutInCell="1" allowOverlap="1" wp14:anchorId="54E4EEC4" wp14:editId="6DA8B50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E646DC">
        <w:rPr>
          <w:lang w:val="en-US"/>
        </w:rPr>
        <w:t>3.3.10 Quản lý tài xế</w:t>
      </w:r>
      <w:bookmarkEnd w:id="4435"/>
    </w:p>
    <w:p w14:paraId="2B5DF000" w14:textId="77777777" w:rsidR="00D129B8" w:rsidRPr="00E646DC" w:rsidRDefault="00D129B8" w:rsidP="000F669E">
      <w:pPr>
        <w:pStyle w:val="Heading7"/>
        <w:spacing w:line="360" w:lineRule="auto"/>
        <w:rPr>
          <w:rFonts w:cs="Times New Roman"/>
          <w:lang w:val="en-US"/>
        </w:rPr>
      </w:pPr>
      <w:bookmarkStart w:id="4436" w:name="_Toc186281409"/>
      <w:r w:rsidRPr="00E646DC">
        <w:rPr>
          <w:rFonts w:cs="Times New Roman"/>
          <w:lang w:val="en-US"/>
        </w:rPr>
        <w:t>Hình 3.27 Biểu đồ hoạt động Quản lý tài xế</w:t>
      </w:r>
      <w:bookmarkEnd w:id="4436"/>
    </w:p>
    <w:p w14:paraId="4DCCED24" w14:textId="77777777" w:rsidR="00D94BAB" w:rsidRPr="00E646DC" w:rsidRDefault="00D94BAB" w:rsidP="000F669E">
      <w:pPr>
        <w:spacing w:line="360" w:lineRule="auto"/>
        <w:rPr>
          <w:lang w:val="en-US"/>
        </w:rPr>
      </w:pPr>
    </w:p>
    <w:p w14:paraId="49B2604F" w14:textId="77777777" w:rsidR="00D94BAB" w:rsidRPr="00E646DC" w:rsidRDefault="00D94BAB" w:rsidP="000F669E">
      <w:pPr>
        <w:spacing w:line="360" w:lineRule="auto"/>
        <w:rPr>
          <w:lang w:val="en-US"/>
        </w:rPr>
      </w:pPr>
    </w:p>
    <w:p w14:paraId="5B25958F" w14:textId="77777777" w:rsidR="00D94BAB" w:rsidRPr="00E646DC" w:rsidRDefault="00D94BAB" w:rsidP="000F669E">
      <w:pPr>
        <w:spacing w:line="360" w:lineRule="auto"/>
        <w:rPr>
          <w:lang w:val="en-US"/>
        </w:rPr>
      </w:pPr>
    </w:p>
    <w:p w14:paraId="4BE76724" w14:textId="77777777" w:rsidR="001C6FA3" w:rsidRPr="00E646DC" w:rsidRDefault="001C6FA3" w:rsidP="000F669E">
      <w:pPr>
        <w:spacing w:line="360" w:lineRule="auto"/>
        <w:rPr>
          <w:lang w:val="en-US"/>
        </w:rPr>
      </w:pPr>
    </w:p>
    <w:p w14:paraId="076CA1E7" w14:textId="77777777" w:rsidR="00E41E1D" w:rsidRPr="00E646DC" w:rsidRDefault="00E41E1D" w:rsidP="000F669E">
      <w:pPr>
        <w:pStyle w:val="Heading2"/>
        <w:spacing w:line="360" w:lineRule="auto"/>
        <w:rPr>
          <w:sz w:val="28"/>
          <w:lang w:val="en-US"/>
        </w:rPr>
      </w:pPr>
      <w:bookmarkStart w:id="4437" w:name="_Toc186275556"/>
      <w:r w:rsidRPr="00E646DC">
        <w:rPr>
          <w:sz w:val="28"/>
        </w:rPr>
        <w:lastRenderedPageBreak/>
        <w:t>3.</w:t>
      </w:r>
      <w:bookmarkEnd w:id="4406"/>
      <w:bookmarkEnd w:id="4407"/>
      <w:bookmarkEnd w:id="4408"/>
      <w:r w:rsidR="00B94B9C" w:rsidRPr="00E646DC">
        <w:rPr>
          <w:sz w:val="28"/>
          <w:lang w:val="en-US"/>
        </w:rPr>
        <w:t>4</w:t>
      </w:r>
      <w:r w:rsidR="00640C42" w:rsidRPr="00E646DC">
        <w:rPr>
          <w:sz w:val="28"/>
          <w:lang w:val="en-US"/>
        </w:rPr>
        <w:t xml:space="preserve"> </w:t>
      </w:r>
      <w:r w:rsidR="00C35DC8" w:rsidRPr="00E646DC">
        <w:rPr>
          <w:sz w:val="28"/>
          <w:lang w:val="en-US"/>
        </w:rPr>
        <w:t>Đặc tả yêu cầu</w:t>
      </w:r>
      <w:bookmarkEnd w:id="4437"/>
    </w:p>
    <w:p w14:paraId="6D8BDBE1" w14:textId="77777777" w:rsidR="00640C42" w:rsidRPr="00E646DC" w:rsidRDefault="00E41E1D" w:rsidP="000F669E">
      <w:pPr>
        <w:pStyle w:val="Heading3"/>
        <w:spacing w:line="360" w:lineRule="auto"/>
        <w:rPr>
          <w:lang w:val="en-US"/>
        </w:rPr>
      </w:pPr>
      <w:bookmarkStart w:id="4438" w:name="_Toc77487651"/>
      <w:bookmarkStart w:id="4439" w:name="_Toc186275557"/>
      <w:r w:rsidRPr="00E646DC">
        <w:t>3.</w:t>
      </w:r>
      <w:r w:rsidR="00B94B9C" w:rsidRPr="00E646DC">
        <w:rPr>
          <w:lang w:val="en-US"/>
        </w:rPr>
        <w:t>4</w:t>
      </w:r>
      <w:r w:rsidR="00640C42" w:rsidRPr="00E646DC">
        <w:rPr>
          <w:lang w:val="en-US"/>
        </w:rPr>
        <w:t xml:space="preserve">.1 </w:t>
      </w:r>
      <w:bookmarkEnd w:id="4438"/>
      <w:r w:rsidR="00640C42" w:rsidRPr="00E646DC">
        <w:rPr>
          <w:lang w:val="en-US"/>
        </w:rPr>
        <w:t>Yêu cầu giao diện bên ngoài</w:t>
      </w:r>
      <w:bookmarkEnd w:id="4439"/>
      <w:r w:rsidR="00640C42" w:rsidRPr="00E646DC">
        <w:rPr>
          <w:lang w:val="en-US"/>
        </w:rPr>
        <w:tab/>
      </w:r>
    </w:p>
    <w:p w14:paraId="297F3316" w14:textId="77777777" w:rsidR="00640C42" w:rsidRPr="00E646DC" w:rsidRDefault="00640C42" w:rsidP="004D7B7B">
      <w:pPr>
        <w:pStyle w:val="Heading4"/>
        <w:spacing w:line="360" w:lineRule="auto"/>
        <w:jc w:val="both"/>
        <w:rPr>
          <w:rFonts w:cs="Times New Roman"/>
          <w:color w:val="auto"/>
          <w:lang w:val="en-US"/>
        </w:rPr>
        <w:pPrChange w:id="4440" w:author="Administrator" w:date="2024-12-28T10:43:00Z">
          <w:pPr>
            <w:pStyle w:val="Heading4"/>
            <w:spacing w:line="360" w:lineRule="auto"/>
          </w:pPr>
        </w:pPrChange>
      </w:pPr>
      <w:bookmarkStart w:id="4441" w:name="_Toc77487652"/>
      <w:r w:rsidRPr="00E646DC">
        <w:rPr>
          <w:rFonts w:cs="Times New Roman"/>
          <w:color w:val="auto"/>
          <w:lang w:val="en-US"/>
        </w:rPr>
        <w:t>3.</w:t>
      </w:r>
      <w:r w:rsidR="00B94B9C" w:rsidRPr="00E646DC">
        <w:rPr>
          <w:rFonts w:cs="Times New Roman"/>
          <w:color w:val="auto"/>
          <w:lang w:val="en-US"/>
        </w:rPr>
        <w:t>4</w:t>
      </w:r>
      <w:r w:rsidRPr="00E646DC">
        <w:rPr>
          <w:rFonts w:cs="Times New Roman"/>
          <w:color w:val="auto"/>
          <w:lang w:val="en-US"/>
        </w:rPr>
        <w:t>.1.1 Ứng dụng khách hàng</w:t>
      </w:r>
      <w:del w:id="4442" w:author="admin" w:date="2024-12-27T16:29:00Z">
        <w:r w:rsidRPr="00E646DC" w:rsidDel="005500A2">
          <w:rPr>
            <w:rFonts w:cs="Times New Roman"/>
            <w:color w:val="auto"/>
            <w:lang w:val="en-US"/>
          </w:rPr>
          <w:delText>:</w:delText>
        </w:r>
      </w:del>
    </w:p>
    <w:p w14:paraId="0FD79FA6"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43"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đăng ký/đăng nhập: Cho phép người dùng đăng ký tài khoản mới hoặc đăng nhập vào tài khoản hiện có.</w:t>
      </w:r>
    </w:p>
    <w:p w14:paraId="5E144FD0"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44"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đặt xe: Cho phép khách hàng chọn điểm đón, điểm đến, và loại xe.</w:t>
      </w:r>
    </w:p>
    <w:p w14:paraId="4C46B45B"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45"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theo dõi chuyến đi: Hiển thị vị trí tài xế và thông tin chuyến đi.</w:t>
      </w:r>
    </w:p>
    <w:p w14:paraId="4F81E013"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46"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lịch sử: Hiển thị lịch sử các chuyến đi đã thực hiện.</w:t>
      </w:r>
    </w:p>
    <w:p w14:paraId="447E0AA6"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47"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ví:  Cho phép khách hàng xem số dư, xem lịch sử giao dịch và có thể tạo giao dịch nạp tiền vào ví.</w:t>
      </w:r>
    </w:p>
    <w:p w14:paraId="326B62AA" w14:textId="77777777" w:rsidR="00640C42" w:rsidRPr="00E646DC" w:rsidRDefault="00640C42" w:rsidP="004D7B7B">
      <w:pPr>
        <w:pStyle w:val="Heading4"/>
        <w:spacing w:line="360" w:lineRule="auto"/>
        <w:jc w:val="both"/>
        <w:rPr>
          <w:rFonts w:cs="Times New Roman"/>
          <w:color w:val="auto"/>
          <w:lang w:val="en-US"/>
        </w:rPr>
        <w:pPrChange w:id="4448" w:author="Administrator" w:date="2024-12-28T10:43:00Z">
          <w:pPr>
            <w:pStyle w:val="Heading4"/>
            <w:spacing w:line="360" w:lineRule="auto"/>
          </w:pPr>
        </w:pPrChange>
      </w:pPr>
      <w:r w:rsidRPr="00E646DC">
        <w:rPr>
          <w:rFonts w:cs="Times New Roman"/>
          <w:color w:val="auto"/>
          <w:lang w:val="en-US"/>
        </w:rPr>
        <w:t>3.</w:t>
      </w:r>
      <w:r w:rsidR="00B94B9C" w:rsidRPr="00E646DC">
        <w:rPr>
          <w:rFonts w:cs="Times New Roman"/>
          <w:color w:val="auto"/>
          <w:lang w:val="en-US"/>
        </w:rPr>
        <w:t>4</w:t>
      </w:r>
      <w:r w:rsidRPr="00E646DC">
        <w:rPr>
          <w:rFonts w:cs="Times New Roman"/>
          <w:color w:val="auto"/>
          <w:lang w:val="en-US"/>
        </w:rPr>
        <w:t>.1.2 Ứng dụng tài xế</w:t>
      </w:r>
      <w:del w:id="4449" w:author="admin" w:date="2024-12-27T16:29:00Z">
        <w:r w:rsidRPr="00E646DC" w:rsidDel="005500A2">
          <w:rPr>
            <w:rFonts w:cs="Times New Roman"/>
            <w:color w:val="auto"/>
            <w:lang w:val="en-US"/>
          </w:rPr>
          <w:delText>:</w:delText>
        </w:r>
      </w:del>
    </w:p>
    <w:p w14:paraId="5CB4DDDC"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50"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đăng nhập: Cho phép tài xế đăng nhập vào tài khoản hiện có.</w:t>
      </w:r>
    </w:p>
    <w:p w14:paraId="21B0336A"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51"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nhận chuyến: Hiển thị các yêu cầu chuyến đi từ khách hàng và cho phép tài xế chấp nhận chuyến đi.</w:t>
      </w:r>
    </w:p>
    <w:p w14:paraId="7FB131F6"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52"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chi tiết chuyến đi: Hiển thị chi tiết chuyến đi và dẫn đường cho tài xế.</w:t>
      </w:r>
    </w:p>
    <w:p w14:paraId="4BD69D02"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53"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lịch sử: Hiển thị lịch sử các chuyến đi đã thực hiện.</w:t>
      </w:r>
    </w:p>
    <w:p w14:paraId="03522C46" w14:textId="77777777" w:rsidR="00640C42" w:rsidRPr="00E646DC" w:rsidRDefault="00640C42" w:rsidP="004D7B7B">
      <w:pPr>
        <w:pStyle w:val="ListParagraph"/>
        <w:numPr>
          <w:ilvl w:val="0"/>
          <w:numId w:val="45"/>
        </w:numPr>
        <w:spacing w:line="360" w:lineRule="auto"/>
        <w:jc w:val="both"/>
        <w:rPr>
          <w:rFonts w:cs="Times New Roman"/>
          <w:b w:val="0"/>
          <w:i w:val="0"/>
          <w:lang w:val="en-US"/>
        </w:rPr>
        <w:pPrChange w:id="4454"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ví:  Cho phép khách hàng xem số dư, xem lịch sử giao dịch và có thể tạo giao dịch nạp tiền vào ví cũng như tạo yêu cầu rút tiền.</w:t>
      </w:r>
    </w:p>
    <w:p w14:paraId="0279250B" w14:textId="77777777" w:rsidR="00E22807" w:rsidRPr="00E646DC" w:rsidRDefault="00E22807" w:rsidP="004D7B7B">
      <w:pPr>
        <w:pStyle w:val="Heading4"/>
        <w:spacing w:line="360" w:lineRule="auto"/>
        <w:jc w:val="both"/>
        <w:rPr>
          <w:rFonts w:cs="Times New Roman"/>
          <w:color w:val="auto"/>
          <w:lang w:val="en-US"/>
        </w:rPr>
        <w:pPrChange w:id="4455" w:author="Administrator" w:date="2024-12-28T10:43:00Z">
          <w:pPr>
            <w:pStyle w:val="Heading4"/>
            <w:spacing w:line="360" w:lineRule="auto"/>
          </w:pPr>
        </w:pPrChange>
      </w:pPr>
      <w:r w:rsidRPr="00E646DC">
        <w:rPr>
          <w:rFonts w:cs="Times New Roman"/>
          <w:color w:val="auto"/>
          <w:lang w:val="en-US"/>
        </w:rPr>
        <w:t>3.</w:t>
      </w:r>
      <w:r w:rsidR="00B94B9C" w:rsidRPr="00E646DC">
        <w:rPr>
          <w:rFonts w:cs="Times New Roman"/>
          <w:color w:val="auto"/>
          <w:lang w:val="en-US"/>
        </w:rPr>
        <w:t>4</w:t>
      </w:r>
      <w:r w:rsidRPr="00E646DC">
        <w:rPr>
          <w:rFonts w:cs="Times New Roman"/>
          <w:color w:val="auto"/>
          <w:lang w:val="en-US"/>
        </w:rPr>
        <w:t>.1.3 Ứng dụng quản trị</w:t>
      </w:r>
      <w:del w:id="4456" w:author="admin" w:date="2024-12-27T16:29:00Z">
        <w:r w:rsidRPr="00E646DC" w:rsidDel="005500A2">
          <w:rPr>
            <w:rFonts w:cs="Times New Roman"/>
            <w:color w:val="auto"/>
            <w:lang w:val="en-US"/>
          </w:rPr>
          <w:delText>:</w:delText>
        </w:r>
      </w:del>
    </w:p>
    <w:p w14:paraId="7C8EBF88" w14:textId="77777777" w:rsidR="00E22807" w:rsidRPr="00E646DC" w:rsidRDefault="00E22807" w:rsidP="004D7B7B">
      <w:pPr>
        <w:pStyle w:val="ListParagraph"/>
        <w:numPr>
          <w:ilvl w:val="0"/>
          <w:numId w:val="45"/>
        </w:numPr>
        <w:spacing w:line="360" w:lineRule="auto"/>
        <w:jc w:val="both"/>
        <w:rPr>
          <w:rFonts w:cs="Times New Roman"/>
          <w:b w:val="0"/>
          <w:i w:val="0"/>
          <w:lang w:val="en-US"/>
        </w:rPr>
        <w:pPrChange w:id="4457"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quản lý người dùng: Quản lý thông tin tài xế và khách hàng.</w:t>
      </w:r>
    </w:p>
    <w:p w14:paraId="0B56BF83" w14:textId="77777777" w:rsidR="00E22807" w:rsidRPr="00E646DC" w:rsidRDefault="00E22807" w:rsidP="004D7B7B">
      <w:pPr>
        <w:pStyle w:val="ListParagraph"/>
        <w:numPr>
          <w:ilvl w:val="0"/>
          <w:numId w:val="45"/>
        </w:numPr>
        <w:spacing w:line="360" w:lineRule="auto"/>
        <w:jc w:val="both"/>
        <w:rPr>
          <w:rFonts w:cs="Times New Roman"/>
          <w:b w:val="0"/>
          <w:i w:val="0"/>
          <w:lang w:val="en-US"/>
        </w:rPr>
        <w:pPrChange w:id="4458"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theo dõi thời gian thực: Hiển thị vị trí của tất cả tài xế trên bản đồ.</w:t>
      </w:r>
    </w:p>
    <w:p w14:paraId="19FDC136" w14:textId="77777777" w:rsidR="00E22807" w:rsidRPr="00E646DC" w:rsidRDefault="00E22807" w:rsidP="004D7B7B">
      <w:pPr>
        <w:pStyle w:val="ListParagraph"/>
        <w:numPr>
          <w:ilvl w:val="0"/>
          <w:numId w:val="45"/>
        </w:numPr>
        <w:spacing w:line="360" w:lineRule="auto"/>
        <w:jc w:val="both"/>
        <w:rPr>
          <w:rFonts w:cs="Times New Roman"/>
          <w:b w:val="0"/>
          <w:i w:val="0"/>
          <w:lang w:val="en-US"/>
        </w:rPr>
        <w:pPrChange w:id="4459" w:author="Administrator" w:date="2024-12-28T10:43:00Z">
          <w:pPr>
            <w:pStyle w:val="ListParagraph"/>
            <w:numPr>
              <w:numId w:val="45"/>
            </w:numPr>
            <w:spacing w:line="360" w:lineRule="auto"/>
            <w:ind w:left="720" w:hanging="360"/>
            <w:jc w:val="left"/>
          </w:pPr>
        </w:pPrChange>
      </w:pPr>
      <w:r w:rsidRPr="00E646DC">
        <w:rPr>
          <w:rFonts w:cs="Times New Roman"/>
          <w:b w:val="0"/>
          <w:i w:val="0"/>
          <w:lang w:val="en-US"/>
        </w:rPr>
        <w:t>Màn hình báo cáo: Hiển thị các báo cáo về hoạt động của hệ thống.</w:t>
      </w:r>
    </w:p>
    <w:p w14:paraId="36E9E612" w14:textId="77777777" w:rsidR="00E41E1D" w:rsidRPr="00E646DC" w:rsidRDefault="00E41E1D" w:rsidP="004D7B7B">
      <w:pPr>
        <w:pStyle w:val="Heading3"/>
        <w:spacing w:line="360" w:lineRule="auto"/>
        <w:jc w:val="both"/>
        <w:rPr>
          <w:lang w:val="en-US"/>
        </w:rPr>
        <w:pPrChange w:id="4460" w:author="Administrator" w:date="2024-12-28T10:43:00Z">
          <w:pPr>
            <w:pStyle w:val="Heading3"/>
            <w:spacing w:line="360" w:lineRule="auto"/>
          </w:pPr>
        </w:pPrChange>
      </w:pPr>
      <w:bookmarkStart w:id="4461" w:name="_Toc186275558"/>
      <w:r w:rsidRPr="00E646DC">
        <w:t>3.</w:t>
      </w:r>
      <w:r w:rsidR="00B94B9C" w:rsidRPr="00E646DC">
        <w:rPr>
          <w:lang w:val="en-US"/>
        </w:rPr>
        <w:t>4</w:t>
      </w:r>
      <w:r w:rsidR="00E22807" w:rsidRPr="00E646DC">
        <w:rPr>
          <w:lang w:val="en-US"/>
        </w:rPr>
        <w:t>.</w:t>
      </w:r>
      <w:r w:rsidRPr="00E646DC">
        <w:t>2</w:t>
      </w:r>
      <w:bookmarkEnd w:id="4441"/>
      <w:r w:rsidR="00E22807" w:rsidRPr="00E646DC">
        <w:rPr>
          <w:lang w:val="en-US"/>
        </w:rPr>
        <w:t xml:space="preserve"> Yêu cầu chức năng</w:t>
      </w:r>
      <w:bookmarkEnd w:id="4461"/>
    </w:p>
    <w:p w14:paraId="462C15E2" w14:textId="77777777" w:rsidR="001D5CBB" w:rsidRPr="00E646DC" w:rsidRDefault="001D5CBB" w:rsidP="004D7B7B">
      <w:pPr>
        <w:pStyle w:val="Heading4"/>
        <w:spacing w:line="360" w:lineRule="auto"/>
        <w:jc w:val="both"/>
        <w:rPr>
          <w:rFonts w:cs="Times New Roman"/>
          <w:color w:val="auto"/>
          <w:lang w:val="en-US"/>
        </w:rPr>
        <w:pPrChange w:id="4462" w:author="Administrator" w:date="2024-12-28T10:43:00Z">
          <w:pPr>
            <w:pStyle w:val="Heading4"/>
            <w:spacing w:line="360" w:lineRule="auto"/>
          </w:pPr>
        </w:pPrChange>
      </w:pPr>
      <w:r w:rsidRPr="00E646DC">
        <w:rPr>
          <w:rFonts w:cs="Times New Roman"/>
          <w:color w:val="auto"/>
          <w:lang w:val="en-US"/>
        </w:rPr>
        <w:t>3.4.2.1 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2DB5BB55" w14:textId="77777777" w:rsidTr="00DD7485">
        <w:tc>
          <w:tcPr>
            <w:tcW w:w="2230" w:type="dxa"/>
          </w:tcPr>
          <w:p w14:paraId="245054AC" w14:textId="77777777" w:rsidR="00E41E1D" w:rsidRPr="00E646DC" w:rsidRDefault="00E41E1D" w:rsidP="004D7B7B">
            <w:pPr>
              <w:tabs>
                <w:tab w:val="left" w:pos="0"/>
              </w:tabs>
              <w:suppressAutoHyphens/>
              <w:spacing w:line="360" w:lineRule="auto"/>
              <w:jc w:val="both"/>
              <w:rPr>
                <w:b/>
                <w:spacing w:val="-3"/>
              </w:rPr>
              <w:pPrChange w:id="4463"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38CD0E98" w14:textId="77777777" w:rsidR="00E41E1D" w:rsidRPr="00E646DC" w:rsidRDefault="00E41E1D" w:rsidP="004D7B7B">
            <w:pPr>
              <w:tabs>
                <w:tab w:val="left" w:pos="0"/>
              </w:tabs>
              <w:suppressAutoHyphens/>
              <w:spacing w:line="360" w:lineRule="auto"/>
              <w:jc w:val="both"/>
              <w:rPr>
                <w:spacing w:val="-3"/>
              </w:rPr>
              <w:pPrChange w:id="4464" w:author="Administrator" w:date="2024-12-28T10:43:00Z">
                <w:pPr>
                  <w:tabs>
                    <w:tab w:val="left" w:pos="0"/>
                  </w:tabs>
                  <w:suppressAutoHyphens/>
                  <w:spacing w:line="360" w:lineRule="auto"/>
                </w:pPr>
              </w:pPrChange>
            </w:pPr>
            <w:r w:rsidRPr="00E646DC">
              <w:rPr>
                <w:spacing w:val="-3"/>
              </w:rPr>
              <w:t>Đăng nhập</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03186274" w14:textId="77777777" w:rsidTr="00DD7485">
        <w:tc>
          <w:tcPr>
            <w:tcW w:w="2230" w:type="dxa"/>
          </w:tcPr>
          <w:p w14:paraId="2FE064C0" w14:textId="77777777" w:rsidR="00E41E1D" w:rsidRPr="00E646DC" w:rsidRDefault="00E41E1D" w:rsidP="004D7B7B">
            <w:pPr>
              <w:tabs>
                <w:tab w:val="left" w:pos="0"/>
              </w:tabs>
              <w:suppressAutoHyphens/>
              <w:spacing w:line="360" w:lineRule="auto"/>
              <w:jc w:val="both"/>
              <w:rPr>
                <w:b/>
                <w:spacing w:val="-3"/>
              </w:rPr>
              <w:pPrChange w:id="4465" w:author="Administrator" w:date="2024-12-28T10:43:00Z">
                <w:pPr>
                  <w:tabs>
                    <w:tab w:val="left" w:pos="0"/>
                  </w:tabs>
                  <w:suppressAutoHyphens/>
                  <w:spacing w:line="360" w:lineRule="auto"/>
                </w:pPr>
              </w:pPrChange>
            </w:pPr>
            <w:r w:rsidRPr="00E646DC">
              <w:rPr>
                <w:b/>
                <w:spacing w:val="-3"/>
              </w:rPr>
              <w:t>Actor</w:t>
            </w:r>
          </w:p>
        </w:tc>
        <w:tc>
          <w:tcPr>
            <w:tcW w:w="6140" w:type="dxa"/>
          </w:tcPr>
          <w:p w14:paraId="4E85EE6B" w14:textId="77777777" w:rsidR="00E41E1D" w:rsidRPr="00E646DC" w:rsidRDefault="00E41E1D" w:rsidP="004D7B7B">
            <w:pPr>
              <w:tabs>
                <w:tab w:val="left" w:pos="0"/>
              </w:tabs>
              <w:suppressAutoHyphens/>
              <w:spacing w:line="360" w:lineRule="auto"/>
              <w:jc w:val="both"/>
              <w:rPr>
                <w:spacing w:val="-3"/>
              </w:rPr>
              <w:pPrChange w:id="4466" w:author="Administrator" w:date="2024-12-28T10:43:00Z">
                <w:pPr>
                  <w:tabs>
                    <w:tab w:val="left" w:pos="0"/>
                  </w:tabs>
                  <w:suppressAutoHyphens/>
                  <w:spacing w:line="360" w:lineRule="auto"/>
                </w:pPr>
              </w:pPrChange>
            </w:pPr>
            <w:r w:rsidRPr="00E646DC">
              <w:rPr>
                <w:spacing w:val="-3"/>
              </w:rPr>
              <w:t>Khách hàng, Tài xế</w:t>
            </w:r>
          </w:p>
        </w:tc>
      </w:tr>
      <w:tr w:rsidR="00E41E1D" w:rsidRPr="00E646DC" w14:paraId="3DB7F885" w14:textId="77777777" w:rsidTr="00DD7485">
        <w:tc>
          <w:tcPr>
            <w:tcW w:w="2230" w:type="dxa"/>
          </w:tcPr>
          <w:p w14:paraId="5985BEFA" w14:textId="77777777" w:rsidR="00E41E1D" w:rsidRPr="00E646DC" w:rsidRDefault="00E41E1D" w:rsidP="004D7B7B">
            <w:pPr>
              <w:tabs>
                <w:tab w:val="left" w:pos="0"/>
              </w:tabs>
              <w:suppressAutoHyphens/>
              <w:spacing w:line="360" w:lineRule="auto"/>
              <w:jc w:val="both"/>
              <w:rPr>
                <w:b/>
                <w:spacing w:val="-3"/>
              </w:rPr>
              <w:pPrChange w:id="4467"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7AFC578F" w14:textId="77777777" w:rsidR="00E41E1D" w:rsidRPr="00E646DC" w:rsidRDefault="00E41E1D" w:rsidP="004D7B7B">
            <w:pPr>
              <w:tabs>
                <w:tab w:val="left" w:pos="0"/>
              </w:tabs>
              <w:suppressAutoHyphens/>
              <w:spacing w:line="360" w:lineRule="auto"/>
              <w:jc w:val="both"/>
              <w:rPr>
                <w:spacing w:val="-3"/>
              </w:rPr>
              <w:pPrChange w:id="4468" w:author="Administrator" w:date="2024-12-28T10:43:00Z">
                <w:pPr>
                  <w:tabs>
                    <w:tab w:val="left" w:pos="0"/>
                  </w:tabs>
                  <w:suppressAutoHyphens/>
                  <w:spacing w:line="360" w:lineRule="auto"/>
                </w:pPr>
              </w:pPrChange>
            </w:pPr>
            <w:r w:rsidRPr="00E646DC">
              <w:rPr>
                <w:spacing w:val="-3"/>
              </w:rPr>
              <w:t xml:space="preserve">Khách hàng và tài xế đã tải về ứng dụng và đã có tài khoản </w:t>
            </w:r>
          </w:p>
        </w:tc>
      </w:tr>
      <w:tr w:rsidR="00E41E1D" w:rsidRPr="00E646DC" w14:paraId="1890D3C2" w14:textId="77777777" w:rsidTr="00DD7485">
        <w:tc>
          <w:tcPr>
            <w:tcW w:w="2230" w:type="dxa"/>
          </w:tcPr>
          <w:p w14:paraId="55C5CBA0" w14:textId="77777777" w:rsidR="00E41E1D" w:rsidRPr="00E646DC" w:rsidRDefault="00E41E1D" w:rsidP="004D7B7B">
            <w:pPr>
              <w:tabs>
                <w:tab w:val="left" w:pos="0"/>
              </w:tabs>
              <w:suppressAutoHyphens/>
              <w:spacing w:line="360" w:lineRule="auto"/>
              <w:jc w:val="both"/>
              <w:rPr>
                <w:b/>
                <w:spacing w:val="-3"/>
              </w:rPr>
              <w:pPrChange w:id="4469"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202193A4" w14:textId="77777777" w:rsidR="00E41E1D" w:rsidRPr="00E646DC" w:rsidRDefault="00E41E1D" w:rsidP="004D7B7B">
            <w:pPr>
              <w:numPr>
                <w:ilvl w:val="0"/>
                <w:numId w:val="8"/>
              </w:numPr>
              <w:tabs>
                <w:tab w:val="left" w:pos="0"/>
              </w:tabs>
              <w:suppressAutoHyphens/>
              <w:spacing w:line="360" w:lineRule="auto"/>
              <w:jc w:val="both"/>
              <w:rPr>
                <w:spacing w:val="-3"/>
              </w:rPr>
              <w:pPrChange w:id="4470" w:author="Administrator" w:date="2024-12-28T10:43:00Z">
                <w:pPr>
                  <w:numPr>
                    <w:numId w:val="8"/>
                  </w:numPr>
                  <w:tabs>
                    <w:tab w:val="left" w:pos="0"/>
                    <w:tab w:val="num" w:pos="360"/>
                  </w:tabs>
                  <w:suppressAutoHyphens/>
                  <w:spacing w:line="360" w:lineRule="auto"/>
                  <w:ind w:left="360" w:hanging="360"/>
                </w:pPr>
              </w:pPrChange>
            </w:pPr>
            <w:r w:rsidRPr="00E646DC">
              <w:rPr>
                <w:spacing w:val="-3"/>
              </w:rPr>
              <w:t xml:space="preserve">Khách hàng (Tài xế) mở ứng dụng </w:t>
            </w:r>
          </w:p>
          <w:p w14:paraId="4329BE3D" w14:textId="77777777" w:rsidR="00E41E1D" w:rsidRPr="00E646DC" w:rsidRDefault="00E41E1D" w:rsidP="004D7B7B">
            <w:pPr>
              <w:numPr>
                <w:ilvl w:val="0"/>
                <w:numId w:val="8"/>
              </w:numPr>
              <w:tabs>
                <w:tab w:val="left" w:pos="0"/>
              </w:tabs>
              <w:suppressAutoHyphens/>
              <w:spacing w:line="360" w:lineRule="auto"/>
              <w:jc w:val="both"/>
              <w:rPr>
                <w:spacing w:val="-3"/>
              </w:rPr>
              <w:pPrChange w:id="4471" w:author="Administrator" w:date="2024-12-28T10:43:00Z">
                <w:pPr>
                  <w:numPr>
                    <w:numId w:val="8"/>
                  </w:numPr>
                  <w:tabs>
                    <w:tab w:val="left" w:pos="0"/>
                    <w:tab w:val="num" w:pos="360"/>
                  </w:tabs>
                  <w:suppressAutoHyphens/>
                  <w:spacing w:line="360" w:lineRule="auto"/>
                  <w:ind w:left="360" w:hanging="360"/>
                </w:pPr>
              </w:pPrChange>
            </w:pPr>
            <w:r w:rsidRPr="00E646DC">
              <w:rPr>
                <w:spacing w:val="-3"/>
              </w:rPr>
              <w:lastRenderedPageBreak/>
              <w:t>Màn hình nhập số điện thoại của ứng dụng hiện lên</w:t>
            </w:r>
          </w:p>
          <w:p w14:paraId="337404D3" w14:textId="77777777" w:rsidR="00E41E1D" w:rsidRPr="00E646DC" w:rsidRDefault="00E41E1D" w:rsidP="004D7B7B">
            <w:pPr>
              <w:numPr>
                <w:ilvl w:val="0"/>
                <w:numId w:val="8"/>
              </w:numPr>
              <w:tabs>
                <w:tab w:val="left" w:pos="0"/>
              </w:tabs>
              <w:suppressAutoHyphens/>
              <w:spacing w:line="360" w:lineRule="auto"/>
              <w:jc w:val="both"/>
              <w:rPr>
                <w:spacing w:val="-3"/>
              </w:rPr>
              <w:pPrChange w:id="4472" w:author="Administrator" w:date="2024-12-28T10:43:00Z">
                <w:pPr>
                  <w:numPr>
                    <w:numId w:val="8"/>
                  </w:numPr>
                  <w:tabs>
                    <w:tab w:val="left" w:pos="0"/>
                    <w:tab w:val="num" w:pos="360"/>
                  </w:tabs>
                  <w:suppressAutoHyphens/>
                  <w:spacing w:line="360" w:lineRule="auto"/>
                  <w:ind w:left="360" w:hanging="360"/>
                </w:pPr>
              </w:pPrChange>
            </w:pPr>
            <w:r w:rsidRPr="00E646DC">
              <w:rPr>
                <w:spacing w:val="-3"/>
              </w:rPr>
              <w:t>Khách hàng (Tài xế) nhập số điện thoại và bấm nút Xác nhận</w:t>
            </w:r>
          </w:p>
          <w:p w14:paraId="04E9E441" w14:textId="77777777" w:rsidR="00E41E1D" w:rsidRPr="00E646DC" w:rsidRDefault="00E41E1D" w:rsidP="004D7B7B">
            <w:pPr>
              <w:numPr>
                <w:ilvl w:val="0"/>
                <w:numId w:val="8"/>
              </w:numPr>
              <w:tabs>
                <w:tab w:val="left" w:pos="0"/>
              </w:tabs>
              <w:suppressAutoHyphens/>
              <w:spacing w:line="360" w:lineRule="auto"/>
              <w:jc w:val="both"/>
              <w:rPr>
                <w:spacing w:val="-3"/>
              </w:rPr>
              <w:pPrChange w:id="4473" w:author="Administrator" w:date="2024-12-28T10:43:00Z">
                <w:pPr>
                  <w:numPr>
                    <w:numId w:val="8"/>
                  </w:numPr>
                  <w:tabs>
                    <w:tab w:val="left" w:pos="0"/>
                    <w:tab w:val="num" w:pos="360"/>
                  </w:tabs>
                  <w:suppressAutoHyphens/>
                  <w:spacing w:line="360" w:lineRule="auto"/>
                  <w:ind w:left="360" w:hanging="360"/>
                </w:pPr>
              </w:pPrChange>
            </w:pPr>
            <w:r w:rsidRPr="00E646DC">
              <w:rPr>
                <w:spacing w:val="-3"/>
              </w:rPr>
              <w:t>Màn hình xác nhận mã OTP hiện ra</w:t>
            </w:r>
          </w:p>
          <w:p w14:paraId="1BE63DAC" w14:textId="77777777" w:rsidR="00E41E1D" w:rsidRPr="00E646DC" w:rsidRDefault="00E41E1D" w:rsidP="004D7B7B">
            <w:pPr>
              <w:numPr>
                <w:ilvl w:val="0"/>
                <w:numId w:val="8"/>
              </w:numPr>
              <w:tabs>
                <w:tab w:val="left" w:pos="0"/>
              </w:tabs>
              <w:suppressAutoHyphens/>
              <w:spacing w:line="360" w:lineRule="auto"/>
              <w:jc w:val="both"/>
              <w:rPr>
                <w:spacing w:val="-3"/>
              </w:rPr>
              <w:pPrChange w:id="4474" w:author="Administrator" w:date="2024-12-28T10:43:00Z">
                <w:pPr>
                  <w:numPr>
                    <w:numId w:val="8"/>
                  </w:numPr>
                  <w:tabs>
                    <w:tab w:val="left" w:pos="0"/>
                    <w:tab w:val="num" w:pos="360"/>
                  </w:tabs>
                  <w:suppressAutoHyphens/>
                  <w:spacing w:line="360" w:lineRule="auto"/>
                  <w:ind w:left="360" w:hanging="360"/>
                </w:pPr>
              </w:pPrChange>
            </w:pPr>
            <w:r w:rsidRPr="00E646DC">
              <w:rPr>
                <w:spacing w:val="-3"/>
              </w:rPr>
              <w:t>Khách hàng (Tài xế) nhập mã OTP được gửi về điện thoại và bấm nút xác nhận</w:t>
            </w:r>
          </w:p>
          <w:p w14:paraId="6AD8C1D4" w14:textId="77777777" w:rsidR="00E41E1D" w:rsidRPr="00E646DC" w:rsidRDefault="00E41E1D" w:rsidP="004D7B7B">
            <w:pPr>
              <w:numPr>
                <w:ilvl w:val="0"/>
                <w:numId w:val="8"/>
              </w:numPr>
              <w:tabs>
                <w:tab w:val="left" w:pos="0"/>
              </w:tabs>
              <w:suppressAutoHyphens/>
              <w:spacing w:line="360" w:lineRule="auto"/>
              <w:jc w:val="both"/>
              <w:rPr>
                <w:spacing w:val="-3"/>
              </w:rPr>
              <w:pPrChange w:id="4475" w:author="Administrator" w:date="2024-12-28T10:43:00Z">
                <w:pPr>
                  <w:numPr>
                    <w:numId w:val="8"/>
                  </w:numPr>
                  <w:tabs>
                    <w:tab w:val="left" w:pos="0"/>
                    <w:tab w:val="num" w:pos="360"/>
                  </w:tabs>
                  <w:suppressAutoHyphens/>
                  <w:spacing w:line="360" w:lineRule="auto"/>
                  <w:ind w:left="360" w:hanging="360"/>
                </w:pPr>
              </w:pPrChange>
            </w:pPr>
            <w:r w:rsidRPr="00E646DC">
              <w:rPr>
                <w:spacing w:val="-3"/>
              </w:rPr>
              <w:t>Hệ thống thông báo Đăng nhập thành công</w:t>
            </w:r>
          </w:p>
        </w:tc>
      </w:tr>
      <w:tr w:rsidR="00E41E1D" w:rsidRPr="00E646DC" w14:paraId="75E9C357" w14:textId="77777777" w:rsidTr="00DD7485">
        <w:tc>
          <w:tcPr>
            <w:tcW w:w="2230" w:type="dxa"/>
          </w:tcPr>
          <w:p w14:paraId="07188921" w14:textId="77777777" w:rsidR="00E41E1D" w:rsidRPr="00E646DC" w:rsidRDefault="00697B83" w:rsidP="004D7B7B">
            <w:pPr>
              <w:tabs>
                <w:tab w:val="left" w:pos="0"/>
              </w:tabs>
              <w:suppressAutoHyphens/>
              <w:spacing w:line="360" w:lineRule="auto"/>
              <w:jc w:val="both"/>
              <w:rPr>
                <w:b/>
                <w:spacing w:val="-3"/>
              </w:rPr>
              <w:pPrChange w:id="4476" w:author="Administrator" w:date="2024-12-28T10:43:00Z">
                <w:pPr>
                  <w:tabs>
                    <w:tab w:val="left" w:pos="0"/>
                  </w:tabs>
                  <w:suppressAutoHyphens/>
                  <w:spacing w:line="360" w:lineRule="auto"/>
                </w:pPr>
              </w:pPrChange>
            </w:pPr>
            <w:r w:rsidRPr="00E646DC">
              <w:rPr>
                <w:b/>
                <w:spacing w:val="-3"/>
              </w:rPr>
              <w:lastRenderedPageBreak/>
              <w:t>Sự kiện thay thế</w:t>
            </w:r>
          </w:p>
        </w:tc>
        <w:tc>
          <w:tcPr>
            <w:tcW w:w="6140" w:type="dxa"/>
          </w:tcPr>
          <w:p w14:paraId="53516DAF" w14:textId="77777777" w:rsidR="00E41E1D" w:rsidRPr="00E646DC" w:rsidRDefault="00E41E1D" w:rsidP="004D7B7B">
            <w:pPr>
              <w:tabs>
                <w:tab w:val="left" w:pos="0"/>
              </w:tabs>
              <w:suppressAutoHyphens/>
              <w:spacing w:line="360" w:lineRule="auto"/>
              <w:jc w:val="both"/>
              <w:rPr>
                <w:spacing w:val="-3"/>
              </w:rPr>
              <w:pPrChange w:id="4477" w:author="Administrator" w:date="2024-12-28T10:43:00Z">
                <w:pPr>
                  <w:tabs>
                    <w:tab w:val="left" w:pos="0"/>
                  </w:tabs>
                  <w:suppressAutoHyphens/>
                  <w:spacing w:line="360" w:lineRule="auto"/>
                </w:pPr>
              </w:pPrChange>
            </w:pPr>
          </w:p>
        </w:tc>
      </w:tr>
      <w:tr w:rsidR="00E41E1D" w:rsidRPr="00E646DC" w14:paraId="370647B8" w14:textId="77777777" w:rsidTr="00DD7485">
        <w:tc>
          <w:tcPr>
            <w:tcW w:w="2230" w:type="dxa"/>
          </w:tcPr>
          <w:p w14:paraId="23F7C89C" w14:textId="77777777" w:rsidR="00E41E1D" w:rsidRPr="00E646DC" w:rsidRDefault="000E29D5" w:rsidP="004D7B7B">
            <w:pPr>
              <w:tabs>
                <w:tab w:val="left" w:pos="0"/>
              </w:tabs>
              <w:suppressAutoHyphens/>
              <w:spacing w:line="360" w:lineRule="auto"/>
              <w:jc w:val="both"/>
              <w:rPr>
                <w:b/>
                <w:spacing w:val="-3"/>
              </w:rPr>
              <w:pPrChange w:id="4478"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73D7C0A4" w14:textId="77777777" w:rsidR="00E41E1D" w:rsidRPr="00E646DC" w:rsidRDefault="00E41E1D" w:rsidP="004D7B7B">
            <w:pPr>
              <w:tabs>
                <w:tab w:val="left" w:pos="0"/>
              </w:tabs>
              <w:suppressAutoHyphens/>
              <w:spacing w:line="360" w:lineRule="auto"/>
              <w:jc w:val="both"/>
              <w:rPr>
                <w:spacing w:val="-3"/>
              </w:rPr>
              <w:pPrChange w:id="4479" w:author="Administrator" w:date="2024-12-28T10:43:00Z">
                <w:pPr>
                  <w:tabs>
                    <w:tab w:val="left" w:pos="0"/>
                  </w:tabs>
                  <w:suppressAutoHyphens/>
                  <w:spacing w:line="360" w:lineRule="auto"/>
                </w:pPr>
              </w:pPrChange>
            </w:pPr>
          </w:p>
        </w:tc>
      </w:tr>
      <w:tr w:rsidR="00E41E1D" w:rsidRPr="00E646DC" w14:paraId="329FFFF7" w14:textId="77777777" w:rsidTr="00DD7485">
        <w:tc>
          <w:tcPr>
            <w:tcW w:w="2230" w:type="dxa"/>
          </w:tcPr>
          <w:p w14:paraId="06FA264E" w14:textId="77777777" w:rsidR="00E41E1D" w:rsidRPr="00E646DC" w:rsidRDefault="00E41E1D" w:rsidP="004D7B7B">
            <w:pPr>
              <w:tabs>
                <w:tab w:val="left" w:pos="0"/>
              </w:tabs>
              <w:suppressAutoHyphens/>
              <w:spacing w:line="360" w:lineRule="auto"/>
              <w:jc w:val="both"/>
              <w:rPr>
                <w:b/>
                <w:spacing w:val="-3"/>
              </w:rPr>
              <w:pPrChange w:id="4480" w:author="Administrator" w:date="2024-12-28T10:43:00Z">
                <w:pPr>
                  <w:tabs>
                    <w:tab w:val="left" w:pos="0"/>
                  </w:tabs>
                  <w:suppressAutoHyphens/>
                  <w:spacing w:line="360" w:lineRule="auto"/>
                </w:pPr>
              </w:pPrChange>
            </w:pPr>
            <w:r w:rsidRPr="00E646DC">
              <w:rPr>
                <w:b/>
                <w:spacing w:val="-3"/>
              </w:rPr>
              <w:t>Ngoại lệ</w:t>
            </w:r>
          </w:p>
        </w:tc>
        <w:tc>
          <w:tcPr>
            <w:tcW w:w="6140" w:type="dxa"/>
          </w:tcPr>
          <w:p w14:paraId="459C2440" w14:textId="77777777" w:rsidR="00E41E1D" w:rsidRPr="00E646DC" w:rsidRDefault="00E41E1D" w:rsidP="004D7B7B">
            <w:pPr>
              <w:tabs>
                <w:tab w:val="left" w:pos="0"/>
              </w:tabs>
              <w:suppressAutoHyphens/>
              <w:spacing w:line="360" w:lineRule="auto"/>
              <w:jc w:val="both"/>
              <w:rPr>
                <w:spacing w:val="-3"/>
              </w:rPr>
              <w:pPrChange w:id="4481" w:author="Administrator" w:date="2024-12-28T10:43:00Z">
                <w:pPr>
                  <w:tabs>
                    <w:tab w:val="left" w:pos="0"/>
                  </w:tabs>
                  <w:suppressAutoHyphens/>
                  <w:spacing w:line="360" w:lineRule="auto"/>
                </w:pPr>
              </w:pPrChange>
            </w:pPr>
            <w:r w:rsidRPr="00E646DC">
              <w:rPr>
                <w:spacing w:val="-3"/>
              </w:rPr>
              <w:t>3.    Khách hàng (Tài xế) chưa có tài khoản của hệ thống, hệ thống sẽ thông báo khách hàng chưa có tài khoản và yêu cầu khách hàng đăng ký.</w:t>
            </w:r>
          </w:p>
          <w:p w14:paraId="122781A5" w14:textId="77777777" w:rsidR="00E41E1D" w:rsidRPr="00E646DC" w:rsidRDefault="00E41E1D" w:rsidP="004D7B7B">
            <w:pPr>
              <w:tabs>
                <w:tab w:val="left" w:pos="0"/>
              </w:tabs>
              <w:suppressAutoHyphens/>
              <w:spacing w:line="360" w:lineRule="auto"/>
              <w:jc w:val="both"/>
              <w:rPr>
                <w:spacing w:val="-3"/>
              </w:rPr>
              <w:pPrChange w:id="4482" w:author="Administrator" w:date="2024-12-28T10:43:00Z">
                <w:pPr>
                  <w:tabs>
                    <w:tab w:val="left" w:pos="0"/>
                  </w:tabs>
                  <w:suppressAutoHyphens/>
                  <w:spacing w:line="360" w:lineRule="auto"/>
                </w:pPr>
              </w:pPrChange>
            </w:pPr>
            <w:r w:rsidRPr="00E646DC">
              <w:rPr>
                <w:spacing w:val="-3"/>
              </w:rPr>
              <w:t>5.    Khách hàng (Tài xế) chưa nhận được mã OTP qua số điện thoại, khách hàng bấm vào “Gửi lại” để hệ thống gửi lại mã OTP vào số điện thoại</w:t>
            </w:r>
          </w:p>
          <w:p w14:paraId="10A55AFB" w14:textId="77777777" w:rsidR="00E41E1D" w:rsidRPr="00E646DC" w:rsidRDefault="00E41E1D" w:rsidP="004D7B7B">
            <w:pPr>
              <w:tabs>
                <w:tab w:val="left" w:pos="0"/>
              </w:tabs>
              <w:suppressAutoHyphens/>
              <w:spacing w:line="360" w:lineRule="auto"/>
              <w:jc w:val="both"/>
              <w:rPr>
                <w:spacing w:val="-3"/>
              </w:rPr>
              <w:pPrChange w:id="4483" w:author="Administrator" w:date="2024-12-28T10:43:00Z">
                <w:pPr>
                  <w:tabs>
                    <w:tab w:val="left" w:pos="0"/>
                  </w:tabs>
                  <w:suppressAutoHyphens/>
                  <w:spacing w:line="360" w:lineRule="auto"/>
                </w:pPr>
              </w:pPrChange>
            </w:pPr>
            <w:r w:rsidRPr="00E646DC">
              <w:rPr>
                <w:spacing w:val="-3"/>
              </w:rPr>
              <w:t>6.    Khách hàng (Tài xế) nhập sai mã OTP, hệ thống yêu cầu khách hàng nhập lại.</w:t>
            </w:r>
          </w:p>
        </w:tc>
      </w:tr>
      <w:tr w:rsidR="00E41E1D" w:rsidRPr="00E646DC" w14:paraId="7BF10999" w14:textId="77777777" w:rsidTr="00DD7485">
        <w:tc>
          <w:tcPr>
            <w:tcW w:w="2230" w:type="dxa"/>
          </w:tcPr>
          <w:p w14:paraId="3F2B63B9" w14:textId="77777777" w:rsidR="00E41E1D" w:rsidRPr="00E646DC" w:rsidRDefault="00E41E1D" w:rsidP="004D7B7B">
            <w:pPr>
              <w:tabs>
                <w:tab w:val="left" w:pos="0"/>
              </w:tabs>
              <w:suppressAutoHyphens/>
              <w:spacing w:line="360" w:lineRule="auto"/>
              <w:jc w:val="both"/>
              <w:rPr>
                <w:b/>
                <w:spacing w:val="-3"/>
              </w:rPr>
              <w:pPrChange w:id="4484" w:author="Administrator" w:date="2024-12-28T10:43:00Z">
                <w:pPr>
                  <w:tabs>
                    <w:tab w:val="left" w:pos="0"/>
                  </w:tabs>
                  <w:suppressAutoHyphens/>
                  <w:spacing w:line="360" w:lineRule="auto"/>
                </w:pPr>
              </w:pPrChange>
            </w:pPr>
            <w:r w:rsidRPr="00E646DC">
              <w:rPr>
                <w:b/>
                <w:spacing w:val="-3"/>
              </w:rPr>
              <w:t>Ngoài ra</w:t>
            </w:r>
          </w:p>
        </w:tc>
        <w:tc>
          <w:tcPr>
            <w:tcW w:w="6140" w:type="dxa"/>
          </w:tcPr>
          <w:p w14:paraId="7E9D847F" w14:textId="77777777" w:rsidR="00E41E1D" w:rsidRPr="00E646DC" w:rsidRDefault="00E41E1D" w:rsidP="004D7B7B">
            <w:pPr>
              <w:tabs>
                <w:tab w:val="left" w:pos="0"/>
              </w:tabs>
              <w:suppressAutoHyphens/>
              <w:spacing w:line="360" w:lineRule="auto"/>
              <w:jc w:val="both"/>
              <w:rPr>
                <w:spacing w:val="-3"/>
              </w:rPr>
              <w:pPrChange w:id="4485"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690A3062" w14:textId="77777777" w:rsidR="00E41E1D" w:rsidRPr="00E646DC" w:rsidRDefault="00697B83" w:rsidP="00E646DC">
      <w:pPr>
        <w:pStyle w:val="Heading8"/>
        <w:spacing w:line="360" w:lineRule="auto"/>
        <w:rPr>
          <w:rFonts w:cs="Times New Roman"/>
          <w:lang w:val="en-US"/>
        </w:rPr>
      </w:pPr>
      <w:bookmarkStart w:id="4486" w:name="_Toc186274581"/>
      <w:r w:rsidRPr="00E646DC">
        <w:rPr>
          <w:rFonts w:cs="Times New Roman"/>
          <w:lang w:val="en-US"/>
        </w:rPr>
        <w:t>Bảng 3.1 Đăng nhập</w:t>
      </w:r>
      <w:bookmarkEnd w:id="4486"/>
    </w:p>
    <w:p w14:paraId="46EF1EE8" w14:textId="77777777" w:rsidR="00E41E1D" w:rsidRPr="00E646DC" w:rsidRDefault="00E41E1D" w:rsidP="004D7B7B">
      <w:pPr>
        <w:pStyle w:val="Heading4"/>
        <w:spacing w:line="360" w:lineRule="auto"/>
        <w:jc w:val="both"/>
        <w:rPr>
          <w:rFonts w:cs="Times New Roman"/>
          <w:color w:val="auto"/>
        </w:rPr>
        <w:pPrChange w:id="4487" w:author="Administrator" w:date="2024-12-28T10:43:00Z">
          <w:pPr>
            <w:pStyle w:val="Heading4"/>
            <w:spacing w:line="360" w:lineRule="auto"/>
          </w:pPr>
        </w:pPrChange>
      </w:pPr>
      <w:r w:rsidRPr="00E646DC">
        <w:rPr>
          <w:rFonts w:cs="Times New Roman"/>
          <w:color w:val="auto"/>
        </w:rPr>
        <w:t>3.</w:t>
      </w:r>
      <w:r w:rsidR="00B94B9C" w:rsidRPr="00E646DC">
        <w:rPr>
          <w:rFonts w:cs="Times New Roman"/>
          <w:color w:val="auto"/>
          <w:lang w:val="en-US"/>
        </w:rPr>
        <w:t>4</w:t>
      </w:r>
      <w:r w:rsidRPr="00E646DC">
        <w:rPr>
          <w:rFonts w:cs="Times New Roman"/>
          <w:color w:val="auto"/>
        </w:rPr>
        <w:t>.2</w:t>
      </w:r>
      <w:r w:rsidR="00183F57" w:rsidRPr="00E646DC">
        <w:rPr>
          <w:rFonts w:cs="Times New Roman"/>
          <w:color w:val="auto"/>
          <w:lang w:val="en-US"/>
        </w:rPr>
        <w:t>.2</w:t>
      </w:r>
      <w:r w:rsidR="00C51CC5" w:rsidRPr="00E646DC">
        <w:rPr>
          <w:rFonts w:cs="Times New Roman"/>
          <w:color w:val="auto"/>
          <w:lang w:val="en-US"/>
        </w:rPr>
        <w:t xml:space="preserve"> </w:t>
      </w:r>
      <w:r w:rsidRPr="00E646DC">
        <w:rPr>
          <w:rFonts w:cs="Times New Roman"/>
          <w:color w:val="auto"/>
        </w:rPr>
        <w:t>Đăng ký</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40E80831" w14:textId="77777777" w:rsidTr="00DD7485">
        <w:tc>
          <w:tcPr>
            <w:tcW w:w="2230" w:type="dxa"/>
          </w:tcPr>
          <w:p w14:paraId="5E81750F" w14:textId="77777777" w:rsidR="00E41E1D" w:rsidRPr="00E646DC" w:rsidRDefault="00E41E1D" w:rsidP="004D7B7B">
            <w:pPr>
              <w:tabs>
                <w:tab w:val="left" w:pos="0"/>
              </w:tabs>
              <w:suppressAutoHyphens/>
              <w:spacing w:line="360" w:lineRule="auto"/>
              <w:jc w:val="both"/>
              <w:rPr>
                <w:b/>
                <w:spacing w:val="-3"/>
              </w:rPr>
              <w:pPrChange w:id="4488"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2774A4EE" w14:textId="77777777" w:rsidR="00E41E1D" w:rsidRPr="00E646DC" w:rsidRDefault="00E41E1D" w:rsidP="004D7B7B">
            <w:pPr>
              <w:tabs>
                <w:tab w:val="left" w:pos="0"/>
              </w:tabs>
              <w:suppressAutoHyphens/>
              <w:spacing w:line="360" w:lineRule="auto"/>
              <w:jc w:val="both"/>
              <w:rPr>
                <w:spacing w:val="-3"/>
              </w:rPr>
              <w:pPrChange w:id="4489" w:author="Administrator" w:date="2024-12-28T10:43:00Z">
                <w:pPr>
                  <w:tabs>
                    <w:tab w:val="left" w:pos="0"/>
                  </w:tabs>
                  <w:suppressAutoHyphens/>
                  <w:spacing w:line="360" w:lineRule="auto"/>
                </w:pPr>
              </w:pPrChange>
            </w:pPr>
            <w:r w:rsidRPr="00E646DC">
              <w:rPr>
                <w:spacing w:val="-3"/>
              </w:rPr>
              <w:t>Đăng ký</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4C118182" w14:textId="77777777" w:rsidTr="00DD7485">
        <w:tc>
          <w:tcPr>
            <w:tcW w:w="2230" w:type="dxa"/>
          </w:tcPr>
          <w:p w14:paraId="208F0F74" w14:textId="77777777" w:rsidR="00E41E1D" w:rsidRPr="00E646DC" w:rsidRDefault="00E41E1D" w:rsidP="004D7B7B">
            <w:pPr>
              <w:tabs>
                <w:tab w:val="left" w:pos="0"/>
              </w:tabs>
              <w:suppressAutoHyphens/>
              <w:spacing w:line="360" w:lineRule="auto"/>
              <w:jc w:val="both"/>
              <w:rPr>
                <w:b/>
                <w:spacing w:val="-3"/>
              </w:rPr>
              <w:pPrChange w:id="4490" w:author="Administrator" w:date="2024-12-28T10:43:00Z">
                <w:pPr>
                  <w:tabs>
                    <w:tab w:val="left" w:pos="0"/>
                  </w:tabs>
                  <w:suppressAutoHyphens/>
                  <w:spacing w:line="360" w:lineRule="auto"/>
                </w:pPr>
              </w:pPrChange>
            </w:pPr>
            <w:r w:rsidRPr="00E646DC">
              <w:rPr>
                <w:b/>
                <w:spacing w:val="-3"/>
              </w:rPr>
              <w:t>Actor</w:t>
            </w:r>
          </w:p>
        </w:tc>
        <w:tc>
          <w:tcPr>
            <w:tcW w:w="6140" w:type="dxa"/>
          </w:tcPr>
          <w:p w14:paraId="2B508BD7" w14:textId="77777777" w:rsidR="00E41E1D" w:rsidRPr="00E646DC" w:rsidRDefault="00E41E1D" w:rsidP="004D7B7B">
            <w:pPr>
              <w:tabs>
                <w:tab w:val="left" w:pos="0"/>
              </w:tabs>
              <w:suppressAutoHyphens/>
              <w:spacing w:line="360" w:lineRule="auto"/>
              <w:jc w:val="both"/>
              <w:rPr>
                <w:spacing w:val="-3"/>
              </w:rPr>
              <w:pPrChange w:id="4491" w:author="Administrator" w:date="2024-12-28T10:43:00Z">
                <w:pPr>
                  <w:tabs>
                    <w:tab w:val="left" w:pos="0"/>
                  </w:tabs>
                  <w:suppressAutoHyphens/>
                  <w:spacing w:line="360" w:lineRule="auto"/>
                </w:pPr>
              </w:pPrChange>
            </w:pPr>
            <w:r w:rsidRPr="00E646DC">
              <w:rPr>
                <w:spacing w:val="-3"/>
              </w:rPr>
              <w:t>Khách hàng</w:t>
            </w:r>
          </w:p>
        </w:tc>
      </w:tr>
      <w:tr w:rsidR="00E41E1D" w:rsidRPr="00E646DC" w14:paraId="33CF968F" w14:textId="77777777" w:rsidTr="00DD7485">
        <w:tc>
          <w:tcPr>
            <w:tcW w:w="2230" w:type="dxa"/>
          </w:tcPr>
          <w:p w14:paraId="56A2403A" w14:textId="77777777" w:rsidR="00E41E1D" w:rsidRPr="00E646DC" w:rsidRDefault="00E41E1D" w:rsidP="004D7B7B">
            <w:pPr>
              <w:tabs>
                <w:tab w:val="left" w:pos="0"/>
              </w:tabs>
              <w:suppressAutoHyphens/>
              <w:spacing w:line="360" w:lineRule="auto"/>
              <w:jc w:val="both"/>
              <w:rPr>
                <w:b/>
                <w:spacing w:val="-3"/>
              </w:rPr>
              <w:pPrChange w:id="4492"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2986CF68" w14:textId="77777777" w:rsidR="00E41E1D" w:rsidRPr="00E646DC" w:rsidRDefault="00E41E1D" w:rsidP="004D7B7B">
            <w:pPr>
              <w:tabs>
                <w:tab w:val="left" w:pos="0"/>
              </w:tabs>
              <w:suppressAutoHyphens/>
              <w:spacing w:line="360" w:lineRule="auto"/>
              <w:jc w:val="both"/>
              <w:rPr>
                <w:spacing w:val="-3"/>
              </w:rPr>
              <w:pPrChange w:id="4493" w:author="Administrator" w:date="2024-12-28T10:43:00Z">
                <w:pPr>
                  <w:tabs>
                    <w:tab w:val="left" w:pos="0"/>
                  </w:tabs>
                  <w:suppressAutoHyphens/>
                  <w:spacing w:line="360" w:lineRule="auto"/>
                </w:pPr>
              </w:pPrChange>
            </w:pPr>
            <w:r w:rsidRPr="00E646DC">
              <w:rPr>
                <w:spacing w:val="-3"/>
              </w:rPr>
              <w:t>Khách hàng đã tải về ứng dụng và chưa có tài khoản</w:t>
            </w:r>
          </w:p>
        </w:tc>
      </w:tr>
      <w:tr w:rsidR="00E41E1D" w:rsidRPr="00E646DC" w14:paraId="13E04D28" w14:textId="77777777" w:rsidTr="00DD7485">
        <w:tc>
          <w:tcPr>
            <w:tcW w:w="2230" w:type="dxa"/>
          </w:tcPr>
          <w:p w14:paraId="3DCFB441" w14:textId="77777777" w:rsidR="00E41E1D" w:rsidRPr="00E646DC" w:rsidRDefault="00E41E1D" w:rsidP="004D7B7B">
            <w:pPr>
              <w:tabs>
                <w:tab w:val="left" w:pos="0"/>
              </w:tabs>
              <w:suppressAutoHyphens/>
              <w:spacing w:line="360" w:lineRule="auto"/>
              <w:jc w:val="both"/>
              <w:rPr>
                <w:b/>
                <w:spacing w:val="-3"/>
              </w:rPr>
              <w:pPrChange w:id="4494"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64430651" w14:textId="77777777" w:rsidR="00E41E1D" w:rsidRPr="00E646DC" w:rsidRDefault="00E41E1D" w:rsidP="004D7B7B">
            <w:pPr>
              <w:numPr>
                <w:ilvl w:val="0"/>
                <w:numId w:val="9"/>
              </w:numPr>
              <w:tabs>
                <w:tab w:val="left" w:pos="0"/>
              </w:tabs>
              <w:suppressAutoHyphens/>
              <w:spacing w:line="360" w:lineRule="auto"/>
              <w:jc w:val="both"/>
              <w:rPr>
                <w:spacing w:val="-3"/>
              </w:rPr>
              <w:pPrChange w:id="4495" w:author="Administrator" w:date="2024-12-28T10:43:00Z">
                <w:pPr>
                  <w:numPr>
                    <w:numId w:val="9"/>
                  </w:numPr>
                  <w:tabs>
                    <w:tab w:val="left" w:pos="0"/>
                    <w:tab w:val="num" w:pos="360"/>
                  </w:tabs>
                  <w:suppressAutoHyphens/>
                  <w:spacing w:line="360" w:lineRule="auto"/>
                  <w:ind w:left="360" w:hanging="360"/>
                </w:pPr>
              </w:pPrChange>
            </w:pPr>
            <w:r w:rsidRPr="00E646DC">
              <w:rPr>
                <w:spacing w:val="-3"/>
              </w:rPr>
              <w:t xml:space="preserve">Khách hàng mở ứng dụng </w:t>
            </w:r>
          </w:p>
          <w:p w14:paraId="7A56300F" w14:textId="77777777" w:rsidR="00E41E1D" w:rsidRPr="00E646DC" w:rsidRDefault="00E41E1D" w:rsidP="004D7B7B">
            <w:pPr>
              <w:numPr>
                <w:ilvl w:val="0"/>
                <w:numId w:val="9"/>
              </w:numPr>
              <w:tabs>
                <w:tab w:val="left" w:pos="0"/>
              </w:tabs>
              <w:suppressAutoHyphens/>
              <w:spacing w:line="360" w:lineRule="auto"/>
              <w:jc w:val="both"/>
              <w:rPr>
                <w:spacing w:val="-3"/>
              </w:rPr>
              <w:pPrChange w:id="4496" w:author="Administrator" w:date="2024-12-28T10:43:00Z">
                <w:pPr>
                  <w:numPr>
                    <w:numId w:val="9"/>
                  </w:numPr>
                  <w:tabs>
                    <w:tab w:val="left" w:pos="0"/>
                    <w:tab w:val="num" w:pos="360"/>
                  </w:tabs>
                  <w:suppressAutoHyphens/>
                  <w:spacing w:line="360" w:lineRule="auto"/>
                  <w:ind w:left="360" w:hanging="360"/>
                </w:pPr>
              </w:pPrChange>
            </w:pPr>
            <w:r w:rsidRPr="00E646DC">
              <w:rPr>
                <w:spacing w:val="-3"/>
              </w:rPr>
              <w:t>Màn hình nhập số điện thoại của ứng dụng hiện lên</w:t>
            </w:r>
          </w:p>
          <w:p w14:paraId="577E9919" w14:textId="77777777" w:rsidR="00E41E1D" w:rsidRPr="00E646DC" w:rsidRDefault="00E41E1D" w:rsidP="004D7B7B">
            <w:pPr>
              <w:numPr>
                <w:ilvl w:val="0"/>
                <w:numId w:val="9"/>
              </w:numPr>
              <w:tabs>
                <w:tab w:val="left" w:pos="0"/>
              </w:tabs>
              <w:suppressAutoHyphens/>
              <w:spacing w:line="360" w:lineRule="auto"/>
              <w:jc w:val="both"/>
              <w:rPr>
                <w:spacing w:val="-3"/>
              </w:rPr>
              <w:pPrChange w:id="4497" w:author="Administrator" w:date="2024-12-28T10:43:00Z">
                <w:pPr>
                  <w:numPr>
                    <w:numId w:val="9"/>
                  </w:numPr>
                  <w:tabs>
                    <w:tab w:val="left" w:pos="0"/>
                    <w:tab w:val="num" w:pos="360"/>
                  </w:tabs>
                  <w:suppressAutoHyphens/>
                  <w:spacing w:line="360" w:lineRule="auto"/>
                  <w:ind w:left="360" w:hanging="360"/>
                </w:pPr>
              </w:pPrChange>
            </w:pPr>
            <w:r w:rsidRPr="00E646DC">
              <w:rPr>
                <w:spacing w:val="-3"/>
              </w:rPr>
              <w:t>Khách  hàng nhập số điện thoại và bấm nút Xác nhận</w:t>
            </w:r>
          </w:p>
          <w:p w14:paraId="2EC4326B" w14:textId="77777777" w:rsidR="00E41E1D" w:rsidRPr="00E646DC" w:rsidRDefault="00E41E1D" w:rsidP="004D7B7B">
            <w:pPr>
              <w:numPr>
                <w:ilvl w:val="0"/>
                <w:numId w:val="9"/>
              </w:numPr>
              <w:tabs>
                <w:tab w:val="left" w:pos="0"/>
              </w:tabs>
              <w:suppressAutoHyphens/>
              <w:spacing w:line="360" w:lineRule="auto"/>
              <w:jc w:val="both"/>
              <w:rPr>
                <w:spacing w:val="-3"/>
              </w:rPr>
              <w:pPrChange w:id="4498" w:author="Administrator" w:date="2024-12-28T10:43:00Z">
                <w:pPr>
                  <w:numPr>
                    <w:numId w:val="9"/>
                  </w:numPr>
                  <w:tabs>
                    <w:tab w:val="left" w:pos="0"/>
                    <w:tab w:val="num" w:pos="360"/>
                  </w:tabs>
                  <w:suppressAutoHyphens/>
                  <w:spacing w:line="360" w:lineRule="auto"/>
                  <w:ind w:left="360" w:hanging="360"/>
                </w:pPr>
              </w:pPrChange>
            </w:pPr>
            <w:r w:rsidRPr="00E646DC">
              <w:rPr>
                <w:spacing w:val="-3"/>
              </w:rPr>
              <w:t>Màn hình xác nhận mã OTP hiện ra</w:t>
            </w:r>
          </w:p>
          <w:p w14:paraId="37CF00A6" w14:textId="77777777" w:rsidR="00E41E1D" w:rsidRPr="00E646DC" w:rsidRDefault="00E41E1D" w:rsidP="004D7B7B">
            <w:pPr>
              <w:numPr>
                <w:ilvl w:val="0"/>
                <w:numId w:val="9"/>
              </w:numPr>
              <w:tabs>
                <w:tab w:val="left" w:pos="0"/>
              </w:tabs>
              <w:suppressAutoHyphens/>
              <w:spacing w:line="360" w:lineRule="auto"/>
              <w:jc w:val="both"/>
              <w:rPr>
                <w:spacing w:val="-3"/>
              </w:rPr>
              <w:pPrChange w:id="4499" w:author="Administrator" w:date="2024-12-28T10:43:00Z">
                <w:pPr>
                  <w:numPr>
                    <w:numId w:val="9"/>
                  </w:numPr>
                  <w:tabs>
                    <w:tab w:val="left" w:pos="0"/>
                    <w:tab w:val="num" w:pos="360"/>
                  </w:tabs>
                  <w:suppressAutoHyphens/>
                  <w:spacing w:line="360" w:lineRule="auto"/>
                  <w:ind w:left="360" w:hanging="360"/>
                </w:pPr>
              </w:pPrChange>
            </w:pPr>
            <w:r w:rsidRPr="00E646DC">
              <w:rPr>
                <w:spacing w:val="-3"/>
              </w:rPr>
              <w:t>Khách hàng nhập mã OTP được gửi về điện thoại và bấm nút xác nhận</w:t>
            </w:r>
          </w:p>
          <w:p w14:paraId="1B58A89D" w14:textId="77777777" w:rsidR="00E41E1D" w:rsidRPr="00E646DC" w:rsidRDefault="00E41E1D" w:rsidP="004D7B7B">
            <w:pPr>
              <w:numPr>
                <w:ilvl w:val="0"/>
                <w:numId w:val="9"/>
              </w:numPr>
              <w:tabs>
                <w:tab w:val="left" w:pos="0"/>
              </w:tabs>
              <w:suppressAutoHyphens/>
              <w:spacing w:line="360" w:lineRule="auto"/>
              <w:jc w:val="both"/>
              <w:rPr>
                <w:spacing w:val="-3"/>
              </w:rPr>
              <w:pPrChange w:id="4500" w:author="Administrator" w:date="2024-12-28T10:43:00Z">
                <w:pPr>
                  <w:numPr>
                    <w:numId w:val="9"/>
                  </w:numPr>
                  <w:tabs>
                    <w:tab w:val="left" w:pos="0"/>
                    <w:tab w:val="num" w:pos="360"/>
                  </w:tabs>
                  <w:suppressAutoHyphens/>
                  <w:spacing w:line="360" w:lineRule="auto"/>
                  <w:ind w:left="360" w:hanging="360"/>
                </w:pPr>
              </w:pPrChange>
            </w:pPr>
            <w:r w:rsidRPr="00E646DC">
              <w:rPr>
                <w:spacing w:val="-3"/>
              </w:rPr>
              <w:t>Hệ thống thông báo Xác thực số điện thoại thành công và màn hình điền thông tin cá nhân hiện ra</w:t>
            </w:r>
          </w:p>
          <w:p w14:paraId="33494D60" w14:textId="77777777" w:rsidR="00E41E1D" w:rsidRPr="00E646DC" w:rsidRDefault="00E41E1D" w:rsidP="004D7B7B">
            <w:pPr>
              <w:numPr>
                <w:ilvl w:val="0"/>
                <w:numId w:val="9"/>
              </w:numPr>
              <w:tabs>
                <w:tab w:val="left" w:pos="0"/>
              </w:tabs>
              <w:suppressAutoHyphens/>
              <w:spacing w:line="360" w:lineRule="auto"/>
              <w:jc w:val="both"/>
              <w:rPr>
                <w:spacing w:val="-3"/>
              </w:rPr>
              <w:pPrChange w:id="4501" w:author="Administrator" w:date="2024-12-28T10:43:00Z">
                <w:pPr>
                  <w:numPr>
                    <w:numId w:val="9"/>
                  </w:numPr>
                  <w:tabs>
                    <w:tab w:val="left" w:pos="0"/>
                    <w:tab w:val="num" w:pos="360"/>
                  </w:tabs>
                  <w:suppressAutoHyphens/>
                  <w:spacing w:line="360" w:lineRule="auto"/>
                  <w:ind w:left="360" w:hanging="360"/>
                </w:pPr>
              </w:pPrChange>
            </w:pPr>
            <w:r w:rsidRPr="00E646DC">
              <w:rPr>
                <w:spacing w:val="-3"/>
              </w:rPr>
              <w:t>Khách hàng điền các thông tin Họ và tên, email, giới tính và bấm vào nút Đăng ký</w:t>
            </w:r>
          </w:p>
          <w:p w14:paraId="1E2A3A83" w14:textId="77777777" w:rsidR="00E41E1D" w:rsidRPr="00E646DC" w:rsidRDefault="00E41E1D" w:rsidP="004D7B7B">
            <w:pPr>
              <w:numPr>
                <w:ilvl w:val="0"/>
                <w:numId w:val="9"/>
              </w:numPr>
              <w:tabs>
                <w:tab w:val="left" w:pos="0"/>
              </w:tabs>
              <w:suppressAutoHyphens/>
              <w:spacing w:line="360" w:lineRule="auto"/>
              <w:jc w:val="both"/>
              <w:rPr>
                <w:spacing w:val="-3"/>
              </w:rPr>
              <w:pPrChange w:id="4502" w:author="Administrator" w:date="2024-12-28T10:43:00Z">
                <w:pPr>
                  <w:numPr>
                    <w:numId w:val="9"/>
                  </w:numPr>
                  <w:tabs>
                    <w:tab w:val="left" w:pos="0"/>
                    <w:tab w:val="num" w:pos="360"/>
                  </w:tabs>
                  <w:suppressAutoHyphens/>
                  <w:spacing w:line="360" w:lineRule="auto"/>
                  <w:ind w:left="360" w:hanging="360"/>
                </w:pPr>
              </w:pPrChange>
            </w:pPr>
            <w:r w:rsidRPr="00E646DC">
              <w:rPr>
                <w:spacing w:val="-3"/>
              </w:rPr>
              <w:lastRenderedPageBreak/>
              <w:t>Hệ thống thông báo khách hàng Đăng ký thành công, màn hình xác lập mã 6 số hiện lên</w:t>
            </w:r>
          </w:p>
          <w:p w14:paraId="551376E0" w14:textId="77777777" w:rsidR="00E41E1D" w:rsidRPr="00E646DC" w:rsidRDefault="00E41E1D" w:rsidP="004D7B7B">
            <w:pPr>
              <w:numPr>
                <w:ilvl w:val="0"/>
                <w:numId w:val="9"/>
              </w:numPr>
              <w:tabs>
                <w:tab w:val="left" w:pos="0"/>
              </w:tabs>
              <w:suppressAutoHyphens/>
              <w:spacing w:line="360" w:lineRule="auto"/>
              <w:jc w:val="both"/>
              <w:rPr>
                <w:spacing w:val="-3"/>
              </w:rPr>
              <w:pPrChange w:id="4503" w:author="Administrator" w:date="2024-12-28T10:43:00Z">
                <w:pPr>
                  <w:numPr>
                    <w:numId w:val="9"/>
                  </w:numPr>
                  <w:tabs>
                    <w:tab w:val="left" w:pos="0"/>
                    <w:tab w:val="num" w:pos="360"/>
                  </w:tabs>
                  <w:suppressAutoHyphens/>
                  <w:spacing w:line="360" w:lineRule="auto"/>
                  <w:ind w:left="360" w:hanging="360"/>
                </w:pPr>
              </w:pPrChange>
            </w:pPr>
            <w:r w:rsidRPr="00E646DC">
              <w:rPr>
                <w:spacing w:val="-3"/>
              </w:rPr>
              <w:t>Khách hàng nhập mã 6 số (nhập thêm lần 2 để xác nhận) và bấm xác nhận</w:t>
            </w:r>
          </w:p>
          <w:p w14:paraId="66C44D8F" w14:textId="77777777" w:rsidR="00E41E1D" w:rsidRPr="00E646DC" w:rsidRDefault="00E41E1D" w:rsidP="004D7B7B">
            <w:pPr>
              <w:numPr>
                <w:ilvl w:val="0"/>
                <w:numId w:val="9"/>
              </w:numPr>
              <w:tabs>
                <w:tab w:val="left" w:pos="0"/>
              </w:tabs>
              <w:suppressAutoHyphens/>
              <w:spacing w:line="360" w:lineRule="auto"/>
              <w:jc w:val="both"/>
              <w:rPr>
                <w:spacing w:val="-3"/>
              </w:rPr>
              <w:pPrChange w:id="4504" w:author="Administrator" w:date="2024-12-28T10:43:00Z">
                <w:pPr>
                  <w:numPr>
                    <w:numId w:val="9"/>
                  </w:numPr>
                  <w:tabs>
                    <w:tab w:val="left" w:pos="0"/>
                    <w:tab w:val="num" w:pos="360"/>
                  </w:tabs>
                  <w:suppressAutoHyphens/>
                  <w:spacing w:line="360" w:lineRule="auto"/>
                  <w:ind w:left="360" w:hanging="360"/>
                </w:pPr>
              </w:pPrChange>
            </w:pPr>
            <w:r w:rsidRPr="00E646DC">
              <w:rPr>
                <w:spacing w:val="-3"/>
              </w:rPr>
              <w:t>Hệ thống thống báo Xác lập mã 6 số thành công, màn hình chính hiện lên</w:t>
            </w:r>
          </w:p>
        </w:tc>
      </w:tr>
      <w:tr w:rsidR="00E41E1D" w:rsidRPr="00E646DC" w14:paraId="6ADA0100" w14:textId="77777777" w:rsidTr="00DD7485">
        <w:tc>
          <w:tcPr>
            <w:tcW w:w="2230" w:type="dxa"/>
          </w:tcPr>
          <w:p w14:paraId="1EFCA1B8" w14:textId="77777777" w:rsidR="00E41E1D" w:rsidRPr="00E646DC" w:rsidRDefault="00697B83" w:rsidP="004D7B7B">
            <w:pPr>
              <w:tabs>
                <w:tab w:val="left" w:pos="0"/>
              </w:tabs>
              <w:suppressAutoHyphens/>
              <w:spacing w:line="360" w:lineRule="auto"/>
              <w:jc w:val="both"/>
              <w:rPr>
                <w:b/>
                <w:spacing w:val="-3"/>
              </w:rPr>
              <w:pPrChange w:id="4505" w:author="Administrator" w:date="2024-12-28T10:43:00Z">
                <w:pPr>
                  <w:tabs>
                    <w:tab w:val="left" w:pos="0"/>
                  </w:tabs>
                  <w:suppressAutoHyphens/>
                  <w:spacing w:line="360" w:lineRule="auto"/>
                </w:pPr>
              </w:pPrChange>
            </w:pPr>
            <w:r w:rsidRPr="00E646DC">
              <w:rPr>
                <w:b/>
                <w:spacing w:val="-3"/>
              </w:rPr>
              <w:lastRenderedPageBreak/>
              <w:t>Sự kiện thay thế</w:t>
            </w:r>
          </w:p>
        </w:tc>
        <w:tc>
          <w:tcPr>
            <w:tcW w:w="6140" w:type="dxa"/>
          </w:tcPr>
          <w:p w14:paraId="5CD4CD6F" w14:textId="77777777" w:rsidR="00E41E1D" w:rsidRPr="00E646DC" w:rsidRDefault="00E41E1D" w:rsidP="004D7B7B">
            <w:pPr>
              <w:tabs>
                <w:tab w:val="left" w:pos="0"/>
              </w:tabs>
              <w:suppressAutoHyphens/>
              <w:spacing w:line="360" w:lineRule="auto"/>
              <w:jc w:val="both"/>
              <w:rPr>
                <w:spacing w:val="-3"/>
              </w:rPr>
              <w:pPrChange w:id="4506" w:author="Administrator" w:date="2024-12-28T10:43:00Z">
                <w:pPr>
                  <w:tabs>
                    <w:tab w:val="left" w:pos="0"/>
                  </w:tabs>
                  <w:suppressAutoHyphens/>
                  <w:spacing w:line="360" w:lineRule="auto"/>
                </w:pPr>
              </w:pPrChange>
            </w:pPr>
          </w:p>
        </w:tc>
      </w:tr>
      <w:tr w:rsidR="00E41E1D" w:rsidRPr="00E646DC" w14:paraId="46AF5575" w14:textId="77777777" w:rsidTr="00DD7485">
        <w:tc>
          <w:tcPr>
            <w:tcW w:w="2230" w:type="dxa"/>
          </w:tcPr>
          <w:p w14:paraId="4865497F" w14:textId="77777777" w:rsidR="00E41E1D" w:rsidRPr="00E646DC" w:rsidRDefault="000E29D5" w:rsidP="004D7B7B">
            <w:pPr>
              <w:tabs>
                <w:tab w:val="left" w:pos="0"/>
              </w:tabs>
              <w:suppressAutoHyphens/>
              <w:spacing w:line="360" w:lineRule="auto"/>
              <w:jc w:val="both"/>
              <w:rPr>
                <w:b/>
                <w:spacing w:val="-3"/>
              </w:rPr>
              <w:pPrChange w:id="4507"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70C16793" w14:textId="77777777" w:rsidR="00E41E1D" w:rsidRPr="00E646DC" w:rsidRDefault="00E41E1D" w:rsidP="004D7B7B">
            <w:pPr>
              <w:tabs>
                <w:tab w:val="left" w:pos="0"/>
              </w:tabs>
              <w:suppressAutoHyphens/>
              <w:spacing w:line="360" w:lineRule="auto"/>
              <w:jc w:val="both"/>
              <w:rPr>
                <w:spacing w:val="-3"/>
              </w:rPr>
              <w:pPrChange w:id="4508" w:author="Administrator" w:date="2024-12-28T10:43:00Z">
                <w:pPr>
                  <w:tabs>
                    <w:tab w:val="left" w:pos="0"/>
                  </w:tabs>
                  <w:suppressAutoHyphens/>
                  <w:spacing w:line="360" w:lineRule="auto"/>
                </w:pPr>
              </w:pPrChange>
            </w:pPr>
            <w:r w:rsidRPr="00E646DC">
              <w:rPr>
                <w:spacing w:val="-3"/>
              </w:rPr>
              <w:t xml:space="preserve">Thông tin tài khoản khách hàng sẽ được lưu vào hệ thống </w:t>
            </w:r>
          </w:p>
        </w:tc>
      </w:tr>
      <w:tr w:rsidR="00E41E1D" w:rsidRPr="00E646DC" w14:paraId="38DEB31D" w14:textId="77777777" w:rsidTr="00DD7485">
        <w:tc>
          <w:tcPr>
            <w:tcW w:w="2230" w:type="dxa"/>
          </w:tcPr>
          <w:p w14:paraId="4F6E4870" w14:textId="77777777" w:rsidR="00E41E1D" w:rsidRPr="00E646DC" w:rsidRDefault="00E41E1D" w:rsidP="004D7B7B">
            <w:pPr>
              <w:tabs>
                <w:tab w:val="left" w:pos="0"/>
              </w:tabs>
              <w:suppressAutoHyphens/>
              <w:spacing w:line="360" w:lineRule="auto"/>
              <w:jc w:val="both"/>
              <w:rPr>
                <w:b/>
                <w:spacing w:val="-3"/>
              </w:rPr>
              <w:pPrChange w:id="4509" w:author="Administrator" w:date="2024-12-28T10:43:00Z">
                <w:pPr>
                  <w:tabs>
                    <w:tab w:val="left" w:pos="0"/>
                  </w:tabs>
                  <w:suppressAutoHyphens/>
                  <w:spacing w:line="360" w:lineRule="auto"/>
                </w:pPr>
              </w:pPrChange>
            </w:pPr>
            <w:r w:rsidRPr="00E646DC">
              <w:rPr>
                <w:b/>
                <w:spacing w:val="-3"/>
              </w:rPr>
              <w:t>Ngoại lệ</w:t>
            </w:r>
          </w:p>
        </w:tc>
        <w:tc>
          <w:tcPr>
            <w:tcW w:w="6140" w:type="dxa"/>
          </w:tcPr>
          <w:p w14:paraId="54DDCFD8" w14:textId="77777777" w:rsidR="00E41E1D" w:rsidRPr="00E646DC" w:rsidRDefault="00E41E1D" w:rsidP="004D7B7B">
            <w:pPr>
              <w:tabs>
                <w:tab w:val="left" w:pos="0"/>
              </w:tabs>
              <w:suppressAutoHyphens/>
              <w:spacing w:line="360" w:lineRule="auto"/>
              <w:jc w:val="both"/>
              <w:rPr>
                <w:spacing w:val="-3"/>
              </w:rPr>
              <w:pPrChange w:id="4510" w:author="Administrator" w:date="2024-12-28T10:43:00Z">
                <w:pPr>
                  <w:tabs>
                    <w:tab w:val="left" w:pos="0"/>
                  </w:tabs>
                  <w:suppressAutoHyphens/>
                  <w:spacing w:line="360" w:lineRule="auto"/>
                </w:pPr>
              </w:pPrChange>
            </w:pPr>
            <w:r w:rsidRPr="00E646DC">
              <w:rPr>
                <w:spacing w:val="-3"/>
              </w:rPr>
              <w:t>3.    Khách hàng đã có tài khoản của hệ thống, hệ thống sẽ thông báo khách hàng đã có tài khoản và thông báo Đăng nhập thành công</w:t>
            </w:r>
          </w:p>
          <w:p w14:paraId="5C7B8588" w14:textId="77777777" w:rsidR="00E41E1D" w:rsidRPr="00E646DC" w:rsidRDefault="00E41E1D" w:rsidP="004D7B7B">
            <w:pPr>
              <w:tabs>
                <w:tab w:val="left" w:pos="0"/>
              </w:tabs>
              <w:suppressAutoHyphens/>
              <w:spacing w:line="360" w:lineRule="auto"/>
              <w:jc w:val="both"/>
              <w:rPr>
                <w:spacing w:val="-3"/>
              </w:rPr>
              <w:pPrChange w:id="4511" w:author="Administrator" w:date="2024-12-28T10:43:00Z">
                <w:pPr>
                  <w:tabs>
                    <w:tab w:val="left" w:pos="0"/>
                  </w:tabs>
                  <w:suppressAutoHyphens/>
                  <w:spacing w:line="360" w:lineRule="auto"/>
                </w:pPr>
              </w:pPrChange>
            </w:pPr>
            <w:r w:rsidRPr="00E646DC">
              <w:rPr>
                <w:spacing w:val="-3"/>
              </w:rPr>
              <w:t>5.    Khách hàng chưa nhận được mã OTP qua số điện thoại, khách hàng bấm vào “Gửi lại” để hệ thống gửi lại mã OTP vào số điện thoại</w:t>
            </w:r>
          </w:p>
          <w:p w14:paraId="09BE9A1C" w14:textId="77777777" w:rsidR="00E41E1D" w:rsidRPr="00E646DC" w:rsidRDefault="00E41E1D" w:rsidP="004D7B7B">
            <w:pPr>
              <w:tabs>
                <w:tab w:val="left" w:pos="0"/>
              </w:tabs>
              <w:suppressAutoHyphens/>
              <w:spacing w:line="360" w:lineRule="auto"/>
              <w:jc w:val="both"/>
              <w:rPr>
                <w:spacing w:val="-3"/>
              </w:rPr>
              <w:pPrChange w:id="4512" w:author="Administrator" w:date="2024-12-28T10:43:00Z">
                <w:pPr>
                  <w:tabs>
                    <w:tab w:val="left" w:pos="0"/>
                  </w:tabs>
                  <w:suppressAutoHyphens/>
                  <w:spacing w:line="360" w:lineRule="auto"/>
                </w:pPr>
              </w:pPrChange>
            </w:pPr>
            <w:r w:rsidRPr="00E646DC">
              <w:rPr>
                <w:spacing w:val="-3"/>
              </w:rPr>
              <w:t>6.    Khách hàng nhập sai mã OTP, hệ thống yêu cầu khách hàng nhập lại.</w:t>
            </w:r>
          </w:p>
          <w:p w14:paraId="702AE6A1" w14:textId="77777777" w:rsidR="00E41E1D" w:rsidRPr="00E646DC" w:rsidRDefault="00E41E1D" w:rsidP="004D7B7B">
            <w:pPr>
              <w:tabs>
                <w:tab w:val="left" w:pos="0"/>
              </w:tabs>
              <w:suppressAutoHyphens/>
              <w:spacing w:line="360" w:lineRule="auto"/>
              <w:jc w:val="both"/>
              <w:rPr>
                <w:spacing w:val="-3"/>
              </w:rPr>
              <w:pPrChange w:id="4513" w:author="Administrator" w:date="2024-12-28T10:43:00Z">
                <w:pPr>
                  <w:tabs>
                    <w:tab w:val="left" w:pos="0"/>
                  </w:tabs>
                  <w:suppressAutoHyphens/>
                  <w:spacing w:line="360" w:lineRule="auto"/>
                </w:pPr>
              </w:pPrChange>
            </w:pPr>
            <w:r w:rsidRPr="00E646DC">
              <w:rPr>
                <w:spacing w:val="-3"/>
              </w:rPr>
              <w:t>9.    Khách hàng nhập lại sai mã 6 số, hệ thống  yêu cầu khách hàng nhập lại</w:t>
            </w:r>
          </w:p>
        </w:tc>
      </w:tr>
      <w:tr w:rsidR="00E41E1D" w:rsidRPr="00E646DC" w14:paraId="52073CCD" w14:textId="77777777" w:rsidTr="00DD7485">
        <w:tc>
          <w:tcPr>
            <w:tcW w:w="2230" w:type="dxa"/>
          </w:tcPr>
          <w:p w14:paraId="528A267E" w14:textId="77777777" w:rsidR="00E41E1D" w:rsidRPr="00E646DC" w:rsidRDefault="00E41E1D" w:rsidP="004D7B7B">
            <w:pPr>
              <w:tabs>
                <w:tab w:val="left" w:pos="0"/>
              </w:tabs>
              <w:suppressAutoHyphens/>
              <w:spacing w:line="360" w:lineRule="auto"/>
              <w:jc w:val="both"/>
              <w:rPr>
                <w:b/>
                <w:spacing w:val="-3"/>
              </w:rPr>
              <w:pPrChange w:id="4514" w:author="Administrator" w:date="2024-12-28T10:43:00Z">
                <w:pPr>
                  <w:tabs>
                    <w:tab w:val="left" w:pos="0"/>
                  </w:tabs>
                  <w:suppressAutoHyphens/>
                  <w:spacing w:line="360" w:lineRule="auto"/>
                </w:pPr>
              </w:pPrChange>
            </w:pPr>
            <w:r w:rsidRPr="00E646DC">
              <w:rPr>
                <w:b/>
                <w:spacing w:val="-3"/>
              </w:rPr>
              <w:t>Ngoài ra</w:t>
            </w:r>
          </w:p>
        </w:tc>
        <w:tc>
          <w:tcPr>
            <w:tcW w:w="6140" w:type="dxa"/>
          </w:tcPr>
          <w:p w14:paraId="18F38A24" w14:textId="77777777" w:rsidR="00E41E1D" w:rsidRPr="00E646DC" w:rsidRDefault="00E41E1D" w:rsidP="004D7B7B">
            <w:pPr>
              <w:tabs>
                <w:tab w:val="left" w:pos="0"/>
              </w:tabs>
              <w:suppressAutoHyphens/>
              <w:spacing w:line="360" w:lineRule="auto"/>
              <w:jc w:val="both"/>
              <w:rPr>
                <w:spacing w:val="-3"/>
              </w:rPr>
              <w:pPrChange w:id="4515"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7AB46760" w14:textId="77777777" w:rsidR="00E41E1D" w:rsidRPr="00E646DC" w:rsidRDefault="00697B83" w:rsidP="00E646DC">
      <w:pPr>
        <w:pStyle w:val="Heading8"/>
        <w:spacing w:line="360" w:lineRule="auto"/>
        <w:rPr>
          <w:rFonts w:cs="Times New Roman"/>
          <w:lang w:val="en-US"/>
        </w:rPr>
      </w:pPr>
      <w:bookmarkStart w:id="4516" w:name="_Toc186274582"/>
      <w:r w:rsidRPr="00E646DC">
        <w:rPr>
          <w:rFonts w:cs="Times New Roman"/>
          <w:lang w:val="en-US"/>
        </w:rPr>
        <w:t>Bảng 3.2 Đăng ký</w:t>
      </w:r>
      <w:bookmarkEnd w:id="4516"/>
    </w:p>
    <w:p w14:paraId="75EEC515" w14:textId="77777777" w:rsidR="00E41E1D" w:rsidRPr="00E646DC" w:rsidRDefault="00E41E1D" w:rsidP="004D7B7B">
      <w:pPr>
        <w:pStyle w:val="Heading4"/>
        <w:spacing w:line="360" w:lineRule="auto"/>
        <w:ind w:left="283"/>
        <w:jc w:val="both"/>
        <w:rPr>
          <w:rFonts w:cs="Times New Roman"/>
          <w:color w:val="auto"/>
        </w:rPr>
        <w:pPrChange w:id="4517" w:author="Administrator" w:date="2024-12-28T10:43:00Z">
          <w:pPr>
            <w:pStyle w:val="Heading4"/>
            <w:spacing w:line="360" w:lineRule="auto"/>
            <w:ind w:left="283"/>
          </w:pPr>
        </w:pPrChange>
      </w:pPr>
      <w:r w:rsidRPr="00E646DC">
        <w:rPr>
          <w:rFonts w:cs="Times New Roman"/>
          <w:color w:val="auto"/>
        </w:rPr>
        <w:t>3.</w:t>
      </w:r>
      <w:r w:rsidR="00B94B9C" w:rsidRPr="00E646DC">
        <w:rPr>
          <w:rFonts w:cs="Times New Roman"/>
          <w:color w:val="auto"/>
          <w:lang w:val="en-US"/>
        </w:rPr>
        <w:t>4</w:t>
      </w:r>
      <w:r w:rsidR="00C51CC5" w:rsidRPr="00E646DC">
        <w:rPr>
          <w:rFonts w:cs="Times New Roman"/>
          <w:color w:val="auto"/>
          <w:lang w:val="en-US"/>
        </w:rPr>
        <w:t xml:space="preserve">.2.3 </w:t>
      </w:r>
      <w:r w:rsidRPr="00E646DC">
        <w:rPr>
          <w:rFonts w:cs="Times New Roman"/>
          <w:color w:val="auto"/>
        </w:rPr>
        <w:t>Đặt xe</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61D6936B" w14:textId="77777777" w:rsidTr="00DD7485">
        <w:tc>
          <w:tcPr>
            <w:tcW w:w="2230" w:type="dxa"/>
          </w:tcPr>
          <w:p w14:paraId="640BB688" w14:textId="77777777" w:rsidR="00E41E1D" w:rsidRPr="00E646DC" w:rsidRDefault="00E41E1D" w:rsidP="004D7B7B">
            <w:pPr>
              <w:tabs>
                <w:tab w:val="left" w:pos="0"/>
              </w:tabs>
              <w:suppressAutoHyphens/>
              <w:spacing w:line="360" w:lineRule="auto"/>
              <w:jc w:val="both"/>
              <w:rPr>
                <w:b/>
                <w:spacing w:val="-3"/>
              </w:rPr>
              <w:pPrChange w:id="4518"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30665BA5" w14:textId="77777777" w:rsidR="00E41E1D" w:rsidRPr="00E646DC" w:rsidRDefault="00E41E1D" w:rsidP="004D7B7B">
            <w:pPr>
              <w:tabs>
                <w:tab w:val="left" w:pos="0"/>
              </w:tabs>
              <w:suppressAutoHyphens/>
              <w:spacing w:line="360" w:lineRule="auto"/>
              <w:jc w:val="both"/>
              <w:rPr>
                <w:spacing w:val="-3"/>
              </w:rPr>
              <w:pPrChange w:id="4519" w:author="Administrator" w:date="2024-12-28T10:43:00Z">
                <w:pPr>
                  <w:tabs>
                    <w:tab w:val="left" w:pos="0"/>
                  </w:tabs>
                  <w:suppressAutoHyphens/>
                  <w:spacing w:line="360" w:lineRule="auto"/>
                </w:pPr>
              </w:pPrChange>
            </w:pPr>
            <w:r w:rsidRPr="00E646DC">
              <w:rPr>
                <w:spacing w:val="-3"/>
              </w:rPr>
              <w:t>Đặt xe</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55466FF0" w14:textId="77777777" w:rsidTr="00DD7485">
        <w:tc>
          <w:tcPr>
            <w:tcW w:w="2230" w:type="dxa"/>
          </w:tcPr>
          <w:p w14:paraId="7FE25ED6" w14:textId="77777777" w:rsidR="00E41E1D" w:rsidRPr="00E646DC" w:rsidRDefault="00E41E1D" w:rsidP="004D7B7B">
            <w:pPr>
              <w:tabs>
                <w:tab w:val="left" w:pos="0"/>
              </w:tabs>
              <w:suppressAutoHyphens/>
              <w:spacing w:line="360" w:lineRule="auto"/>
              <w:jc w:val="both"/>
              <w:rPr>
                <w:b/>
                <w:spacing w:val="-3"/>
              </w:rPr>
              <w:pPrChange w:id="4520" w:author="Administrator" w:date="2024-12-28T10:43:00Z">
                <w:pPr>
                  <w:tabs>
                    <w:tab w:val="left" w:pos="0"/>
                  </w:tabs>
                  <w:suppressAutoHyphens/>
                  <w:spacing w:line="360" w:lineRule="auto"/>
                </w:pPr>
              </w:pPrChange>
            </w:pPr>
            <w:r w:rsidRPr="00E646DC">
              <w:rPr>
                <w:b/>
                <w:spacing w:val="-3"/>
              </w:rPr>
              <w:t>Actor</w:t>
            </w:r>
          </w:p>
        </w:tc>
        <w:tc>
          <w:tcPr>
            <w:tcW w:w="6140" w:type="dxa"/>
          </w:tcPr>
          <w:p w14:paraId="2A5D3852" w14:textId="77777777" w:rsidR="00E41E1D" w:rsidRPr="00E646DC" w:rsidRDefault="00E41E1D" w:rsidP="004D7B7B">
            <w:pPr>
              <w:tabs>
                <w:tab w:val="left" w:pos="0"/>
              </w:tabs>
              <w:suppressAutoHyphens/>
              <w:spacing w:line="360" w:lineRule="auto"/>
              <w:jc w:val="both"/>
              <w:rPr>
                <w:spacing w:val="-3"/>
              </w:rPr>
              <w:pPrChange w:id="4521" w:author="Administrator" w:date="2024-12-28T10:43:00Z">
                <w:pPr>
                  <w:tabs>
                    <w:tab w:val="left" w:pos="0"/>
                  </w:tabs>
                  <w:suppressAutoHyphens/>
                  <w:spacing w:line="360" w:lineRule="auto"/>
                </w:pPr>
              </w:pPrChange>
            </w:pPr>
            <w:r w:rsidRPr="00E646DC">
              <w:rPr>
                <w:spacing w:val="-3"/>
              </w:rPr>
              <w:t>Khách hàng</w:t>
            </w:r>
          </w:p>
        </w:tc>
      </w:tr>
      <w:tr w:rsidR="00E41E1D" w:rsidRPr="00E646DC" w14:paraId="00558E1E" w14:textId="77777777" w:rsidTr="00DD7485">
        <w:tc>
          <w:tcPr>
            <w:tcW w:w="2230" w:type="dxa"/>
          </w:tcPr>
          <w:p w14:paraId="0A413557" w14:textId="77777777" w:rsidR="00E41E1D" w:rsidRPr="00E646DC" w:rsidRDefault="00E41E1D" w:rsidP="004D7B7B">
            <w:pPr>
              <w:tabs>
                <w:tab w:val="left" w:pos="0"/>
              </w:tabs>
              <w:suppressAutoHyphens/>
              <w:spacing w:line="360" w:lineRule="auto"/>
              <w:jc w:val="both"/>
              <w:rPr>
                <w:b/>
                <w:spacing w:val="-3"/>
              </w:rPr>
              <w:pPrChange w:id="4522" w:author="Administrator" w:date="2024-12-28T10:43:00Z">
                <w:pPr>
                  <w:tabs>
                    <w:tab w:val="left" w:pos="0"/>
                  </w:tabs>
                  <w:suppressAutoHyphens/>
                  <w:spacing w:line="360" w:lineRule="auto"/>
                </w:pPr>
              </w:pPrChange>
            </w:pPr>
            <w:r w:rsidRPr="00E646DC">
              <w:rPr>
                <w:b/>
                <w:spacing w:val="-3"/>
              </w:rPr>
              <w:t>Tham chiếu</w:t>
            </w:r>
          </w:p>
        </w:tc>
        <w:tc>
          <w:tcPr>
            <w:tcW w:w="6140" w:type="dxa"/>
          </w:tcPr>
          <w:p w14:paraId="02A7F458" w14:textId="77777777" w:rsidR="00E41E1D" w:rsidRPr="00E646DC" w:rsidRDefault="00E41E1D" w:rsidP="004D7B7B">
            <w:pPr>
              <w:tabs>
                <w:tab w:val="left" w:pos="0"/>
              </w:tabs>
              <w:suppressAutoHyphens/>
              <w:spacing w:line="360" w:lineRule="auto"/>
              <w:jc w:val="both"/>
              <w:rPr>
                <w:spacing w:val="-3"/>
              </w:rPr>
              <w:pPrChange w:id="4523" w:author="Administrator" w:date="2024-12-28T10:43:00Z">
                <w:pPr>
                  <w:tabs>
                    <w:tab w:val="left" w:pos="0"/>
                  </w:tabs>
                  <w:suppressAutoHyphens/>
                  <w:spacing w:line="360" w:lineRule="auto"/>
                </w:pPr>
              </w:pPrChange>
            </w:pPr>
            <w:r w:rsidRPr="00E646DC">
              <w:rPr>
                <w:spacing w:val="-3"/>
              </w:rPr>
              <w:t>Tìm kiếm chuyến xe ở phần 3.2.4</w:t>
            </w:r>
          </w:p>
        </w:tc>
      </w:tr>
      <w:tr w:rsidR="00E41E1D" w:rsidRPr="00E646DC" w14:paraId="4D9A14B2" w14:textId="77777777" w:rsidTr="00DD7485">
        <w:tc>
          <w:tcPr>
            <w:tcW w:w="2230" w:type="dxa"/>
          </w:tcPr>
          <w:p w14:paraId="6D39C693" w14:textId="77777777" w:rsidR="00E41E1D" w:rsidRPr="00E646DC" w:rsidRDefault="00E41E1D" w:rsidP="004D7B7B">
            <w:pPr>
              <w:tabs>
                <w:tab w:val="left" w:pos="0"/>
              </w:tabs>
              <w:suppressAutoHyphens/>
              <w:spacing w:line="360" w:lineRule="auto"/>
              <w:jc w:val="both"/>
              <w:rPr>
                <w:b/>
                <w:spacing w:val="-3"/>
              </w:rPr>
              <w:pPrChange w:id="4524"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5C83F6A6" w14:textId="77777777" w:rsidR="00E41E1D" w:rsidRPr="00E646DC" w:rsidRDefault="00E41E1D" w:rsidP="004D7B7B">
            <w:pPr>
              <w:tabs>
                <w:tab w:val="left" w:pos="0"/>
              </w:tabs>
              <w:suppressAutoHyphens/>
              <w:spacing w:line="360" w:lineRule="auto"/>
              <w:jc w:val="both"/>
              <w:rPr>
                <w:spacing w:val="-3"/>
              </w:rPr>
              <w:pPrChange w:id="4525" w:author="Administrator" w:date="2024-12-28T10:43:00Z">
                <w:pPr>
                  <w:tabs>
                    <w:tab w:val="left" w:pos="0"/>
                  </w:tabs>
                  <w:suppressAutoHyphens/>
                  <w:spacing w:line="360" w:lineRule="auto"/>
                </w:pPr>
              </w:pPrChange>
            </w:pPr>
            <w:r w:rsidRPr="00E646DC">
              <w:rPr>
                <w:spacing w:val="-3"/>
              </w:rPr>
              <w:t>Khách hàng đã đăng nhập vào ứng dụng</w:t>
            </w:r>
          </w:p>
        </w:tc>
      </w:tr>
      <w:tr w:rsidR="00E41E1D" w:rsidRPr="00E646DC" w14:paraId="3988C089" w14:textId="77777777" w:rsidTr="00DD7485">
        <w:trPr>
          <w:trHeight w:val="479"/>
        </w:trPr>
        <w:tc>
          <w:tcPr>
            <w:tcW w:w="2230" w:type="dxa"/>
          </w:tcPr>
          <w:p w14:paraId="2B18DB10" w14:textId="77777777" w:rsidR="00E41E1D" w:rsidRPr="00E646DC" w:rsidRDefault="00E41E1D" w:rsidP="004D7B7B">
            <w:pPr>
              <w:tabs>
                <w:tab w:val="left" w:pos="0"/>
              </w:tabs>
              <w:suppressAutoHyphens/>
              <w:spacing w:line="360" w:lineRule="auto"/>
              <w:jc w:val="both"/>
              <w:rPr>
                <w:b/>
                <w:spacing w:val="-3"/>
              </w:rPr>
              <w:pPrChange w:id="4526"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7398CBF4" w14:textId="77777777" w:rsidR="00E41E1D" w:rsidRPr="00E646DC" w:rsidRDefault="00E41E1D" w:rsidP="004D7B7B">
            <w:pPr>
              <w:numPr>
                <w:ilvl w:val="0"/>
                <w:numId w:val="10"/>
              </w:numPr>
              <w:tabs>
                <w:tab w:val="left" w:pos="0"/>
              </w:tabs>
              <w:suppressAutoHyphens/>
              <w:spacing w:line="360" w:lineRule="auto"/>
              <w:jc w:val="both"/>
              <w:rPr>
                <w:spacing w:val="-3"/>
              </w:rPr>
              <w:pPrChange w:id="4527" w:author="Administrator" w:date="2024-12-28T10:43:00Z">
                <w:pPr>
                  <w:numPr>
                    <w:numId w:val="10"/>
                  </w:numPr>
                  <w:tabs>
                    <w:tab w:val="left" w:pos="0"/>
                    <w:tab w:val="num" w:pos="360"/>
                  </w:tabs>
                  <w:suppressAutoHyphens/>
                  <w:spacing w:line="360" w:lineRule="auto"/>
                  <w:ind w:left="360" w:hanging="360"/>
                </w:pPr>
              </w:pPrChange>
            </w:pPr>
            <w:r w:rsidRPr="00E646DC">
              <w:rPr>
                <w:spacing w:val="-3"/>
              </w:rPr>
              <w:t>Khách hàng tiến hành Tìm kiếm chuyến xe</w:t>
            </w:r>
          </w:p>
          <w:p w14:paraId="47D532FF" w14:textId="77777777" w:rsidR="00E41E1D" w:rsidRPr="00E646DC" w:rsidRDefault="00E41E1D" w:rsidP="004D7B7B">
            <w:pPr>
              <w:numPr>
                <w:ilvl w:val="0"/>
                <w:numId w:val="10"/>
              </w:numPr>
              <w:tabs>
                <w:tab w:val="left" w:pos="0"/>
              </w:tabs>
              <w:suppressAutoHyphens/>
              <w:spacing w:line="360" w:lineRule="auto"/>
              <w:jc w:val="both"/>
              <w:rPr>
                <w:spacing w:val="-3"/>
              </w:rPr>
              <w:pPrChange w:id="4528" w:author="Administrator" w:date="2024-12-28T10:43:00Z">
                <w:pPr>
                  <w:numPr>
                    <w:numId w:val="10"/>
                  </w:numPr>
                  <w:tabs>
                    <w:tab w:val="left" w:pos="0"/>
                    <w:tab w:val="num" w:pos="360"/>
                  </w:tabs>
                  <w:suppressAutoHyphens/>
                  <w:spacing w:line="360" w:lineRule="auto"/>
                  <w:ind w:left="360" w:hanging="360"/>
                </w:pPr>
              </w:pPrChange>
            </w:pPr>
            <w:r w:rsidRPr="00E646DC">
              <w:rPr>
                <w:spacing w:val="-3"/>
              </w:rPr>
              <w:t>Khách hàng chọn phương thức thanh toán</w:t>
            </w:r>
            <w:r w:rsidR="005E45E3" w:rsidRPr="00E646DC">
              <w:rPr>
                <w:spacing w:val="-3"/>
                <w:lang w:val="en-US"/>
              </w:rPr>
              <w:t>,</w:t>
            </w:r>
            <w:r w:rsidRPr="00E646DC">
              <w:rPr>
                <w:spacing w:val="-3"/>
              </w:rPr>
              <w:t xml:space="preserve"> chọn mã giảm giá (nếu có)</w:t>
            </w:r>
            <w:r w:rsidR="005E45E3" w:rsidRPr="00E646DC">
              <w:rPr>
                <w:spacing w:val="-3"/>
                <w:lang w:val="en-US"/>
              </w:rPr>
              <w:t xml:space="preserve"> và chọn tuyến đường mong muốn</w:t>
            </w:r>
          </w:p>
          <w:p w14:paraId="59123514" w14:textId="77777777" w:rsidR="00E41E1D" w:rsidRPr="00E646DC" w:rsidRDefault="00E41E1D" w:rsidP="004D7B7B">
            <w:pPr>
              <w:numPr>
                <w:ilvl w:val="0"/>
                <w:numId w:val="10"/>
              </w:numPr>
              <w:tabs>
                <w:tab w:val="left" w:pos="0"/>
              </w:tabs>
              <w:suppressAutoHyphens/>
              <w:spacing w:line="360" w:lineRule="auto"/>
              <w:jc w:val="both"/>
              <w:rPr>
                <w:spacing w:val="-3"/>
              </w:rPr>
              <w:pPrChange w:id="4529" w:author="Administrator" w:date="2024-12-28T10:43:00Z">
                <w:pPr>
                  <w:numPr>
                    <w:numId w:val="10"/>
                  </w:numPr>
                  <w:tabs>
                    <w:tab w:val="left" w:pos="0"/>
                    <w:tab w:val="num" w:pos="360"/>
                  </w:tabs>
                  <w:suppressAutoHyphens/>
                  <w:spacing w:line="360" w:lineRule="auto"/>
                  <w:ind w:left="360" w:hanging="360"/>
                </w:pPr>
              </w:pPrChange>
            </w:pPr>
            <w:r w:rsidRPr="00E646DC">
              <w:rPr>
                <w:spacing w:val="-3"/>
              </w:rPr>
              <w:t>Khách hàng bấm vào nút Đặt xe</w:t>
            </w:r>
          </w:p>
          <w:p w14:paraId="2A8B354E" w14:textId="77777777" w:rsidR="005E45E3" w:rsidRPr="00E646DC" w:rsidRDefault="005E45E3" w:rsidP="004D7B7B">
            <w:pPr>
              <w:numPr>
                <w:ilvl w:val="0"/>
                <w:numId w:val="10"/>
              </w:numPr>
              <w:tabs>
                <w:tab w:val="left" w:pos="0"/>
              </w:tabs>
              <w:suppressAutoHyphens/>
              <w:spacing w:line="360" w:lineRule="auto"/>
              <w:jc w:val="both"/>
              <w:rPr>
                <w:spacing w:val="-3"/>
              </w:rPr>
              <w:pPrChange w:id="4530" w:author="Administrator" w:date="2024-12-28T10:43:00Z">
                <w:pPr>
                  <w:numPr>
                    <w:numId w:val="10"/>
                  </w:numPr>
                  <w:tabs>
                    <w:tab w:val="left" w:pos="0"/>
                    <w:tab w:val="num" w:pos="360"/>
                  </w:tabs>
                  <w:suppressAutoHyphens/>
                  <w:spacing w:line="360" w:lineRule="auto"/>
                  <w:ind w:left="360" w:hanging="360"/>
                </w:pPr>
              </w:pPrChange>
            </w:pPr>
            <w:r w:rsidRPr="00E646DC">
              <w:rPr>
                <w:spacing w:val="-3"/>
                <w:lang w:val="en-US"/>
              </w:rPr>
              <w:t>Thông báo “Đặt xe thành công” hiện ra.</w:t>
            </w:r>
          </w:p>
        </w:tc>
      </w:tr>
      <w:tr w:rsidR="00E41E1D" w:rsidRPr="00E646DC" w14:paraId="1256DEB0" w14:textId="77777777" w:rsidTr="00DD7485">
        <w:tc>
          <w:tcPr>
            <w:tcW w:w="2230" w:type="dxa"/>
          </w:tcPr>
          <w:p w14:paraId="4E4F2162" w14:textId="77777777" w:rsidR="00E41E1D" w:rsidRPr="00E646DC" w:rsidRDefault="00E41E1D" w:rsidP="004D7B7B">
            <w:pPr>
              <w:tabs>
                <w:tab w:val="left" w:pos="0"/>
              </w:tabs>
              <w:suppressAutoHyphens/>
              <w:spacing w:line="360" w:lineRule="auto"/>
              <w:jc w:val="both"/>
              <w:rPr>
                <w:b/>
                <w:spacing w:val="-3"/>
              </w:rPr>
              <w:pPrChange w:id="4531"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4CC08FBB" w14:textId="77777777" w:rsidR="00E41E1D" w:rsidRPr="00E646DC" w:rsidRDefault="00E41E1D" w:rsidP="004D7B7B">
            <w:pPr>
              <w:tabs>
                <w:tab w:val="left" w:pos="0"/>
              </w:tabs>
              <w:suppressAutoHyphens/>
              <w:spacing w:line="360" w:lineRule="auto"/>
              <w:jc w:val="both"/>
              <w:rPr>
                <w:spacing w:val="-3"/>
              </w:rPr>
              <w:pPrChange w:id="4532" w:author="Administrator" w:date="2024-12-28T10:43:00Z">
                <w:pPr>
                  <w:tabs>
                    <w:tab w:val="left" w:pos="0"/>
                  </w:tabs>
                  <w:suppressAutoHyphens/>
                  <w:spacing w:line="360" w:lineRule="auto"/>
                </w:pPr>
              </w:pPrChange>
            </w:pPr>
          </w:p>
        </w:tc>
      </w:tr>
      <w:tr w:rsidR="00E41E1D" w:rsidRPr="00E646DC" w14:paraId="1421D9B6" w14:textId="77777777" w:rsidTr="00DD7485">
        <w:tc>
          <w:tcPr>
            <w:tcW w:w="2230" w:type="dxa"/>
          </w:tcPr>
          <w:p w14:paraId="29A9D30A" w14:textId="77777777" w:rsidR="00E41E1D" w:rsidRPr="00E646DC" w:rsidRDefault="000E29D5" w:rsidP="004D7B7B">
            <w:pPr>
              <w:tabs>
                <w:tab w:val="left" w:pos="0"/>
              </w:tabs>
              <w:suppressAutoHyphens/>
              <w:spacing w:line="360" w:lineRule="auto"/>
              <w:jc w:val="both"/>
              <w:rPr>
                <w:b/>
                <w:spacing w:val="-3"/>
              </w:rPr>
              <w:pPrChange w:id="4533"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7311FCF3" w14:textId="77777777" w:rsidR="00E41E1D" w:rsidRPr="00E646DC" w:rsidRDefault="00E41E1D" w:rsidP="004D7B7B">
            <w:pPr>
              <w:tabs>
                <w:tab w:val="left" w:pos="0"/>
              </w:tabs>
              <w:suppressAutoHyphens/>
              <w:spacing w:line="360" w:lineRule="auto"/>
              <w:jc w:val="both"/>
              <w:rPr>
                <w:spacing w:val="-3"/>
              </w:rPr>
              <w:pPrChange w:id="4534" w:author="Administrator" w:date="2024-12-28T10:43:00Z">
                <w:pPr>
                  <w:tabs>
                    <w:tab w:val="left" w:pos="0"/>
                  </w:tabs>
                  <w:suppressAutoHyphens/>
                  <w:spacing w:line="360" w:lineRule="auto"/>
                </w:pPr>
              </w:pPrChange>
            </w:pPr>
          </w:p>
        </w:tc>
      </w:tr>
      <w:tr w:rsidR="00E41E1D" w:rsidRPr="00E646DC" w14:paraId="2A96402F" w14:textId="77777777" w:rsidTr="00DD7485">
        <w:tc>
          <w:tcPr>
            <w:tcW w:w="2230" w:type="dxa"/>
          </w:tcPr>
          <w:p w14:paraId="71A9D017" w14:textId="77777777" w:rsidR="00E41E1D" w:rsidRPr="00E646DC" w:rsidRDefault="00E41E1D" w:rsidP="004D7B7B">
            <w:pPr>
              <w:tabs>
                <w:tab w:val="left" w:pos="0"/>
              </w:tabs>
              <w:suppressAutoHyphens/>
              <w:spacing w:line="360" w:lineRule="auto"/>
              <w:jc w:val="both"/>
              <w:rPr>
                <w:b/>
                <w:spacing w:val="-3"/>
              </w:rPr>
              <w:pPrChange w:id="4535" w:author="Administrator" w:date="2024-12-28T10:43:00Z">
                <w:pPr>
                  <w:tabs>
                    <w:tab w:val="left" w:pos="0"/>
                  </w:tabs>
                  <w:suppressAutoHyphens/>
                  <w:spacing w:line="360" w:lineRule="auto"/>
                </w:pPr>
              </w:pPrChange>
            </w:pPr>
            <w:r w:rsidRPr="00E646DC">
              <w:rPr>
                <w:b/>
                <w:spacing w:val="-3"/>
              </w:rPr>
              <w:lastRenderedPageBreak/>
              <w:t>Ngoại lệ</w:t>
            </w:r>
          </w:p>
        </w:tc>
        <w:tc>
          <w:tcPr>
            <w:tcW w:w="6140" w:type="dxa"/>
          </w:tcPr>
          <w:p w14:paraId="1AA0EC4F" w14:textId="77777777" w:rsidR="00E41E1D" w:rsidRPr="00E646DC" w:rsidRDefault="001F1CF9" w:rsidP="004D7B7B">
            <w:pPr>
              <w:tabs>
                <w:tab w:val="left" w:pos="0"/>
              </w:tabs>
              <w:suppressAutoHyphens/>
              <w:spacing w:line="360" w:lineRule="auto"/>
              <w:jc w:val="both"/>
              <w:rPr>
                <w:spacing w:val="-3"/>
                <w:lang w:val="en-US"/>
              </w:rPr>
              <w:pPrChange w:id="4536" w:author="Administrator" w:date="2024-12-28T10:43:00Z">
                <w:pPr>
                  <w:tabs>
                    <w:tab w:val="left" w:pos="0"/>
                  </w:tabs>
                  <w:suppressAutoHyphens/>
                  <w:spacing w:line="360" w:lineRule="auto"/>
                </w:pPr>
              </w:pPrChange>
            </w:pPr>
            <w:r w:rsidRPr="00E646DC">
              <w:rPr>
                <w:spacing w:val="-3"/>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E646DC" w14:paraId="7D2DB241" w14:textId="77777777" w:rsidTr="00DD7485">
        <w:tc>
          <w:tcPr>
            <w:tcW w:w="2230" w:type="dxa"/>
          </w:tcPr>
          <w:p w14:paraId="6129085D" w14:textId="77777777" w:rsidR="00E41E1D" w:rsidRPr="00E646DC" w:rsidRDefault="00E41E1D" w:rsidP="004D7B7B">
            <w:pPr>
              <w:tabs>
                <w:tab w:val="left" w:pos="0"/>
              </w:tabs>
              <w:suppressAutoHyphens/>
              <w:spacing w:line="360" w:lineRule="auto"/>
              <w:jc w:val="both"/>
              <w:rPr>
                <w:b/>
                <w:spacing w:val="-3"/>
              </w:rPr>
              <w:pPrChange w:id="4537" w:author="Administrator" w:date="2024-12-28T10:43:00Z">
                <w:pPr>
                  <w:tabs>
                    <w:tab w:val="left" w:pos="0"/>
                  </w:tabs>
                  <w:suppressAutoHyphens/>
                  <w:spacing w:line="360" w:lineRule="auto"/>
                </w:pPr>
              </w:pPrChange>
            </w:pPr>
            <w:r w:rsidRPr="00E646DC">
              <w:rPr>
                <w:b/>
                <w:spacing w:val="-3"/>
              </w:rPr>
              <w:t>Ngoài ra</w:t>
            </w:r>
          </w:p>
        </w:tc>
        <w:tc>
          <w:tcPr>
            <w:tcW w:w="6140" w:type="dxa"/>
          </w:tcPr>
          <w:p w14:paraId="7E32C7F3" w14:textId="77777777" w:rsidR="00E41E1D" w:rsidRPr="00E646DC" w:rsidRDefault="00E41E1D" w:rsidP="004D7B7B">
            <w:pPr>
              <w:tabs>
                <w:tab w:val="left" w:pos="0"/>
              </w:tabs>
              <w:suppressAutoHyphens/>
              <w:spacing w:line="360" w:lineRule="auto"/>
              <w:jc w:val="both"/>
              <w:rPr>
                <w:spacing w:val="-3"/>
              </w:rPr>
              <w:pPrChange w:id="4538"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5D1C66EA" w14:textId="77777777" w:rsidR="00E41E1D" w:rsidRPr="00E646DC" w:rsidRDefault="00697B83" w:rsidP="00E646DC">
      <w:pPr>
        <w:pStyle w:val="Heading8"/>
        <w:spacing w:line="360" w:lineRule="auto"/>
        <w:rPr>
          <w:rFonts w:cs="Times New Roman"/>
          <w:lang w:val="en-US"/>
        </w:rPr>
      </w:pPr>
      <w:bookmarkStart w:id="4539" w:name="_Toc186274583"/>
      <w:r w:rsidRPr="00E646DC">
        <w:rPr>
          <w:rFonts w:cs="Times New Roman"/>
          <w:lang w:val="en-US"/>
        </w:rPr>
        <w:t>Bảng 3.3 Đặt xe</w:t>
      </w:r>
      <w:bookmarkEnd w:id="4539"/>
    </w:p>
    <w:p w14:paraId="25A5103A" w14:textId="77777777" w:rsidR="00E41E1D" w:rsidRPr="00E646DC" w:rsidRDefault="00E41E1D" w:rsidP="004D7B7B">
      <w:pPr>
        <w:pStyle w:val="Heading4"/>
        <w:spacing w:line="360" w:lineRule="auto"/>
        <w:jc w:val="both"/>
        <w:rPr>
          <w:rFonts w:cs="Times New Roman"/>
          <w:color w:val="auto"/>
        </w:rPr>
        <w:pPrChange w:id="4540" w:author="Administrator" w:date="2024-12-28T10:43:00Z">
          <w:pPr>
            <w:pStyle w:val="Heading4"/>
            <w:spacing w:line="360" w:lineRule="auto"/>
          </w:pPr>
        </w:pPrChange>
      </w:pPr>
      <w:r w:rsidRPr="00E646DC">
        <w:rPr>
          <w:rFonts w:cs="Times New Roman"/>
          <w:color w:val="auto"/>
        </w:rPr>
        <w:t>3.</w:t>
      </w:r>
      <w:r w:rsidR="00B94B9C" w:rsidRPr="00E646DC">
        <w:rPr>
          <w:rFonts w:cs="Times New Roman"/>
          <w:color w:val="auto"/>
          <w:lang w:val="en-US"/>
        </w:rPr>
        <w:t>4</w:t>
      </w:r>
      <w:r w:rsidR="009E3887" w:rsidRPr="00E646DC">
        <w:rPr>
          <w:rFonts w:cs="Times New Roman"/>
          <w:color w:val="auto"/>
          <w:lang w:val="en-US"/>
        </w:rPr>
        <w:t>.2.</w:t>
      </w:r>
      <w:r w:rsidR="00F11CCA" w:rsidRPr="00E646DC">
        <w:rPr>
          <w:rFonts w:cs="Times New Roman"/>
          <w:color w:val="auto"/>
          <w:lang w:val="en-US"/>
        </w:rPr>
        <w:t>4</w:t>
      </w:r>
      <w:r w:rsidRPr="00E646DC">
        <w:rPr>
          <w:rFonts w:cs="Times New Roman"/>
          <w:color w:val="auto"/>
        </w:rPr>
        <w:tab/>
        <w:t>Tìm kiếm chuyến xe</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40AC5F1A" w14:textId="77777777" w:rsidTr="00DD7485">
        <w:tc>
          <w:tcPr>
            <w:tcW w:w="2230" w:type="dxa"/>
          </w:tcPr>
          <w:p w14:paraId="486C4627" w14:textId="77777777" w:rsidR="00E41E1D" w:rsidRPr="00E646DC" w:rsidRDefault="00E41E1D" w:rsidP="004D7B7B">
            <w:pPr>
              <w:tabs>
                <w:tab w:val="left" w:pos="0"/>
              </w:tabs>
              <w:suppressAutoHyphens/>
              <w:spacing w:line="360" w:lineRule="auto"/>
              <w:jc w:val="both"/>
              <w:rPr>
                <w:b/>
                <w:spacing w:val="-3"/>
              </w:rPr>
              <w:pPrChange w:id="4541"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7CCC3223" w14:textId="77777777" w:rsidR="00E41E1D" w:rsidRPr="00E646DC" w:rsidRDefault="00E41E1D" w:rsidP="004D7B7B">
            <w:pPr>
              <w:tabs>
                <w:tab w:val="left" w:pos="0"/>
              </w:tabs>
              <w:suppressAutoHyphens/>
              <w:spacing w:line="360" w:lineRule="auto"/>
              <w:jc w:val="both"/>
              <w:rPr>
                <w:spacing w:val="-3"/>
              </w:rPr>
              <w:pPrChange w:id="4542" w:author="Administrator" w:date="2024-12-28T10:43:00Z">
                <w:pPr>
                  <w:tabs>
                    <w:tab w:val="left" w:pos="0"/>
                  </w:tabs>
                  <w:suppressAutoHyphens/>
                  <w:spacing w:line="360" w:lineRule="auto"/>
                </w:pPr>
              </w:pPrChange>
            </w:pPr>
            <w:r w:rsidRPr="00E646DC">
              <w:rPr>
                <w:spacing w:val="-3"/>
              </w:rPr>
              <w:t>Tìm kiếm chuyến xe</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1926D5A1" w14:textId="77777777" w:rsidTr="00DD7485">
        <w:tc>
          <w:tcPr>
            <w:tcW w:w="2230" w:type="dxa"/>
          </w:tcPr>
          <w:p w14:paraId="2FC941FC" w14:textId="77777777" w:rsidR="00E41E1D" w:rsidRPr="00E646DC" w:rsidRDefault="00E41E1D" w:rsidP="004D7B7B">
            <w:pPr>
              <w:tabs>
                <w:tab w:val="left" w:pos="0"/>
              </w:tabs>
              <w:suppressAutoHyphens/>
              <w:spacing w:line="360" w:lineRule="auto"/>
              <w:jc w:val="both"/>
              <w:rPr>
                <w:b/>
                <w:spacing w:val="-3"/>
              </w:rPr>
              <w:pPrChange w:id="4543" w:author="Administrator" w:date="2024-12-28T10:43:00Z">
                <w:pPr>
                  <w:tabs>
                    <w:tab w:val="left" w:pos="0"/>
                  </w:tabs>
                  <w:suppressAutoHyphens/>
                  <w:spacing w:line="360" w:lineRule="auto"/>
                </w:pPr>
              </w:pPrChange>
            </w:pPr>
            <w:r w:rsidRPr="00E646DC">
              <w:rPr>
                <w:b/>
                <w:spacing w:val="-3"/>
              </w:rPr>
              <w:t>Actor</w:t>
            </w:r>
          </w:p>
        </w:tc>
        <w:tc>
          <w:tcPr>
            <w:tcW w:w="6140" w:type="dxa"/>
          </w:tcPr>
          <w:p w14:paraId="56F53CB5" w14:textId="77777777" w:rsidR="00E41E1D" w:rsidRPr="00E646DC" w:rsidRDefault="00E41E1D" w:rsidP="004D7B7B">
            <w:pPr>
              <w:tabs>
                <w:tab w:val="left" w:pos="0"/>
              </w:tabs>
              <w:suppressAutoHyphens/>
              <w:spacing w:line="360" w:lineRule="auto"/>
              <w:jc w:val="both"/>
              <w:rPr>
                <w:spacing w:val="-3"/>
              </w:rPr>
              <w:pPrChange w:id="4544" w:author="Administrator" w:date="2024-12-28T10:43:00Z">
                <w:pPr>
                  <w:tabs>
                    <w:tab w:val="left" w:pos="0"/>
                  </w:tabs>
                  <w:suppressAutoHyphens/>
                  <w:spacing w:line="360" w:lineRule="auto"/>
                </w:pPr>
              </w:pPrChange>
            </w:pPr>
            <w:r w:rsidRPr="00E646DC">
              <w:rPr>
                <w:spacing w:val="-3"/>
              </w:rPr>
              <w:t>Khách hàng</w:t>
            </w:r>
          </w:p>
        </w:tc>
      </w:tr>
      <w:tr w:rsidR="00E41E1D" w:rsidRPr="00E646DC" w14:paraId="5C60E2F6" w14:textId="77777777" w:rsidTr="00DD7485">
        <w:tc>
          <w:tcPr>
            <w:tcW w:w="2230" w:type="dxa"/>
          </w:tcPr>
          <w:p w14:paraId="01DE4E38" w14:textId="77777777" w:rsidR="00E41E1D" w:rsidRPr="00E646DC" w:rsidRDefault="00E41E1D" w:rsidP="004D7B7B">
            <w:pPr>
              <w:tabs>
                <w:tab w:val="left" w:pos="0"/>
              </w:tabs>
              <w:suppressAutoHyphens/>
              <w:spacing w:line="360" w:lineRule="auto"/>
              <w:jc w:val="both"/>
              <w:rPr>
                <w:b/>
                <w:spacing w:val="-3"/>
              </w:rPr>
              <w:pPrChange w:id="4545"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486B6DD2" w14:textId="77777777" w:rsidR="00E41E1D" w:rsidRPr="00E646DC" w:rsidRDefault="00E41E1D" w:rsidP="004D7B7B">
            <w:pPr>
              <w:tabs>
                <w:tab w:val="left" w:pos="0"/>
              </w:tabs>
              <w:suppressAutoHyphens/>
              <w:spacing w:line="360" w:lineRule="auto"/>
              <w:jc w:val="both"/>
              <w:rPr>
                <w:spacing w:val="-3"/>
              </w:rPr>
              <w:pPrChange w:id="4546" w:author="Administrator" w:date="2024-12-28T10:43:00Z">
                <w:pPr>
                  <w:tabs>
                    <w:tab w:val="left" w:pos="0"/>
                  </w:tabs>
                  <w:suppressAutoHyphens/>
                  <w:spacing w:line="360" w:lineRule="auto"/>
                </w:pPr>
              </w:pPrChange>
            </w:pPr>
            <w:r w:rsidRPr="00E646DC">
              <w:rPr>
                <w:spacing w:val="-3"/>
              </w:rPr>
              <w:t>Khách hàng đã đăng nhập vào ứng dụng</w:t>
            </w:r>
          </w:p>
        </w:tc>
      </w:tr>
      <w:tr w:rsidR="00E41E1D" w:rsidRPr="00E646DC" w14:paraId="41E55EA7" w14:textId="77777777" w:rsidTr="00DD7485">
        <w:trPr>
          <w:trHeight w:val="479"/>
        </w:trPr>
        <w:tc>
          <w:tcPr>
            <w:tcW w:w="2230" w:type="dxa"/>
          </w:tcPr>
          <w:p w14:paraId="0BEFE7C3" w14:textId="77777777" w:rsidR="00E41E1D" w:rsidRPr="00E646DC" w:rsidRDefault="00E41E1D" w:rsidP="004D7B7B">
            <w:pPr>
              <w:tabs>
                <w:tab w:val="left" w:pos="0"/>
              </w:tabs>
              <w:suppressAutoHyphens/>
              <w:spacing w:line="360" w:lineRule="auto"/>
              <w:jc w:val="both"/>
              <w:rPr>
                <w:b/>
                <w:spacing w:val="-3"/>
              </w:rPr>
              <w:pPrChange w:id="4547"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0D9AE901" w14:textId="77777777" w:rsidR="00E41E1D" w:rsidRPr="00E646DC" w:rsidRDefault="00E41E1D" w:rsidP="004D7B7B">
            <w:pPr>
              <w:numPr>
                <w:ilvl w:val="0"/>
                <w:numId w:val="12"/>
              </w:numPr>
              <w:tabs>
                <w:tab w:val="left" w:pos="0"/>
              </w:tabs>
              <w:suppressAutoHyphens/>
              <w:spacing w:line="360" w:lineRule="auto"/>
              <w:jc w:val="both"/>
              <w:rPr>
                <w:spacing w:val="-3"/>
              </w:rPr>
              <w:pPrChange w:id="4548" w:author="Administrator" w:date="2024-12-28T10:43:00Z">
                <w:pPr>
                  <w:numPr>
                    <w:numId w:val="12"/>
                  </w:numPr>
                  <w:tabs>
                    <w:tab w:val="left" w:pos="0"/>
                    <w:tab w:val="num" w:pos="360"/>
                  </w:tabs>
                  <w:suppressAutoHyphens/>
                  <w:spacing w:line="360" w:lineRule="auto"/>
                  <w:ind w:left="360" w:hanging="360"/>
                </w:pPr>
              </w:pPrChange>
            </w:pPr>
            <w:r w:rsidRPr="00E646DC">
              <w:rPr>
                <w:spacing w:val="-3"/>
              </w:rPr>
              <w:t xml:space="preserve">Khách hàng bấm vào ô “Bạn muốn đi đâu?” </w:t>
            </w:r>
          </w:p>
          <w:p w14:paraId="0AE97195" w14:textId="77777777" w:rsidR="00F11CCA" w:rsidRPr="00E646DC" w:rsidRDefault="00F11CCA" w:rsidP="004D7B7B">
            <w:pPr>
              <w:numPr>
                <w:ilvl w:val="0"/>
                <w:numId w:val="12"/>
              </w:numPr>
              <w:tabs>
                <w:tab w:val="left" w:pos="0"/>
              </w:tabs>
              <w:suppressAutoHyphens/>
              <w:spacing w:line="360" w:lineRule="auto"/>
              <w:jc w:val="both"/>
              <w:rPr>
                <w:spacing w:val="-3"/>
              </w:rPr>
              <w:pPrChange w:id="4549" w:author="Administrator" w:date="2024-12-28T10:43:00Z">
                <w:pPr>
                  <w:numPr>
                    <w:numId w:val="12"/>
                  </w:numPr>
                  <w:tabs>
                    <w:tab w:val="left" w:pos="0"/>
                    <w:tab w:val="num" w:pos="360"/>
                  </w:tabs>
                  <w:suppressAutoHyphens/>
                  <w:spacing w:line="360" w:lineRule="auto"/>
                  <w:ind w:left="360" w:hanging="360"/>
                </w:pPr>
              </w:pPrChange>
            </w:pPr>
            <w:r w:rsidRPr="00E646DC">
              <w:rPr>
                <w:spacing w:val="-3"/>
              </w:rPr>
              <w:t>Màn hình chọn loại xe hiện lên</w:t>
            </w:r>
          </w:p>
          <w:p w14:paraId="38B706AB" w14:textId="77777777" w:rsidR="00F11CCA" w:rsidRPr="00E646DC" w:rsidRDefault="00F11CCA" w:rsidP="004D7B7B">
            <w:pPr>
              <w:numPr>
                <w:ilvl w:val="0"/>
                <w:numId w:val="12"/>
              </w:numPr>
              <w:tabs>
                <w:tab w:val="left" w:pos="0"/>
              </w:tabs>
              <w:suppressAutoHyphens/>
              <w:spacing w:line="360" w:lineRule="auto"/>
              <w:jc w:val="both"/>
              <w:rPr>
                <w:spacing w:val="-3"/>
              </w:rPr>
              <w:pPrChange w:id="4550" w:author="Administrator" w:date="2024-12-28T10:43:00Z">
                <w:pPr>
                  <w:numPr>
                    <w:numId w:val="12"/>
                  </w:numPr>
                  <w:tabs>
                    <w:tab w:val="left" w:pos="0"/>
                    <w:tab w:val="num" w:pos="360"/>
                  </w:tabs>
                  <w:suppressAutoHyphens/>
                  <w:spacing w:line="360" w:lineRule="auto"/>
                  <w:ind w:left="360" w:hanging="360"/>
                </w:pPr>
              </w:pPrChange>
            </w:pPr>
            <w:r w:rsidRPr="00E646DC">
              <w:rPr>
                <w:spacing w:val="-3"/>
              </w:rPr>
              <w:t>Khách hàng chọn loại xe và bấm Tiếp</w:t>
            </w:r>
          </w:p>
          <w:p w14:paraId="6087A809" w14:textId="77777777" w:rsidR="00E41E1D" w:rsidRPr="00E646DC" w:rsidRDefault="00E41E1D" w:rsidP="004D7B7B">
            <w:pPr>
              <w:numPr>
                <w:ilvl w:val="0"/>
                <w:numId w:val="12"/>
              </w:numPr>
              <w:tabs>
                <w:tab w:val="left" w:pos="0"/>
              </w:tabs>
              <w:suppressAutoHyphens/>
              <w:spacing w:line="360" w:lineRule="auto"/>
              <w:jc w:val="both"/>
              <w:rPr>
                <w:spacing w:val="-3"/>
              </w:rPr>
              <w:pPrChange w:id="4551" w:author="Administrator" w:date="2024-12-28T10:43:00Z">
                <w:pPr>
                  <w:numPr>
                    <w:numId w:val="12"/>
                  </w:numPr>
                  <w:tabs>
                    <w:tab w:val="left" w:pos="0"/>
                    <w:tab w:val="num" w:pos="360"/>
                  </w:tabs>
                  <w:suppressAutoHyphens/>
                  <w:spacing w:line="360" w:lineRule="auto"/>
                  <w:ind w:left="360" w:hanging="360"/>
                </w:pPr>
              </w:pPrChange>
            </w:pPr>
            <w:r w:rsidRPr="00E646DC">
              <w:rPr>
                <w:spacing w:val="-3"/>
              </w:rPr>
              <w:t>Màn hình nhập điểm đón và điểm đến hiện ra</w:t>
            </w:r>
          </w:p>
          <w:p w14:paraId="4F4639E9" w14:textId="77777777" w:rsidR="00E41E1D" w:rsidRPr="00E646DC" w:rsidRDefault="00E41E1D" w:rsidP="004D7B7B">
            <w:pPr>
              <w:numPr>
                <w:ilvl w:val="0"/>
                <w:numId w:val="12"/>
              </w:numPr>
              <w:tabs>
                <w:tab w:val="left" w:pos="0"/>
              </w:tabs>
              <w:suppressAutoHyphens/>
              <w:spacing w:line="360" w:lineRule="auto"/>
              <w:jc w:val="both"/>
              <w:rPr>
                <w:spacing w:val="-3"/>
              </w:rPr>
              <w:pPrChange w:id="4552" w:author="Administrator" w:date="2024-12-28T10:43:00Z">
                <w:pPr>
                  <w:numPr>
                    <w:numId w:val="12"/>
                  </w:numPr>
                  <w:tabs>
                    <w:tab w:val="left" w:pos="0"/>
                    <w:tab w:val="num" w:pos="360"/>
                  </w:tabs>
                  <w:suppressAutoHyphens/>
                  <w:spacing w:line="360" w:lineRule="auto"/>
                  <w:ind w:left="360" w:hanging="360"/>
                </w:pPr>
              </w:pPrChange>
            </w:pPr>
            <w:r w:rsidRPr="00E646DC">
              <w:rPr>
                <w:spacing w:val="-3"/>
              </w:rPr>
              <w:t>Khách hàng nhập vào điểm đón và điểm đến</w:t>
            </w:r>
          </w:p>
          <w:p w14:paraId="542874E9" w14:textId="77777777" w:rsidR="00E41E1D" w:rsidRPr="00E646DC" w:rsidRDefault="00E41E1D" w:rsidP="004D7B7B">
            <w:pPr>
              <w:numPr>
                <w:ilvl w:val="0"/>
                <w:numId w:val="12"/>
              </w:numPr>
              <w:tabs>
                <w:tab w:val="left" w:pos="0"/>
              </w:tabs>
              <w:suppressAutoHyphens/>
              <w:spacing w:line="360" w:lineRule="auto"/>
              <w:jc w:val="both"/>
              <w:rPr>
                <w:spacing w:val="-3"/>
              </w:rPr>
              <w:pPrChange w:id="4553" w:author="Administrator" w:date="2024-12-28T10:43:00Z">
                <w:pPr>
                  <w:numPr>
                    <w:numId w:val="12"/>
                  </w:numPr>
                  <w:tabs>
                    <w:tab w:val="left" w:pos="0"/>
                    <w:tab w:val="num" w:pos="360"/>
                  </w:tabs>
                  <w:suppressAutoHyphens/>
                  <w:spacing w:line="360" w:lineRule="auto"/>
                  <w:ind w:left="360" w:hanging="360"/>
                </w:pPr>
              </w:pPrChange>
            </w:pPr>
            <w:r w:rsidRPr="00E646DC">
              <w:rPr>
                <w:spacing w:val="-3"/>
              </w:rPr>
              <w:t>Màn hình bản đồ với các thông tin điểm đón, điểm đến, đường đi, thời gian, giá tiền ước tính hiện ra</w:t>
            </w:r>
          </w:p>
          <w:p w14:paraId="2F1A039C" w14:textId="77777777" w:rsidR="00E41E1D" w:rsidRPr="00E646DC" w:rsidRDefault="00E41E1D" w:rsidP="004D7B7B">
            <w:pPr>
              <w:numPr>
                <w:ilvl w:val="0"/>
                <w:numId w:val="12"/>
              </w:numPr>
              <w:tabs>
                <w:tab w:val="left" w:pos="0"/>
              </w:tabs>
              <w:suppressAutoHyphens/>
              <w:spacing w:line="360" w:lineRule="auto"/>
              <w:jc w:val="both"/>
              <w:rPr>
                <w:spacing w:val="-3"/>
              </w:rPr>
              <w:pPrChange w:id="4554" w:author="Administrator" w:date="2024-12-28T10:43:00Z">
                <w:pPr>
                  <w:numPr>
                    <w:numId w:val="12"/>
                  </w:numPr>
                  <w:tabs>
                    <w:tab w:val="left" w:pos="0"/>
                    <w:tab w:val="num" w:pos="360"/>
                  </w:tabs>
                  <w:suppressAutoHyphens/>
                  <w:spacing w:line="360" w:lineRule="auto"/>
                  <w:ind w:left="360" w:hanging="360"/>
                </w:pPr>
              </w:pPrChange>
            </w:pPr>
            <w:r w:rsidRPr="00E646DC">
              <w:rPr>
                <w:spacing w:val="-3"/>
              </w:rPr>
              <w:t>Khách hàng kiểm tra thông tin bằng cách bấm vào Xem chi tiết chuyến xe</w:t>
            </w:r>
          </w:p>
          <w:p w14:paraId="14093FE8" w14:textId="77777777" w:rsidR="00E41E1D" w:rsidRPr="00E646DC" w:rsidRDefault="00E41E1D" w:rsidP="004D7B7B">
            <w:pPr>
              <w:numPr>
                <w:ilvl w:val="0"/>
                <w:numId w:val="12"/>
              </w:numPr>
              <w:tabs>
                <w:tab w:val="left" w:pos="0"/>
              </w:tabs>
              <w:suppressAutoHyphens/>
              <w:spacing w:line="360" w:lineRule="auto"/>
              <w:jc w:val="both"/>
              <w:rPr>
                <w:spacing w:val="-3"/>
              </w:rPr>
              <w:pPrChange w:id="4555" w:author="Administrator" w:date="2024-12-28T10:43:00Z">
                <w:pPr>
                  <w:numPr>
                    <w:numId w:val="12"/>
                  </w:numPr>
                  <w:tabs>
                    <w:tab w:val="left" w:pos="0"/>
                    <w:tab w:val="num" w:pos="360"/>
                  </w:tabs>
                  <w:suppressAutoHyphens/>
                  <w:spacing w:line="360" w:lineRule="auto"/>
                  <w:ind w:left="360" w:hanging="360"/>
                </w:pPr>
              </w:pPrChange>
            </w:pPr>
            <w:r w:rsidRPr="00E646DC">
              <w:rPr>
                <w:spacing w:val="-3"/>
              </w:rPr>
              <w:t>Màn hình chi tiết chuyến xe hiện ra</w:t>
            </w:r>
          </w:p>
        </w:tc>
      </w:tr>
      <w:tr w:rsidR="00E41E1D" w:rsidRPr="00E646DC" w14:paraId="11041913" w14:textId="77777777" w:rsidTr="00DD7485">
        <w:tc>
          <w:tcPr>
            <w:tcW w:w="2230" w:type="dxa"/>
          </w:tcPr>
          <w:p w14:paraId="176D0F6D" w14:textId="77777777" w:rsidR="00E41E1D" w:rsidRPr="00E646DC" w:rsidRDefault="00E41E1D" w:rsidP="004D7B7B">
            <w:pPr>
              <w:tabs>
                <w:tab w:val="left" w:pos="0"/>
              </w:tabs>
              <w:suppressAutoHyphens/>
              <w:spacing w:line="360" w:lineRule="auto"/>
              <w:jc w:val="both"/>
              <w:rPr>
                <w:b/>
                <w:spacing w:val="-3"/>
              </w:rPr>
              <w:pPrChange w:id="4556"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4DF58B82" w14:textId="77777777" w:rsidR="00E41E1D" w:rsidRPr="00E646DC" w:rsidRDefault="00E41E1D" w:rsidP="004D7B7B">
            <w:pPr>
              <w:tabs>
                <w:tab w:val="left" w:pos="0"/>
              </w:tabs>
              <w:suppressAutoHyphens/>
              <w:spacing w:line="360" w:lineRule="auto"/>
              <w:jc w:val="both"/>
              <w:rPr>
                <w:spacing w:val="-3"/>
              </w:rPr>
              <w:pPrChange w:id="4557" w:author="Administrator" w:date="2024-12-28T10:43:00Z">
                <w:pPr>
                  <w:tabs>
                    <w:tab w:val="left" w:pos="0"/>
                  </w:tabs>
                  <w:suppressAutoHyphens/>
                  <w:spacing w:line="360" w:lineRule="auto"/>
                </w:pPr>
              </w:pPrChange>
            </w:pPr>
            <w:r w:rsidRPr="00E646DC">
              <w:rPr>
                <w:spacing w:val="-3"/>
              </w:rPr>
              <w:t>- Ở bước 2, nếu khách hàng không muốn nhập điểm đón điểm đến hoặc hệ thống không có địa điểm đó, khách hàng tiến hành chọn bằng bản đồ</w:t>
            </w:r>
          </w:p>
          <w:p w14:paraId="5FF5DBEE" w14:textId="77777777" w:rsidR="00E41E1D" w:rsidRPr="00E646DC" w:rsidRDefault="00E41E1D" w:rsidP="004D7B7B">
            <w:pPr>
              <w:tabs>
                <w:tab w:val="left" w:pos="0"/>
              </w:tabs>
              <w:suppressAutoHyphens/>
              <w:spacing w:line="360" w:lineRule="auto"/>
              <w:jc w:val="both"/>
              <w:rPr>
                <w:spacing w:val="-3"/>
              </w:rPr>
              <w:pPrChange w:id="4558" w:author="Administrator" w:date="2024-12-28T10:43:00Z">
                <w:pPr>
                  <w:tabs>
                    <w:tab w:val="left" w:pos="0"/>
                  </w:tabs>
                  <w:suppressAutoHyphens/>
                  <w:spacing w:line="360" w:lineRule="auto"/>
                </w:pPr>
              </w:pPrChange>
            </w:pPr>
            <w:r w:rsidRPr="00E646DC">
              <w:rPr>
                <w:spacing w:val="-3"/>
              </w:rPr>
              <w:t>2.   Khách hàng bấm nào nút Chọn trên bản đồ</w:t>
            </w:r>
          </w:p>
          <w:p w14:paraId="76033444" w14:textId="77777777" w:rsidR="00E41E1D" w:rsidRPr="00E646DC" w:rsidRDefault="00E41E1D" w:rsidP="004D7B7B">
            <w:pPr>
              <w:tabs>
                <w:tab w:val="left" w:pos="0"/>
              </w:tabs>
              <w:suppressAutoHyphens/>
              <w:spacing w:line="360" w:lineRule="auto"/>
              <w:jc w:val="both"/>
              <w:rPr>
                <w:spacing w:val="-3"/>
              </w:rPr>
              <w:pPrChange w:id="4559" w:author="Administrator" w:date="2024-12-28T10:43:00Z">
                <w:pPr>
                  <w:tabs>
                    <w:tab w:val="left" w:pos="0"/>
                  </w:tabs>
                  <w:suppressAutoHyphens/>
                  <w:spacing w:line="360" w:lineRule="auto"/>
                </w:pPr>
              </w:pPrChange>
            </w:pPr>
            <w:r w:rsidRPr="00E646DC">
              <w:rPr>
                <w:spacing w:val="-3"/>
              </w:rPr>
              <w:t>3.   Bản đồ với con trỏ địa điểm hiện lên</w:t>
            </w:r>
          </w:p>
          <w:p w14:paraId="73F909BD" w14:textId="77777777" w:rsidR="00E41E1D" w:rsidRPr="00E646DC" w:rsidRDefault="00E41E1D" w:rsidP="004D7B7B">
            <w:pPr>
              <w:tabs>
                <w:tab w:val="left" w:pos="0"/>
              </w:tabs>
              <w:suppressAutoHyphens/>
              <w:spacing w:line="360" w:lineRule="auto"/>
              <w:jc w:val="both"/>
              <w:rPr>
                <w:spacing w:val="-3"/>
              </w:rPr>
              <w:pPrChange w:id="4560" w:author="Administrator" w:date="2024-12-28T10:43:00Z">
                <w:pPr>
                  <w:tabs>
                    <w:tab w:val="left" w:pos="0"/>
                  </w:tabs>
                  <w:suppressAutoHyphens/>
                  <w:spacing w:line="360" w:lineRule="auto"/>
                </w:pPr>
              </w:pPrChange>
            </w:pPr>
            <w:r w:rsidRPr="00E646DC">
              <w:rPr>
                <w:spacing w:val="-3"/>
              </w:rPr>
              <w:t>4.   Khách hàng tiến hành chọn điểm đón và điểm đến trên bản đồ</w:t>
            </w:r>
          </w:p>
          <w:p w14:paraId="33F78D60" w14:textId="77777777" w:rsidR="00E41E1D" w:rsidRPr="00E646DC" w:rsidRDefault="00E41E1D" w:rsidP="004D7B7B">
            <w:pPr>
              <w:tabs>
                <w:tab w:val="left" w:pos="0"/>
              </w:tabs>
              <w:suppressAutoHyphens/>
              <w:spacing w:line="360" w:lineRule="auto"/>
              <w:jc w:val="both"/>
              <w:rPr>
                <w:spacing w:val="-3"/>
              </w:rPr>
              <w:pPrChange w:id="4561" w:author="Administrator" w:date="2024-12-28T10:43:00Z">
                <w:pPr>
                  <w:tabs>
                    <w:tab w:val="left" w:pos="0"/>
                  </w:tabs>
                  <w:suppressAutoHyphens/>
                  <w:spacing w:line="360" w:lineRule="auto"/>
                </w:pPr>
              </w:pPrChange>
            </w:pPr>
            <w:r w:rsidRPr="00E646DC">
              <w:rPr>
                <w:spacing w:val="-3"/>
              </w:rPr>
              <w:t>5.   Khách hàng xác nhận</w:t>
            </w:r>
          </w:p>
          <w:p w14:paraId="3AF75D23" w14:textId="77777777" w:rsidR="00E41E1D" w:rsidRPr="00E646DC" w:rsidRDefault="00E41E1D" w:rsidP="004D7B7B">
            <w:pPr>
              <w:tabs>
                <w:tab w:val="left" w:pos="0"/>
              </w:tabs>
              <w:suppressAutoHyphens/>
              <w:spacing w:line="360" w:lineRule="auto"/>
              <w:jc w:val="both"/>
              <w:rPr>
                <w:spacing w:val="-3"/>
              </w:rPr>
              <w:pPrChange w:id="4562" w:author="Administrator" w:date="2024-12-28T10:43:00Z">
                <w:pPr>
                  <w:tabs>
                    <w:tab w:val="left" w:pos="0"/>
                  </w:tabs>
                  <w:suppressAutoHyphens/>
                  <w:spacing w:line="360" w:lineRule="auto"/>
                </w:pPr>
              </w:pPrChange>
            </w:pPr>
            <w:r w:rsidRPr="00E646DC">
              <w:rPr>
                <w:spacing w:val="-3"/>
              </w:rPr>
              <w:t xml:space="preserve">Các bước tiếp theo sẽ bắt đầu từ bước </w:t>
            </w:r>
            <w:r w:rsidR="00F11CCA" w:rsidRPr="00E646DC">
              <w:rPr>
                <w:spacing w:val="-3"/>
                <w:lang w:val="en-US"/>
              </w:rPr>
              <w:t>6</w:t>
            </w:r>
            <w:r w:rsidRPr="00E646DC">
              <w:rPr>
                <w:spacing w:val="-3"/>
              </w:rPr>
              <w:t xml:space="preserve"> ở trên</w:t>
            </w:r>
          </w:p>
          <w:p w14:paraId="3EBCE992" w14:textId="77777777" w:rsidR="00F11CCA" w:rsidRPr="00E646DC" w:rsidRDefault="00F11CCA" w:rsidP="004D7B7B">
            <w:pPr>
              <w:tabs>
                <w:tab w:val="left" w:pos="0"/>
              </w:tabs>
              <w:suppressAutoHyphens/>
              <w:spacing w:line="360" w:lineRule="auto"/>
              <w:jc w:val="both"/>
              <w:rPr>
                <w:spacing w:val="-3"/>
                <w:lang w:val="en-US"/>
              </w:rPr>
              <w:pPrChange w:id="4563" w:author="Administrator" w:date="2024-12-28T10:43:00Z">
                <w:pPr>
                  <w:tabs>
                    <w:tab w:val="left" w:pos="0"/>
                  </w:tabs>
                  <w:suppressAutoHyphens/>
                  <w:spacing w:line="360" w:lineRule="auto"/>
                </w:pPr>
              </w:pPrChange>
            </w:pPr>
            <w:r w:rsidRPr="00E646DC">
              <w:rPr>
                <w:spacing w:val="-3"/>
              </w:rPr>
              <w:t xml:space="preserve">- Ở bước 2, </w:t>
            </w:r>
            <w:r w:rsidRPr="00E646DC">
              <w:rPr>
                <w:spacing w:val="-3"/>
                <w:lang w:val="en-US"/>
              </w:rPr>
              <w:t>khách hàng chọn vào biểu tượng xe tương ứng mà khách hàng muốn đi</w:t>
            </w:r>
          </w:p>
          <w:p w14:paraId="7059686B" w14:textId="77777777" w:rsidR="00F11CCA" w:rsidRPr="00E646DC" w:rsidRDefault="00F11CCA" w:rsidP="004D7B7B">
            <w:pPr>
              <w:tabs>
                <w:tab w:val="left" w:pos="0"/>
              </w:tabs>
              <w:suppressAutoHyphens/>
              <w:spacing w:line="360" w:lineRule="auto"/>
              <w:jc w:val="both"/>
              <w:rPr>
                <w:spacing w:val="-3"/>
                <w:lang w:val="en-US"/>
              </w:rPr>
              <w:pPrChange w:id="4564" w:author="Administrator" w:date="2024-12-28T10:43:00Z">
                <w:pPr>
                  <w:tabs>
                    <w:tab w:val="left" w:pos="0"/>
                  </w:tabs>
                  <w:suppressAutoHyphens/>
                  <w:spacing w:line="360" w:lineRule="auto"/>
                </w:pPr>
              </w:pPrChange>
            </w:pPr>
            <w:r w:rsidRPr="00E646DC">
              <w:rPr>
                <w:spacing w:val="-3"/>
              </w:rPr>
              <w:t xml:space="preserve">2.   </w:t>
            </w:r>
            <w:r w:rsidRPr="00E646DC">
              <w:rPr>
                <w:spacing w:val="-3"/>
                <w:lang w:val="en-US"/>
              </w:rPr>
              <w:t>Màn hình nhập vào điểm đón điểm đến hiện ra</w:t>
            </w:r>
          </w:p>
          <w:p w14:paraId="3107BDAB" w14:textId="77777777" w:rsidR="00F11CCA" w:rsidRPr="00E646DC" w:rsidRDefault="00F11CCA" w:rsidP="004D7B7B">
            <w:pPr>
              <w:tabs>
                <w:tab w:val="left" w:pos="0"/>
              </w:tabs>
              <w:suppressAutoHyphens/>
              <w:spacing w:line="360" w:lineRule="auto"/>
              <w:jc w:val="both"/>
              <w:rPr>
                <w:spacing w:val="-3"/>
              </w:rPr>
              <w:pPrChange w:id="4565" w:author="Administrator" w:date="2024-12-28T10:43:00Z">
                <w:pPr>
                  <w:tabs>
                    <w:tab w:val="left" w:pos="0"/>
                  </w:tabs>
                  <w:suppressAutoHyphens/>
                  <w:spacing w:line="360" w:lineRule="auto"/>
                </w:pPr>
              </w:pPrChange>
            </w:pPr>
            <w:r w:rsidRPr="00E646DC">
              <w:rPr>
                <w:spacing w:val="-3"/>
              </w:rPr>
              <w:t xml:space="preserve">Các bước tiếp theo sẽ bắt đầu từ bước </w:t>
            </w:r>
            <w:r w:rsidRPr="00E646DC">
              <w:rPr>
                <w:spacing w:val="-3"/>
                <w:lang w:val="en-US"/>
              </w:rPr>
              <w:t>5</w:t>
            </w:r>
            <w:r w:rsidRPr="00E646DC">
              <w:rPr>
                <w:spacing w:val="-3"/>
              </w:rPr>
              <w:t xml:space="preserve"> ở trên</w:t>
            </w:r>
          </w:p>
        </w:tc>
      </w:tr>
      <w:tr w:rsidR="00E41E1D" w:rsidRPr="00E646DC" w14:paraId="2D96C6D4" w14:textId="77777777" w:rsidTr="00DD7485">
        <w:tc>
          <w:tcPr>
            <w:tcW w:w="2230" w:type="dxa"/>
          </w:tcPr>
          <w:p w14:paraId="65429A1C" w14:textId="77777777" w:rsidR="00E41E1D" w:rsidRPr="00E646DC" w:rsidRDefault="000E29D5" w:rsidP="004D7B7B">
            <w:pPr>
              <w:tabs>
                <w:tab w:val="left" w:pos="0"/>
              </w:tabs>
              <w:suppressAutoHyphens/>
              <w:spacing w:line="360" w:lineRule="auto"/>
              <w:jc w:val="both"/>
              <w:rPr>
                <w:b/>
                <w:spacing w:val="-3"/>
              </w:rPr>
              <w:pPrChange w:id="4566"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471F0474" w14:textId="77777777" w:rsidR="00E41E1D" w:rsidRPr="00E646DC" w:rsidRDefault="00E41E1D" w:rsidP="004D7B7B">
            <w:pPr>
              <w:numPr>
                <w:ilvl w:val="0"/>
                <w:numId w:val="11"/>
              </w:numPr>
              <w:tabs>
                <w:tab w:val="left" w:pos="0"/>
              </w:tabs>
              <w:suppressAutoHyphens/>
              <w:spacing w:line="360" w:lineRule="auto"/>
              <w:jc w:val="both"/>
              <w:rPr>
                <w:spacing w:val="-3"/>
              </w:rPr>
              <w:pPrChange w:id="4567" w:author="Administrator" w:date="2024-12-28T10:43:00Z">
                <w:pPr>
                  <w:numPr>
                    <w:numId w:val="11"/>
                  </w:numPr>
                  <w:tabs>
                    <w:tab w:val="left" w:pos="0"/>
                    <w:tab w:val="num" w:pos="360"/>
                  </w:tabs>
                  <w:suppressAutoHyphens/>
                  <w:spacing w:line="360" w:lineRule="auto"/>
                  <w:ind w:left="360" w:hanging="360"/>
                </w:pPr>
              </w:pPrChange>
            </w:pPr>
            <w:r w:rsidRPr="00E646DC">
              <w:rPr>
                <w:spacing w:val="-3"/>
              </w:rPr>
              <w:t>Thông tin chuyến xe sẽ được lưu vào hệ thống</w:t>
            </w:r>
          </w:p>
          <w:p w14:paraId="0BFABFA5" w14:textId="77777777" w:rsidR="00E41E1D" w:rsidRPr="00E646DC" w:rsidRDefault="00E41E1D" w:rsidP="004D7B7B">
            <w:pPr>
              <w:numPr>
                <w:ilvl w:val="0"/>
                <w:numId w:val="11"/>
              </w:numPr>
              <w:tabs>
                <w:tab w:val="left" w:pos="0"/>
              </w:tabs>
              <w:suppressAutoHyphens/>
              <w:spacing w:line="360" w:lineRule="auto"/>
              <w:jc w:val="both"/>
              <w:rPr>
                <w:spacing w:val="-3"/>
              </w:rPr>
              <w:pPrChange w:id="4568" w:author="Administrator" w:date="2024-12-28T10:43:00Z">
                <w:pPr>
                  <w:numPr>
                    <w:numId w:val="11"/>
                  </w:numPr>
                  <w:tabs>
                    <w:tab w:val="left" w:pos="0"/>
                    <w:tab w:val="num" w:pos="360"/>
                  </w:tabs>
                  <w:suppressAutoHyphens/>
                  <w:spacing w:line="360" w:lineRule="auto"/>
                  <w:ind w:left="360" w:hanging="360"/>
                </w:pPr>
              </w:pPrChange>
            </w:pPr>
            <w:r w:rsidRPr="00E646DC">
              <w:rPr>
                <w:spacing w:val="-3"/>
              </w:rPr>
              <w:lastRenderedPageBreak/>
              <w:t>Khách hàng tới đúng địa chỉ Điểm đến</w:t>
            </w:r>
          </w:p>
        </w:tc>
      </w:tr>
      <w:tr w:rsidR="00E41E1D" w:rsidRPr="00E646DC" w14:paraId="32FBCBBD" w14:textId="77777777" w:rsidTr="00DD7485">
        <w:tc>
          <w:tcPr>
            <w:tcW w:w="2230" w:type="dxa"/>
          </w:tcPr>
          <w:p w14:paraId="0C567B1A" w14:textId="77777777" w:rsidR="00E41E1D" w:rsidRPr="00E646DC" w:rsidRDefault="00E41E1D" w:rsidP="004D7B7B">
            <w:pPr>
              <w:tabs>
                <w:tab w:val="left" w:pos="0"/>
              </w:tabs>
              <w:suppressAutoHyphens/>
              <w:spacing w:line="360" w:lineRule="auto"/>
              <w:jc w:val="both"/>
              <w:rPr>
                <w:b/>
                <w:spacing w:val="-3"/>
              </w:rPr>
              <w:pPrChange w:id="4569" w:author="Administrator" w:date="2024-12-28T10:43:00Z">
                <w:pPr>
                  <w:tabs>
                    <w:tab w:val="left" w:pos="0"/>
                  </w:tabs>
                  <w:suppressAutoHyphens/>
                  <w:spacing w:line="360" w:lineRule="auto"/>
                </w:pPr>
              </w:pPrChange>
            </w:pPr>
            <w:r w:rsidRPr="00E646DC">
              <w:rPr>
                <w:b/>
                <w:spacing w:val="-3"/>
              </w:rPr>
              <w:lastRenderedPageBreak/>
              <w:t>Ngoại lệ</w:t>
            </w:r>
          </w:p>
        </w:tc>
        <w:tc>
          <w:tcPr>
            <w:tcW w:w="6140" w:type="dxa"/>
          </w:tcPr>
          <w:p w14:paraId="6CBD3DE1" w14:textId="77777777" w:rsidR="00E41E1D" w:rsidRPr="00E646DC" w:rsidRDefault="00E41E1D" w:rsidP="004D7B7B">
            <w:pPr>
              <w:tabs>
                <w:tab w:val="left" w:pos="0"/>
              </w:tabs>
              <w:suppressAutoHyphens/>
              <w:spacing w:line="360" w:lineRule="auto"/>
              <w:jc w:val="both"/>
              <w:rPr>
                <w:spacing w:val="-3"/>
              </w:rPr>
              <w:pPrChange w:id="4570" w:author="Administrator" w:date="2024-12-28T10:43:00Z">
                <w:pPr>
                  <w:tabs>
                    <w:tab w:val="left" w:pos="0"/>
                  </w:tabs>
                  <w:suppressAutoHyphens/>
                  <w:spacing w:line="360" w:lineRule="auto"/>
                </w:pPr>
              </w:pPrChange>
            </w:pPr>
            <w:r w:rsidRPr="00E646DC">
              <w:rPr>
                <w:spacing w:val="-3"/>
              </w:rPr>
              <w:t>3.    Hệ thống không xác nhận được địa điểm mà khách hàng nhập</w:t>
            </w:r>
          </w:p>
        </w:tc>
      </w:tr>
      <w:tr w:rsidR="00E41E1D" w:rsidRPr="00E646DC" w14:paraId="2A1B3EED" w14:textId="77777777" w:rsidTr="00DD7485">
        <w:tc>
          <w:tcPr>
            <w:tcW w:w="2230" w:type="dxa"/>
          </w:tcPr>
          <w:p w14:paraId="00C3D3D3" w14:textId="77777777" w:rsidR="00E41E1D" w:rsidRPr="00E646DC" w:rsidRDefault="00E41E1D" w:rsidP="004D7B7B">
            <w:pPr>
              <w:tabs>
                <w:tab w:val="left" w:pos="0"/>
              </w:tabs>
              <w:suppressAutoHyphens/>
              <w:spacing w:line="360" w:lineRule="auto"/>
              <w:jc w:val="both"/>
              <w:rPr>
                <w:b/>
                <w:spacing w:val="-3"/>
              </w:rPr>
              <w:pPrChange w:id="4571" w:author="Administrator" w:date="2024-12-28T10:43:00Z">
                <w:pPr>
                  <w:tabs>
                    <w:tab w:val="left" w:pos="0"/>
                  </w:tabs>
                  <w:suppressAutoHyphens/>
                  <w:spacing w:line="360" w:lineRule="auto"/>
                </w:pPr>
              </w:pPrChange>
            </w:pPr>
            <w:r w:rsidRPr="00E646DC">
              <w:rPr>
                <w:b/>
                <w:spacing w:val="-3"/>
              </w:rPr>
              <w:t>Ngoài ra</w:t>
            </w:r>
          </w:p>
        </w:tc>
        <w:tc>
          <w:tcPr>
            <w:tcW w:w="6140" w:type="dxa"/>
          </w:tcPr>
          <w:p w14:paraId="73A20809" w14:textId="77777777" w:rsidR="00E41E1D" w:rsidRPr="00E646DC" w:rsidRDefault="00E41E1D" w:rsidP="004D7B7B">
            <w:pPr>
              <w:tabs>
                <w:tab w:val="left" w:pos="0"/>
              </w:tabs>
              <w:suppressAutoHyphens/>
              <w:spacing w:line="360" w:lineRule="auto"/>
              <w:jc w:val="both"/>
              <w:rPr>
                <w:spacing w:val="-3"/>
              </w:rPr>
              <w:pPrChange w:id="4572"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7249E0A3" w14:textId="77777777" w:rsidR="00E41E1D" w:rsidRPr="00E646DC" w:rsidRDefault="00697B83" w:rsidP="00E646DC">
      <w:pPr>
        <w:pStyle w:val="Heading8"/>
        <w:spacing w:line="360" w:lineRule="auto"/>
        <w:rPr>
          <w:rFonts w:cs="Times New Roman"/>
          <w:lang w:val="en-US"/>
        </w:rPr>
      </w:pPr>
      <w:bookmarkStart w:id="4573" w:name="_Toc186274584"/>
      <w:r w:rsidRPr="00E646DC">
        <w:rPr>
          <w:rFonts w:cs="Times New Roman"/>
          <w:lang w:val="en-US"/>
        </w:rPr>
        <w:t>Bảng 3.4 Tìm kiếm chuyến xe</w:t>
      </w:r>
      <w:bookmarkEnd w:id="4573"/>
    </w:p>
    <w:p w14:paraId="173BC58D" w14:textId="77777777" w:rsidR="00E41E1D" w:rsidRPr="00E646DC" w:rsidRDefault="00E41E1D" w:rsidP="004D7B7B">
      <w:pPr>
        <w:pStyle w:val="Heading4"/>
        <w:spacing w:line="360" w:lineRule="auto"/>
        <w:jc w:val="both"/>
        <w:rPr>
          <w:rFonts w:cs="Times New Roman"/>
          <w:color w:val="auto"/>
        </w:rPr>
        <w:pPrChange w:id="4574" w:author="Administrator" w:date="2024-12-28T10:43:00Z">
          <w:pPr>
            <w:pStyle w:val="Heading4"/>
            <w:spacing w:line="360" w:lineRule="auto"/>
          </w:pPr>
        </w:pPrChange>
      </w:pPr>
      <w:r w:rsidRPr="00E646DC">
        <w:rPr>
          <w:rFonts w:cs="Times New Roman"/>
          <w:color w:val="auto"/>
        </w:rPr>
        <w:t>3</w:t>
      </w:r>
      <w:r w:rsidR="005E19DE"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5E19DE" w:rsidRPr="00E646DC">
        <w:rPr>
          <w:rFonts w:cs="Times New Roman"/>
          <w:color w:val="auto"/>
          <w:lang w:val="en-US"/>
        </w:rPr>
        <w:t>5</w:t>
      </w:r>
      <w:r w:rsidRPr="00E646DC">
        <w:rPr>
          <w:rFonts w:cs="Times New Roman"/>
          <w:color w:val="auto"/>
        </w:rPr>
        <w:tab/>
        <w:t>Xem lịch sử chuyến xe</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5844C554" w14:textId="77777777" w:rsidTr="00DD7485">
        <w:tc>
          <w:tcPr>
            <w:tcW w:w="2230" w:type="dxa"/>
          </w:tcPr>
          <w:p w14:paraId="6B168145" w14:textId="77777777" w:rsidR="00E41E1D" w:rsidRPr="00E646DC" w:rsidRDefault="00E41E1D" w:rsidP="004D7B7B">
            <w:pPr>
              <w:tabs>
                <w:tab w:val="left" w:pos="0"/>
              </w:tabs>
              <w:suppressAutoHyphens/>
              <w:spacing w:line="360" w:lineRule="auto"/>
              <w:jc w:val="both"/>
              <w:rPr>
                <w:b/>
                <w:spacing w:val="-3"/>
              </w:rPr>
              <w:pPrChange w:id="4575"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596A261B" w14:textId="77777777" w:rsidR="00E41E1D" w:rsidRPr="00E646DC" w:rsidRDefault="00E41E1D" w:rsidP="004D7B7B">
            <w:pPr>
              <w:tabs>
                <w:tab w:val="left" w:pos="0"/>
              </w:tabs>
              <w:suppressAutoHyphens/>
              <w:spacing w:line="360" w:lineRule="auto"/>
              <w:jc w:val="both"/>
              <w:rPr>
                <w:spacing w:val="-3"/>
              </w:rPr>
              <w:pPrChange w:id="4576" w:author="Administrator" w:date="2024-12-28T10:43:00Z">
                <w:pPr>
                  <w:tabs>
                    <w:tab w:val="left" w:pos="0"/>
                  </w:tabs>
                  <w:suppressAutoHyphens/>
                  <w:spacing w:line="360" w:lineRule="auto"/>
                </w:pPr>
              </w:pPrChange>
            </w:pPr>
            <w:r w:rsidRPr="00E646DC">
              <w:rPr>
                <w:spacing w:val="-3"/>
              </w:rPr>
              <w:t>Xem lịch sử chuyến xe</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200A5DB3" w14:textId="77777777" w:rsidTr="00DD7485">
        <w:tc>
          <w:tcPr>
            <w:tcW w:w="2230" w:type="dxa"/>
          </w:tcPr>
          <w:p w14:paraId="61531A74" w14:textId="77777777" w:rsidR="00E41E1D" w:rsidRPr="00E646DC" w:rsidRDefault="00E41E1D" w:rsidP="004D7B7B">
            <w:pPr>
              <w:tabs>
                <w:tab w:val="left" w:pos="0"/>
              </w:tabs>
              <w:suppressAutoHyphens/>
              <w:spacing w:line="360" w:lineRule="auto"/>
              <w:jc w:val="both"/>
              <w:rPr>
                <w:b/>
                <w:spacing w:val="-3"/>
              </w:rPr>
              <w:pPrChange w:id="4577" w:author="Administrator" w:date="2024-12-28T10:43:00Z">
                <w:pPr>
                  <w:tabs>
                    <w:tab w:val="left" w:pos="0"/>
                  </w:tabs>
                  <w:suppressAutoHyphens/>
                  <w:spacing w:line="360" w:lineRule="auto"/>
                </w:pPr>
              </w:pPrChange>
            </w:pPr>
            <w:r w:rsidRPr="00E646DC">
              <w:rPr>
                <w:b/>
                <w:spacing w:val="-3"/>
              </w:rPr>
              <w:t>Actor</w:t>
            </w:r>
          </w:p>
        </w:tc>
        <w:tc>
          <w:tcPr>
            <w:tcW w:w="6140" w:type="dxa"/>
          </w:tcPr>
          <w:p w14:paraId="4C2AC668" w14:textId="77777777" w:rsidR="00E41E1D" w:rsidRPr="00E646DC" w:rsidRDefault="00E41E1D" w:rsidP="004D7B7B">
            <w:pPr>
              <w:tabs>
                <w:tab w:val="left" w:pos="0"/>
              </w:tabs>
              <w:suppressAutoHyphens/>
              <w:spacing w:line="360" w:lineRule="auto"/>
              <w:jc w:val="both"/>
              <w:rPr>
                <w:spacing w:val="-3"/>
                <w:lang w:val="en-US"/>
              </w:rPr>
              <w:pPrChange w:id="4578" w:author="Administrator" w:date="2024-12-28T10:43:00Z">
                <w:pPr>
                  <w:tabs>
                    <w:tab w:val="left" w:pos="0"/>
                  </w:tabs>
                  <w:suppressAutoHyphens/>
                  <w:spacing w:line="360" w:lineRule="auto"/>
                </w:pPr>
              </w:pPrChange>
            </w:pPr>
            <w:r w:rsidRPr="00E646DC">
              <w:rPr>
                <w:spacing w:val="-3"/>
              </w:rPr>
              <w:t>Khách hàng</w:t>
            </w:r>
            <w:r w:rsidR="009030F4" w:rsidRPr="00E646DC">
              <w:rPr>
                <w:spacing w:val="-3"/>
                <w:lang w:val="en-US"/>
              </w:rPr>
              <w:t>, Tài xế</w:t>
            </w:r>
          </w:p>
        </w:tc>
      </w:tr>
      <w:tr w:rsidR="00E41E1D" w:rsidRPr="00E646DC" w14:paraId="30DE97E9" w14:textId="77777777" w:rsidTr="00DD7485">
        <w:tc>
          <w:tcPr>
            <w:tcW w:w="2230" w:type="dxa"/>
          </w:tcPr>
          <w:p w14:paraId="48B94E4E" w14:textId="77777777" w:rsidR="00E41E1D" w:rsidRPr="00E646DC" w:rsidRDefault="00E41E1D" w:rsidP="004D7B7B">
            <w:pPr>
              <w:tabs>
                <w:tab w:val="left" w:pos="0"/>
              </w:tabs>
              <w:suppressAutoHyphens/>
              <w:spacing w:line="360" w:lineRule="auto"/>
              <w:jc w:val="both"/>
              <w:rPr>
                <w:b/>
                <w:spacing w:val="-3"/>
              </w:rPr>
              <w:pPrChange w:id="4579"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07FDDB9C" w14:textId="77777777" w:rsidR="00E41E1D" w:rsidRPr="00E646DC" w:rsidRDefault="00E41E1D" w:rsidP="004D7B7B">
            <w:pPr>
              <w:tabs>
                <w:tab w:val="left" w:pos="0"/>
              </w:tabs>
              <w:suppressAutoHyphens/>
              <w:spacing w:line="360" w:lineRule="auto"/>
              <w:jc w:val="both"/>
              <w:rPr>
                <w:spacing w:val="-3"/>
              </w:rPr>
              <w:pPrChange w:id="4580" w:author="Administrator" w:date="2024-12-28T10:43:00Z">
                <w:pPr>
                  <w:tabs>
                    <w:tab w:val="left" w:pos="0"/>
                  </w:tabs>
                  <w:suppressAutoHyphens/>
                  <w:spacing w:line="360" w:lineRule="auto"/>
                </w:pPr>
              </w:pPrChange>
            </w:pPr>
            <w:r w:rsidRPr="00E646DC">
              <w:rPr>
                <w:spacing w:val="-3"/>
              </w:rPr>
              <w:t>Khách hàng</w:t>
            </w:r>
            <w:r w:rsidR="009030F4" w:rsidRPr="00E646DC">
              <w:rPr>
                <w:spacing w:val="-3"/>
                <w:lang w:val="en-US"/>
              </w:rPr>
              <w:t>, tài xế</w:t>
            </w:r>
            <w:r w:rsidRPr="00E646DC">
              <w:rPr>
                <w:spacing w:val="-3"/>
              </w:rPr>
              <w:t xml:space="preserve"> đã đăng nhập vào ứng dụng</w:t>
            </w:r>
          </w:p>
        </w:tc>
      </w:tr>
      <w:tr w:rsidR="00E41E1D" w:rsidRPr="00E646DC" w14:paraId="44F59777" w14:textId="77777777" w:rsidTr="00DD7485">
        <w:trPr>
          <w:trHeight w:val="479"/>
        </w:trPr>
        <w:tc>
          <w:tcPr>
            <w:tcW w:w="2230" w:type="dxa"/>
          </w:tcPr>
          <w:p w14:paraId="66768DE0" w14:textId="77777777" w:rsidR="00E41E1D" w:rsidRPr="00E646DC" w:rsidRDefault="00E41E1D" w:rsidP="004D7B7B">
            <w:pPr>
              <w:tabs>
                <w:tab w:val="left" w:pos="0"/>
              </w:tabs>
              <w:suppressAutoHyphens/>
              <w:spacing w:line="360" w:lineRule="auto"/>
              <w:jc w:val="both"/>
              <w:rPr>
                <w:b/>
                <w:spacing w:val="-3"/>
              </w:rPr>
              <w:pPrChange w:id="4581"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6D2DA81C" w14:textId="77777777" w:rsidR="00E41E1D" w:rsidRPr="00E646DC" w:rsidRDefault="00E41E1D" w:rsidP="004D7B7B">
            <w:pPr>
              <w:numPr>
                <w:ilvl w:val="0"/>
                <w:numId w:val="13"/>
              </w:numPr>
              <w:tabs>
                <w:tab w:val="left" w:pos="0"/>
              </w:tabs>
              <w:suppressAutoHyphens/>
              <w:spacing w:line="360" w:lineRule="auto"/>
              <w:jc w:val="both"/>
              <w:rPr>
                <w:spacing w:val="-3"/>
              </w:rPr>
              <w:pPrChange w:id="4582" w:author="Administrator" w:date="2024-12-28T10:43:00Z">
                <w:pPr>
                  <w:numPr>
                    <w:numId w:val="13"/>
                  </w:numPr>
                  <w:tabs>
                    <w:tab w:val="left" w:pos="0"/>
                    <w:tab w:val="num" w:pos="360"/>
                  </w:tabs>
                  <w:suppressAutoHyphens/>
                  <w:spacing w:line="360" w:lineRule="auto"/>
                  <w:ind w:left="360" w:hanging="360"/>
                </w:pPr>
              </w:pPrChange>
            </w:pPr>
            <w:r w:rsidRPr="00E646DC">
              <w:rPr>
                <w:spacing w:val="-3"/>
              </w:rPr>
              <w:t>Khách hàng</w:t>
            </w:r>
            <w:r w:rsidR="009030F4" w:rsidRPr="00E646DC">
              <w:rPr>
                <w:spacing w:val="-3"/>
                <w:lang w:val="en-US"/>
              </w:rPr>
              <w:t>, tài xế</w:t>
            </w:r>
            <w:r w:rsidRPr="00E646DC">
              <w:rPr>
                <w:spacing w:val="-3"/>
              </w:rPr>
              <w:t xml:space="preserve"> bấm vào Xem lịch sử chuyến xe</w:t>
            </w:r>
          </w:p>
          <w:p w14:paraId="0B971CEE" w14:textId="77777777" w:rsidR="00E41E1D" w:rsidRPr="00E646DC" w:rsidRDefault="00E41E1D" w:rsidP="004D7B7B">
            <w:pPr>
              <w:numPr>
                <w:ilvl w:val="0"/>
                <w:numId w:val="13"/>
              </w:numPr>
              <w:tabs>
                <w:tab w:val="left" w:pos="0"/>
              </w:tabs>
              <w:suppressAutoHyphens/>
              <w:spacing w:line="360" w:lineRule="auto"/>
              <w:jc w:val="both"/>
              <w:rPr>
                <w:spacing w:val="-3"/>
              </w:rPr>
              <w:pPrChange w:id="4583" w:author="Administrator" w:date="2024-12-28T10:43:00Z">
                <w:pPr>
                  <w:numPr>
                    <w:numId w:val="13"/>
                  </w:numPr>
                  <w:tabs>
                    <w:tab w:val="left" w:pos="0"/>
                    <w:tab w:val="num" w:pos="360"/>
                  </w:tabs>
                  <w:suppressAutoHyphens/>
                  <w:spacing w:line="360" w:lineRule="auto"/>
                  <w:ind w:left="360" w:hanging="360"/>
                </w:pPr>
              </w:pPrChange>
            </w:pPr>
            <w:r w:rsidRPr="00E646DC">
              <w:rPr>
                <w:spacing w:val="-3"/>
              </w:rPr>
              <w:t>Màn hình lịch sử chuyến xe hiện ra</w:t>
            </w:r>
          </w:p>
          <w:p w14:paraId="3F3D9986" w14:textId="77777777" w:rsidR="00E41E1D" w:rsidRPr="00E646DC" w:rsidRDefault="00E41E1D" w:rsidP="004D7B7B">
            <w:pPr>
              <w:numPr>
                <w:ilvl w:val="0"/>
                <w:numId w:val="13"/>
              </w:numPr>
              <w:tabs>
                <w:tab w:val="left" w:pos="0"/>
              </w:tabs>
              <w:suppressAutoHyphens/>
              <w:spacing w:line="360" w:lineRule="auto"/>
              <w:jc w:val="both"/>
              <w:rPr>
                <w:spacing w:val="-3"/>
              </w:rPr>
              <w:pPrChange w:id="4584" w:author="Administrator" w:date="2024-12-28T10:43:00Z">
                <w:pPr>
                  <w:numPr>
                    <w:numId w:val="13"/>
                  </w:numPr>
                  <w:tabs>
                    <w:tab w:val="left" w:pos="0"/>
                    <w:tab w:val="num" w:pos="360"/>
                  </w:tabs>
                  <w:suppressAutoHyphens/>
                  <w:spacing w:line="360" w:lineRule="auto"/>
                  <w:ind w:left="360" w:hanging="360"/>
                </w:pPr>
              </w:pPrChange>
            </w:pPr>
            <w:r w:rsidRPr="00E646DC">
              <w:rPr>
                <w:spacing w:val="-3"/>
              </w:rPr>
              <w:t>Khách hàng</w:t>
            </w:r>
            <w:r w:rsidR="009030F4" w:rsidRPr="00E646DC">
              <w:rPr>
                <w:spacing w:val="-3"/>
                <w:lang w:val="en-US"/>
              </w:rPr>
              <w:t>, tài xế</w:t>
            </w:r>
            <w:r w:rsidRPr="00E646DC">
              <w:rPr>
                <w:spacing w:val="-3"/>
              </w:rPr>
              <w:t xml:space="preserve"> lựa chọn cách hiển thị lịch sử chuyến xe thông qua bộ lọc</w:t>
            </w:r>
          </w:p>
          <w:p w14:paraId="393772F6" w14:textId="77777777" w:rsidR="00E41E1D" w:rsidRPr="00E646DC" w:rsidRDefault="00E41E1D" w:rsidP="004D7B7B">
            <w:pPr>
              <w:numPr>
                <w:ilvl w:val="0"/>
                <w:numId w:val="13"/>
              </w:numPr>
              <w:tabs>
                <w:tab w:val="left" w:pos="0"/>
              </w:tabs>
              <w:suppressAutoHyphens/>
              <w:spacing w:line="360" w:lineRule="auto"/>
              <w:jc w:val="both"/>
              <w:rPr>
                <w:spacing w:val="-3"/>
              </w:rPr>
              <w:pPrChange w:id="4585" w:author="Administrator" w:date="2024-12-28T10:43:00Z">
                <w:pPr>
                  <w:numPr>
                    <w:numId w:val="13"/>
                  </w:numPr>
                  <w:tabs>
                    <w:tab w:val="left" w:pos="0"/>
                    <w:tab w:val="num" w:pos="360"/>
                  </w:tabs>
                  <w:suppressAutoHyphens/>
                  <w:spacing w:line="360" w:lineRule="auto"/>
                  <w:ind w:left="360" w:hanging="360"/>
                </w:pPr>
              </w:pPrChange>
            </w:pPr>
            <w:r w:rsidRPr="00E646DC">
              <w:rPr>
                <w:spacing w:val="-3"/>
              </w:rPr>
              <w:t>Lịch sử chuyến xe hiện ra</w:t>
            </w:r>
          </w:p>
          <w:p w14:paraId="1F421392" w14:textId="77777777" w:rsidR="00E41E1D" w:rsidRPr="00E646DC" w:rsidRDefault="00E41E1D" w:rsidP="004D7B7B">
            <w:pPr>
              <w:numPr>
                <w:ilvl w:val="0"/>
                <w:numId w:val="13"/>
              </w:numPr>
              <w:tabs>
                <w:tab w:val="left" w:pos="0"/>
              </w:tabs>
              <w:suppressAutoHyphens/>
              <w:spacing w:line="360" w:lineRule="auto"/>
              <w:jc w:val="both"/>
              <w:rPr>
                <w:spacing w:val="-3"/>
              </w:rPr>
              <w:pPrChange w:id="4586" w:author="Administrator" w:date="2024-12-28T10:43:00Z">
                <w:pPr>
                  <w:numPr>
                    <w:numId w:val="13"/>
                  </w:numPr>
                  <w:tabs>
                    <w:tab w:val="left" w:pos="0"/>
                    <w:tab w:val="num" w:pos="360"/>
                  </w:tabs>
                  <w:suppressAutoHyphens/>
                  <w:spacing w:line="360" w:lineRule="auto"/>
                  <w:ind w:left="360" w:hanging="360"/>
                </w:pPr>
              </w:pPrChange>
            </w:pPr>
            <w:r w:rsidRPr="00E646DC">
              <w:rPr>
                <w:spacing w:val="-3"/>
              </w:rPr>
              <w:t>Khách hàng bấm vào để xem chi tiết chuyến xe</w:t>
            </w:r>
          </w:p>
        </w:tc>
      </w:tr>
      <w:tr w:rsidR="00E41E1D" w:rsidRPr="00E646DC" w14:paraId="4374A0CF" w14:textId="77777777" w:rsidTr="00DD7485">
        <w:tc>
          <w:tcPr>
            <w:tcW w:w="2230" w:type="dxa"/>
          </w:tcPr>
          <w:p w14:paraId="1CC07864" w14:textId="77777777" w:rsidR="00E41E1D" w:rsidRPr="00E646DC" w:rsidRDefault="00E41E1D" w:rsidP="004D7B7B">
            <w:pPr>
              <w:tabs>
                <w:tab w:val="left" w:pos="0"/>
              </w:tabs>
              <w:suppressAutoHyphens/>
              <w:spacing w:line="360" w:lineRule="auto"/>
              <w:jc w:val="both"/>
              <w:rPr>
                <w:b/>
                <w:spacing w:val="-3"/>
              </w:rPr>
              <w:pPrChange w:id="4587"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1ED744BC" w14:textId="77777777" w:rsidR="00E41E1D" w:rsidRPr="00E646DC" w:rsidRDefault="00E41E1D" w:rsidP="004D7B7B">
            <w:pPr>
              <w:tabs>
                <w:tab w:val="left" w:pos="0"/>
              </w:tabs>
              <w:suppressAutoHyphens/>
              <w:spacing w:line="360" w:lineRule="auto"/>
              <w:jc w:val="both"/>
              <w:rPr>
                <w:spacing w:val="-3"/>
              </w:rPr>
              <w:pPrChange w:id="4588" w:author="Administrator" w:date="2024-12-28T10:43:00Z">
                <w:pPr>
                  <w:tabs>
                    <w:tab w:val="left" w:pos="0"/>
                  </w:tabs>
                  <w:suppressAutoHyphens/>
                  <w:spacing w:line="360" w:lineRule="auto"/>
                </w:pPr>
              </w:pPrChange>
            </w:pPr>
          </w:p>
        </w:tc>
      </w:tr>
      <w:tr w:rsidR="00E41E1D" w:rsidRPr="00E646DC" w14:paraId="0CF751D4" w14:textId="77777777" w:rsidTr="00DD7485">
        <w:tc>
          <w:tcPr>
            <w:tcW w:w="2230" w:type="dxa"/>
          </w:tcPr>
          <w:p w14:paraId="6C4A0E19" w14:textId="77777777" w:rsidR="00E41E1D" w:rsidRPr="00E646DC" w:rsidRDefault="000E29D5" w:rsidP="004D7B7B">
            <w:pPr>
              <w:tabs>
                <w:tab w:val="left" w:pos="0"/>
              </w:tabs>
              <w:suppressAutoHyphens/>
              <w:spacing w:line="360" w:lineRule="auto"/>
              <w:jc w:val="both"/>
              <w:rPr>
                <w:b/>
                <w:spacing w:val="-3"/>
              </w:rPr>
              <w:pPrChange w:id="4589"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700BBA4F" w14:textId="77777777" w:rsidR="00E41E1D" w:rsidRPr="00E646DC" w:rsidRDefault="00E41E1D" w:rsidP="004D7B7B">
            <w:pPr>
              <w:tabs>
                <w:tab w:val="left" w:pos="0"/>
              </w:tabs>
              <w:suppressAutoHyphens/>
              <w:spacing w:line="360" w:lineRule="auto"/>
              <w:jc w:val="both"/>
              <w:rPr>
                <w:spacing w:val="-3"/>
              </w:rPr>
              <w:pPrChange w:id="4590" w:author="Administrator" w:date="2024-12-28T10:43:00Z">
                <w:pPr>
                  <w:tabs>
                    <w:tab w:val="left" w:pos="0"/>
                  </w:tabs>
                  <w:suppressAutoHyphens/>
                  <w:spacing w:line="360" w:lineRule="auto"/>
                </w:pPr>
              </w:pPrChange>
            </w:pPr>
          </w:p>
        </w:tc>
      </w:tr>
      <w:tr w:rsidR="00E41E1D" w:rsidRPr="00E646DC" w14:paraId="21D1AB8D" w14:textId="77777777" w:rsidTr="00DD7485">
        <w:tc>
          <w:tcPr>
            <w:tcW w:w="2230" w:type="dxa"/>
          </w:tcPr>
          <w:p w14:paraId="070ADF80" w14:textId="77777777" w:rsidR="00E41E1D" w:rsidRPr="00E646DC" w:rsidRDefault="00E41E1D" w:rsidP="004D7B7B">
            <w:pPr>
              <w:tabs>
                <w:tab w:val="left" w:pos="0"/>
              </w:tabs>
              <w:suppressAutoHyphens/>
              <w:spacing w:line="360" w:lineRule="auto"/>
              <w:jc w:val="both"/>
              <w:rPr>
                <w:b/>
                <w:spacing w:val="-3"/>
              </w:rPr>
              <w:pPrChange w:id="4591" w:author="Administrator" w:date="2024-12-28T10:43:00Z">
                <w:pPr>
                  <w:tabs>
                    <w:tab w:val="left" w:pos="0"/>
                  </w:tabs>
                  <w:suppressAutoHyphens/>
                  <w:spacing w:line="360" w:lineRule="auto"/>
                </w:pPr>
              </w:pPrChange>
            </w:pPr>
            <w:r w:rsidRPr="00E646DC">
              <w:rPr>
                <w:b/>
                <w:spacing w:val="-3"/>
              </w:rPr>
              <w:t>Ngoại lệ</w:t>
            </w:r>
          </w:p>
        </w:tc>
        <w:tc>
          <w:tcPr>
            <w:tcW w:w="6140" w:type="dxa"/>
          </w:tcPr>
          <w:p w14:paraId="472CEECB" w14:textId="77777777" w:rsidR="00E41E1D" w:rsidRPr="00E646DC" w:rsidRDefault="00E41E1D" w:rsidP="004D7B7B">
            <w:pPr>
              <w:tabs>
                <w:tab w:val="left" w:pos="0"/>
              </w:tabs>
              <w:suppressAutoHyphens/>
              <w:spacing w:line="360" w:lineRule="auto"/>
              <w:jc w:val="both"/>
              <w:rPr>
                <w:spacing w:val="-3"/>
              </w:rPr>
              <w:pPrChange w:id="4592" w:author="Administrator" w:date="2024-12-28T10:43:00Z">
                <w:pPr>
                  <w:tabs>
                    <w:tab w:val="left" w:pos="0"/>
                  </w:tabs>
                  <w:suppressAutoHyphens/>
                  <w:spacing w:line="360" w:lineRule="auto"/>
                </w:pPr>
              </w:pPrChange>
            </w:pPr>
            <w:r w:rsidRPr="00E646DC">
              <w:rPr>
                <w:spacing w:val="-3"/>
              </w:rPr>
              <w:t>4.    Khách hàng</w:t>
            </w:r>
            <w:r w:rsidR="009030F4" w:rsidRPr="00E646DC">
              <w:rPr>
                <w:spacing w:val="-3"/>
                <w:lang w:val="en-US"/>
              </w:rPr>
              <w:t>, tài xế</w:t>
            </w:r>
            <w:r w:rsidRPr="00E646DC">
              <w:rPr>
                <w:spacing w:val="-3"/>
              </w:rPr>
              <w:t xml:space="preserve"> không có chuyến xe nào, hệ thống sẽ hiển thị là chưa có chuyến xe</w:t>
            </w:r>
          </w:p>
        </w:tc>
      </w:tr>
      <w:tr w:rsidR="00E41E1D" w:rsidRPr="00E646DC" w14:paraId="3CAA0A23" w14:textId="77777777" w:rsidTr="00DD7485">
        <w:tc>
          <w:tcPr>
            <w:tcW w:w="2230" w:type="dxa"/>
          </w:tcPr>
          <w:p w14:paraId="03AF16D8" w14:textId="77777777" w:rsidR="00E41E1D" w:rsidRPr="00E646DC" w:rsidRDefault="00E41E1D" w:rsidP="004D7B7B">
            <w:pPr>
              <w:tabs>
                <w:tab w:val="left" w:pos="0"/>
              </w:tabs>
              <w:suppressAutoHyphens/>
              <w:spacing w:line="360" w:lineRule="auto"/>
              <w:jc w:val="both"/>
              <w:rPr>
                <w:b/>
                <w:spacing w:val="-3"/>
              </w:rPr>
              <w:pPrChange w:id="4593" w:author="Administrator" w:date="2024-12-28T10:43:00Z">
                <w:pPr>
                  <w:tabs>
                    <w:tab w:val="left" w:pos="0"/>
                  </w:tabs>
                  <w:suppressAutoHyphens/>
                  <w:spacing w:line="360" w:lineRule="auto"/>
                </w:pPr>
              </w:pPrChange>
            </w:pPr>
            <w:r w:rsidRPr="00E646DC">
              <w:rPr>
                <w:b/>
                <w:spacing w:val="-3"/>
              </w:rPr>
              <w:t>Ngoài ra</w:t>
            </w:r>
          </w:p>
        </w:tc>
        <w:tc>
          <w:tcPr>
            <w:tcW w:w="6140" w:type="dxa"/>
          </w:tcPr>
          <w:p w14:paraId="6F0C0F0B" w14:textId="77777777" w:rsidR="00E41E1D" w:rsidRPr="00E646DC" w:rsidRDefault="00E41E1D" w:rsidP="004D7B7B">
            <w:pPr>
              <w:tabs>
                <w:tab w:val="left" w:pos="0"/>
              </w:tabs>
              <w:suppressAutoHyphens/>
              <w:spacing w:line="360" w:lineRule="auto"/>
              <w:jc w:val="both"/>
              <w:rPr>
                <w:spacing w:val="-3"/>
              </w:rPr>
              <w:pPrChange w:id="4594"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6253C557" w14:textId="77777777" w:rsidR="00E41E1D" w:rsidRPr="00E646DC" w:rsidRDefault="00697B83" w:rsidP="00E646DC">
      <w:pPr>
        <w:pStyle w:val="Heading8"/>
        <w:spacing w:line="360" w:lineRule="auto"/>
        <w:rPr>
          <w:rFonts w:cs="Times New Roman"/>
          <w:lang w:val="en-US"/>
        </w:rPr>
      </w:pPr>
      <w:bookmarkStart w:id="4595" w:name="_Toc186274585"/>
      <w:r w:rsidRPr="00E646DC">
        <w:rPr>
          <w:rFonts w:cs="Times New Roman"/>
          <w:lang w:val="en-US"/>
        </w:rPr>
        <w:t>Bảng 3.5 Xem lịch sử chuyến xe</w:t>
      </w:r>
      <w:bookmarkEnd w:id="4595"/>
    </w:p>
    <w:p w14:paraId="42C698A3" w14:textId="77777777" w:rsidR="00E41E1D" w:rsidRPr="00E646DC" w:rsidRDefault="00E41E1D" w:rsidP="004D7B7B">
      <w:pPr>
        <w:pStyle w:val="Heading4"/>
        <w:spacing w:line="360" w:lineRule="auto"/>
        <w:jc w:val="both"/>
        <w:rPr>
          <w:rFonts w:cs="Times New Roman"/>
          <w:color w:val="auto"/>
        </w:rPr>
        <w:pPrChange w:id="4596" w:author="Administrator" w:date="2024-12-28T10:43:00Z">
          <w:pPr>
            <w:pStyle w:val="Heading4"/>
            <w:spacing w:line="360" w:lineRule="auto"/>
          </w:pPr>
        </w:pPrChange>
      </w:pPr>
      <w:r w:rsidRPr="00E646DC">
        <w:rPr>
          <w:rFonts w:cs="Times New Roman"/>
          <w:color w:val="auto"/>
        </w:rPr>
        <w:t>3</w:t>
      </w:r>
      <w:r w:rsidR="009030F4"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5E19DE" w:rsidRPr="00E646DC">
        <w:rPr>
          <w:rFonts w:cs="Times New Roman"/>
          <w:color w:val="auto"/>
          <w:lang w:val="en-US"/>
        </w:rPr>
        <w:t>6</w:t>
      </w:r>
      <w:r w:rsidRPr="00E646DC">
        <w:rPr>
          <w:rFonts w:cs="Times New Roman"/>
          <w:color w:val="auto"/>
        </w:rPr>
        <w:tab/>
        <w:t>Quản lý thông tin cá nhâ</w:t>
      </w:r>
      <w:r w:rsidR="009030F4" w:rsidRPr="00E646DC">
        <w:rPr>
          <w:rFonts w:cs="Times New Roman"/>
          <w:color w:val="auto"/>
          <w:lang w:val="en-US"/>
        </w:rPr>
        <w:t>n</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39F7E3C3" w14:textId="77777777" w:rsidTr="00DD7485">
        <w:tc>
          <w:tcPr>
            <w:tcW w:w="2230" w:type="dxa"/>
          </w:tcPr>
          <w:p w14:paraId="57DA6C9F" w14:textId="77777777" w:rsidR="00E41E1D" w:rsidRPr="00E646DC" w:rsidRDefault="00E41E1D" w:rsidP="004D7B7B">
            <w:pPr>
              <w:tabs>
                <w:tab w:val="left" w:pos="0"/>
              </w:tabs>
              <w:suppressAutoHyphens/>
              <w:spacing w:line="360" w:lineRule="auto"/>
              <w:jc w:val="both"/>
              <w:rPr>
                <w:b/>
                <w:spacing w:val="-3"/>
              </w:rPr>
              <w:pPrChange w:id="4597"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7185ED92" w14:textId="77777777" w:rsidR="00E41E1D" w:rsidRPr="00E646DC" w:rsidRDefault="009030F4" w:rsidP="004D7B7B">
            <w:pPr>
              <w:tabs>
                <w:tab w:val="left" w:pos="0"/>
              </w:tabs>
              <w:suppressAutoHyphens/>
              <w:spacing w:line="360" w:lineRule="auto"/>
              <w:jc w:val="both"/>
              <w:rPr>
                <w:spacing w:val="-3"/>
              </w:rPr>
              <w:pPrChange w:id="4598" w:author="Administrator" w:date="2024-12-28T10:43:00Z">
                <w:pPr>
                  <w:tabs>
                    <w:tab w:val="left" w:pos="0"/>
                  </w:tabs>
                  <w:suppressAutoHyphens/>
                  <w:spacing w:line="360" w:lineRule="auto"/>
                </w:pPr>
              </w:pPrChange>
            </w:pPr>
            <w:r w:rsidRPr="00E646DC">
              <w:rPr>
                <w:spacing w:val="-3"/>
                <w:lang w:val="en-US"/>
              </w:rPr>
              <w:t>Quản lý thông tin cá nhân</w:t>
            </w:r>
            <w:r w:rsidR="00E41E1D" w:rsidRPr="00E646DC">
              <w:rPr>
                <w:spacing w:val="-3"/>
              </w:rPr>
              <w:fldChar w:fldCharType="begin"/>
            </w:r>
            <w:r w:rsidR="00E41E1D" w:rsidRPr="00E646DC">
              <w:rPr>
                <w:spacing w:val="-3"/>
              </w:rPr>
              <w:instrText xml:space="preserve"> XE "</w:instrText>
            </w:r>
            <w:r w:rsidR="00E41E1D" w:rsidRPr="00E646DC">
              <w:instrText>Article"</w:instrText>
            </w:r>
            <w:r w:rsidR="00E41E1D" w:rsidRPr="00E646DC">
              <w:rPr>
                <w:spacing w:val="-3"/>
              </w:rPr>
              <w:instrText xml:space="preserve"> </w:instrText>
            </w:r>
            <w:r w:rsidR="00E41E1D" w:rsidRPr="00E646DC">
              <w:rPr>
                <w:spacing w:val="-3"/>
              </w:rPr>
              <w:fldChar w:fldCharType="end"/>
            </w:r>
          </w:p>
        </w:tc>
      </w:tr>
      <w:tr w:rsidR="00E41E1D" w:rsidRPr="00E646DC" w14:paraId="6D77FC05" w14:textId="77777777" w:rsidTr="00DD7485">
        <w:tc>
          <w:tcPr>
            <w:tcW w:w="2230" w:type="dxa"/>
          </w:tcPr>
          <w:p w14:paraId="75E99511" w14:textId="77777777" w:rsidR="00E41E1D" w:rsidRPr="00E646DC" w:rsidRDefault="00E41E1D" w:rsidP="004D7B7B">
            <w:pPr>
              <w:tabs>
                <w:tab w:val="left" w:pos="0"/>
              </w:tabs>
              <w:suppressAutoHyphens/>
              <w:spacing w:line="360" w:lineRule="auto"/>
              <w:jc w:val="both"/>
              <w:rPr>
                <w:b/>
                <w:spacing w:val="-3"/>
              </w:rPr>
              <w:pPrChange w:id="4599" w:author="Administrator" w:date="2024-12-28T10:43:00Z">
                <w:pPr>
                  <w:tabs>
                    <w:tab w:val="left" w:pos="0"/>
                  </w:tabs>
                  <w:suppressAutoHyphens/>
                  <w:spacing w:line="360" w:lineRule="auto"/>
                </w:pPr>
              </w:pPrChange>
            </w:pPr>
            <w:r w:rsidRPr="00E646DC">
              <w:rPr>
                <w:b/>
                <w:spacing w:val="-3"/>
              </w:rPr>
              <w:t>Actor</w:t>
            </w:r>
          </w:p>
        </w:tc>
        <w:tc>
          <w:tcPr>
            <w:tcW w:w="6140" w:type="dxa"/>
          </w:tcPr>
          <w:p w14:paraId="1D08963A" w14:textId="77777777" w:rsidR="00E41E1D" w:rsidRPr="00E646DC" w:rsidRDefault="00E41E1D" w:rsidP="004D7B7B">
            <w:pPr>
              <w:tabs>
                <w:tab w:val="left" w:pos="0"/>
              </w:tabs>
              <w:suppressAutoHyphens/>
              <w:spacing w:line="360" w:lineRule="auto"/>
              <w:jc w:val="both"/>
              <w:rPr>
                <w:spacing w:val="-3"/>
              </w:rPr>
              <w:pPrChange w:id="4600" w:author="Administrator" w:date="2024-12-28T10:43:00Z">
                <w:pPr>
                  <w:tabs>
                    <w:tab w:val="left" w:pos="0"/>
                  </w:tabs>
                  <w:suppressAutoHyphens/>
                  <w:spacing w:line="360" w:lineRule="auto"/>
                </w:pPr>
              </w:pPrChange>
            </w:pPr>
            <w:r w:rsidRPr="00E646DC">
              <w:rPr>
                <w:spacing w:val="-3"/>
              </w:rPr>
              <w:t>Khách hàng, tài xế</w:t>
            </w:r>
          </w:p>
        </w:tc>
      </w:tr>
      <w:tr w:rsidR="00E41E1D" w:rsidRPr="00E646DC" w14:paraId="4D464D04" w14:textId="77777777" w:rsidTr="00DD7485">
        <w:tc>
          <w:tcPr>
            <w:tcW w:w="2230" w:type="dxa"/>
          </w:tcPr>
          <w:p w14:paraId="2F0C3A90" w14:textId="77777777" w:rsidR="00E41E1D" w:rsidRPr="00E646DC" w:rsidRDefault="00E41E1D" w:rsidP="004D7B7B">
            <w:pPr>
              <w:tabs>
                <w:tab w:val="left" w:pos="0"/>
              </w:tabs>
              <w:suppressAutoHyphens/>
              <w:spacing w:line="360" w:lineRule="auto"/>
              <w:jc w:val="both"/>
              <w:rPr>
                <w:b/>
                <w:spacing w:val="-3"/>
              </w:rPr>
              <w:pPrChange w:id="4601"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032F6BC6" w14:textId="77777777" w:rsidR="00E41E1D" w:rsidRPr="00E646DC" w:rsidRDefault="00E41E1D" w:rsidP="004D7B7B">
            <w:pPr>
              <w:tabs>
                <w:tab w:val="left" w:pos="0"/>
              </w:tabs>
              <w:suppressAutoHyphens/>
              <w:spacing w:line="360" w:lineRule="auto"/>
              <w:jc w:val="both"/>
              <w:rPr>
                <w:spacing w:val="-3"/>
              </w:rPr>
              <w:pPrChange w:id="4602" w:author="Administrator" w:date="2024-12-28T10:43:00Z">
                <w:pPr>
                  <w:tabs>
                    <w:tab w:val="left" w:pos="0"/>
                  </w:tabs>
                  <w:suppressAutoHyphens/>
                  <w:spacing w:line="360" w:lineRule="auto"/>
                </w:pPr>
              </w:pPrChange>
            </w:pPr>
            <w:r w:rsidRPr="00E646DC">
              <w:rPr>
                <w:spacing w:val="-3"/>
              </w:rPr>
              <w:t>Khách hàng (tài xế) đã đăng nhập vào ứng dụng</w:t>
            </w:r>
          </w:p>
        </w:tc>
      </w:tr>
      <w:tr w:rsidR="00E41E1D" w:rsidRPr="00E646DC" w14:paraId="2B1D7BEF" w14:textId="77777777" w:rsidTr="00DD7485">
        <w:trPr>
          <w:trHeight w:val="479"/>
        </w:trPr>
        <w:tc>
          <w:tcPr>
            <w:tcW w:w="2230" w:type="dxa"/>
          </w:tcPr>
          <w:p w14:paraId="1D05743D" w14:textId="77777777" w:rsidR="00E41E1D" w:rsidRPr="00E646DC" w:rsidRDefault="00E41E1D" w:rsidP="004D7B7B">
            <w:pPr>
              <w:tabs>
                <w:tab w:val="left" w:pos="0"/>
              </w:tabs>
              <w:suppressAutoHyphens/>
              <w:spacing w:line="360" w:lineRule="auto"/>
              <w:jc w:val="both"/>
              <w:rPr>
                <w:b/>
                <w:spacing w:val="-3"/>
              </w:rPr>
              <w:pPrChange w:id="4603"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75491436" w14:textId="77777777" w:rsidR="00E41E1D" w:rsidRPr="00E646DC" w:rsidRDefault="00E41E1D" w:rsidP="004D7B7B">
            <w:pPr>
              <w:numPr>
                <w:ilvl w:val="0"/>
                <w:numId w:val="14"/>
              </w:numPr>
              <w:tabs>
                <w:tab w:val="left" w:pos="0"/>
              </w:tabs>
              <w:suppressAutoHyphens/>
              <w:spacing w:line="360" w:lineRule="auto"/>
              <w:jc w:val="both"/>
              <w:rPr>
                <w:spacing w:val="-3"/>
              </w:rPr>
              <w:pPrChange w:id="4604" w:author="Administrator" w:date="2024-12-28T10:43:00Z">
                <w:pPr>
                  <w:numPr>
                    <w:numId w:val="14"/>
                  </w:numPr>
                  <w:tabs>
                    <w:tab w:val="left" w:pos="0"/>
                    <w:tab w:val="num" w:pos="360"/>
                  </w:tabs>
                  <w:suppressAutoHyphens/>
                  <w:spacing w:line="360" w:lineRule="auto"/>
                  <w:ind w:left="360" w:hanging="360"/>
                </w:pPr>
              </w:pPrChange>
            </w:pPr>
            <w:r w:rsidRPr="00E646DC">
              <w:rPr>
                <w:spacing w:val="-3"/>
              </w:rPr>
              <w:t>Khách hàng (tài xế) bấm vào phần Tài khoản</w:t>
            </w:r>
          </w:p>
          <w:p w14:paraId="0F994379" w14:textId="77777777" w:rsidR="00E41E1D" w:rsidRPr="00E646DC" w:rsidRDefault="00E41E1D" w:rsidP="004D7B7B">
            <w:pPr>
              <w:numPr>
                <w:ilvl w:val="0"/>
                <w:numId w:val="14"/>
              </w:numPr>
              <w:tabs>
                <w:tab w:val="left" w:pos="0"/>
              </w:tabs>
              <w:suppressAutoHyphens/>
              <w:spacing w:line="360" w:lineRule="auto"/>
              <w:jc w:val="both"/>
              <w:rPr>
                <w:spacing w:val="-3"/>
              </w:rPr>
              <w:pPrChange w:id="4605" w:author="Administrator" w:date="2024-12-28T10:43:00Z">
                <w:pPr>
                  <w:numPr>
                    <w:numId w:val="14"/>
                  </w:numPr>
                  <w:tabs>
                    <w:tab w:val="left" w:pos="0"/>
                    <w:tab w:val="num" w:pos="360"/>
                  </w:tabs>
                  <w:suppressAutoHyphens/>
                  <w:spacing w:line="360" w:lineRule="auto"/>
                  <w:ind w:left="360" w:hanging="360"/>
                </w:pPr>
              </w:pPrChange>
            </w:pPr>
            <w:r w:rsidRPr="00E646DC">
              <w:rPr>
                <w:spacing w:val="-3"/>
              </w:rPr>
              <w:t>Màn hình tài khoản khách hàng hiện lên</w:t>
            </w:r>
          </w:p>
          <w:p w14:paraId="05BE2325" w14:textId="77777777" w:rsidR="00E41E1D" w:rsidRPr="00E646DC" w:rsidRDefault="00E41E1D" w:rsidP="004D7B7B">
            <w:pPr>
              <w:numPr>
                <w:ilvl w:val="0"/>
                <w:numId w:val="14"/>
              </w:numPr>
              <w:tabs>
                <w:tab w:val="left" w:pos="0"/>
              </w:tabs>
              <w:suppressAutoHyphens/>
              <w:spacing w:line="360" w:lineRule="auto"/>
              <w:jc w:val="both"/>
              <w:rPr>
                <w:spacing w:val="-3"/>
              </w:rPr>
              <w:pPrChange w:id="4606" w:author="Administrator" w:date="2024-12-28T10:43:00Z">
                <w:pPr>
                  <w:numPr>
                    <w:numId w:val="14"/>
                  </w:numPr>
                  <w:tabs>
                    <w:tab w:val="left" w:pos="0"/>
                    <w:tab w:val="num" w:pos="360"/>
                  </w:tabs>
                  <w:suppressAutoHyphens/>
                  <w:spacing w:line="360" w:lineRule="auto"/>
                  <w:ind w:left="360" w:hanging="360"/>
                </w:pPr>
              </w:pPrChange>
            </w:pPr>
            <w:r w:rsidRPr="00E646DC">
              <w:rPr>
                <w:spacing w:val="-3"/>
              </w:rPr>
              <w:t>Khách hàng (tài xế) bấm vảo thông tin cá nhân</w:t>
            </w:r>
          </w:p>
          <w:p w14:paraId="6A570008" w14:textId="77777777" w:rsidR="00E41E1D" w:rsidRPr="00E646DC" w:rsidRDefault="00E41E1D" w:rsidP="004D7B7B">
            <w:pPr>
              <w:numPr>
                <w:ilvl w:val="0"/>
                <w:numId w:val="14"/>
              </w:numPr>
              <w:tabs>
                <w:tab w:val="left" w:pos="0"/>
              </w:tabs>
              <w:suppressAutoHyphens/>
              <w:spacing w:line="360" w:lineRule="auto"/>
              <w:jc w:val="both"/>
              <w:rPr>
                <w:spacing w:val="-3"/>
              </w:rPr>
              <w:pPrChange w:id="4607" w:author="Administrator" w:date="2024-12-28T10:43:00Z">
                <w:pPr>
                  <w:numPr>
                    <w:numId w:val="14"/>
                  </w:numPr>
                  <w:tabs>
                    <w:tab w:val="left" w:pos="0"/>
                    <w:tab w:val="num" w:pos="360"/>
                  </w:tabs>
                  <w:suppressAutoHyphens/>
                  <w:spacing w:line="360" w:lineRule="auto"/>
                  <w:ind w:left="360" w:hanging="360"/>
                </w:pPr>
              </w:pPrChange>
            </w:pPr>
            <w:r w:rsidRPr="00E646DC">
              <w:rPr>
                <w:spacing w:val="-3"/>
              </w:rPr>
              <w:t>Màn hình thông tin cá nhân của khách hàng hiện lên</w:t>
            </w:r>
          </w:p>
          <w:p w14:paraId="26A91896" w14:textId="77777777" w:rsidR="00E41E1D" w:rsidRPr="00E646DC" w:rsidRDefault="00E41E1D" w:rsidP="004D7B7B">
            <w:pPr>
              <w:numPr>
                <w:ilvl w:val="0"/>
                <w:numId w:val="14"/>
              </w:numPr>
              <w:tabs>
                <w:tab w:val="left" w:pos="0"/>
              </w:tabs>
              <w:suppressAutoHyphens/>
              <w:spacing w:line="360" w:lineRule="auto"/>
              <w:jc w:val="both"/>
              <w:rPr>
                <w:spacing w:val="-3"/>
              </w:rPr>
              <w:pPrChange w:id="4608" w:author="Administrator" w:date="2024-12-28T10:43:00Z">
                <w:pPr>
                  <w:numPr>
                    <w:numId w:val="14"/>
                  </w:numPr>
                  <w:tabs>
                    <w:tab w:val="left" w:pos="0"/>
                    <w:tab w:val="num" w:pos="360"/>
                  </w:tabs>
                  <w:suppressAutoHyphens/>
                  <w:spacing w:line="360" w:lineRule="auto"/>
                  <w:ind w:left="360" w:hanging="360"/>
                </w:pPr>
              </w:pPrChange>
            </w:pPr>
            <w:r w:rsidRPr="00E646DC">
              <w:rPr>
                <w:spacing w:val="-3"/>
              </w:rPr>
              <w:t>Khách hàng (tài xế) chọn sửa thông tin cá nhân</w:t>
            </w:r>
          </w:p>
          <w:p w14:paraId="4020F8A0" w14:textId="77777777" w:rsidR="00E41E1D" w:rsidRPr="00E646DC" w:rsidRDefault="00E41E1D" w:rsidP="004D7B7B">
            <w:pPr>
              <w:numPr>
                <w:ilvl w:val="0"/>
                <w:numId w:val="14"/>
              </w:numPr>
              <w:tabs>
                <w:tab w:val="left" w:pos="0"/>
              </w:tabs>
              <w:suppressAutoHyphens/>
              <w:spacing w:line="360" w:lineRule="auto"/>
              <w:jc w:val="both"/>
              <w:rPr>
                <w:spacing w:val="-3"/>
              </w:rPr>
              <w:pPrChange w:id="4609" w:author="Administrator" w:date="2024-12-28T10:43:00Z">
                <w:pPr>
                  <w:numPr>
                    <w:numId w:val="14"/>
                  </w:numPr>
                  <w:tabs>
                    <w:tab w:val="left" w:pos="0"/>
                    <w:tab w:val="num" w:pos="360"/>
                  </w:tabs>
                  <w:suppressAutoHyphens/>
                  <w:spacing w:line="360" w:lineRule="auto"/>
                  <w:ind w:left="360" w:hanging="360"/>
                </w:pPr>
              </w:pPrChange>
            </w:pPr>
            <w:r w:rsidRPr="00E646DC">
              <w:rPr>
                <w:spacing w:val="-3"/>
              </w:rPr>
              <w:t>Màn hình sửa thông tin cá nhân của khách hàng hiện lên</w:t>
            </w:r>
          </w:p>
          <w:p w14:paraId="4BEEEC90" w14:textId="77777777" w:rsidR="00E41E1D" w:rsidRPr="00E646DC" w:rsidRDefault="00E41E1D" w:rsidP="004D7B7B">
            <w:pPr>
              <w:numPr>
                <w:ilvl w:val="0"/>
                <w:numId w:val="14"/>
              </w:numPr>
              <w:tabs>
                <w:tab w:val="left" w:pos="0"/>
              </w:tabs>
              <w:suppressAutoHyphens/>
              <w:spacing w:line="360" w:lineRule="auto"/>
              <w:jc w:val="both"/>
              <w:rPr>
                <w:spacing w:val="-3"/>
              </w:rPr>
              <w:pPrChange w:id="4610" w:author="Administrator" w:date="2024-12-28T10:43:00Z">
                <w:pPr>
                  <w:numPr>
                    <w:numId w:val="14"/>
                  </w:numPr>
                  <w:tabs>
                    <w:tab w:val="left" w:pos="0"/>
                    <w:tab w:val="num" w:pos="360"/>
                  </w:tabs>
                  <w:suppressAutoHyphens/>
                  <w:spacing w:line="360" w:lineRule="auto"/>
                  <w:ind w:left="360" w:hanging="360"/>
                </w:pPr>
              </w:pPrChange>
            </w:pPr>
            <w:r w:rsidRPr="00E646DC">
              <w:rPr>
                <w:spacing w:val="-3"/>
              </w:rPr>
              <w:lastRenderedPageBreak/>
              <w:t>Khách hàng (tài xế) chọn sửa các thông tin Tên, email, giới tính, số điện thoại và bấm nút Xác nhận</w:t>
            </w:r>
          </w:p>
          <w:p w14:paraId="27F6335F" w14:textId="77777777" w:rsidR="00E41E1D" w:rsidRPr="00E646DC" w:rsidRDefault="00E41E1D" w:rsidP="004D7B7B">
            <w:pPr>
              <w:numPr>
                <w:ilvl w:val="0"/>
                <w:numId w:val="14"/>
              </w:numPr>
              <w:tabs>
                <w:tab w:val="left" w:pos="0"/>
              </w:tabs>
              <w:suppressAutoHyphens/>
              <w:spacing w:line="360" w:lineRule="auto"/>
              <w:jc w:val="both"/>
              <w:rPr>
                <w:spacing w:val="-3"/>
              </w:rPr>
              <w:pPrChange w:id="4611" w:author="Administrator" w:date="2024-12-28T10:43:00Z">
                <w:pPr>
                  <w:numPr>
                    <w:numId w:val="14"/>
                  </w:numPr>
                  <w:tabs>
                    <w:tab w:val="left" w:pos="0"/>
                    <w:tab w:val="num" w:pos="360"/>
                  </w:tabs>
                  <w:suppressAutoHyphens/>
                  <w:spacing w:line="360" w:lineRule="auto"/>
                  <w:ind w:left="360" w:hanging="360"/>
                </w:pPr>
              </w:pPrChange>
            </w:pPr>
            <w:r w:rsidRPr="00E646DC">
              <w:rPr>
                <w:spacing w:val="-3"/>
              </w:rPr>
              <w:t>Hệ thống thông báo khách hàng sửa thông tin cá nhân thành công</w:t>
            </w:r>
          </w:p>
        </w:tc>
      </w:tr>
      <w:tr w:rsidR="00E41E1D" w:rsidRPr="00E646DC" w14:paraId="7B2EA117" w14:textId="77777777" w:rsidTr="00DD7485">
        <w:tc>
          <w:tcPr>
            <w:tcW w:w="2230" w:type="dxa"/>
          </w:tcPr>
          <w:p w14:paraId="2528510C" w14:textId="77777777" w:rsidR="00E41E1D" w:rsidRPr="00E646DC" w:rsidRDefault="00E41E1D" w:rsidP="004D7B7B">
            <w:pPr>
              <w:tabs>
                <w:tab w:val="left" w:pos="0"/>
              </w:tabs>
              <w:suppressAutoHyphens/>
              <w:spacing w:line="360" w:lineRule="auto"/>
              <w:jc w:val="both"/>
              <w:rPr>
                <w:b/>
                <w:spacing w:val="-3"/>
              </w:rPr>
              <w:pPrChange w:id="4612" w:author="Administrator" w:date="2024-12-28T10:43:00Z">
                <w:pPr>
                  <w:tabs>
                    <w:tab w:val="left" w:pos="0"/>
                  </w:tabs>
                  <w:suppressAutoHyphens/>
                  <w:spacing w:line="360" w:lineRule="auto"/>
                </w:pPr>
              </w:pPrChange>
            </w:pPr>
            <w:r w:rsidRPr="00E646DC">
              <w:rPr>
                <w:b/>
                <w:spacing w:val="-3"/>
              </w:rPr>
              <w:lastRenderedPageBreak/>
              <w:t>Luồng thay thế</w:t>
            </w:r>
          </w:p>
        </w:tc>
        <w:tc>
          <w:tcPr>
            <w:tcW w:w="6140" w:type="dxa"/>
          </w:tcPr>
          <w:p w14:paraId="16BA0F4E" w14:textId="77777777" w:rsidR="00E41E1D" w:rsidRPr="00E646DC" w:rsidRDefault="00E41E1D" w:rsidP="004D7B7B">
            <w:pPr>
              <w:tabs>
                <w:tab w:val="left" w:pos="0"/>
              </w:tabs>
              <w:suppressAutoHyphens/>
              <w:spacing w:line="360" w:lineRule="auto"/>
              <w:jc w:val="both"/>
              <w:rPr>
                <w:spacing w:val="-3"/>
              </w:rPr>
              <w:pPrChange w:id="4613" w:author="Administrator" w:date="2024-12-28T10:43:00Z">
                <w:pPr>
                  <w:tabs>
                    <w:tab w:val="left" w:pos="0"/>
                  </w:tabs>
                  <w:suppressAutoHyphens/>
                  <w:spacing w:line="360" w:lineRule="auto"/>
                </w:pPr>
              </w:pPrChange>
            </w:pPr>
            <w:r w:rsidRPr="00E646DC">
              <w:rPr>
                <w:spacing w:val="-3"/>
              </w:rPr>
              <w:t>Ở bước 7, nếu Khách hàng (tài xế) chọn sửa số điện thoại thì sẽ theo luồng sau</w:t>
            </w:r>
          </w:p>
          <w:p w14:paraId="7AE9E3EC" w14:textId="77777777" w:rsidR="00E41E1D" w:rsidRPr="00E646DC" w:rsidRDefault="00E41E1D" w:rsidP="004D7B7B">
            <w:pPr>
              <w:tabs>
                <w:tab w:val="left" w:pos="0"/>
              </w:tabs>
              <w:suppressAutoHyphens/>
              <w:spacing w:line="360" w:lineRule="auto"/>
              <w:jc w:val="both"/>
              <w:rPr>
                <w:spacing w:val="-3"/>
              </w:rPr>
              <w:pPrChange w:id="4614" w:author="Administrator" w:date="2024-12-28T10:43:00Z">
                <w:pPr>
                  <w:tabs>
                    <w:tab w:val="left" w:pos="0"/>
                  </w:tabs>
                  <w:suppressAutoHyphens/>
                  <w:spacing w:line="360" w:lineRule="auto"/>
                </w:pPr>
              </w:pPrChange>
            </w:pPr>
            <w:r w:rsidRPr="00E646DC">
              <w:rPr>
                <w:spacing w:val="-3"/>
              </w:rPr>
              <w:t>8.    Màn hình nhập mã OTP hiện ra</w:t>
            </w:r>
          </w:p>
          <w:p w14:paraId="79D9C499" w14:textId="77777777" w:rsidR="00E41E1D" w:rsidRPr="00E646DC" w:rsidRDefault="00E41E1D" w:rsidP="004D7B7B">
            <w:pPr>
              <w:tabs>
                <w:tab w:val="left" w:pos="0"/>
              </w:tabs>
              <w:suppressAutoHyphens/>
              <w:spacing w:line="360" w:lineRule="auto"/>
              <w:jc w:val="both"/>
              <w:rPr>
                <w:spacing w:val="-3"/>
              </w:rPr>
              <w:pPrChange w:id="4615" w:author="Administrator" w:date="2024-12-28T10:43:00Z">
                <w:pPr>
                  <w:tabs>
                    <w:tab w:val="left" w:pos="0"/>
                  </w:tabs>
                  <w:suppressAutoHyphens/>
                  <w:spacing w:line="360" w:lineRule="auto"/>
                </w:pPr>
              </w:pPrChange>
            </w:pPr>
            <w:r w:rsidRPr="00E646DC">
              <w:rPr>
                <w:spacing w:val="-3"/>
              </w:rPr>
              <w:t>9.    Khách hàng (tài xế) nhập vào mã OTP được gửi về số điện thoại mới thay đổi và bấm xác nhận</w:t>
            </w:r>
          </w:p>
          <w:p w14:paraId="32582921" w14:textId="77777777" w:rsidR="00E41E1D" w:rsidRPr="00E646DC" w:rsidRDefault="00E41E1D" w:rsidP="004D7B7B">
            <w:pPr>
              <w:tabs>
                <w:tab w:val="left" w:pos="0"/>
              </w:tabs>
              <w:suppressAutoHyphens/>
              <w:spacing w:line="360" w:lineRule="auto"/>
              <w:jc w:val="both"/>
              <w:rPr>
                <w:spacing w:val="-3"/>
              </w:rPr>
              <w:pPrChange w:id="4616" w:author="Administrator" w:date="2024-12-28T10:43:00Z">
                <w:pPr>
                  <w:tabs>
                    <w:tab w:val="left" w:pos="0"/>
                  </w:tabs>
                  <w:suppressAutoHyphens/>
                  <w:spacing w:line="360" w:lineRule="auto"/>
                </w:pPr>
              </w:pPrChange>
            </w:pPr>
            <w:r w:rsidRPr="00E646DC">
              <w:rPr>
                <w:spacing w:val="-3"/>
              </w:rPr>
              <w:t>10.  Hệ thống thông báo khách hàng sửa thông tin cá nhân thành công</w:t>
            </w:r>
          </w:p>
        </w:tc>
      </w:tr>
      <w:tr w:rsidR="00E41E1D" w:rsidRPr="00E646DC" w14:paraId="325E8529" w14:textId="77777777" w:rsidTr="00DD7485">
        <w:tc>
          <w:tcPr>
            <w:tcW w:w="2230" w:type="dxa"/>
          </w:tcPr>
          <w:p w14:paraId="46E6E1D9" w14:textId="77777777" w:rsidR="00E41E1D" w:rsidRPr="00E646DC" w:rsidRDefault="000E29D5" w:rsidP="004D7B7B">
            <w:pPr>
              <w:tabs>
                <w:tab w:val="left" w:pos="0"/>
              </w:tabs>
              <w:suppressAutoHyphens/>
              <w:spacing w:line="360" w:lineRule="auto"/>
              <w:jc w:val="both"/>
              <w:rPr>
                <w:b/>
                <w:spacing w:val="-3"/>
              </w:rPr>
              <w:pPrChange w:id="4617"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22730A4A" w14:textId="77777777" w:rsidR="00E41E1D" w:rsidRPr="00E646DC" w:rsidRDefault="00E41E1D" w:rsidP="004D7B7B">
            <w:pPr>
              <w:tabs>
                <w:tab w:val="left" w:pos="0"/>
              </w:tabs>
              <w:suppressAutoHyphens/>
              <w:spacing w:line="360" w:lineRule="auto"/>
              <w:jc w:val="both"/>
              <w:rPr>
                <w:spacing w:val="-3"/>
              </w:rPr>
              <w:pPrChange w:id="4618" w:author="Administrator" w:date="2024-12-28T10:43:00Z">
                <w:pPr>
                  <w:tabs>
                    <w:tab w:val="left" w:pos="0"/>
                  </w:tabs>
                  <w:suppressAutoHyphens/>
                  <w:spacing w:line="360" w:lineRule="auto"/>
                </w:pPr>
              </w:pPrChange>
            </w:pPr>
            <w:r w:rsidRPr="00E646DC">
              <w:rPr>
                <w:spacing w:val="-3"/>
              </w:rPr>
              <w:t>Thông tin cá nhân khách hàng được cập nhật vào hệ thống</w:t>
            </w:r>
          </w:p>
        </w:tc>
      </w:tr>
      <w:tr w:rsidR="00E41E1D" w:rsidRPr="00E646DC" w14:paraId="7A2CEC82" w14:textId="77777777" w:rsidTr="00DD7485">
        <w:tc>
          <w:tcPr>
            <w:tcW w:w="2230" w:type="dxa"/>
          </w:tcPr>
          <w:p w14:paraId="6F274C49" w14:textId="77777777" w:rsidR="00E41E1D" w:rsidRPr="00E646DC" w:rsidRDefault="00E41E1D" w:rsidP="004D7B7B">
            <w:pPr>
              <w:tabs>
                <w:tab w:val="left" w:pos="0"/>
              </w:tabs>
              <w:suppressAutoHyphens/>
              <w:spacing w:line="360" w:lineRule="auto"/>
              <w:jc w:val="both"/>
              <w:rPr>
                <w:b/>
                <w:spacing w:val="-3"/>
              </w:rPr>
              <w:pPrChange w:id="4619" w:author="Administrator" w:date="2024-12-28T10:43:00Z">
                <w:pPr>
                  <w:tabs>
                    <w:tab w:val="left" w:pos="0"/>
                  </w:tabs>
                  <w:suppressAutoHyphens/>
                  <w:spacing w:line="360" w:lineRule="auto"/>
                </w:pPr>
              </w:pPrChange>
            </w:pPr>
            <w:r w:rsidRPr="00E646DC">
              <w:rPr>
                <w:b/>
                <w:spacing w:val="-3"/>
              </w:rPr>
              <w:t>Ngoại lệ</w:t>
            </w:r>
          </w:p>
        </w:tc>
        <w:tc>
          <w:tcPr>
            <w:tcW w:w="6140" w:type="dxa"/>
          </w:tcPr>
          <w:p w14:paraId="51A676EB" w14:textId="77777777" w:rsidR="00E41E1D" w:rsidRPr="00E646DC" w:rsidRDefault="00E41E1D" w:rsidP="004D7B7B">
            <w:pPr>
              <w:tabs>
                <w:tab w:val="left" w:pos="0"/>
              </w:tabs>
              <w:suppressAutoHyphens/>
              <w:spacing w:line="360" w:lineRule="auto"/>
              <w:jc w:val="both"/>
              <w:rPr>
                <w:spacing w:val="-3"/>
              </w:rPr>
              <w:pPrChange w:id="4620" w:author="Administrator" w:date="2024-12-28T10:43:00Z">
                <w:pPr>
                  <w:tabs>
                    <w:tab w:val="left" w:pos="0"/>
                  </w:tabs>
                  <w:suppressAutoHyphens/>
                  <w:spacing w:line="360" w:lineRule="auto"/>
                </w:pPr>
              </w:pPrChange>
            </w:pPr>
            <w:r w:rsidRPr="00E646DC">
              <w:rPr>
                <w:spacing w:val="-3"/>
              </w:rPr>
              <w:t>7.    Khách hàng (tài xế) nhập số điện thoại đã có sẵn trong hệ thống, hệ thống sẽ thông báo Số điện thoại đã tồn tại và yêu cầu khách hàng nhập lại</w:t>
            </w:r>
          </w:p>
        </w:tc>
      </w:tr>
      <w:tr w:rsidR="00E41E1D" w:rsidRPr="00E646DC" w14:paraId="0EBC901A" w14:textId="77777777" w:rsidTr="00DD7485">
        <w:tc>
          <w:tcPr>
            <w:tcW w:w="2230" w:type="dxa"/>
          </w:tcPr>
          <w:p w14:paraId="287A40F2" w14:textId="77777777" w:rsidR="00E41E1D" w:rsidRPr="00E646DC" w:rsidRDefault="00E41E1D" w:rsidP="004D7B7B">
            <w:pPr>
              <w:tabs>
                <w:tab w:val="left" w:pos="0"/>
              </w:tabs>
              <w:suppressAutoHyphens/>
              <w:spacing w:line="360" w:lineRule="auto"/>
              <w:jc w:val="both"/>
              <w:rPr>
                <w:b/>
                <w:spacing w:val="-3"/>
              </w:rPr>
              <w:pPrChange w:id="4621" w:author="Administrator" w:date="2024-12-28T10:43:00Z">
                <w:pPr>
                  <w:tabs>
                    <w:tab w:val="left" w:pos="0"/>
                  </w:tabs>
                  <w:suppressAutoHyphens/>
                  <w:spacing w:line="360" w:lineRule="auto"/>
                </w:pPr>
              </w:pPrChange>
            </w:pPr>
            <w:r w:rsidRPr="00E646DC">
              <w:rPr>
                <w:b/>
                <w:spacing w:val="-3"/>
              </w:rPr>
              <w:t>Ngoài ra</w:t>
            </w:r>
          </w:p>
        </w:tc>
        <w:tc>
          <w:tcPr>
            <w:tcW w:w="6140" w:type="dxa"/>
          </w:tcPr>
          <w:p w14:paraId="751A585B" w14:textId="77777777" w:rsidR="00E41E1D" w:rsidRPr="00E646DC" w:rsidRDefault="00E41E1D" w:rsidP="004D7B7B">
            <w:pPr>
              <w:tabs>
                <w:tab w:val="left" w:pos="0"/>
              </w:tabs>
              <w:suppressAutoHyphens/>
              <w:spacing w:line="360" w:lineRule="auto"/>
              <w:jc w:val="both"/>
              <w:rPr>
                <w:spacing w:val="-3"/>
              </w:rPr>
              <w:pPrChange w:id="4622"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72F0DE6E" w14:textId="77777777" w:rsidR="00E41E1D" w:rsidRPr="00E646DC" w:rsidRDefault="00697B83" w:rsidP="00E646DC">
      <w:pPr>
        <w:pStyle w:val="Heading8"/>
        <w:spacing w:line="360" w:lineRule="auto"/>
        <w:rPr>
          <w:rFonts w:cs="Times New Roman"/>
          <w:lang w:val="en-US"/>
        </w:rPr>
      </w:pPr>
      <w:bookmarkStart w:id="4623" w:name="_Toc186274586"/>
      <w:r w:rsidRPr="00E646DC">
        <w:rPr>
          <w:rFonts w:cs="Times New Roman"/>
          <w:lang w:val="en-US"/>
        </w:rPr>
        <w:t>Bảng 3.6 Quản lý thông tin cá nhân</w:t>
      </w:r>
      <w:bookmarkEnd w:id="4623"/>
    </w:p>
    <w:p w14:paraId="1D920984" w14:textId="77777777" w:rsidR="00E41E1D" w:rsidRPr="00E646DC" w:rsidRDefault="00E41E1D" w:rsidP="004D7B7B">
      <w:pPr>
        <w:pStyle w:val="Heading4"/>
        <w:spacing w:line="360" w:lineRule="auto"/>
        <w:jc w:val="both"/>
        <w:rPr>
          <w:rFonts w:cs="Times New Roman"/>
          <w:color w:val="auto"/>
        </w:rPr>
        <w:pPrChange w:id="4624" w:author="Administrator" w:date="2024-12-28T10:43:00Z">
          <w:pPr>
            <w:pStyle w:val="Heading4"/>
            <w:spacing w:line="360" w:lineRule="auto"/>
          </w:pPr>
        </w:pPrChange>
      </w:pPr>
      <w:r w:rsidRPr="00E646DC">
        <w:rPr>
          <w:rFonts w:cs="Times New Roman"/>
          <w:color w:val="auto"/>
        </w:rPr>
        <w:t>3</w:t>
      </w:r>
      <w:r w:rsidR="004F639A"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5E19DE" w:rsidRPr="00E646DC">
        <w:rPr>
          <w:rFonts w:cs="Times New Roman"/>
          <w:color w:val="auto"/>
          <w:lang w:val="en-US"/>
        </w:rPr>
        <w:t>7</w:t>
      </w:r>
      <w:r w:rsidRPr="00E646DC">
        <w:rPr>
          <w:rFonts w:cs="Times New Roman"/>
          <w:color w:val="auto"/>
        </w:rPr>
        <w:tab/>
        <w:t>Đánh giá chuyến xe</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54D0777E" w14:textId="77777777" w:rsidTr="00DD7485">
        <w:tc>
          <w:tcPr>
            <w:tcW w:w="2230" w:type="dxa"/>
          </w:tcPr>
          <w:p w14:paraId="0683C1A2" w14:textId="77777777" w:rsidR="00E41E1D" w:rsidRPr="00E646DC" w:rsidRDefault="00E41E1D" w:rsidP="004D7B7B">
            <w:pPr>
              <w:tabs>
                <w:tab w:val="left" w:pos="0"/>
              </w:tabs>
              <w:suppressAutoHyphens/>
              <w:spacing w:line="360" w:lineRule="auto"/>
              <w:jc w:val="both"/>
              <w:rPr>
                <w:b/>
                <w:spacing w:val="-3"/>
              </w:rPr>
              <w:pPrChange w:id="4625"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07A80B91" w14:textId="77777777" w:rsidR="00E41E1D" w:rsidRPr="00E646DC" w:rsidRDefault="00E41E1D" w:rsidP="004D7B7B">
            <w:pPr>
              <w:tabs>
                <w:tab w:val="left" w:pos="0"/>
              </w:tabs>
              <w:suppressAutoHyphens/>
              <w:spacing w:line="360" w:lineRule="auto"/>
              <w:jc w:val="both"/>
              <w:rPr>
                <w:spacing w:val="-3"/>
              </w:rPr>
              <w:pPrChange w:id="4626" w:author="Administrator" w:date="2024-12-28T10:43:00Z">
                <w:pPr>
                  <w:tabs>
                    <w:tab w:val="left" w:pos="0"/>
                  </w:tabs>
                  <w:suppressAutoHyphens/>
                  <w:spacing w:line="360" w:lineRule="auto"/>
                </w:pPr>
              </w:pPrChange>
            </w:pPr>
            <w:r w:rsidRPr="00E646DC">
              <w:rPr>
                <w:spacing w:val="-3"/>
              </w:rPr>
              <w:t>Đánh giá chuyến xe</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65CE1157" w14:textId="77777777" w:rsidTr="00DD7485">
        <w:tc>
          <w:tcPr>
            <w:tcW w:w="2230" w:type="dxa"/>
          </w:tcPr>
          <w:p w14:paraId="5C84F0FE" w14:textId="77777777" w:rsidR="00E41E1D" w:rsidRPr="00E646DC" w:rsidRDefault="00E41E1D" w:rsidP="004D7B7B">
            <w:pPr>
              <w:tabs>
                <w:tab w:val="left" w:pos="0"/>
              </w:tabs>
              <w:suppressAutoHyphens/>
              <w:spacing w:line="360" w:lineRule="auto"/>
              <w:jc w:val="both"/>
              <w:rPr>
                <w:b/>
                <w:spacing w:val="-3"/>
              </w:rPr>
              <w:pPrChange w:id="4627" w:author="Administrator" w:date="2024-12-28T10:43:00Z">
                <w:pPr>
                  <w:tabs>
                    <w:tab w:val="left" w:pos="0"/>
                  </w:tabs>
                  <w:suppressAutoHyphens/>
                  <w:spacing w:line="360" w:lineRule="auto"/>
                </w:pPr>
              </w:pPrChange>
            </w:pPr>
            <w:r w:rsidRPr="00E646DC">
              <w:rPr>
                <w:b/>
                <w:spacing w:val="-3"/>
              </w:rPr>
              <w:t>Actor</w:t>
            </w:r>
          </w:p>
        </w:tc>
        <w:tc>
          <w:tcPr>
            <w:tcW w:w="6140" w:type="dxa"/>
          </w:tcPr>
          <w:p w14:paraId="731E2067" w14:textId="77777777" w:rsidR="00E41E1D" w:rsidRPr="00E646DC" w:rsidRDefault="00E41E1D" w:rsidP="004D7B7B">
            <w:pPr>
              <w:tabs>
                <w:tab w:val="left" w:pos="0"/>
              </w:tabs>
              <w:suppressAutoHyphens/>
              <w:spacing w:line="360" w:lineRule="auto"/>
              <w:jc w:val="both"/>
              <w:rPr>
                <w:spacing w:val="-3"/>
              </w:rPr>
              <w:pPrChange w:id="4628" w:author="Administrator" w:date="2024-12-28T10:43:00Z">
                <w:pPr>
                  <w:tabs>
                    <w:tab w:val="left" w:pos="0"/>
                  </w:tabs>
                  <w:suppressAutoHyphens/>
                  <w:spacing w:line="360" w:lineRule="auto"/>
                </w:pPr>
              </w:pPrChange>
            </w:pPr>
            <w:r w:rsidRPr="00E646DC">
              <w:rPr>
                <w:spacing w:val="-3"/>
              </w:rPr>
              <w:t>Khách hàng</w:t>
            </w:r>
          </w:p>
        </w:tc>
      </w:tr>
      <w:tr w:rsidR="00E41E1D" w:rsidRPr="00E646DC" w14:paraId="4BDCCA26" w14:textId="77777777" w:rsidTr="00DD7485">
        <w:tc>
          <w:tcPr>
            <w:tcW w:w="2230" w:type="dxa"/>
          </w:tcPr>
          <w:p w14:paraId="2D7C359C" w14:textId="77777777" w:rsidR="00E41E1D" w:rsidRPr="00E646DC" w:rsidRDefault="00E41E1D" w:rsidP="004D7B7B">
            <w:pPr>
              <w:tabs>
                <w:tab w:val="left" w:pos="0"/>
              </w:tabs>
              <w:suppressAutoHyphens/>
              <w:spacing w:line="360" w:lineRule="auto"/>
              <w:jc w:val="both"/>
              <w:rPr>
                <w:b/>
                <w:spacing w:val="-3"/>
              </w:rPr>
              <w:pPrChange w:id="4629"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112176F2" w14:textId="77777777" w:rsidR="00E41E1D" w:rsidRPr="00E646DC" w:rsidRDefault="00E41E1D" w:rsidP="004D7B7B">
            <w:pPr>
              <w:tabs>
                <w:tab w:val="left" w:pos="0"/>
              </w:tabs>
              <w:suppressAutoHyphens/>
              <w:spacing w:line="360" w:lineRule="auto"/>
              <w:jc w:val="both"/>
              <w:rPr>
                <w:spacing w:val="-3"/>
              </w:rPr>
              <w:pPrChange w:id="4630" w:author="Administrator" w:date="2024-12-28T10:43:00Z">
                <w:pPr>
                  <w:tabs>
                    <w:tab w:val="left" w:pos="0"/>
                  </w:tabs>
                  <w:suppressAutoHyphens/>
                  <w:spacing w:line="360" w:lineRule="auto"/>
                </w:pPr>
              </w:pPrChange>
            </w:pPr>
            <w:r w:rsidRPr="00E646DC">
              <w:rPr>
                <w:spacing w:val="-3"/>
              </w:rPr>
              <w:t>Khách hàng đã hoàn thành chuyến xe</w:t>
            </w:r>
          </w:p>
        </w:tc>
      </w:tr>
      <w:tr w:rsidR="00E41E1D" w:rsidRPr="00E646DC" w14:paraId="45BE6FEF" w14:textId="77777777" w:rsidTr="00DD7485">
        <w:trPr>
          <w:trHeight w:val="479"/>
        </w:trPr>
        <w:tc>
          <w:tcPr>
            <w:tcW w:w="2230" w:type="dxa"/>
          </w:tcPr>
          <w:p w14:paraId="70440265" w14:textId="77777777" w:rsidR="00E41E1D" w:rsidRPr="00E646DC" w:rsidRDefault="00E41E1D" w:rsidP="004D7B7B">
            <w:pPr>
              <w:tabs>
                <w:tab w:val="left" w:pos="0"/>
              </w:tabs>
              <w:suppressAutoHyphens/>
              <w:spacing w:line="360" w:lineRule="auto"/>
              <w:jc w:val="both"/>
              <w:rPr>
                <w:b/>
                <w:spacing w:val="-3"/>
              </w:rPr>
              <w:pPrChange w:id="4631"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7C1CE0C9" w14:textId="77777777" w:rsidR="00E41E1D" w:rsidRPr="00E646DC" w:rsidRDefault="00E41E1D" w:rsidP="004D7B7B">
            <w:pPr>
              <w:numPr>
                <w:ilvl w:val="0"/>
                <w:numId w:val="15"/>
              </w:numPr>
              <w:tabs>
                <w:tab w:val="left" w:pos="0"/>
              </w:tabs>
              <w:suppressAutoHyphens/>
              <w:spacing w:line="360" w:lineRule="auto"/>
              <w:jc w:val="both"/>
              <w:rPr>
                <w:spacing w:val="-3"/>
              </w:rPr>
              <w:pPrChange w:id="4632" w:author="Administrator" w:date="2024-12-28T10:43:00Z">
                <w:pPr>
                  <w:numPr>
                    <w:numId w:val="15"/>
                  </w:numPr>
                  <w:tabs>
                    <w:tab w:val="left" w:pos="0"/>
                    <w:tab w:val="num" w:pos="360"/>
                  </w:tabs>
                  <w:suppressAutoHyphens/>
                  <w:spacing w:line="360" w:lineRule="auto"/>
                  <w:ind w:left="360" w:hanging="360"/>
                </w:pPr>
              </w:pPrChange>
            </w:pPr>
            <w:r w:rsidRPr="00E646DC">
              <w:rPr>
                <w:spacing w:val="-3"/>
              </w:rPr>
              <w:t xml:space="preserve">Sau khi hoàn thành chuyến xe, khách hàng tiến hành đánh giá chuyến xe. Khách hàng chọn số sao để đánh giá cho tài xế </w:t>
            </w:r>
            <w:r w:rsidR="004F639A" w:rsidRPr="00E646DC">
              <w:rPr>
                <w:spacing w:val="-3"/>
                <w:lang w:val="en-US"/>
              </w:rPr>
              <w:t>và</w:t>
            </w:r>
            <w:r w:rsidRPr="00E646DC">
              <w:rPr>
                <w:spacing w:val="-3"/>
              </w:rPr>
              <w:t xml:space="preserve"> chọn những câu đánh giá cho tài xế rồi bấm Xác nhận</w:t>
            </w:r>
          </w:p>
          <w:p w14:paraId="7AE88836" w14:textId="77777777" w:rsidR="00E41E1D" w:rsidRPr="00E646DC" w:rsidRDefault="00E41E1D" w:rsidP="004D7B7B">
            <w:pPr>
              <w:numPr>
                <w:ilvl w:val="0"/>
                <w:numId w:val="15"/>
              </w:numPr>
              <w:tabs>
                <w:tab w:val="left" w:pos="0"/>
              </w:tabs>
              <w:suppressAutoHyphens/>
              <w:spacing w:line="360" w:lineRule="auto"/>
              <w:jc w:val="both"/>
              <w:rPr>
                <w:spacing w:val="-3"/>
              </w:rPr>
              <w:pPrChange w:id="4633" w:author="Administrator" w:date="2024-12-28T10:43:00Z">
                <w:pPr>
                  <w:numPr>
                    <w:numId w:val="15"/>
                  </w:numPr>
                  <w:tabs>
                    <w:tab w:val="left" w:pos="0"/>
                    <w:tab w:val="num" w:pos="360"/>
                  </w:tabs>
                  <w:suppressAutoHyphens/>
                  <w:spacing w:line="360" w:lineRule="auto"/>
                  <w:ind w:left="360" w:hanging="360"/>
                </w:pPr>
              </w:pPrChange>
            </w:pPr>
            <w:r w:rsidRPr="00E646DC">
              <w:rPr>
                <w:spacing w:val="-3"/>
              </w:rPr>
              <w:t>Hệ thống xác nhận khách hàng đánh giá tài xế thành công và chuyển tới màn hình chính</w:t>
            </w:r>
          </w:p>
        </w:tc>
      </w:tr>
      <w:tr w:rsidR="00E41E1D" w:rsidRPr="00E646DC" w14:paraId="6BEBC99B" w14:textId="77777777" w:rsidTr="00DD7485">
        <w:tc>
          <w:tcPr>
            <w:tcW w:w="2230" w:type="dxa"/>
          </w:tcPr>
          <w:p w14:paraId="35D90874" w14:textId="77777777" w:rsidR="00E41E1D" w:rsidRPr="00E646DC" w:rsidRDefault="00E41E1D" w:rsidP="004D7B7B">
            <w:pPr>
              <w:tabs>
                <w:tab w:val="left" w:pos="0"/>
              </w:tabs>
              <w:suppressAutoHyphens/>
              <w:spacing w:line="360" w:lineRule="auto"/>
              <w:jc w:val="both"/>
              <w:rPr>
                <w:b/>
                <w:spacing w:val="-3"/>
              </w:rPr>
              <w:pPrChange w:id="4634"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622621CE" w14:textId="77777777" w:rsidR="00E41E1D" w:rsidRPr="00E646DC" w:rsidRDefault="00E41E1D" w:rsidP="004D7B7B">
            <w:pPr>
              <w:tabs>
                <w:tab w:val="left" w:pos="0"/>
              </w:tabs>
              <w:suppressAutoHyphens/>
              <w:spacing w:line="360" w:lineRule="auto"/>
              <w:jc w:val="both"/>
              <w:rPr>
                <w:spacing w:val="-3"/>
              </w:rPr>
              <w:pPrChange w:id="4635" w:author="Administrator" w:date="2024-12-28T10:43:00Z">
                <w:pPr>
                  <w:tabs>
                    <w:tab w:val="left" w:pos="0"/>
                  </w:tabs>
                  <w:suppressAutoHyphens/>
                  <w:spacing w:line="360" w:lineRule="auto"/>
                </w:pPr>
              </w:pPrChange>
            </w:pPr>
          </w:p>
        </w:tc>
      </w:tr>
      <w:tr w:rsidR="00E41E1D" w:rsidRPr="00E646DC" w14:paraId="5E9945EA" w14:textId="77777777" w:rsidTr="00DD7485">
        <w:tc>
          <w:tcPr>
            <w:tcW w:w="2230" w:type="dxa"/>
          </w:tcPr>
          <w:p w14:paraId="4FA21D1E" w14:textId="77777777" w:rsidR="00E41E1D" w:rsidRPr="00E646DC" w:rsidRDefault="000E29D5" w:rsidP="004D7B7B">
            <w:pPr>
              <w:tabs>
                <w:tab w:val="left" w:pos="0"/>
              </w:tabs>
              <w:suppressAutoHyphens/>
              <w:spacing w:line="360" w:lineRule="auto"/>
              <w:jc w:val="both"/>
              <w:rPr>
                <w:b/>
                <w:spacing w:val="-3"/>
              </w:rPr>
              <w:pPrChange w:id="4636"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1943F1A0" w14:textId="77777777" w:rsidR="00E41E1D" w:rsidRPr="00E646DC" w:rsidRDefault="00E41E1D" w:rsidP="004D7B7B">
            <w:pPr>
              <w:tabs>
                <w:tab w:val="left" w:pos="0"/>
              </w:tabs>
              <w:suppressAutoHyphens/>
              <w:spacing w:line="360" w:lineRule="auto"/>
              <w:jc w:val="both"/>
              <w:rPr>
                <w:spacing w:val="-3"/>
              </w:rPr>
              <w:pPrChange w:id="4637" w:author="Administrator" w:date="2024-12-28T10:43:00Z">
                <w:pPr>
                  <w:tabs>
                    <w:tab w:val="left" w:pos="0"/>
                  </w:tabs>
                  <w:suppressAutoHyphens/>
                  <w:spacing w:line="360" w:lineRule="auto"/>
                </w:pPr>
              </w:pPrChange>
            </w:pPr>
            <w:r w:rsidRPr="00E646DC">
              <w:rPr>
                <w:spacing w:val="-3"/>
              </w:rPr>
              <w:t>Thông tin đánh giá sẽ được lưu vào hệ thống</w:t>
            </w:r>
          </w:p>
        </w:tc>
      </w:tr>
      <w:tr w:rsidR="00E41E1D" w:rsidRPr="00E646DC" w14:paraId="5BE4FF39" w14:textId="77777777" w:rsidTr="00DD7485">
        <w:tc>
          <w:tcPr>
            <w:tcW w:w="2230" w:type="dxa"/>
          </w:tcPr>
          <w:p w14:paraId="391C0417" w14:textId="77777777" w:rsidR="00E41E1D" w:rsidRPr="00E646DC" w:rsidRDefault="00E41E1D" w:rsidP="004D7B7B">
            <w:pPr>
              <w:tabs>
                <w:tab w:val="left" w:pos="0"/>
              </w:tabs>
              <w:suppressAutoHyphens/>
              <w:spacing w:line="360" w:lineRule="auto"/>
              <w:jc w:val="both"/>
              <w:rPr>
                <w:b/>
                <w:spacing w:val="-3"/>
              </w:rPr>
              <w:pPrChange w:id="4638" w:author="Administrator" w:date="2024-12-28T10:43:00Z">
                <w:pPr>
                  <w:tabs>
                    <w:tab w:val="left" w:pos="0"/>
                  </w:tabs>
                  <w:suppressAutoHyphens/>
                  <w:spacing w:line="360" w:lineRule="auto"/>
                </w:pPr>
              </w:pPrChange>
            </w:pPr>
            <w:r w:rsidRPr="00E646DC">
              <w:rPr>
                <w:b/>
                <w:spacing w:val="-3"/>
              </w:rPr>
              <w:t>Ngoại lệ</w:t>
            </w:r>
          </w:p>
        </w:tc>
        <w:tc>
          <w:tcPr>
            <w:tcW w:w="6140" w:type="dxa"/>
          </w:tcPr>
          <w:p w14:paraId="02D5B748" w14:textId="77777777" w:rsidR="00E41E1D" w:rsidRPr="00E646DC" w:rsidRDefault="00E41E1D" w:rsidP="004D7B7B">
            <w:pPr>
              <w:tabs>
                <w:tab w:val="left" w:pos="0"/>
              </w:tabs>
              <w:suppressAutoHyphens/>
              <w:spacing w:line="360" w:lineRule="auto"/>
              <w:jc w:val="both"/>
              <w:rPr>
                <w:spacing w:val="-3"/>
              </w:rPr>
              <w:pPrChange w:id="4639" w:author="Administrator" w:date="2024-12-28T10:43:00Z">
                <w:pPr>
                  <w:tabs>
                    <w:tab w:val="left" w:pos="0"/>
                  </w:tabs>
                  <w:suppressAutoHyphens/>
                  <w:spacing w:line="360" w:lineRule="auto"/>
                </w:pPr>
              </w:pPrChange>
            </w:pPr>
          </w:p>
        </w:tc>
      </w:tr>
      <w:tr w:rsidR="00E41E1D" w:rsidRPr="00E646DC" w14:paraId="2F18B0E8" w14:textId="77777777" w:rsidTr="00DD7485">
        <w:tc>
          <w:tcPr>
            <w:tcW w:w="2230" w:type="dxa"/>
          </w:tcPr>
          <w:p w14:paraId="7B202524" w14:textId="77777777" w:rsidR="00E41E1D" w:rsidRPr="00E646DC" w:rsidRDefault="00E41E1D" w:rsidP="004D7B7B">
            <w:pPr>
              <w:tabs>
                <w:tab w:val="left" w:pos="0"/>
              </w:tabs>
              <w:suppressAutoHyphens/>
              <w:spacing w:line="360" w:lineRule="auto"/>
              <w:jc w:val="both"/>
              <w:rPr>
                <w:b/>
                <w:spacing w:val="-3"/>
              </w:rPr>
              <w:pPrChange w:id="4640" w:author="Administrator" w:date="2024-12-28T10:43:00Z">
                <w:pPr>
                  <w:tabs>
                    <w:tab w:val="left" w:pos="0"/>
                  </w:tabs>
                  <w:suppressAutoHyphens/>
                  <w:spacing w:line="360" w:lineRule="auto"/>
                </w:pPr>
              </w:pPrChange>
            </w:pPr>
            <w:r w:rsidRPr="00E646DC">
              <w:rPr>
                <w:b/>
                <w:spacing w:val="-3"/>
              </w:rPr>
              <w:t>Ngoài ra</w:t>
            </w:r>
          </w:p>
        </w:tc>
        <w:tc>
          <w:tcPr>
            <w:tcW w:w="6140" w:type="dxa"/>
          </w:tcPr>
          <w:p w14:paraId="1B3DDB74" w14:textId="77777777" w:rsidR="00E41E1D" w:rsidRPr="00E646DC" w:rsidRDefault="00E41E1D" w:rsidP="004D7B7B">
            <w:pPr>
              <w:tabs>
                <w:tab w:val="left" w:pos="0"/>
              </w:tabs>
              <w:suppressAutoHyphens/>
              <w:spacing w:line="360" w:lineRule="auto"/>
              <w:jc w:val="both"/>
              <w:rPr>
                <w:spacing w:val="-3"/>
              </w:rPr>
              <w:pPrChange w:id="4641"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61477DDC" w14:textId="77777777" w:rsidR="00E41E1D" w:rsidRPr="00E646DC" w:rsidRDefault="00697B83" w:rsidP="004D7B7B">
      <w:pPr>
        <w:pStyle w:val="Heading8"/>
        <w:spacing w:line="360" w:lineRule="auto"/>
        <w:jc w:val="both"/>
        <w:rPr>
          <w:rFonts w:cs="Times New Roman"/>
          <w:lang w:val="en-US"/>
        </w:rPr>
        <w:pPrChange w:id="4642" w:author="Administrator" w:date="2024-12-28T10:43:00Z">
          <w:pPr>
            <w:pStyle w:val="Heading8"/>
            <w:spacing w:line="360" w:lineRule="auto"/>
          </w:pPr>
        </w:pPrChange>
      </w:pPr>
      <w:bookmarkStart w:id="4643" w:name="_Toc186274587"/>
      <w:r w:rsidRPr="00E646DC">
        <w:rPr>
          <w:rFonts w:cs="Times New Roman"/>
          <w:lang w:val="en-US"/>
        </w:rPr>
        <w:lastRenderedPageBreak/>
        <w:t>Bảng 3.7 Đánh giá chuyến xe</w:t>
      </w:r>
      <w:bookmarkEnd w:id="4643"/>
    </w:p>
    <w:p w14:paraId="0EB44900" w14:textId="77777777" w:rsidR="00E41E1D" w:rsidRPr="00E646DC" w:rsidRDefault="00E41E1D" w:rsidP="004D7B7B">
      <w:pPr>
        <w:pStyle w:val="Heading4"/>
        <w:spacing w:line="360" w:lineRule="auto"/>
        <w:jc w:val="both"/>
        <w:rPr>
          <w:rFonts w:cs="Times New Roman"/>
          <w:color w:val="auto"/>
        </w:rPr>
        <w:pPrChange w:id="4644" w:author="Administrator" w:date="2024-12-28T10:43:00Z">
          <w:pPr>
            <w:pStyle w:val="Heading4"/>
            <w:spacing w:line="360" w:lineRule="auto"/>
          </w:pPr>
        </w:pPrChange>
      </w:pPr>
      <w:r w:rsidRPr="00E646DC">
        <w:rPr>
          <w:rFonts w:cs="Times New Roman"/>
          <w:color w:val="auto"/>
        </w:rPr>
        <w:t>3</w:t>
      </w:r>
      <w:r w:rsidR="0029476A"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5E19DE" w:rsidRPr="00E646DC">
        <w:rPr>
          <w:rFonts w:cs="Times New Roman"/>
          <w:color w:val="auto"/>
          <w:lang w:val="en-US"/>
        </w:rPr>
        <w:t>8</w:t>
      </w:r>
      <w:r w:rsidRPr="00E646DC">
        <w:rPr>
          <w:rFonts w:cs="Times New Roman"/>
          <w:color w:val="auto"/>
        </w:rPr>
        <w:tab/>
        <w:t>Huỷ chuyến xe</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72F73FEE" w14:textId="77777777" w:rsidTr="00DD7485">
        <w:tc>
          <w:tcPr>
            <w:tcW w:w="2230" w:type="dxa"/>
          </w:tcPr>
          <w:p w14:paraId="356143F1" w14:textId="77777777" w:rsidR="00E41E1D" w:rsidRPr="00E646DC" w:rsidRDefault="00E41E1D" w:rsidP="004D7B7B">
            <w:pPr>
              <w:tabs>
                <w:tab w:val="left" w:pos="0"/>
              </w:tabs>
              <w:suppressAutoHyphens/>
              <w:spacing w:line="360" w:lineRule="auto"/>
              <w:jc w:val="both"/>
              <w:rPr>
                <w:b/>
                <w:spacing w:val="-3"/>
              </w:rPr>
              <w:pPrChange w:id="4645"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6F783E34" w14:textId="77777777" w:rsidR="00E41E1D" w:rsidRPr="00E646DC" w:rsidRDefault="00E41E1D" w:rsidP="004D7B7B">
            <w:pPr>
              <w:tabs>
                <w:tab w:val="left" w:pos="0"/>
              </w:tabs>
              <w:suppressAutoHyphens/>
              <w:spacing w:line="360" w:lineRule="auto"/>
              <w:jc w:val="both"/>
              <w:rPr>
                <w:spacing w:val="-3"/>
              </w:rPr>
              <w:pPrChange w:id="4646" w:author="Administrator" w:date="2024-12-28T10:43:00Z">
                <w:pPr>
                  <w:tabs>
                    <w:tab w:val="left" w:pos="0"/>
                  </w:tabs>
                  <w:suppressAutoHyphens/>
                  <w:spacing w:line="360" w:lineRule="auto"/>
                </w:pPr>
              </w:pPrChange>
            </w:pPr>
            <w:r w:rsidRPr="00E646DC">
              <w:rPr>
                <w:spacing w:val="-3"/>
              </w:rPr>
              <w:t>Huỷ chuyến xe</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2C70864A" w14:textId="77777777" w:rsidTr="00DD7485">
        <w:tc>
          <w:tcPr>
            <w:tcW w:w="2230" w:type="dxa"/>
          </w:tcPr>
          <w:p w14:paraId="125C9529" w14:textId="77777777" w:rsidR="00E41E1D" w:rsidRPr="00E646DC" w:rsidRDefault="00E41E1D" w:rsidP="004D7B7B">
            <w:pPr>
              <w:tabs>
                <w:tab w:val="left" w:pos="0"/>
              </w:tabs>
              <w:suppressAutoHyphens/>
              <w:spacing w:line="360" w:lineRule="auto"/>
              <w:jc w:val="both"/>
              <w:rPr>
                <w:b/>
                <w:spacing w:val="-3"/>
              </w:rPr>
              <w:pPrChange w:id="4647" w:author="Administrator" w:date="2024-12-28T10:43:00Z">
                <w:pPr>
                  <w:tabs>
                    <w:tab w:val="left" w:pos="0"/>
                  </w:tabs>
                  <w:suppressAutoHyphens/>
                  <w:spacing w:line="360" w:lineRule="auto"/>
                </w:pPr>
              </w:pPrChange>
            </w:pPr>
            <w:r w:rsidRPr="00E646DC">
              <w:rPr>
                <w:b/>
                <w:spacing w:val="-3"/>
              </w:rPr>
              <w:t>Actor</w:t>
            </w:r>
          </w:p>
        </w:tc>
        <w:tc>
          <w:tcPr>
            <w:tcW w:w="6140" w:type="dxa"/>
          </w:tcPr>
          <w:p w14:paraId="04D2F793" w14:textId="77777777" w:rsidR="00E41E1D" w:rsidRPr="00E646DC" w:rsidRDefault="00E41E1D" w:rsidP="004D7B7B">
            <w:pPr>
              <w:tabs>
                <w:tab w:val="left" w:pos="0"/>
              </w:tabs>
              <w:suppressAutoHyphens/>
              <w:spacing w:line="360" w:lineRule="auto"/>
              <w:jc w:val="both"/>
              <w:rPr>
                <w:spacing w:val="-3"/>
                <w:lang w:val="en-US"/>
              </w:rPr>
              <w:pPrChange w:id="4648" w:author="Administrator" w:date="2024-12-28T10:43:00Z">
                <w:pPr>
                  <w:tabs>
                    <w:tab w:val="left" w:pos="0"/>
                  </w:tabs>
                  <w:suppressAutoHyphens/>
                  <w:spacing w:line="360" w:lineRule="auto"/>
                </w:pPr>
              </w:pPrChange>
            </w:pPr>
            <w:r w:rsidRPr="00E646DC">
              <w:rPr>
                <w:spacing w:val="-3"/>
              </w:rPr>
              <w:t>Khách hàng</w:t>
            </w:r>
            <w:r w:rsidR="0029476A" w:rsidRPr="00E646DC">
              <w:rPr>
                <w:spacing w:val="-3"/>
                <w:lang w:val="en-US"/>
              </w:rPr>
              <w:t>, tài xế</w:t>
            </w:r>
          </w:p>
        </w:tc>
      </w:tr>
      <w:tr w:rsidR="00E41E1D" w:rsidRPr="00E646DC" w14:paraId="1732ED67" w14:textId="77777777" w:rsidTr="00DD7485">
        <w:tc>
          <w:tcPr>
            <w:tcW w:w="2230" w:type="dxa"/>
          </w:tcPr>
          <w:p w14:paraId="73DC8E16" w14:textId="77777777" w:rsidR="00E41E1D" w:rsidRPr="00E646DC" w:rsidRDefault="00E41E1D" w:rsidP="004D7B7B">
            <w:pPr>
              <w:tabs>
                <w:tab w:val="left" w:pos="0"/>
              </w:tabs>
              <w:suppressAutoHyphens/>
              <w:spacing w:line="360" w:lineRule="auto"/>
              <w:jc w:val="both"/>
              <w:rPr>
                <w:b/>
                <w:spacing w:val="-3"/>
              </w:rPr>
              <w:pPrChange w:id="4649"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6F43CD96" w14:textId="77777777" w:rsidR="00E41E1D" w:rsidRPr="00E646DC" w:rsidRDefault="00E41E1D" w:rsidP="004D7B7B">
            <w:pPr>
              <w:tabs>
                <w:tab w:val="left" w:pos="0"/>
              </w:tabs>
              <w:suppressAutoHyphens/>
              <w:spacing w:line="360" w:lineRule="auto"/>
              <w:jc w:val="both"/>
              <w:rPr>
                <w:spacing w:val="-3"/>
                <w:lang w:val="en-US"/>
              </w:rPr>
              <w:pPrChange w:id="4650" w:author="Administrator" w:date="2024-12-28T10:43:00Z">
                <w:pPr>
                  <w:tabs>
                    <w:tab w:val="left" w:pos="0"/>
                  </w:tabs>
                  <w:suppressAutoHyphens/>
                  <w:spacing w:line="360" w:lineRule="auto"/>
                </w:pPr>
              </w:pPrChange>
            </w:pPr>
            <w:r w:rsidRPr="00E646DC">
              <w:rPr>
                <w:spacing w:val="-3"/>
              </w:rPr>
              <w:t>Khách hàng đã đặt xe thành công</w:t>
            </w:r>
            <w:r w:rsidR="0029476A" w:rsidRPr="00E646DC">
              <w:rPr>
                <w:spacing w:val="-3"/>
              </w:rPr>
              <w:br/>
            </w:r>
            <w:r w:rsidR="0029476A" w:rsidRPr="00E646DC">
              <w:rPr>
                <w:spacing w:val="-3"/>
                <w:lang w:val="en-US"/>
              </w:rPr>
              <w:t>Tài xế đã nhận chuyến xe của khách hàng</w:t>
            </w:r>
          </w:p>
        </w:tc>
      </w:tr>
      <w:tr w:rsidR="00E41E1D" w:rsidRPr="00E646DC" w14:paraId="162A7D47" w14:textId="77777777" w:rsidTr="00DD7485">
        <w:trPr>
          <w:trHeight w:val="479"/>
        </w:trPr>
        <w:tc>
          <w:tcPr>
            <w:tcW w:w="2230" w:type="dxa"/>
          </w:tcPr>
          <w:p w14:paraId="17CA5047" w14:textId="77777777" w:rsidR="00E41E1D" w:rsidRPr="00E646DC" w:rsidRDefault="00E41E1D" w:rsidP="004D7B7B">
            <w:pPr>
              <w:tabs>
                <w:tab w:val="left" w:pos="0"/>
              </w:tabs>
              <w:suppressAutoHyphens/>
              <w:spacing w:line="360" w:lineRule="auto"/>
              <w:jc w:val="both"/>
              <w:rPr>
                <w:b/>
                <w:spacing w:val="-3"/>
              </w:rPr>
              <w:pPrChange w:id="4651"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47766EB0" w14:textId="77777777" w:rsidR="00E41E1D" w:rsidRPr="00E646DC" w:rsidRDefault="00E41E1D" w:rsidP="004D7B7B">
            <w:pPr>
              <w:numPr>
                <w:ilvl w:val="0"/>
                <w:numId w:val="17"/>
              </w:numPr>
              <w:tabs>
                <w:tab w:val="left" w:pos="0"/>
              </w:tabs>
              <w:suppressAutoHyphens/>
              <w:spacing w:line="360" w:lineRule="auto"/>
              <w:jc w:val="both"/>
              <w:rPr>
                <w:spacing w:val="-3"/>
              </w:rPr>
              <w:pPrChange w:id="4652" w:author="Administrator" w:date="2024-12-28T10:43:00Z">
                <w:pPr>
                  <w:numPr>
                    <w:numId w:val="17"/>
                  </w:numPr>
                  <w:tabs>
                    <w:tab w:val="left" w:pos="0"/>
                    <w:tab w:val="num" w:pos="360"/>
                  </w:tabs>
                  <w:suppressAutoHyphens/>
                  <w:spacing w:line="360" w:lineRule="auto"/>
                  <w:ind w:left="360" w:hanging="360"/>
                </w:pPr>
              </w:pPrChange>
            </w:pPr>
            <w:r w:rsidRPr="00E646DC">
              <w:rPr>
                <w:spacing w:val="-3"/>
              </w:rPr>
              <w:t>Khách hàng</w:t>
            </w:r>
            <w:r w:rsidR="0029476A" w:rsidRPr="00E646DC">
              <w:rPr>
                <w:spacing w:val="-3"/>
                <w:lang w:val="en-US"/>
              </w:rPr>
              <w:t xml:space="preserve"> (tài xế)</w:t>
            </w:r>
            <w:r w:rsidRPr="00E646DC">
              <w:rPr>
                <w:spacing w:val="-3"/>
              </w:rPr>
              <w:t xml:space="preserve"> bấm vào nút huỷ chuyến xe</w:t>
            </w:r>
          </w:p>
          <w:p w14:paraId="258126F0" w14:textId="77777777" w:rsidR="00E41E1D" w:rsidRPr="00E646DC" w:rsidRDefault="00E41E1D" w:rsidP="004D7B7B">
            <w:pPr>
              <w:numPr>
                <w:ilvl w:val="0"/>
                <w:numId w:val="17"/>
              </w:numPr>
              <w:tabs>
                <w:tab w:val="left" w:pos="0"/>
              </w:tabs>
              <w:suppressAutoHyphens/>
              <w:spacing w:line="360" w:lineRule="auto"/>
              <w:jc w:val="both"/>
              <w:rPr>
                <w:spacing w:val="-3"/>
              </w:rPr>
              <w:pPrChange w:id="4653" w:author="Administrator" w:date="2024-12-28T10:43:00Z">
                <w:pPr>
                  <w:numPr>
                    <w:numId w:val="17"/>
                  </w:numPr>
                  <w:tabs>
                    <w:tab w:val="left" w:pos="0"/>
                    <w:tab w:val="num" w:pos="360"/>
                  </w:tabs>
                  <w:suppressAutoHyphens/>
                  <w:spacing w:line="360" w:lineRule="auto"/>
                  <w:ind w:left="360" w:hanging="360"/>
                </w:pPr>
              </w:pPrChange>
            </w:pPr>
            <w:r w:rsidRPr="00E646DC">
              <w:rPr>
                <w:spacing w:val="-3"/>
              </w:rPr>
              <w:t>Màn hình huỷ chuyến xe hiện ra</w:t>
            </w:r>
          </w:p>
          <w:p w14:paraId="66BF8639" w14:textId="77777777" w:rsidR="00E41E1D" w:rsidRPr="00E646DC" w:rsidRDefault="00E41E1D" w:rsidP="004D7B7B">
            <w:pPr>
              <w:numPr>
                <w:ilvl w:val="0"/>
                <w:numId w:val="17"/>
              </w:numPr>
              <w:tabs>
                <w:tab w:val="left" w:pos="0"/>
              </w:tabs>
              <w:suppressAutoHyphens/>
              <w:spacing w:line="360" w:lineRule="auto"/>
              <w:jc w:val="both"/>
              <w:rPr>
                <w:spacing w:val="-3"/>
              </w:rPr>
              <w:pPrChange w:id="4654" w:author="Administrator" w:date="2024-12-28T10:43:00Z">
                <w:pPr>
                  <w:numPr>
                    <w:numId w:val="17"/>
                  </w:numPr>
                  <w:tabs>
                    <w:tab w:val="left" w:pos="0"/>
                    <w:tab w:val="num" w:pos="360"/>
                  </w:tabs>
                  <w:suppressAutoHyphens/>
                  <w:spacing w:line="360" w:lineRule="auto"/>
                  <w:ind w:left="360" w:hanging="360"/>
                </w:pPr>
              </w:pPrChange>
            </w:pPr>
            <w:r w:rsidRPr="00E646DC">
              <w:rPr>
                <w:spacing w:val="-3"/>
              </w:rPr>
              <w:t>Khách hàng</w:t>
            </w:r>
            <w:r w:rsidR="0029476A" w:rsidRPr="00E646DC">
              <w:rPr>
                <w:spacing w:val="-3"/>
                <w:lang w:val="en-US"/>
              </w:rPr>
              <w:t xml:space="preserve"> (tài xế)</w:t>
            </w:r>
            <w:r w:rsidRPr="00E646DC">
              <w:rPr>
                <w:spacing w:val="-3"/>
              </w:rPr>
              <w:t xml:space="preserve"> </w:t>
            </w:r>
            <w:r w:rsidR="0029476A" w:rsidRPr="00E646DC">
              <w:rPr>
                <w:spacing w:val="-3"/>
                <w:lang w:val="en-US"/>
              </w:rPr>
              <w:t>nhập vào</w:t>
            </w:r>
            <w:r w:rsidRPr="00E646DC">
              <w:rPr>
                <w:spacing w:val="-3"/>
              </w:rPr>
              <w:t xml:space="preserve"> lý do huỷ chuyến xe và bấm xác nhận</w:t>
            </w:r>
          </w:p>
          <w:p w14:paraId="5C8D2C05" w14:textId="77777777" w:rsidR="00E41E1D" w:rsidRPr="00E646DC" w:rsidRDefault="00E41E1D" w:rsidP="004D7B7B">
            <w:pPr>
              <w:numPr>
                <w:ilvl w:val="0"/>
                <w:numId w:val="17"/>
              </w:numPr>
              <w:tabs>
                <w:tab w:val="left" w:pos="0"/>
              </w:tabs>
              <w:suppressAutoHyphens/>
              <w:spacing w:line="360" w:lineRule="auto"/>
              <w:jc w:val="both"/>
              <w:rPr>
                <w:spacing w:val="-3"/>
              </w:rPr>
              <w:pPrChange w:id="4655" w:author="Administrator" w:date="2024-12-28T10:43:00Z">
                <w:pPr>
                  <w:numPr>
                    <w:numId w:val="17"/>
                  </w:numPr>
                  <w:tabs>
                    <w:tab w:val="left" w:pos="0"/>
                    <w:tab w:val="num" w:pos="360"/>
                  </w:tabs>
                  <w:suppressAutoHyphens/>
                  <w:spacing w:line="360" w:lineRule="auto"/>
                  <w:ind w:left="360" w:hanging="360"/>
                </w:pPr>
              </w:pPrChange>
            </w:pPr>
            <w:r w:rsidRPr="00E646DC">
              <w:rPr>
                <w:spacing w:val="-3"/>
              </w:rPr>
              <w:t>Hệ thống hiển thị thông báo Chắc chắn huỷ</w:t>
            </w:r>
          </w:p>
          <w:p w14:paraId="2EDEAA90" w14:textId="77777777" w:rsidR="00E41E1D" w:rsidRPr="00E646DC" w:rsidRDefault="00E41E1D" w:rsidP="004D7B7B">
            <w:pPr>
              <w:numPr>
                <w:ilvl w:val="0"/>
                <w:numId w:val="17"/>
              </w:numPr>
              <w:tabs>
                <w:tab w:val="left" w:pos="0"/>
              </w:tabs>
              <w:suppressAutoHyphens/>
              <w:spacing w:line="360" w:lineRule="auto"/>
              <w:jc w:val="both"/>
              <w:rPr>
                <w:spacing w:val="-3"/>
              </w:rPr>
              <w:pPrChange w:id="4656" w:author="Administrator" w:date="2024-12-28T10:43:00Z">
                <w:pPr>
                  <w:numPr>
                    <w:numId w:val="17"/>
                  </w:numPr>
                  <w:tabs>
                    <w:tab w:val="left" w:pos="0"/>
                    <w:tab w:val="num" w:pos="360"/>
                  </w:tabs>
                  <w:suppressAutoHyphens/>
                  <w:spacing w:line="360" w:lineRule="auto"/>
                  <w:ind w:left="360" w:hanging="360"/>
                </w:pPr>
              </w:pPrChange>
            </w:pPr>
            <w:r w:rsidRPr="00E646DC">
              <w:rPr>
                <w:spacing w:val="-3"/>
              </w:rPr>
              <w:t>Khách hàng</w:t>
            </w:r>
            <w:r w:rsidR="0029476A" w:rsidRPr="00E646DC">
              <w:rPr>
                <w:spacing w:val="-3"/>
                <w:lang w:val="en-US"/>
              </w:rPr>
              <w:t xml:space="preserve"> (tài xế)</w:t>
            </w:r>
            <w:r w:rsidRPr="00E646DC">
              <w:rPr>
                <w:spacing w:val="-3"/>
              </w:rPr>
              <w:t xml:space="preserve"> bấm chắc chắn </w:t>
            </w:r>
          </w:p>
          <w:p w14:paraId="2F421B9F" w14:textId="77777777" w:rsidR="00E41E1D" w:rsidRPr="00E646DC" w:rsidRDefault="00E41E1D" w:rsidP="004D7B7B">
            <w:pPr>
              <w:numPr>
                <w:ilvl w:val="0"/>
                <w:numId w:val="17"/>
              </w:numPr>
              <w:tabs>
                <w:tab w:val="left" w:pos="0"/>
              </w:tabs>
              <w:suppressAutoHyphens/>
              <w:spacing w:line="360" w:lineRule="auto"/>
              <w:jc w:val="both"/>
              <w:rPr>
                <w:spacing w:val="-3"/>
              </w:rPr>
              <w:pPrChange w:id="4657" w:author="Administrator" w:date="2024-12-28T10:43:00Z">
                <w:pPr>
                  <w:numPr>
                    <w:numId w:val="17"/>
                  </w:numPr>
                  <w:tabs>
                    <w:tab w:val="left" w:pos="0"/>
                    <w:tab w:val="num" w:pos="360"/>
                  </w:tabs>
                  <w:suppressAutoHyphens/>
                  <w:spacing w:line="360" w:lineRule="auto"/>
                  <w:ind w:left="360" w:hanging="360"/>
                </w:pPr>
              </w:pPrChange>
            </w:pPr>
            <w:r w:rsidRPr="00E646DC">
              <w:rPr>
                <w:spacing w:val="-3"/>
              </w:rPr>
              <w:t>Hệ thống xác nhận huỷ chuyến xe</w:t>
            </w:r>
          </w:p>
        </w:tc>
      </w:tr>
      <w:tr w:rsidR="00E41E1D" w:rsidRPr="00E646DC" w14:paraId="7EF6CC94" w14:textId="77777777" w:rsidTr="00DD7485">
        <w:tc>
          <w:tcPr>
            <w:tcW w:w="2230" w:type="dxa"/>
          </w:tcPr>
          <w:p w14:paraId="7714D073" w14:textId="77777777" w:rsidR="00E41E1D" w:rsidRPr="00E646DC" w:rsidRDefault="00E41E1D" w:rsidP="004D7B7B">
            <w:pPr>
              <w:tabs>
                <w:tab w:val="left" w:pos="0"/>
              </w:tabs>
              <w:suppressAutoHyphens/>
              <w:spacing w:line="360" w:lineRule="auto"/>
              <w:jc w:val="both"/>
              <w:rPr>
                <w:b/>
                <w:spacing w:val="-3"/>
              </w:rPr>
              <w:pPrChange w:id="4658"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748DCCCD" w14:textId="77777777" w:rsidR="00E41E1D" w:rsidRPr="00E646DC" w:rsidRDefault="00E41E1D" w:rsidP="004D7B7B">
            <w:pPr>
              <w:tabs>
                <w:tab w:val="left" w:pos="0"/>
              </w:tabs>
              <w:suppressAutoHyphens/>
              <w:spacing w:line="360" w:lineRule="auto"/>
              <w:jc w:val="both"/>
              <w:rPr>
                <w:spacing w:val="-3"/>
              </w:rPr>
              <w:pPrChange w:id="4659" w:author="Administrator" w:date="2024-12-28T10:43:00Z">
                <w:pPr>
                  <w:tabs>
                    <w:tab w:val="left" w:pos="0"/>
                  </w:tabs>
                  <w:suppressAutoHyphens/>
                  <w:spacing w:line="360" w:lineRule="auto"/>
                </w:pPr>
              </w:pPrChange>
            </w:pPr>
            <w:r w:rsidRPr="00E646DC">
              <w:rPr>
                <w:spacing w:val="-3"/>
              </w:rPr>
              <w:t>Ở bước 4, nếu khách hàng</w:t>
            </w:r>
            <w:r w:rsidR="0029476A" w:rsidRPr="00E646DC">
              <w:rPr>
                <w:spacing w:val="-3"/>
                <w:lang w:val="en-US"/>
              </w:rPr>
              <w:t xml:space="preserve"> (tài xế)</w:t>
            </w:r>
            <w:r w:rsidRPr="00E646DC">
              <w:rPr>
                <w:spacing w:val="-3"/>
              </w:rPr>
              <w:t xml:space="preserve"> bấm không xác nhận Huỷ thì hệ thống sẽ chuyển về màn hình đặt xe</w:t>
            </w:r>
          </w:p>
        </w:tc>
      </w:tr>
      <w:tr w:rsidR="00E41E1D" w:rsidRPr="00E646DC" w14:paraId="17D4FED8" w14:textId="77777777" w:rsidTr="00DD7485">
        <w:tc>
          <w:tcPr>
            <w:tcW w:w="2230" w:type="dxa"/>
          </w:tcPr>
          <w:p w14:paraId="5D13508F" w14:textId="77777777" w:rsidR="00E41E1D" w:rsidRPr="00E646DC" w:rsidRDefault="000E29D5" w:rsidP="004D7B7B">
            <w:pPr>
              <w:tabs>
                <w:tab w:val="left" w:pos="0"/>
              </w:tabs>
              <w:suppressAutoHyphens/>
              <w:spacing w:line="360" w:lineRule="auto"/>
              <w:jc w:val="both"/>
              <w:rPr>
                <w:b/>
                <w:spacing w:val="-3"/>
              </w:rPr>
              <w:pPrChange w:id="4660"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49067576" w14:textId="77777777" w:rsidR="00E41E1D" w:rsidRPr="00E646DC" w:rsidRDefault="00E41E1D" w:rsidP="004D7B7B">
            <w:pPr>
              <w:tabs>
                <w:tab w:val="left" w:pos="0"/>
              </w:tabs>
              <w:suppressAutoHyphens/>
              <w:spacing w:line="360" w:lineRule="auto"/>
              <w:jc w:val="both"/>
              <w:rPr>
                <w:spacing w:val="-3"/>
              </w:rPr>
              <w:pPrChange w:id="4661" w:author="Administrator" w:date="2024-12-28T10:43:00Z">
                <w:pPr>
                  <w:tabs>
                    <w:tab w:val="left" w:pos="0"/>
                  </w:tabs>
                  <w:suppressAutoHyphens/>
                  <w:spacing w:line="360" w:lineRule="auto"/>
                </w:pPr>
              </w:pPrChange>
            </w:pPr>
            <w:r w:rsidRPr="00E646DC">
              <w:rPr>
                <w:spacing w:val="-3"/>
              </w:rPr>
              <w:t>Chuyến xe yêu cầu của khách hàng sẽ bị huỷ</w:t>
            </w:r>
          </w:p>
        </w:tc>
      </w:tr>
      <w:tr w:rsidR="00E41E1D" w:rsidRPr="00E646DC" w14:paraId="5AE166BC" w14:textId="77777777" w:rsidTr="00DD7485">
        <w:tc>
          <w:tcPr>
            <w:tcW w:w="2230" w:type="dxa"/>
          </w:tcPr>
          <w:p w14:paraId="6141692D" w14:textId="77777777" w:rsidR="00E41E1D" w:rsidRPr="00E646DC" w:rsidRDefault="00E41E1D" w:rsidP="004D7B7B">
            <w:pPr>
              <w:tabs>
                <w:tab w:val="left" w:pos="0"/>
              </w:tabs>
              <w:suppressAutoHyphens/>
              <w:spacing w:line="360" w:lineRule="auto"/>
              <w:jc w:val="both"/>
              <w:rPr>
                <w:b/>
                <w:spacing w:val="-3"/>
              </w:rPr>
              <w:pPrChange w:id="4662" w:author="Administrator" w:date="2024-12-28T10:43:00Z">
                <w:pPr>
                  <w:tabs>
                    <w:tab w:val="left" w:pos="0"/>
                  </w:tabs>
                  <w:suppressAutoHyphens/>
                  <w:spacing w:line="360" w:lineRule="auto"/>
                </w:pPr>
              </w:pPrChange>
            </w:pPr>
            <w:r w:rsidRPr="00E646DC">
              <w:rPr>
                <w:b/>
                <w:spacing w:val="-3"/>
              </w:rPr>
              <w:t>Ngoại lệ</w:t>
            </w:r>
          </w:p>
        </w:tc>
        <w:tc>
          <w:tcPr>
            <w:tcW w:w="6140" w:type="dxa"/>
          </w:tcPr>
          <w:p w14:paraId="256CD2D8" w14:textId="77777777" w:rsidR="00E41E1D" w:rsidRPr="00E646DC" w:rsidRDefault="00E41E1D" w:rsidP="004D7B7B">
            <w:pPr>
              <w:tabs>
                <w:tab w:val="left" w:pos="0"/>
              </w:tabs>
              <w:suppressAutoHyphens/>
              <w:spacing w:line="360" w:lineRule="auto"/>
              <w:jc w:val="both"/>
              <w:rPr>
                <w:spacing w:val="-3"/>
              </w:rPr>
              <w:pPrChange w:id="4663" w:author="Administrator" w:date="2024-12-28T10:43:00Z">
                <w:pPr>
                  <w:tabs>
                    <w:tab w:val="left" w:pos="0"/>
                  </w:tabs>
                  <w:suppressAutoHyphens/>
                  <w:spacing w:line="360" w:lineRule="auto"/>
                </w:pPr>
              </w:pPrChange>
            </w:pPr>
          </w:p>
        </w:tc>
      </w:tr>
      <w:tr w:rsidR="00E41E1D" w:rsidRPr="00E646DC" w14:paraId="27CC3487" w14:textId="77777777" w:rsidTr="00DD7485">
        <w:tc>
          <w:tcPr>
            <w:tcW w:w="2230" w:type="dxa"/>
          </w:tcPr>
          <w:p w14:paraId="142F11F7" w14:textId="77777777" w:rsidR="00E41E1D" w:rsidRPr="00E646DC" w:rsidRDefault="00E41E1D" w:rsidP="004D7B7B">
            <w:pPr>
              <w:tabs>
                <w:tab w:val="left" w:pos="0"/>
              </w:tabs>
              <w:suppressAutoHyphens/>
              <w:spacing w:line="360" w:lineRule="auto"/>
              <w:jc w:val="both"/>
              <w:rPr>
                <w:b/>
                <w:spacing w:val="-3"/>
              </w:rPr>
              <w:pPrChange w:id="4664" w:author="Administrator" w:date="2024-12-28T10:43:00Z">
                <w:pPr>
                  <w:tabs>
                    <w:tab w:val="left" w:pos="0"/>
                  </w:tabs>
                  <w:suppressAutoHyphens/>
                  <w:spacing w:line="360" w:lineRule="auto"/>
                </w:pPr>
              </w:pPrChange>
            </w:pPr>
            <w:r w:rsidRPr="00E646DC">
              <w:rPr>
                <w:b/>
                <w:spacing w:val="-3"/>
              </w:rPr>
              <w:t>Ngoài ra</w:t>
            </w:r>
          </w:p>
        </w:tc>
        <w:tc>
          <w:tcPr>
            <w:tcW w:w="6140" w:type="dxa"/>
          </w:tcPr>
          <w:p w14:paraId="6CD0F822" w14:textId="77777777" w:rsidR="00E41E1D" w:rsidRPr="00E646DC" w:rsidRDefault="00E41E1D" w:rsidP="004D7B7B">
            <w:pPr>
              <w:tabs>
                <w:tab w:val="left" w:pos="0"/>
              </w:tabs>
              <w:suppressAutoHyphens/>
              <w:spacing w:line="360" w:lineRule="auto"/>
              <w:jc w:val="both"/>
              <w:rPr>
                <w:spacing w:val="-3"/>
              </w:rPr>
              <w:pPrChange w:id="4665"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6007E267" w14:textId="77777777" w:rsidR="00E41E1D" w:rsidRPr="00E646DC" w:rsidRDefault="00697B83" w:rsidP="00E646DC">
      <w:pPr>
        <w:pStyle w:val="Heading8"/>
        <w:spacing w:line="360" w:lineRule="auto"/>
        <w:rPr>
          <w:rFonts w:cs="Times New Roman"/>
          <w:lang w:val="en-US"/>
        </w:rPr>
      </w:pPr>
      <w:bookmarkStart w:id="4666" w:name="_Toc186274588"/>
      <w:r w:rsidRPr="00E646DC">
        <w:rPr>
          <w:rFonts w:cs="Times New Roman"/>
          <w:lang w:val="en-US"/>
        </w:rPr>
        <w:t>Bảng 3</w:t>
      </w:r>
      <w:r w:rsidR="00FB6977" w:rsidRPr="00E646DC">
        <w:rPr>
          <w:rFonts w:cs="Times New Roman"/>
          <w:lang w:val="en-US"/>
        </w:rPr>
        <w:t>.8 Huỷ chuyến xe</w:t>
      </w:r>
      <w:bookmarkEnd w:id="4666"/>
    </w:p>
    <w:p w14:paraId="29856E93" w14:textId="77777777" w:rsidR="00E41E1D" w:rsidRPr="00E646DC" w:rsidRDefault="00E41E1D" w:rsidP="004D7B7B">
      <w:pPr>
        <w:pStyle w:val="Heading4"/>
        <w:spacing w:line="360" w:lineRule="auto"/>
        <w:jc w:val="both"/>
        <w:rPr>
          <w:rFonts w:cs="Times New Roman"/>
          <w:color w:val="auto"/>
        </w:rPr>
        <w:pPrChange w:id="4667" w:author="Administrator" w:date="2024-12-28T10:43:00Z">
          <w:pPr>
            <w:pStyle w:val="Heading4"/>
            <w:spacing w:line="360" w:lineRule="auto"/>
          </w:pPr>
        </w:pPrChange>
      </w:pPr>
      <w:r w:rsidRPr="00E646DC">
        <w:rPr>
          <w:rFonts w:cs="Times New Roman"/>
          <w:color w:val="auto"/>
        </w:rPr>
        <w:t>3</w:t>
      </w:r>
      <w:r w:rsidR="0029476A"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5E19DE" w:rsidRPr="00E646DC">
        <w:rPr>
          <w:rFonts w:cs="Times New Roman"/>
          <w:color w:val="auto"/>
          <w:lang w:val="en-US"/>
        </w:rPr>
        <w:t>9</w:t>
      </w:r>
      <w:r w:rsidRPr="00E646DC">
        <w:rPr>
          <w:rFonts w:cs="Times New Roman"/>
          <w:color w:val="auto"/>
        </w:rPr>
        <w:tab/>
        <w:t>Thanh toán</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34BD0A82" w14:textId="77777777" w:rsidTr="00DD7485">
        <w:tc>
          <w:tcPr>
            <w:tcW w:w="2230" w:type="dxa"/>
          </w:tcPr>
          <w:p w14:paraId="7EEFB91E" w14:textId="77777777" w:rsidR="00E41E1D" w:rsidRPr="00E646DC" w:rsidRDefault="00E41E1D" w:rsidP="004D7B7B">
            <w:pPr>
              <w:tabs>
                <w:tab w:val="left" w:pos="0"/>
              </w:tabs>
              <w:suppressAutoHyphens/>
              <w:spacing w:line="360" w:lineRule="auto"/>
              <w:jc w:val="both"/>
              <w:rPr>
                <w:b/>
                <w:spacing w:val="-3"/>
              </w:rPr>
              <w:pPrChange w:id="4668"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4D9DAB2F" w14:textId="77777777" w:rsidR="00E41E1D" w:rsidRPr="00E646DC" w:rsidRDefault="00E41E1D" w:rsidP="004D7B7B">
            <w:pPr>
              <w:tabs>
                <w:tab w:val="left" w:pos="0"/>
              </w:tabs>
              <w:suppressAutoHyphens/>
              <w:spacing w:line="360" w:lineRule="auto"/>
              <w:jc w:val="both"/>
              <w:rPr>
                <w:spacing w:val="-3"/>
              </w:rPr>
              <w:pPrChange w:id="4669" w:author="Administrator" w:date="2024-12-28T10:43:00Z">
                <w:pPr>
                  <w:tabs>
                    <w:tab w:val="left" w:pos="0"/>
                  </w:tabs>
                  <w:suppressAutoHyphens/>
                  <w:spacing w:line="360" w:lineRule="auto"/>
                </w:pPr>
              </w:pPrChange>
            </w:pPr>
            <w:r w:rsidRPr="00E646DC">
              <w:rPr>
                <w:spacing w:val="-3"/>
              </w:rPr>
              <w:t>Thanh toán</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5D06B103" w14:textId="77777777" w:rsidTr="00DD7485">
        <w:tc>
          <w:tcPr>
            <w:tcW w:w="2230" w:type="dxa"/>
          </w:tcPr>
          <w:p w14:paraId="5348EE4C" w14:textId="77777777" w:rsidR="00E41E1D" w:rsidRPr="00E646DC" w:rsidRDefault="00E41E1D" w:rsidP="004D7B7B">
            <w:pPr>
              <w:tabs>
                <w:tab w:val="left" w:pos="0"/>
              </w:tabs>
              <w:suppressAutoHyphens/>
              <w:spacing w:line="360" w:lineRule="auto"/>
              <w:jc w:val="both"/>
              <w:rPr>
                <w:b/>
                <w:spacing w:val="-3"/>
              </w:rPr>
              <w:pPrChange w:id="4670" w:author="Administrator" w:date="2024-12-28T10:43:00Z">
                <w:pPr>
                  <w:tabs>
                    <w:tab w:val="left" w:pos="0"/>
                  </w:tabs>
                  <w:suppressAutoHyphens/>
                  <w:spacing w:line="360" w:lineRule="auto"/>
                </w:pPr>
              </w:pPrChange>
            </w:pPr>
            <w:r w:rsidRPr="00E646DC">
              <w:rPr>
                <w:b/>
                <w:spacing w:val="-3"/>
              </w:rPr>
              <w:t>Actor</w:t>
            </w:r>
          </w:p>
        </w:tc>
        <w:tc>
          <w:tcPr>
            <w:tcW w:w="6140" w:type="dxa"/>
          </w:tcPr>
          <w:p w14:paraId="2FEAC7FB" w14:textId="77777777" w:rsidR="00E41E1D" w:rsidRPr="00E646DC" w:rsidRDefault="00E41E1D" w:rsidP="004D7B7B">
            <w:pPr>
              <w:tabs>
                <w:tab w:val="left" w:pos="0"/>
              </w:tabs>
              <w:suppressAutoHyphens/>
              <w:spacing w:line="360" w:lineRule="auto"/>
              <w:jc w:val="both"/>
              <w:rPr>
                <w:spacing w:val="-3"/>
              </w:rPr>
              <w:pPrChange w:id="4671" w:author="Administrator" w:date="2024-12-28T10:43:00Z">
                <w:pPr>
                  <w:tabs>
                    <w:tab w:val="left" w:pos="0"/>
                  </w:tabs>
                  <w:suppressAutoHyphens/>
                  <w:spacing w:line="360" w:lineRule="auto"/>
                </w:pPr>
              </w:pPrChange>
            </w:pPr>
            <w:r w:rsidRPr="00E646DC">
              <w:rPr>
                <w:spacing w:val="-3"/>
              </w:rPr>
              <w:t>Khách hàng</w:t>
            </w:r>
          </w:p>
        </w:tc>
      </w:tr>
      <w:tr w:rsidR="00E41E1D" w:rsidRPr="00E646DC" w14:paraId="352A97B1" w14:textId="77777777" w:rsidTr="00DD7485">
        <w:tc>
          <w:tcPr>
            <w:tcW w:w="2230" w:type="dxa"/>
          </w:tcPr>
          <w:p w14:paraId="64C1AF35" w14:textId="77777777" w:rsidR="00E41E1D" w:rsidRPr="00E646DC" w:rsidRDefault="00E41E1D" w:rsidP="004D7B7B">
            <w:pPr>
              <w:tabs>
                <w:tab w:val="left" w:pos="0"/>
              </w:tabs>
              <w:suppressAutoHyphens/>
              <w:spacing w:line="360" w:lineRule="auto"/>
              <w:jc w:val="both"/>
              <w:rPr>
                <w:b/>
                <w:spacing w:val="-3"/>
              </w:rPr>
              <w:pPrChange w:id="4672"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756B6C67" w14:textId="77777777" w:rsidR="00E41E1D" w:rsidRPr="00E646DC" w:rsidRDefault="00E41E1D" w:rsidP="004D7B7B">
            <w:pPr>
              <w:tabs>
                <w:tab w:val="left" w:pos="0"/>
              </w:tabs>
              <w:suppressAutoHyphens/>
              <w:spacing w:line="360" w:lineRule="auto"/>
              <w:jc w:val="both"/>
              <w:rPr>
                <w:spacing w:val="-3"/>
              </w:rPr>
              <w:pPrChange w:id="4673" w:author="Administrator" w:date="2024-12-28T10:43:00Z">
                <w:pPr>
                  <w:tabs>
                    <w:tab w:val="left" w:pos="0"/>
                  </w:tabs>
                  <w:suppressAutoHyphens/>
                  <w:spacing w:line="360" w:lineRule="auto"/>
                </w:pPr>
              </w:pPrChange>
            </w:pPr>
            <w:r w:rsidRPr="00E646DC">
              <w:rPr>
                <w:spacing w:val="-3"/>
              </w:rPr>
              <w:t>Khách hàng đã hoàn thành chuyến xe</w:t>
            </w:r>
          </w:p>
        </w:tc>
      </w:tr>
      <w:tr w:rsidR="00E41E1D" w:rsidRPr="00E646DC" w14:paraId="32C52C03" w14:textId="77777777" w:rsidTr="00DD7485">
        <w:trPr>
          <w:trHeight w:val="479"/>
        </w:trPr>
        <w:tc>
          <w:tcPr>
            <w:tcW w:w="2230" w:type="dxa"/>
          </w:tcPr>
          <w:p w14:paraId="3E0A26E9" w14:textId="77777777" w:rsidR="00E41E1D" w:rsidRPr="00E646DC" w:rsidRDefault="00E41E1D" w:rsidP="004D7B7B">
            <w:pPr>
              <w:tabs>
                <w:tab w:val="left" w:pos="0"/>
              </w:tabs>
              <w:suppressAutoHyphens/>
              <w:spacing w:line="360" w:lineRule="auto"/>
              <w:jc w:val="both"/>
              <w:rPr>
                <w:b/>
                <w:spacing w:val="-3"/>
              </w:rPr>
              <w:pPrChange w:id="4674"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268388AB" w14:textId="77777777" w:rsidR="00E41E1D" w:rsidRPr="00E646DC" w:rsidRDefault="00E41E1D" w:rsidP="004D7B7B">
            <w:pPr>
              <w:numPr>
                <w:ilvl w:val="0"/>
                <w:numId w:val="16"/>
              </w:numPr>
              <w:tabs>
                <w:tab w:val="left" w:pos="0"/>
              </w:tabs>
              <w:suppressAutoHyphens/>
              <w:spacing w:line="360" w:lineRule="auto"/>
              <w:jc w:val="both"/>
              <w:rPr>
                <w:spacing w:val="-3"/>
              </w:rPr>
              <w:pPrChange w:id="4675" w:author="Administrator" w:date="2024-12-28T10:43:00Z">
                <w:pPr>
                  <w:numPr>
                    <w:numId w:val="16"/>
                  </w:numPr>
                  <w:tabs>
                    <w:tab w:val="left" w:pos="0"/>
                    <w:tab w:val="num" w:pos="360"/>
                  </w:tabs>
                  <w:suppressAutoHyphens/>
                  <w:spacing w:line="360" w:lineRule="auto"/>
                  <w:ind w:left="360" w:hanging="360"/>
                </w:pPr>
              </w:pPrChange>
            </w:pPr>
            <w:r w:rsidRPr="00E646DC">
              <w:rPr>
                <w:spacing w:val="-3"/>
              </w:rPr>
              <w:t xml:space="preserve">Sau khi đã hoàn thành chuyễn xe, </w:t>
            </w:r>
            <w:r w:rsidR="003C4C70" w:rsidRPr="00E646DC">
              <w:rPr>
                <w:spacing w:val="-3"/>
                <w:lang w:val="en-US"/>
              </w:rPr>
              <w:t xml:space="preserve">kết thúc chuyến xe hiện lên </w:t>
            </w:r>
          </w:p>
          <w:p w14:paraId="1F1EE1AA" w14:textId="77777777" w:rsidR="00E41E1D" w:rsidRPr="00E646DC" w:rsidRDefault="00E41E1D" w:rsidP="004D7B7B">
            <w:pPr>
              <w:numPr>
                <w:ilvl w:val="0"/>
                <w:numId w:val="16"/>
              </w:numPr>
              <w:tabs>
                <w:tab w:val="left" w:pos="0"/>
              </w:tabs>
              <w:suppressAutoHyphens/>
              <w:spacing w:line="360" w:lineRule="auto"/>
              <w:jc w:val="both"/>
              <w:rPr>
                <w:spacing w:val="-3"/>
              </w:rPr>
              <w:pPrChange w:id="4676" w:author="Administrator" w:date="2024-12-28T10:43:00Z">
                <w:pPr>
                  <w:numPr>
                    <w:numId w:val="16"/>
                  </w:numPr>
                  <w:tabs>
                    <w:tab w:val="left" w:pos="0"/>
                    <w:tab w:val="num" w:pos="360"/>
                  </w:tabs>
                  <w:suppressAutoHyphens/>
                  <w:spacing w:line="360" w:lineRule="auto"/>
                  <w:ind w:left="360" w:hanging="360"/>
                </w:pPr>
              </w:pPrChange>
            </w:pPr>
            <w:r w:rsidRPr="00E646DC">
              <w:rPr>
                <w:spacing w:val="-3"/>
              </w:rPr>
              <w:t>Khách hàng tiến hành thanh toán dựa theo phương thức thanh toán đã chọn từ trước khi đặt xe</w:t>
            </w:r>
          </w:p>
          <w:p w14:paraId="7EC3EC8E" w14:textId="77777777" w:rsidR="00E41E1D" w:rsidRPr="00E646DC" w:rsidRDefault="00E41E1D" w:rsidP="004D7B7B">
            <w:pPr>
              <w:numPr>
                <w:ilvl w:val="0"/>
                <w:numId w:val="18"/>
              </w:numPr>
              <w:tabs>
                <w:tab w:val="left" w:pos="0"/>
              </w:tabs>
              <w:suppressAutoHyphens/>
              <w:spacing w:line="360" w:lineRule="auto"/>
              <w:jc w:val="both"/>
              <w:rPr>
                <w:spacing w:val="-3"/>
              </w:rPr>
              <w:pPrChange w:id="4677" w:author="Administrator" w:date="2024-12-28T10:43:00Z">
                <w:pPr>
                  <w:numPr>
                    <w:numId w:val="18"/>
                  </w:numPr>
                  <w:tabs>
                    <w:tab w:val="left" w:pos="0"/>
                  </w:tabs>
                  <w:suppressAutoHyphens/>
                  <w:spacing w:line="360" w:lineRule="auto"/>
                  <w:ind w:left="720" w:hanging="360"/>
                </w:pPr>
              </w:pPrChange>
            </w:pPr>
            <w:r w:rsidRPr="00E646DC">
              <w:rPr>
                <w:spacing w:val="-3"/>
              </w:rPr>
              <w:t>Khách hàng chọn thanh toán tiền mặt thì sẽ đưa tiền mặt cho tài xế</w:t>
            </w:r>
          </w:p>
          <w:p w14:paraId="3D56ED76" w14:textId="77777777" w:rsidR="00E41E1D" w:rsidRPr="00E646DC" w:rsidRDefault="00E41E1D" w:rsidP="004D7B7B">
            <w:pPr>
              <w:numPr>
                <w:ilvl w:val="0"/>
                <w:numId w:val="18"/>
              </w:numPr>
              <w:tabs>
                <w:tab w:val="left" w:pos="0"/>
              </w:tabs>
              <w:suppressAutoHyphens/>
              <w:spacing w:line="360" w:lineRule="auto"/>
              <w:jc w:val="both"/>
              <w:rPr>
                <w:spacing w:val="-3"/>
              </w:rPr>
              <w:pPrChange w:id="4678" w:author="Administrator" w:date="2024-12-28T10:43:00Z">
                <w:pPr>
                  <w:numPr>
                    <w:numId w:val="18"/>
                  </w:numPr>
                  <w:tabs>
                    <w:tab w:val="left" w:pos="0"/>
                  </w:tabs>
                  <w:suppressAutoHyphens/>
                  <w:spacing w:line="360" w:lineRule="auto"/>
                  <w:ind w:left="720" w:hanging="360"/>
                </w:pPr>
              </w:pPrChange>
            </w:pPr>
            <w:r w:rsidRPr="00E646DC">
              <w:rPr>
                <w:spacing w:val="-3"/>
              </w:rPr>
              <w:t xml:space="preserve">Khách hàng chọn thanh toán qua chuyển tiền qua tài khoản ngân hàng thì khách hàng tiến hành thanh toán </w:t>
            </w:r>
            <w:r w:rsidRPr="00E646DC">
              <w:rPr>
                <w:spacing w:val="-3"/>
              </w:rPr>
              <w:lastRenderedPageBreak/>
              <w:t>qua mã QR được cung cấp thông qua ứng dụng ngân hàng của khách hàng</w:t>
            </w:r>
          </w:p>
          <w:p w14:paraId="4AE094AB" w14:textId="77777777" w:rsidR="00E41E1D" w:rsidRPr="00E646DC" w:rsidRDefault="00E41E1D" w:rsidP="004D7B7B">
            <w:pPr>
              <w:numPr>
                <w:ilvl w:val="0"/>
                <w:numId w:val="18"/>
              </w:numPr>
              <w:tabs>
                <w:tab w:val="left" w:pos="0"/>
              </w:tabs>
              <w:suppressAutoHyphens/>
              <w:spacing w:line="360" w:lineRule="auto"/>
              <w:jc w:val="both"/>
              <w:rPr>
                <w:spacing w:val="-3"/>
              </w:rPr>
              <w:pPrChange w:id="4679" w:author="Administrator" w:date="2024-12-28T10:43:00Z">
                <w:pPr>
                  <w:numPr>
                    <w:numId w:val="18"/>
                  </w:numPr>
                  <w:tabs>
                    <w:tab w:val="left" w:pos="0"/>
                  </w:tabs>
                  <w:suppressAutoHyphens/>
                  <w:spacing w:line="360" w:lineRule="auto"/>
                  <w:ind w:left="720" w:hanging="360"/>
                </w:pPr>
              </w:pPrChange>
            </w:pPr>
            <w:r w:rsidRPr="00E646DC">
              <w:rPr>
                <w:spacing w:val="-3"/>
              </w:rPr>
              <w:t xml:space="preserve">Khách hàng chọn thanh toán qua ví ứng dụng thì sau khi kết thúc chuyến đi, tiền trong ví ứng dụng sẽ tự động trừ </w:t>
            </w:r>
          </w:p>
          <w:p w14:paraId="24B444EE" w14:textId="77777777" w:rsidR="00E41E1D" w:rsidRPr="00E646DC" w:rsidRDefault="00E41E1D" w:rsidP="004D7B7B">
            <w:pPr>
              <w:numPr>
                <w:ilvl w:val="0"/>
                <w:numId w:val="16"/>
              </w:numPr>
              <w:tabs>
                <w:tab w:val="left" w:pos="0"/>
              </w:tabs>
              <w:suppressAutoHyphens/>
              <w:spacing w:line="360" w:lineRule="auto"/>
              <w:jc w:val="both"/>
              <w:rPr>
                <w:spacing w:val="-3"/>
              </w:rPr>
              <w:pPrChange w:id="4680" w:author="Administrator" w:date="2024-12-28T10:43:00Z">
                <w:pPr>
                  <w:numPr>
                    <w:numId w:val="16"/>
                  </w:numPr>
                  <w:tabs>
                    <w:tab w:val="left" w:pos="0"/>
                    <w:tab w:val="num" w:pos="360"/>
                  </w:tabs>
                  <w:suppressAutoHyphens/>
                  <w:spacing w:line="360" w:lineRule="auto"/>
                  <w:ind w:left="360" w:hanging="360"/>
                </w:pPr>
              </w:pPrChange>
            </w:pPr>
            <w:r w:rsidRPr="00E646DC">
              <w:rPr>
                <w:spacing w:val="-3"/>
              </w:rPr>
              <w:t>Hệ thống hiển thị thông báo thanh toán thành công, hoá đơn sẽ được hiển thị nếu khách hàng thanh toán trực tuyến</w:t>
            </w:r>
          </w:p>
        </w:tc>
      </w:tr>
      <w:tr w:rsidR="00E41E1D" w:rsidRPr="00E646DC" w14:paraId="4E971BDA" w14:textId="77777777" w:rsidTr="00DD7485">
        <w:tc>
          <w:tcPr>
            <w:tcW w:w="2230" w:type="dxa"/>
          </w:tcPr>
          <w:p w14:paraId="513648DA" w14:textId="77777777" w:rsidR="00E41E1D" w:rsidRPr="00E646DC" w:rsidRDefault="00E41E1D" w:rsidP="004D7B7B">
            <w:pPr>
              <w:tabs>
                <w:tab w:val="left" w:pos="0"/>
              </w:tabs>
              <w:suppressAutoHyphens/>
              <w:spacing w:line="360" w:lineRule="auto"/>
              <w:jc w:val="both"/>
              <w:rPr>
                <w:b/>
                <w:spacing w:val="-3"/>
              </w:rPr>
              <w:pPrChange w:id="4681" w:author="Administrator" w:date="2024-12-28T10:43:00Z">
                <w:pPr>
                  <w:tabs>
                    <w:tab w:val="left" w:pos="0"/>
                  </w:tabs>
                  <w:suppressAutoHyphens/>
                  <w:spacing w:line="360" w:lineRule="auto"/>
                </w:pPr>
              </w:pPrChange>
            </w:pPr>
            <w:r w:rsidRPr="00E646DC">
              <w:rPr>
                <w:b/>
                <w:spacing w:val="-3"/>
              </w:rPr>
              <w:lastRenderedPageBreak/>
              <w:t>Luồng thay thế</w:t>
            </w:r>
          </w:p>
        </w:tc>
        <w:tc>
          <w:tcPr>
            <w:tcW w:w="6140" w:type="dxa"/>
          </w:tcPr>
          <w:p w14:paraId="2A95C444" w14:textId="77777777" w:rsidR="00E41E1D" w:rsidRPr="00E646DC" w:rsidRDefault="00E41E1D" w:rsidP="004D7B7B">
            <w:pPr>
              <w:tabs>
                <w:tab w:val="left" w:pos="0"/>
              </w:tabs>
              <w:suppressAutoHyphens/>
              <w:spacing w:line="360" w:lineRule="auto"/>
              <w:jc w:val="both"/>
              <w:rPr>
                <w:spacing w:val="-3"/>
              </w:rPr>
              <w:pPrChange w:id="4682" w:author="Administrator" w:date="2024-12-28T10:43:00Z">
                <w:pPr>
                  <w:tabs>
                    <w:tab w:val="left" w:pos="0"/>
                  </w:tabs>
                  <w:suppressAutoHyphens/>
                  <w:spacing w:line="360" w:lineRule="auto"/>
                </w:pPr>
              </w:pPrChange>
            </w:pPr>
          </w:p>
        </w:tc>
      </w:tr>
      <w:tr w:rsidR="00E41E1D" w:rsidRPr="00E646DC" w14:paraId="2189FE70" w14:textId="77777777" w:rsidTr="00DD7485">
        <w:tc>
          <w:tcPr>
            <w:tcW w:w="2230" w:type="dxa"/>
          </w:tcPr>
          <w:p w14:paraId="1614480C" w14:textId="77777777" w:rsidR="00E41E1D" w:rsidRPr="00E646DC" w:rsidRDefault="000E29D5" w:rsidP="004D7B7B">
            <w:pPr>
              <w:tabs>
                <w:tab w:val="left" w:pos="0"/>
              </w:tabs>
              <w:suppressAutoHyphens/>
              <w:spacing w:line="360" w:lineRule="auto"/>
              <w:jc w:val="both"/>
              <w:rPr>
                <w:b/>
                <w:spacing w:val="-3"/>
              </w:rPr>
              <w:pPrChange w:id="4683"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231CC3A3" w14:textId="77777777" w:rsidR="00E41E1D" w:rsidRPr="00E646DC" w:rsidRDefault="00E41E1D" w:rsidP="004D7B7B">
            <w:pPr>
              <w:tabs>
                <w:tab w:val="left" w:pos="0"/>
              </w:tabs>
              <w:suppressAutoHyphens/>
              <w:spacing w:line="360" w:lineRule="auto"/>
              <w:jc w:val="both"/>
              <w:rPr>
                <w:spacing w:val="-3"/>
              </w:rPr>
              <w:pPrChange w:id="4684" w:author="Administrator" w:date="2024-12-28T10:43:00Z">
                <w:pPr>
                  <w:tabs>
                    <w:tab w:val="left" w:pos="0"/>
                  </w:tabs>
                  <w:suppressAutoHyphens/>
                  <w:spacing w:line="360" w:lineRule="auto"/>
                </w:pPr>
              </w:pPrChange>
            </w:pPr>
            <w:r w:rsidRPr="00E646DC">
              <w:rPr>
                <w:spacing w:val="-3"/>
              </w:rPr>
              <w:t>Thông tin thanh toán khách hàng sẽ được lưu lại vào hệ thống, và sẽ cập nhật lại ví của khách hàng cũng như tài xế</w:t>
            </w:r>
          </w:p>
        </w:tc>
      </w:tr>
      <w:tr w:rsidR="00E41E1D" w:rsidRPr="00E646DC" w14:paraId="63188C4E" w14:textId="77777777" w:rsidTr="00DD7485">
        <w:tc>
          <w:tcPr>
            <w:tcW w:w="2230" w:type="dxa"/>
          </w:tcPr>
          <w:p w14:paraId="45F2C755" w14:textId="77777777" w:rsidR="00E41E1D" w:rsidRPr="00E646DC" w:rsidRDefault="00E41E1D" w:rsidP="004D7B7B">
            <w:pPr>
              <w:tabs>
                <w:tab w:val="left" w:pos="0"/>
              </w:tabs>
              <w:suppressAutoHyphens/>
              <w:spacing w:line="360" w:lineRule="auto"/>
              <w:jc w:val="both"/>
              <w:rPr>
                <w:b/>
                <w:spacing w:val="-3"/>
              </w:rPr>
              <w:pPrChange w:id="4685" w:author="Administrator" w:date="2024-12-28T10:43:00Z">
                <w:pPr>
                  <w:tabs>
                    <w:tab w:val="left" w:pos="0"/>
                  </w:tabs>
                  <w:suppressAutoHyphens/>
                  <w:spacing w:line="360" w:lineRule="auto"/>
                </w:pPr>
              </w:pPrChange>
            </w:pPr>
            <w:r w:rsidRPr="00E646DC">
              <w:rPr>
                <w:b/>
                <w:spacing w:val="-3"/>
              </w:rPr>
              <w:t>Ngoại lệ</w:t>
            </w:r>
          </w:p>
        </w:tc>
        <w:tc>
          <w:tcPr>
            <w:tcW w:w="6140" w:type="dxa"/>
          </w:tcPr>
          <w:p w14:paraId="0DD5EE02" w14:textId="77777777" w:rsidR="00E41E1D" w:rsidRPr="00E646DC" w:rsidRDefault="00E41E1D" w:rsidP="004D7B7B">
            <w:pPr>
              <w:tabs>
                <w:tab w:val="left" w:pos="0"/>
              </w:tabs>
              <w:suppressAutoHyphens/>
              <w:spacing w:line="360" w:lineRule="auto"/>
              <w:jc w:val="both"/>
              <w:rPr>
                <w:spacing w:val="-3"/>
              </w:rPr>
              <w:pPrChange w:id="4686" w:author="Administrator" w:date="2024-12-28T10:43:00Z">
                <w:pPr>
                  <w:tabs>
                    <w:tab w:val="left" w:pos="0"/>
                  </w:tabs>
                  <w:suppressAutoHyphens/>
                  <w:spacing w:line="360" w:lineRule="auto"/>
                </w:pPr>
              </w:pPrChange>
            </w:pPr>
          </w:p>
        </w:tc>
      </w:tr>
      <w:tr w:rsidR="00124E0E" w:rsidRPr="00E646DC" w14:paraId="0BCC966F" w14:textId="77777777" w:rsidTr="00DD7485">
        <w:tc>
          <w:tcPr>
            <w:tcW w:w="2230" w:type="dxa"/>
          </w:tcPr>
          <w:p w14:paraId="3FCB7469" w14:textId="77777777" w:rsidR="00E41E1D" w:rsidRPr="00E646DC" w:rsidRDefault="00E41E1D" w:rsidP="004D7B7B">
            <w:pPr>
              <w:tabs>
                <w:tab w:val="left" w:pos="0"/>
              </w:tabs>
              <w:suppressAutoHyphens/>
              <w:spacing w:line="360" w:lineRule="auto"/>
              <w:jc w:val="both"/>
              <w:rPr>
                <w:b/>
                <w:spacing w:val="-3"/>
              </w:rPr>
              <w:pPrChange w:id="4687" w:author="Administrator" w:date="2024-12-28T10:43:00Z">
                <w:pPr>
                  <w:tabs>
                    <w:tab w:val="left" w:pos="0"/>
                  </w:tabs>
                  <w:suppressAutoHyphens/>
                  <w:spacing w:line="360" w:lineRule="auto"/>
                </w:pPr>
              </w:pPrChange>
            </w:pPr>
            <w:r w:rsidRPr="00E646DC">
              <w:rPr>
                <w:b/>
                <w:spacing w:val="-3"/>
              </w:rPr>
              <w:t>Ngoài ra</w:t>
            </w:r>
          </w:p>
        </w:tc>
        <w:tc>
          <w:tcPr>
            <w:tcW w:w="6140" w:type="dxa"/>
          </w:tcPr>
          <w:p w14:paraId="7B3DC572" w14:textId="77777777" w:rsidR="00E41E1D" w:rsidRPr="00E646DC" w:rsidRDefault="00E41E1D" w:rsidP="004D7B7B">
            <w:pPr>
              <w:tabs>
                <w:tab w:val="left" w:pos="0"/>
              </w:tabs>
              <w:suppressAutoHyphens/>
              <w:spacing w:line="360" w:lineRule="auto"/>
              <w:jc w:val="both"/>
              <w:rPr>
                <w:spacing w:val="-3"/>
              </w:rPr>
              <w:pPrChange w:id="4688"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42B3E914" w14:textId="77777777" w:rsidR="00FB6977" w:rsidRPr="00E646DC" w:rsidRDefault="00FB6977" w:rsidP="00E646DC">
      <w:pPr>
        <w:pStyle w:val="Heading8"/>
        <w:spacing w:line="360" w:lineRule="auto"/>
        <w:rPr>
          <w:rFonts w:cs="Times New Roman"/>
          <w:lang w:val="en-US"/>
        </w:rPr>
      </w:pPr>
      <w:bookmarkStart w:id="4689" w:name="_Toc186274589"/>
      <w:r w:rsidRPr="00E646DC">
        <w:rPr>
          <w:rFonts w:cs="Times New Roman"/>
          <w:lang w:val="en-US"/>
        </w:rPr>
        <w:t>Bảng 3.9 Thanh toán</w:t>
      </w:r>
      <w:bookmarkEnd w:id="4689"/>
    </w:p>
    <w:p w14:paraId="0B018C6B" w14:textId="77777777" w:rsidR="00E41E1D" w:rsidRPr="00E646DC" w:rsidRDefault="00E41E1D" w:rsidP="004D7B7B">
      <w:pPr>
        <w:pStyle w:val="Heading4"/>
        <w:spacing w:line="360" w:lineRule="auto"/>
        <w:jc w:val="both"/>
        <w:rPr>
          <w:rFonts w:cs="Times New Roman"/>
          <w:color w:val="auto"/>
        </w:rPr>
        <w:pPrChange w:id="4690" w:author="Administrator" w:date="2024-12-28T10:43:00Z">
          <w:pPr>
            <w:pStyle w:val="Heading4"/>
            <w:spacing w:line="360" w:lineRule="auto"/>
          </w:pPr>
        </w:pPrChange>
      </w:pPr>
      <w:r w:rsidRPr="00E646DC">
        <w:rPr>
          <w:rFonts w:cs="Times New Roman"/>
          <w:color w:val="auto"/>
        </w:rPr>
        <w:t>3</w:t>
      </w:r>
      <w:r w:rsidR="00B36BB6"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5E19DE" w:rsidRPr="00E646DC">
        <w:rPr>
          <w:rFonts w:cs="Times New Roman"/>
          <w:color w:val="auto"/>
          <w:lang w:val="en-US"/>
        </w:rPr>
        <w:t xml:space="preserve">10 </w:t>
      </w:r>
      <w:r w:rsidRPr="00E646DC">
        <w:rPr>
          <w:rFonts w:cs="Times New Roman"/>
          <w:color w:val="auto"/>
        </w:rPr>
        <w:t>Nạp tiền vào tài khoản ví</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61EAA0DB" w14:textId="77777777" w:rsidTr="00DD7485">
        <w:tc>
          <w:tcPr>
            <w:tcW w:w="2230" w:type="dxa"/>
          </w:tcPr>
          <w:p w14:paraId="5574AAC7" w14:textId="77777777" w:rsidR="00E41E1D" w:rsidRPr="00E646DC" w:rsidRDefault="00E41E1D" w:rsidP="004D7B7B">
            <w:pPr>
              <w:tabs>
                <w:tab w:val="left" w:pos="0"/>
              </w:tabs>
              <w:suppressAutoHyphens/>
              <w:spacing w:line="360" w:lineRule="auto"/>
              <w:jc w:val="both"/>
              <w:rPr>
                <w:b/>
                <w:spacing w:val="-3"/>
              </w:rPr>
              <w:pPrChange w:id="4691"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77C88030" w14:textId="77777777" w:rsidR="00E41E1D" w:rsidRPr="00E646DC" w:rsidRDefault="00E41E1D" w:rsidP="004D7B7B">
            <w:pPr>
              <w:tabs>
                <w:tab w:val="left" w:pos="0"/>
              </w:tabs>
              <w:suppressAutoHyphens/>
              <w:spacing w:line="360" w:lineRule="auto"/>
              <w:jc w:val="both"/>
              <w:rPr>
                <w:spacing w:val="-3"/>
              </w:rPr>
              <w:pPrChange w:id="4692" w:author="Administrator" w:date="2024-12-28T10:43:00Z">
                <w:pPr>
                  <w:tabs>
                    <w:tab w:val="left" w:pos="0"/>
                  </w:tabs>
                  <w:suppressAutoHyphens/>
                  <w:spacing w:line="360" w:lineRule="auto"/>
                </w:pPr>
              </w:pPrChange>
            </w:pPr>
            <w:r w:rsidRPr="00E646DC">
              <w:t>Nạp tiền vào tài khoản ví</w:t>
            </w:r>
            <w:r w:rsidRPr="00E646DC">
              <w:rPr>
                <w:spacing w:val="-3"/>
              </w:rPr>
              <w:t xml:space="preserve"> </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40371047" w14:textId="77777777" w:rsidTr="00DD7485">
        <w:trPr>
          <w:trHeight w:val="379"/>
        </w:trPr>
        <w:tc>
          <w:tcPr>
            <w:tcW w:w="2230" w:type="dxa"/>
          </w:tcPr>
          <w:p w14:paraId="0129CF4C" w14:textId="77777777" w:rsidR="00E41E1D" w:rsidRPr="00E646DC" w:rsidRDefault="00E41E1D" w:rsidP="004D7B7B">
            <w:pPr>
              <w:tabs>
                <w:tab w:val="left" w:pos="0"/>
              </w:tabs>
              <w:suppressAutoHyphens/>
              <w:spacing w:line="360" w:lineRule="auto"/>
              <w:jc w:val="both"/>
              <w:rPr>
                <w:b/>
                <w:spacing w:val="-3"/>
              </w:rPr>
              <w:pPrChange w:id="4693" w:author="Administrator" w:date="2024-12-28T10:43:00Z">
                <w:pPr>
                  <w:tabs>
                    <w:tab w:val="left" w:pos="0"/>
                  </w:tabs>
                  <w:suppressAutoHyphens/>
                  <w:spacing w:line="360" w:lineRule="auto"/>
                </w:pPr>
              </w:pPrChange>
            </w:pPr>
            <w:r w:rsidRPr="00E646DC">
              <w:rPr>
                <w:b/>
                <w:spacing w:val="-3"/>
              </w:rPr>
              <w:t>Actor</w:t>
            </w:r>
          </w:p>
        </w:tc>
        <w:tc>
          <w:tcPr>
            <w:tcW w:w="6140" w:type="dxa"/>
          </w:tcPr>
          <w:p w14:paraId="3C025301" w14:textId="77777777" w:rsidR="00E41E1D" w:rsidRPr="00E646DC" w:rsidRDefault="00E41E1D" w:rsidP="004D7B7B">
            <w:pPr>
              <w:tabs>
                <w:tab w:val="left" w:pos="0"/>
              </w:tabs>
              <w:suppressAutoHyphens/>
              <w:spacing w:line="360" w:lineRule="auto"/>
              <w:jc w:val="both"/>
              <w:rPr>
                <w:spacing w:val="-3"/>
                <w:lang w:val="en-US"/>
              </w:rPr>
              <w:pPrChange w:id="4694" w:author="Administrator" w:date="2024-12-28T10:43:00Z">
                <w:pPr>
                  <w:tabs>
                    <w:tab w:val="left" w:pos="0"/>
                  </w:tabs>
                  <w:suppressAutoHyphens/>
                  <w:spacing w:line="360" w:lineRule="auto"/>
                </w:pPr>
              </w:pPrChange>
            </w:pPr>
            <w:r w:rsidRPr="00E646DC">
              <w:rPr>
                <w:spacing w:val="-3"/>
              </w:rPr>
              <w:t>Khách hàng</w:t>
            </w:r>
            <w:r w:rsidR="00B36BB6" w:rsidRPr="00E646DC">
              <w:rPr>
                <w:spacing w:val="-3"/>
                <w:lang w:val="en-US"/>
              </w:rPr>
              <w:t xml:space="preserve"> (Tài xế)</w:t>
            </w:r>
          </w:p>
        </w:tc>
      </w:tr>
      <w:tr w:rsidR="00E41E1D" w:rsidRPr="00E646DC" w14:paraId="649B0AD7" w14:textId="77777777" w:rsidTr="00DD7485">
        <w:tc>
          <w:tcPr>
            <w:tcW w:w="2230" w:type="dxa"/>
          </w:tcPr>
          <w:p w14:paraId="1B783A9A" w14:textId="77777777" w:rsidR="00E41E1D" w:rsidRPr="00E646DC" w:rsidRDefault="00E41E1D" w:rsidP="004D7B7B">
            <w:pPr>
              <w:tabs>
                <w:tab w:val="left" w:pos="0"/>
              </w:tabs>
              <w:suppressAutoHyphens/>
              <w:spacing w:line="360" w:lineRule="auto"/>
              <w:jc w:val="both"/>
              <w:rPr>
                <w:b/>
                <w:spacing w:val="-3"/>
              </w:rPr>
              <w:pPrChange w:id="4695"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6E6CF25F" w14:textId="77777777" w:rsidR="00E41E1D" w:rsidRPr="00E646DC" w:rsidRDefault="00E41E1D" w:rsidP="004D7B7B">
            <w:pPr>
              <w:tabs>
                <w:tab w:val="left" w:pos="0"/>
              </w:tabs>
              <w:suppressAutoHyphens/>
              <w:spacing w:line="360" w:lineRule="auto"/>
              <w:jc w:val="both"/>
              <w:rPr>
                <w:spacing w:val="-3"/>
              </w:rPr>
              <w:pPrChange w:id="4696" w:author="Administrator" w:date="2024-12-28T10:43:00Z">
                <w:pPr>
                  <w:tabs>
                    <w:tab w:val="left" w:pos="0"/>
                  </w:tabs>
                  <w:suppressAutoHyphens/>
                  <w:spacing w:line="360" w:lineRule="auto"/>
                </w:pPr>
              </w:pPrChange>
            </w:pPr>
            <w:r w:rsidRPr="00E646DC">
              <w:rPr>
                <w:spacing w:val="-3"/>
              </w:rPr>
              <w:t>Khách hàng</w:t>
            </w:r>
            <w:r w:rsidR="00B36BB6" w:rsidRPr="00E646DC">
              <w:rPr>
                <w:spacing w:val="-3"/>
                <w:lang w:val="en-US"/>
              </w:rPr>
              <w:t xml:space="preserve"> (Tài xế)</w:t>
            </w:r>
            <w:r w:rsidRPr="00E646DC">
              <w:rPr>
                <w:spacing w:val="-3"/>
              </w:rPr>
              <w:t xml:space="preserve"> đã đăng nhập vào ứng dụng</w:t>
            </w:r>
          </w:p>
        </w:tc>
      </w:tr>
      <w:tr w:rsidR="00E41E1D" w:rsidRPr="00E646DC" w14:paraId="5F43B8EB" w14:textId="77777777" w:rsidTr="00DD7485">
        <w:trPr>
          <w:trHeight w:val="479"/>
        </w:trPr>
        <w:tc>
          <w:tcPr>
            <w:tcW w:w="2230" w:type="dxa"/>
          </w:tcPr>
          <w:p w14:paraId="2AFBBC57" w14:textId="77777777" w:rsidR="00E41E1D" w:rsidRPr="00E646DC" w:rsidRDefault="00E41E1D" w:rsidP="004D7B7B">
            <w:pPr>
              <w:tabs>
                <w:tab w:val="left" w:pos="0"/>
              </w:tabs>
              <w:suppressAutoHyphens/>
              <w:spacing w:line="360" w:lineRule="auto"/>
              <w:jc w:val="both"/>
              <w:rPr>
                <w:b/>
                <w:spacing w:val="-3"/>
              </w:rPr>
              <w:pPrChange w:id="4697"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16750E1B" w14:textId="77777777" w:rsidR="00E41E1D"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698"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rPr>
              <w:t xml:space="preserve">Khách </w:t>
            </w:r>
            <w:r w:rsidRPr="00E646DC">
              <w:rPr>
                <w:rFonts w:cs="Times New Roman"/>
                <w:b w:val="0"/>
                <w:i w:val="0"/>
                <w:spacing w:val="-3"/>
                <w:lang w:val="en-US"/>
              </w:rPr>
              <w:t>hàng (tài xế) bấm vào nút “Nạp tiền”</w:t>
            </w:r>
          </w:p>
          <w:p w14:paraId="23AAD3A3" w14:textId="77777777" w:rsidR="00B36BB6"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699"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lang w:val="en-US"/>
              </w:rPr>
              <w:t>Màn hình nạp tiền hiện ra</w:t>
            </w:r>
          </w:p>
          <w:p w14:paraId="6B85E609" w14:textId="77777777" w:rsidR="00B36BB6"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700"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rPr>
              <w:t xml:space="preserve">Khách </w:t>
            </w:r>
            <w:r w:rsidRPr="00E646DC">
              <w:rPr>
                <w:rFonts w:cs="Times New Roman"/>
                <w:b w:val="0"/>
                <w:i w:val="0"/>
                <w:spacing w:val="-3"/>
                <w:lang w:val="en-US"/>
              </w:rPr>
              <w:t>hàng (tài xế) nhập vào số tiền cần nạp, nội dung nạp tiền và bấm Tạo QR nạp tiền</w:t>
            </w:r>
          </w:p>
          <w:p w14:paraId="0AD6CE99" w14:textId="77777777" w:rsidR="00B36BB6"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701"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lang w:val="en-US"/>
              </w:rPr>
              <w:t>QR nạp tiền hiện ra, khách hàng tiền hành chuyển tiền theo QR đã có và bấm nút “Yêu cầu nạp tiền”</w:t>
            </w:r>
          </w:p>
          <w:p w14:paraId="6DC089A3" w14:textId="77777777" w:rsidR="00B36BB6"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702"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lang w:val="en-US"/>
              </w:rPr>
              <w:t>Thông báo xác nhận Yêu cầu nạp tiền hiện ra</w:t>
            </w:r>
          </w:p>
          <w:p w14:paraId="0E6D2C0D" w14:textId="77777777" w:rsidR="00B36BB6"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703"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rPr>
              <w:t xml:space="preserve">Khách </w:t>
            </w:r>
            <w:r w:rsidRPr="00E646DC">
              <w:rPr>
                <w:rFonts w:cs="Times New Roman"/>
                <w:b w:val="0"/>
                <w:i w:val="0"/>
                <w:spacing w:val="-3"/>
                <w:lang w:val="en-US"/>
              </w:rPr>
              <w:t>hàng (tài xế) bấm vào nút “Xác nhận”</w:t>
            </w:r>
          </w:p>
          <w:p w14:paraId="0D3FAFB0" w14:textId="77777777" w:rsidR="00B36BB6" w:rsidRPr="00E646DC" w:rsidRDefault="00B36BB6" w:rsidP="004D7B7B">
            <w:pPr>
              <w:pStyle w:val="ListParagraph"/>
              <w:numPr>
                <w:ilvl w:val="0"/>
                <w:numId w:val="26"/>
              </w:numPr>
              <w:tabs>
                <w:tab w:val="left" w:pos="0"/>
              </w:tabs>
              <w:suppressAutoHyphens/>
              <w:spacing w:line="360" w:lineRule="auto"/>
              <w:ind w:left="350"/>
              <w:jc w:val="both"/>
              <w:rPr>
                <w:rFonts w:cs="Times New Roman"/>
                <w:b w:val="0"/>
                <w:i w:val="0"/>
                <w:spacing w:val="-3"/>
              </w:rPr>
              <w:pPrChange w:id="4704" w:author="Administrator" w:date="2024-12-28T10:43:00Z">
                <w:pPr>
                  <w:pStyle w:val="ListParagraph"/>
                  <w:numPr>
                    <w:numId w:val="26"/>
                  </w:numPr>
                  <w:tabs>
                    <w:tab w:val="left" w:pos="0"/>
                  </w:tabs>
                  <w:suppressAutoHyphens/>
                  <w:spacing w:line="360" w:lineRule="auto"/>
                  <w:ind w:left="350" w:hanging="360"/>
                  <w:jc w:val="left"/>
                </w:pPr>
              </w:pPrChange>
            </w:pPr>
            <w:r w:rsidRPr="00E646DC">
              <w:rPr>
                <w:rFonts w:cs="Times New Roman"/>
                <w:b w:val="0"/>
                <w:i w:val="0"/>
                <w:spacing w:val="-3"/>
                <w:lang w:val="en-US"/>
              </w:rPr>
              <w:t xml:space="preserve">Hệ thống thông báo Tạo yêu cầu nạp tiền thành công, </w:t>
            </w:r>
            <w:r w:rsidRPr="00E646DC">
              <w:rPr>
                <w:rFonts w:cs="Times New Roman"/>
                <w:b w:val="0"/>
                <w:i w:val="0"/>
                <w:spacing w:val="-3"/>
              </w:rPr>
              <w:t xml:space="preserve">Khách </w:t>
            </w:r>
            <w:r w:rsidRPr="00E646DC">
              <w:rPr>
                <w:rFonts w:cs="Times New Roman"/>
                <w:b w:val="0"/>
                <w:i w:val="0"/>
                <w:spacing w:val="-3"/>
                <w:lang w:val="en-US"/>
              </w:rPr>
              <w:t>hàng (tài xế) đợi tới khi người quản trị xác nhận giao dịch thì tiền sẽ được thêm vào ví.</w:t>
            </w:r>
          </w:p>
        </w:tc>
      </w:tr>
      <w:tr w:rsidR="00E41E1D" w:rsidRPr="00E646DC" w14:paraId="5C81ADC1" w14:textId="77777777" w:rsidTr="00DD7485">
        <w:tc>
          <w:tcPr>
            <w:tcW w:w="2230" w:type="dxa"/>
          </w:tcPr>
          <w:p w14:paraId="441A023C" w14:textId="77777777" w:rsidR="00E41E1D" w:rsidRPr="00E646DC" w:rsidRDefault="00E41E1D" w:rsidP="004D7B7B">
            <w:pPr>
              <w:tabs>
                <w:tab w:val="left" w:pos="0"/>
              </w:tabs>
              <w:suppressAutoHyphens/>
              <w:spacing w:line="360" w:lineRule="auto"/>
              <w:jc w:val="both"/>
              <w:rPr>
                <w:b/>
                <w:spacing w:val="-3"/>
              </w:rPr>
              <w:pPrChange w:id="4705"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34D4A318" w14:textId="77777777" w:rsidR="00E41E1D" w:rsidRPr="00E646DC" w:rsidRDefault="00E41E1D" w:rsidP="004D7B7B">
            <w:pPr>
              <w:tabs>
                <w:tab w:val="left" w:pos="0"/>
              </w:tabs>
              <w:suppressAutoHyphens/>
              <w:spacing w:line="360" w:lineRule="auto"/>
              <w:jc w:val="both"/>
              <w:rPr>
                <w:spacing w:val="-3"/>
              </w:rPr>
              <w:pPrChange w:id="4706" w:author="Administrator" w:date="2024-12-28T10:43:00Z">
                <w:pPr>
                  <w:tabs>
                    <w:tab w:val="left" w:pos="0"/>
                  </w:tabs>
                  <w:suppressAutoHyphens/>
                  <w:spacing w:line="360" w:lineRule="auto"/>
                </w:pPr>
              </w:pPrChange>
            </w:pPr>
          </w:p>
        </w:tc>
      </w:tr>
      <w:tr w:rsidR="00E41E1D" w:rsidRPr="00E646DC" w14:paraId="1EBBCED3" w14:textId="77777777" w:rsidTr="00DD7485">
        <w:tc>
          <w:tcPr>
            <w:tcW w:w="2230" w:type="dxa"/>
          </w:tcPr>
          <w:p w14:paraId="75F39D60" w14:textId="77777777" w:rsidR="00E41E1D" w:rsidRPr="00E646DC" w:rsidRDefault="000E29D5" w:rsidP="004D7B7B">
            <w:pPr>
              <w:tabs>
                <w:tab w:val="left" w:pos="0"/>
              </w:tabs>
              <w:suppressAutoHyphens/>
              <w:spacing w:line="360" w:lineRule="auto"/>
              <w:jc w:val="both"/>
              <w:rPr>
                <w:b/>
                <w:spacing w:val="-3"/>
              </w:rPr>
              <w:pPrChange w:id="4707"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1DE96B08" w14:textId="77777777" w:rsidR="00E41E1D" w:rsidRPr="00E646DC" w:rsidRDefault="00B36BB6" w:rsidP="004D7B7B">
            <w:pPr>
              <w:tabs>
                <w:tab w:val="left" w:pos="0"/>
              </w:tabs>
              <w:suppressAutoHyphens/>
              <w:spacing w:line="360" w:lineRule="auto"/>
              <w:jc w:val="both"/>
              <w:rPr>
                <w:spacing w:val="-3"/>
                <w:lang w:val="en-US"/>
              </w:rPr>
              <w:pPrChange w:id="4708" w:author="Administrator" w:date="2024-12-28T10:43:00Z">
                <w:pPr>
                  <w:tabs>
                    <w:tab w:val="left" w:pos="0"/>
                  </w:tabs>
                  <w:suppressAutoHyphens/>
                  <w:spacing w:line="360" w:lineRule="auto"/>
                </w:pPr>
              </w:pPrChange>
            </w:pPr>
            <w:r w:rsidRPr="00E646DC">
              <w:rPr>
                <w:spacing w:val="-3"/>
                <w:lang w:val="en-US"/>
              </w:rPr>
              <w:t>Thông tin yêu cầu thanh toán sẽ được lưu vào hệ thống và hiển thị cho người quản trị xem</w:t>
            </w:r>
          </w:p>
        </w:tc>
      </w:tr>
      <w:tr w:rsidR="00E41E1D" w:rsidRPr="00E646DC" w14:paraId="09622011" w14:textId="77777777" w:rsidTr="00DD7485">
        <w:tc>
          <w:tcPr>
            <w:tcW w:w="2230" w:type="dxa"/>
          </w:tcPr>
          <w:p w14:paraId="25FA41FB" w14:textId="77777777" w:rsidR="00E41E1D" w:rsidRPr="00E646DC" w:rsidRDefault="00E41E1D" w:rsidP="004D7B7B">
            <w:pPr>
              <w:tabs>
                <w:tab w:val="left" w:pos="0"/>
              </w:tabs>
              <w:suppressAutoHyphens/>
              <w:spacing w:line="360" w:lineRule="auto"/>
              <w:jc w:val="both"/>
              <w:rPr>
                <w:b/>
                <w:spacing w:val="-3"/>
              </w:rPr>
              <w:pPrChange w:id="4709" w:author="Administrator" w:date="2024-12-28T10:43:00Z">
                <w:pPr>
                  <w:tabs>
                    <w:tab w:val="left" w:pos="0"/>
                  </w:tabs>
                  <w:suppressAutoHyphens/>
                  <w:spacing w:line="360" w:lineRule="auto"/>
                </w:pPr>
              </w:pPrChange>
            </w:pPr>
            <w:r w:rsidRPr="00E646DC">
              <w:rPr>
                <w:b/>
                <w:spacing w:val="-3"/>
              </w:rPr>
              <w:lastRenderedPageBreak/>
              <w:t>Ngoại lệ</w:t>
            </w:r>
          </w:p>
        </w:tc>
        <w:tc>
          <w:tcPr>
            <w:tcW w:w="6140" w:type="dxa"/>
          </w:tcPr>
          <w:p w14:paraId="0CC1FF0C" w14:textId="77777777" w:rsidR="00E41E1D" w:rsidRPr="00E646DC" w:rsidRDefault="00B36BB6" w:rsidP="004D7B7B">
            <w:pPr>
              <w:tabs>
                <w:tab w:val="left" w:pos="0"/>
              </w:tabs>
              <w:suppressAutoHyphens/>
              <w:spacing w:line="360" w:lineRule="auto"/>
              <w:jc w:val="both"/>
              <w:rPr>
                <w:spacing w:val="-3"/>
                <w:lang w:val="en-US"/>
              </w:rPr>
              <w:pPrChange w:id="4710" w:author="Administrator" w:date="2024-12-28T10:43:00Z">
                <w:pPr>
                  <w:tabs>
                    <w:tab w:val="left" w:pos="0"/>
                  </w:tabs>
                  <w:suppressAutoHyphens/>
                  <w:spacing w:line="360" w:lineRule="auto"/>
                </w:pPr>
              </w:pPrChange>
            </w:pPr>
            <w:r w:rsidRPr="00E646DC">
              <w:rPr>
                <w:spacing w:val="-3"/>
                <w:lang w:val="en-US"/>
              </w:rPr>
              <w:t>7. Người quản trị từ chối yêu cầu nạp tiền của khách hàng, Giao dịch sẽ có trạng thái là Thất bại và được hiển thị trong Lịch sử giao dịch của khách hàng</w:t>
            </w:r>
          </w:p>
        </w:tc>
      </w:tr>
      <w:tr w:rsidR="00124E0E" w:rsidRPr="00E646DC" w14:paraId="74A98246" w14:textId="77777777" w:rsidTr="00DD7485">
        <w:tc>
          <w:tcPr>
            <w:tcW w:w="2230" w:type="dxa"/>
          </w:tcPr>
          <w:p w14:paraId="1474E234" w14:textId="77777777" w:rsidR="00E41E1D" w:rsidRPr="00E646DC" w:rsidRDefault="00E41E1D" w:rsidP="004D7B7B">
            <w:pPr>
              <w:tabs>
                <w:tab w:val="left" w:pos="0"/>
              </w:tabs>
              <w:suppressAutoHyphens/>
              <w:spacing w:line="360" w:lineRule="auto"/>
              <w:jc w:val="both"/>
              <w:rPr>
                <w:b/>
                <w:spacing w:val="-3"/>
              </w:rPr>
              <w:pPrChange w:id="4711" w:author="Administrator" w:date="2024-12-28T10:43:00Z">
                <w:pPr>
                  <w:tabs>
                    <w:tab w:val="left" w:pos="0"/>
                  </w:tabs>
                  <w:suppressAutoHyphens/>
                  <w:spacing w:line="360" w:lineRule="auto"/>
                </w:pPr>
              </w:pPrChange>
            </w:pPr>
            <w:r w:rsidRPr="00E646DC">
              <w:rPr>
                <w:b/>
                <w:spacing w:val="-3"/>
              </w:rPr>
              <w:t>Ngoài ra</w:t>
            </w:r>
          </w:p>
        </w:tc>
        <w:tc>
          <w:tcPr>
            <w:tcW w:w="6140" w:type="dxa"/>
          </w:tcPr>
          <w:p w14:paraId="631696F1" w14:textId="77777777" w:rsidR="00E41E1D" w:rsidRPr="00E646DC" w:rsidRDefault="00E41E1D" w:rsidP="004D7B7B">
            <w:pPr>
              <w:tabs>
                <w:tab w:val="left" w:pos="0"/>
              </w:tabs>
              <w:suppressAutoHyphens/>
              <w:spacing w:line="360" w:lineRule="auto"/>
              <w:jc w:val="both"/>
              <w:rPr>
                <w:spacing w:val="-3"/>
              </w:rPr>
              <w:pPrChange w:id="4712"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25F7B8C2" w14:textId="77777777" w:rsidR="00FB6977" w:rsidRPr="00E646DC" w:rsidRDefault="00FB6977" w:rsidP="00E646DC">
      <w:pPr>
        <w:pStyle w:val="Heading8"/>
        <w:spacing w:line="360" w:lineRule="auto"/>
        <w:rPr>
          <w:rFonts w:cs="Times New Roman"/>
          <w:lang w:val="en-US"/>
        </w:rPr>
      </w:pPr>
      <w:bookmarkStart w:id="4713" w:name="_Toc186274590"/>
      <w:r w:rsidRPr="00E646DC">
        <w:rPr>
          <w:rFonts w:cs="Times New Roman"/>
          <w:lang w:val="en-US"/>
        </w:rPr>
        <w:t>Bảng 3.10 Nạp tiền vào tài khoản ví</w:t>
      </w:r>
      <w:bookmarkEnd w:id="4713"/>
    </w:p>
    <w:p w14:paraId="2B77B1BC" w14:textId="77777777" w:rsidR="00E41E1D" w:rsidRPr="00E646DC" w:rsidRDefault="00E41E1D" w:rsidP="004D7B7B">
      <w:pPr>
        <w:pStyle w:val="Heading4"/>
        <w:spacing w:line="360" w:lineRule="auto"/>
        <w:jc w:val="both"/>
        <w:rPr>
          <w:rFonts w:cs="Times New Roman"/>
          <w:color w:val="auto"/>
        </w:rPr>
        <w:pPrChange w:id="4714" w:author="Administrator" w:date="2024-12-28T10:43:00Z">
          <w:pPr>
            <w:pStyle w:val="Heading4"/>
            <w:spacing w:line="360" w:lineRule="auto"/>
          </w:pPr>
        </w:pPrChange>
      </w:pPr>
      <w:r w:rsidRPr="00E646DC">
        <w:rPr>
          <w:rFonts w:cs="Times New Roman"/>
          <w:color w:val="auto"/>
        </w:rPr>
        <w:t>3</w:t>
      </w:r>
      <w:r w:rsidR="00B36BB6"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00B36BB6" w:rsidRPr="00E646DC">
        <w:rPr>
          <w:rFonts w:cs="Times New Roman"/>
          <w:color w:val="auto"/>
          <w:lang w:val="en-US"/>
        </w:rPr>
        <w:t>1</w:t>
      </w:r>
      <w:r w:rsidR="005E19DE" w:rsidRPr="00E646DC">
        <w:rPr>
          <w:rFonts w:cs="Times New Roman"/>
          <w:color w:val="auto"/>
          <w:lang w:val="en-US"/>
        </w:rPr>
        <w:t>1</w:t>
      </w:r>
      <w:r w:rsidR="00B36BB6" w:rsidRPr="00E646DC">
        <w:rPr>
          <w:rFonts w:cs="Times New Roman"/>
          <w:color w:val="auto"/>
          <w:lang w:val="en-US"/>
        </w:rPr>
        <w:t xml:space="preserve"> </w:t>
      </w:r>
      <w:r w:rsidRPr="00E646DC">
        <w:rPr>
          <w:rFonts w:cs="Times New Roman"/>
          <w:color w:val="auto"/>
        </w:rPr>
        <w:t>Thực hiện chuyến xe</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E646DC" w14:paraId="29B8A6E6" w14:textId="77777777" w:rsidTr="00DD7485">
        <w:tc>
          <w:tcPr>
            <w:tcW w:w="2230" w:type="dxa"/>
          </w:tcPr>
          <w:p w14:paraId="29EA492C" w14:textId="77777777" w:rsidR="00E41E1D" w:rsidRPr="00E646DC" w:rsidRDefault="00E41E1D" w:rsidP="004D7B7B">
            <w:pPr>
              <w:tabs>
                <w:tab w:val="left" w:pos="0"/>
              </w:tabs>
              <w:suppressAutoHyphens/>
              <w:spacing w:line="360" w:lineRule="auto"/>
              <w:jc w:val="both"/>
              <w:rPr>
                <w:b/>
                <w:spacing w:val="-3"/>
              </w:rPr>
              <w:pPrChange w:id="4715"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1C05E897" w14:textId="77777777" w:rsidR="00E41E1D" w:rsidRPr="00E646DC" w:rsidRDefault="00E41E1D" w:rsidP="004D7B7B">
            <w:pPr>
              <w:tabs>
                <w:tab w:val="left" w:pos="0"/>
              </w:tabs>
              <w:suppressAutoHyphens/>
              <w:spacing w:line="360" w:lineRule="auto"/>
              <w:jc w:val="both"/>
              <w:rPr>
                <w:spacing w:val="-3"/>
              </w:rPr>
              <w:pPrChange w:id="4716" w:author="Administrator" w:date="2024-12-28T10:43:00Z">
                <w:pPr>
                  <w:tabs>
                    <w:tab w:val="left" w:pos="0"/>
                  </w:tabs>
                  <w:suppressAutoHyphens/>
                  <w:spacing w:line="360" w:lineRule="auto"/>
                </w:pPr>
              </w:pPrChange>
            </w:pPr>
            <w:r w:rsidRPr="00E646DC">
              <w:rPr>
                <w:spacing w:val="-3"/>
              </w:rPr>
              <w:t>Thực hiện chuyến xe</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E41E1D" w:rsidRPr="00E646DC" w14:paraId="0801DDDB" w14:textId="77777777" w:rsidTr="00DD7485">
        <w:tc>
          <w:tcPr>
            <w:tcW w:w="2230" w:type="dxa"/>
          </w:tcPr>
          <w:p w14:paraId="2BE78851" w14:textId="77777777" w:rsidR="00E41E1D" w:rsidRPr="00E646DC" w:rsidRDefault="00E41E1D" w:rsidP="004D7B7B">
            <w:pPr>
              <w:tabs>
                <w:tab w:val="left" w:pos="0"/>
              </w:tabs>
              <w:suppressAutoHyphens/>
              <w:spacing w:line="360" w:lineRule="auto"/>
              <w:jc w:val="both"/>
              <w:rPr>
                <w:b/>
                <w:spacing w:val="-3"/>
              </w:rPr>
              <w:pPrChange w:id="4717" w:author="Administrator" w:date="2024-12-28T10:43:00Z">
                <w:pPr>
                  <w:tabs>
                    <w:tab w:val="left" w:pos="0"/>
                  </w:tabs>
                  <w:suppressAutoHyphens/>
                  <w:spacing w:line="360" w:lineRule="auto"/>
                </w:pPr>
              </w:pPrChange>
            </w:pPr>
            <w:r w:rsidRPr="00E646DC">
              <w:rPr>
                <w:b/>
                <w:spacing w:val="-3"/>
              </w:rPr>
              <w:t>Actor</w:t>
            </w:r>
          </w:p>
        </w:tc>
        <w:tc>
          <w:tcPr>
            <w:tcW w:w="6140" w:type="dxa"/>
          </w:tcPr>
          <w:p w14:paraId="6C655F31" w14:textId="77777777" w:rsidR="00E41E1D" w:rsidRPr="00E646DC" w:rsidRDefault="00B36BB6" w:rsidP="004D7B7B">
            <w:pPr>
              <w:tabs>
                <w:tab w:val="left" w:pos="0"/>
              </w:tabs>
              <w:suppressAutoHyphens/>
              <w:spacing w:line="360" w:lineRule="auto"/>
              <w:jc w:val="both"/>
              <w:rPr>
                <w:spacing w:val="-3"/>
                <w:lang w:val="en-US"/>
              </w:rPr>
              <w:pPrChange w:id="4718" w:author="Administrator" w:date="2024-12-28T10:43:00Z">
                <w:pPr>
                  <w:tabs>
                    <w:tab w:val="left" w:pos="0"/>
                  </w:tabs>
                  <w:suppressAutoHyphens/>
                  <w:spacing w:line="360" w:lineRule="auto"/>
                </w:pPr>
              </w:pPrChange>
            </w:pPr>
            <w:r w:rsidRPr="00E646DC">
              <w:rPr>
                <w:spacing w:val="-3"/>
              </w:rPr>
              <w:t xml:space="preserve">Khách </w:t>
            </w:r>
            <w:r w:rsidRPr="00E646DC">
              <w:rPr>
                <w:spacing w:val="-3"/>
                <w:lang w:val="en-US"/>
              </w:rPr>
              <w:t>hàng (tài xế)</w:t>
            </w:r>
          </w:p>
        </w:tc>
      </w:tr>
      <w:tr w:rsidR="00E41E1D" w:rsidRPr="00E646DC" w14:paraId="6ABC9C37" w14:textId="77777777" w:rsidTr="00DD7485">
        <w:tc>
          <w:tcPr>
            <w:tcW w:w="2230" w:type="dxa"/>
          </w:tcPr>
          <w:p w14:paraId="4AA8C232" w14:textId="77777777" w:rsidR="00E41E1D" w:rsidRPr="00E646DC" w:rsidRDefault="00E41E1D" w:rsidP="004D7B7B">
            <w:pPr>
              <w:tabs>
                <w:tab w:val="left" w:pos="0"/>
              </w:tabs>
              <w:suppressAutoHyphens/>
              <w:spacing w:line="360" w:lineRule="auto"/>
              <w:jc w:val="both"/>
              <w:rPr>
                <w:b/>
                <w:spacing w:val="-3"/>
              </w:rPr>
              <w:pPrChange w:id="4719"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472ED560" w14:textId="77777777" w:rsidR="00E41E1D" w:rsidRPr="00E646DC" w:rsidRDefault="00B36BB6" w:rsidP="004D7B7B">
            <w:pPr>
              <w:tabs>
                <w:tab w:val="left" w:pos="0"/>
              </w:tabs>
              <w:suppressAutoHyphens/>
              <w:spacing w:line="360" w:lineRule="auto"/>
              <w:jc w:val="both"/>
              <w:rPr>
                <w:spacing w:val="-3"/>
                <w:lang w:val="en-US"/>
              </w:rPr>
              <w:pPrChange w:id="4720" w:author="Administrator" w:date="2024-12-28T10:43:00Z">
                <w:pPr>
                  <w:tabs>
                    <w:tab w:val="left" w:pos="0"/>
                  </w:tabs>
                  <w:suppressAutoHyphens/>
                  <w:spacing w:line="360" w:lineRule="auto"/>
                </w:pPr>
              </w:pPrChange>
            </w:pPr>
            <w:r w:rsidRPr="00E646DC">
              <w:rPr>
                <w:spacing w:val="-3"/>
                <w:lang w:val="en-US"/>
              </w:rPr>
              <w:t>Khách hàng đã đặt yêu cầu chuyến xe, Tài xế đã xem được chi tiết chuyến đi của khách hàng</w:t>
            </w:r>
          </w:p>
        </w:tc>
      </w:tr>
      <w:tr w:rsidR="00E41E1D" w:rsidRPr="00E646DC" w14:paraId="3D2B6EC4" w14:textId="77777777" w:rsidTr="00DD7485">
        <w:trPr>
          <w:trHeight w:val="479"/>
        </w:trPr>
        <w:tc>
          <w:tcPr>
            <w:tcW w:w="2230" w:type="dxa"/>
          </w:tcPr>
          <w:p w14:paraId="60C1C9BD" w14:textId="77777777" w:rsidR="00E41E1D" w:rsidRPr="00E646DC" w:rsidRDefault="00E41E1D" w:rsidP="004D7B7B">
            <w:pPr>
              <w:tabs>
                <w:tab w:val="left" w:pos="0"/>
              </w:tabs>
              <w:suppressAutoHyphens/>
              <w:spacing w:line="360" w:lineRule="auto"/>
              <w:jc w:val="both"/>
              <w:rPr>
                <w:b/>
                <w:spacing w:val="-3"/>
              </w:rPr>
              <w:pPrChange w:id="4721"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056536C0" w14:textId="77777777" w:rsidR="00E41E1D" w:rsidRPr="00E646DC" w:rsidRDefault="00B36BB6" w:rsidP="004D7B7B">
            <w:pPr>
              <w:numPr>
                <w:ilvl w:val="0"/>
                <w:numId w:val="19"/>
              </w:numPr>
              <w:tabs>
                <w:tab w:val="left" w:pos="0"/>
              </w:tabs>
              <w:suppressAutoHyphens/>
              <w:spacing w:line="360" w:lineRule="auto"/>
              <w:ind w:left="454" w:hanging="425"/>
              <w:jc w:val="both"/>
              <w:rPr>
                <w:spacing w:val="-3"/>
              </w:rPr>
              <w:pPrChange w:id="4722" w:author="Administrator" w:date="2024-12-28T10:43:00Z">
                <w:pPr>
                  <w:numPr>
                    <w:numId w:val="19"/>
                  </w:numPr>
                  <w:tabs>
                    <w:tab w:val="left" w:pos="0"/>
                  </w:tabs>
                  <w:suppressAutoHyphens/>
                  <w:spacing w:line="360" w:lineRule="auto"/>
                  <w:ind w:left="454" w:hanging="425"/>
                </w:pPr>
              </w:pPrChange>
            </w:pPr>
            <w:r w:rsidRPr="00E646DC">
              <w:rPr>
                <w:spacing w:val="-3"/>
                <w:lang w:val="en-US"/>
              </w:rPr>
              <w:t>Tài xế bấm vào nút “Nhận chuyến xe”</w:t>
            </w:r>
          </w:p>
          <w:p w14:paraId="16F2041F" w14:textId="77777777" w:rsidR="00B36BB6" w:rsidRPr="00E646DC" w:rsidRDefault="00B36BB6" w:rsidP="004D7B7B">
            <w:pPr>
              <w:numPr>
                <w:ilvl w:val="0"/>
                <w:numId w:val="19"/>
              </w:numPr>
              <w:tabs>
                <w:tab w:val="left" w:pos="0"/>
              </w:tabs>
              <w:suppressAutoHyphens/>
              <w:spacing w:line="360" w:lineRule="auto"/>
              <w:ind w:left="454" w:hanging="425"/>
              <w:jc w:val="both"/>
              <w:rPr>
                <w:spacing w:val="-3"/>
              </w:rPr>
              <w:pPrChange w:id="4723" w:author="Administrator" w:date="2024-12-28T10:43:00Z">
                <w:pPr>
                  <w:numPr>
                    <w:numId w:val="19"/>
                  </w:numPr>
                  <w:tabs>
                    <w:tab w:val="left" w:pos="0"/>
                  </w:tabs>
                  <w:suppressAutoHyphens/>
                  <w:spacing w:line="360" w:lineRule="auto"/>
                  <w:ind w:left="454" w:hanging="425"/>
                </w:pPr>
              </w:pPrChange>
            </w:pPr>
            <w:r w:rsidRPr="00E646DC">
              <w:rPr>
                <w:spacing w:val="-3"/>
                <w:lang w:val="en-US"/>
              </w:rPr>
              <w:t>Màn hình thực hiện chuyến xe</w:t>
            </w:r>
            <w:r w:rsidR="005E45E3" w:rsidRPr="00E646DC">
              <w:rPr>
                <w:spacing w:val="-3"/>
                <w:lang w:val="en-US"/>
              </w:rPr>
              <w:t xml:space="preserve"> bao gồm vị trí tài xế, vị trí điểm đón, đường đi từ điểm đến tới điểm đón và thông tin chi tiết chuyến xe</w:t>
            </w:r>
            <w:r w:rsidRPr="00E646DC">
              <w:rPr>
                <w:spacing w:val="-3"/>
                <w:lang w:val="en-US"/>
              </w:rPr>
              <w:t xml:space="preserve"> hiện lên ở cả màn hình của Tài xế và khách </w:t>
            </w:r>
            <w:r w:rsidR="005E45E3" w:rsidRPr="00E646DC">
              <w:rPr>
                <w:spacing w:val="-3"/>
                <w:lang w:val="en-US"/>
              </w:rPr>
              <w:t>hàng, thông báo “Tài xế đã nhận chuyến xe” hiển thị bên phía màn hình khách hàng</w:t>
            </w:r>
          </w:p>
          <w:p w14:paraId="5D94DEB8" w14:textId="77777777" w:rsidR="00B36BB6" w:rsidRPr="00E646DC" w:rsidRDefault="005E45E3" w:rsidP="004D7B7B">
            <w:pPr>
              <w:numPr>
                <w:ilvl w:val="0"/>
                <w:numId w:val="19"/>
              </w:numPr>
              <w:tabs>
                <w:tab w:val="left" w:pos="0"/>
              </w:tabs>
              <w:suppressAutoHyphens/>
              <w:spacing w:line="360" w:lineRule="auto"/>
              <w:ind w:left="454" w:hanging="425"/>
              <w:jc w:val="both"/>
              <w:rPr>
                <w:spacing w:val="-3"/>
              </w:rPr>
              <w:pPrChange w:id="4724" w:author="Administrator" w:date="2024-12-28T10:43:00Z">
                <w:pPr>
                  <w:numPr>
                    <w:numId w:val="19"/>
                  </w:numPr>
                  <w:tabs>
                    <w:tab w:val="left" w:pos="0"/>
                  </w:tabs>
                  <w:suppressAutoHyphens/>
                  <w:spacing w:line="360" w:lineRule="auto"/>
                  <w:ind w:left="454" w:hanging="425"/>
                </w:pPr>
              </w:pPrChange>
            </w:pPr>
            <w:r w:rsidRPr="00E646DC">
              <w:rPr>
                <w:spacing w:val="-3"/>
                <w:lang w:val="en-US"/>
              </w:rPr>
              <w:t>Sau khi tài xế đã tới điểm đón, tài xế bấm nút “Đã đón”</w:t>
            </w:r>
          </w:p>
          <w:p w14:paraId="3331214B"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25" w:author="Administrator" w:date="2024-12-28T10:43:00Z">
                <w:pPr>
                  <w:numPr>
                    <w:numId w:val="19"/>
                  </w:numPr>
                  <w:tabs>
                    <w:tab w:val="left" w:pos="0"/>
                  </w:tabs>
                  <w:suppressAutoHyphens/>
                  <w:spacing w:line="360" w:lineRule="auto"/>
                  <w:ind w:left="454" w:hanging="425"/>
                </w:pPr>
              </w:pPrChange>
            </w:pPr>
            <w:r w:rsidRPr="00E646DC">
              <w:rPr>
                <w:spacing w:val="-3"/>
                <w:lang w:val="en-US"/>
              </w:rPr>
              <w:t>Bên phía màn hình Tài xế, thông báo “Chờ khách hàng xác nhận” hiện lên. Bên phía màn hình khách hàng, Thông báo yêu cầu “Xác nhận tài xế đã đến đón” hiện lên.</w:t>
            </w:r>
          </w:p>
          <w:p w14:paraId="7ED71C06"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26" w:author="Administrator" w:date="2024-12-28T10:43:00Z">
                <w:pPr>
                  <w:numPr>
                    <w:numId w:val="19"/>
                  </w:numPr>
                  <w:tabs>
                    <w:tab w:val="left" w:pos="0"/>
                  </w:tabs>
                  <w:suppressAutoHyphens/>
                  <w:spacing w:line="360" w:lineRule="auto"/>
                  <w:ind w:left="454" w:hanging="425"/>
                </w:pPr>
              </w:pPrChange>
            </w:pPr>
            <w:r w:rsidRPr="00E646DC">
              <w:rPr>
                <w:spacing w:val="-3"/>
                <w:lang w:val="en-US"/>
              </w:rPr>
              <w:t>Khách hàng bấm vào nút “Xác nhận”</w:t>
            </w:r>
          </w:p>
          <w:p w14:paraId="1D5B13F5"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27" w:author="Administrator" w:date="2024-12-28T10:43:00Z">
                <w:pPr>
                  <w:numPr>
                    <w:numId w:val="19"/>
                  </w:numPr>
                  <w:tabs>
                    <w:tab w:val="left" w:pos="0"/>
                  </w:tabs>
                  <w:suppressAutoHyphens/>
                  <w:spacing w:line="360" w:lineRule="auto"/>
                  <w:ind w:left="454" w:hanging="425"/>
                </w:pPr>
              </w:pPrChange>
            </w:pPr>
            <w:r w:rsidRPr="00E646DC">
              <w:rPr>
                <w:spacing w:val="-3"/>
                <w:lang w:val="en-US"/>
              </w:rPr>
              <w:t>Màn hình trong chuyến xe hiện ra, lúc này hệ thống sẽ hiển thị đường đi từ vị trí hiện tại đến điểm đến.</w:t>
            </w:r>
          </w:p>
          <w:p w14:paraId="4A19688F"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28" w:author="Administrator" w:date="2024-12-28T10:43:00Z">
                <w:pPr>
                  <w:numPr>
                    <w:numId w:val="19"/>
                  </w:numPr>
                  <w:tabs>
                    <w:tab w:val="left" w:pos="0"/>
                  </w:tabs>
                  <w:suppressAutoHyphens/>
                  <w:spacing w:line="360" w:lineRule="auto"/>
                  <w:ind w:left="454" w:hanging="425"/>
                </w:pPr>
              </w:pPrChange>
            </w:pPr>
            <w:r w:rsidRPr="00E646DC">
              <w:rPr>
                <w:spacing w:val="-3"/>
                <w:lang w:val="en-US"/>
              </w:rPr>
              <w:t>Sau khi đến điểm đến, tài xế chọn Hoàn thành chuyến xe</w:t>
            </w:r>
          </w:p>
          <w:p w14:paraId="4BCD0586"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29" w:author="Administrator" w:date="2024-12-28T10:43:00Z">
                <w:pPr>
                  <w:numPr>
                    <w:numId w:val="19"/>
                  </w:numPr>
                  <w:tabs>
                    <w:tab w:val="left" w:pos="0"/>
                  </w:tabs>
                  <w:suppressAutoHyphens/>
                  <w:spacing w:line="360" w:lineRule="auto"/>
                  <w:ind w:left="454" w:hanging="425"/>
                </w:pPr>
              </w:pPrChange>
            </w:pPr>
            <w:r w:rsidRPr="00E646DC">
              <w:rPr>
                <w:spacing w:val="-3"/>
                <w:lang w:val="en-US"/>
              </w:rPr>
              <w:t>Bên phía màn hình Tài xế, thông báo “Chờ khách hàng xác nhận” hiện lên. Bên phía màn hình khách hàng, Thông báo yêu cầu “Xác nhận tài xế đưa bạn đến điểm đến” hiện lên.</w:t>
            </w:r>
          </w:p>
          <w:p w14:paraId="1359BBC6"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30" w:author="Administrator" w:date="2024-12-28T10:43:00Z">
                <w:pPr>
                  <w:numPr>
                    <w:numId w:val="19"/>
                  </w:numPr>
                  <w:tabs>
                    <w:tab w:val="left" w:pos="0"/>
                  </w:tabs>
                  <w:suppressAutoHyphens/>
                  <w:spacing w:line="360" w:lineRule="auto"/>
                  <w:ind w:left="454" w:hanging="425"/>
                </w:pPr>
              </w:pPrChange>
            </w:pPr>
            <w:r w:rsidRPr="00E646DC">
              <w:rPr>
                <w:spacing w:val="-3"/>
                <w:lang w:val="en-US"/>
              </w:rPr>
              <w:t>Khách hàng bấm vào nút “Xác nhận”</w:t>
            </w:r>
          </w:p>
          <w:p w14:paraId="74856974" w14:textId="77777777" w:rsidR="005E45E3" w:rsidRPr="00E646DC" w:rsidRDefault="005E45E3" w:rsidP="004D7B7B">
            <w:pPr>
              <w:numPr>
                <w:ilvl w:val="0"/>
                <w:numId w:val="19"/>
              </w:numPr>
              <w:tabs>
                <w:tab w:val="left" w:pos="0"/>
              </w:tabs>
              <w:suppressAutoHyphens/>
              <w:spacing w:line="360" w:lineRule="auto"/>
              <w:ind w:left="454" w:hanging="425"/>
              <w:jc w:val="both"/>
              <w:rPr>
                <w:spacing w:val="-3"/>
              </w:rPr>
              <w:pPrChange w:id="4731" w:author="Administrator" w:date="2024-12-28T10:43:00Z">
                <w:pPr>
                  <w:numPr>
                    <w:numId w:val="19"/>
                  </w:numPr>
                  <w:tabs>
                    <w:tab w:val="left" w:pos="0"/>
                  </w:tabs>
                  <w:suppressAutoHyphens/>
                  <w:spacing w:line="360" w:lineRule="auto"/>
                  <w:ind w:left="454" w:hanging="425"/>
                </w:pPr>
              </w:pPrChange>
            </w:pPr>
            <w:r w:rsidRPr="00E646DC">
              <w:rPr>
                <w:spacing w:val="-3"/>
                <w:lang w:val="en-US"/>
              </w:rPr>
              <w:t>Màn hình kết thúc chuyến đi hiện lên, khách hàng tiến hành thanh toán và đánh giá cho tài xế.</w:t>
            </w:r>
          </w:p>
        </w:tc>
      </w:tr>
      <w:tr w:rsidR="00E41E1D" w:rsidRPr="00E646DC" w14:paraId="5884CBE5" w14:textId="77777777" w:rsidTr="00DD7485">
        <w:tc>
          <w:tcPr>
            <w:tcW w:w="2230" w:type="dxa"/>
          </w:tcPr>
          <w:p w14:paraId="46453722" w14:textId="77777777" w:rsidR="00E41E1D" w:rsidRPr="00E646DC" w:rsidRDefault="00E41E1D" w:rsidP="004D7B7B">
            <w:pPr>
              <w:tabs>
                <w:tab w:val="left" w:pos="0"/>
              </w:tabs>
              <w:suppressAutoHyphens/>
              <w:spacing w:line="360" w:lineRule="auto"/>
              <w:jc w:val="both"/>
              <w:rPr>
                <w:b/>
                <w:spacing w:val="-3"/>
              </w:rPr>
              <w:pPrChange w:id="4732"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6860FCB3" w14:textId="77777777" w:rsidR="00E41E1D" w:rsidRPr="00E646DC" w:rsidRDefault="00E41E1D" w:rsidP="004D7B7B">
            <w:pPr>
              <w:tabs>
                <w:tab w:val="left" w:pos="0"/>
              </w:tabs>
              <w:suppressAutoHyphens/>
              <w:spacing w:line="360" w:lineRule="auto"/>
              <w:jc w:val="both"/>
              <w:rPr>
                <w:spacing w:val="-3"/>
                <w:lang w:val="en-US"/>
              </w:rPr>
              <w:pPrChange w:id="4733" w:author="Administrator" w:date="2024-12-28T10:43:00Z">
                <w:pPr>
                  <w:tabs>
                    <w:tab w:val="left" w:pos="0"/>
                  </w:tabs>
                  <w:suppressAutoHyphens/>
                  <w:spacing w:line="360" w:lineRule="auto"/>
                </w:pPr>
              </w:pPrChange>
            </w:pPr>
            <w:r w:rsidRPr="00E646DC">
              <w:rPr>
                <w:spacing w:val="-3"/>
              </w:rPr>
              <w:t xml:space="preserve">Ở bước </w:t>
            </w:r>
            <w:r w:rsidR="005E45E3" w:rsidRPr="00E646DC">
              <w:rPr>
                <w:spacing w:val="-3"/>
                <w:lang w:val="en-US"/>
              </w:rPr>
              <w:t>3, Tài xế hoặc khách hàng bấm vào nút “Huỷ”</w:t>
            </w:r>
          </w:p>
          <w:p w14:paraId="6BCB47B3" w14:textId="77777777" w:rsidR="005E45E3" w:rsidRPr="00E646DC" w:rsidRDefault="005E45E3" w:rsidP="004D7B7B">
            <w:pPr>
              <w:tabs>
                <w:tab w:val="left" w:pos="0"/>
              </w:tabs>
              <w:suppressAutoHyphens/>
              <w:spacing w:line="360" w:lineRule="auto"/>
              <w:jc w:val="both"/>
              <w:rPr>
                <w:spacing w:val="-3"/>
                <w:lang w:val="en-US"/>
              </w:rPr>
              <w:pPrChange w:id="4734" w:author="Administrator" w:date="2024-12-28T10:43:00Z">
                <w:pPr>
                  <w:tabs>
                    <w:tab w:val="left" w:pos="0"/>
                  </w:tabs>
                  <w:suppressAutoHyphens/>
                  <w:spacing w:line="360" w:lineRule="auto"/>
                </w:pPr>
              </w:pPrChange>
            </w:pPr>
            <w:r w:rsidRPr="00E646DC">
              <w:rPr>
                <w:spacing w:val="-3"/>
                <w:lang w:val="en-US"/>
              </w:rPr>
              <w:t>4.     Màn hình nhập lý do huỷ hiện ra</w:t>
            </w:r>
          </w:p>
          <w:p w14:paraId="708A94B6" w14:textId="77777777" w:rsidR="005E45E3" w:rsidRPr="00E646DC" w:rsidRDefault="005E45E3" w:rsidP="004D7B7B">
            <w:pPr>
              <w:tabs>
                <w:tab w:val="left" w:pos="0"/>
              </w:tabs>
              <w:suppressAutoHyphens/>
              <w:spacing w:line="360" w:lineRule="auto"/>
              <w:jc w:val="both"/>
              <w:rPr>
                <w:spacing w:val="-3"/>
                <w:lang w:val="en-US"/>
              </w:rPr>
              <w:pPrChange w:id="4735" w:author="Administrator" w:date="2024-12-28T10:43:00Z">
                <w:pPr>
                  <w:tabs>
                    <w:tab w:val="left" w:pos="0"/>
                  </w:tabs>
                  <w:suppressAutoHyphens/>
                  <w:spacing w:line="360" w:lineRule="auto"/>
                </w:pPr>
              </w:pPrChange>
            </w:pPr>
            <w:r w:rsidRPr="00E646DC">
              <w:rPr>
                <w:spacing w:val="-3"/>
                <w:lang w:val="en-US"/>
              </w:rPr>
              <w:t>5.     Khách hàng (tài xế) nhập lý do huỷ và bấm xác nhận</w:t>
            </w:r>
          </w:p>
          <w:p w14:paraId="0F77FF88" w14:textId="77777777" w:rsidR="005E45E3" w:rsidRPr="00E646DC" w:rsidRDefault="005E45E3" w:rsidP="004D7B7B">
            <w:pPr>
              <w:tabs>
                <w:tab w:val="left" w:pos="0"/>
              </w:tabs>
              <w:suppressAutoHyphens/>
              <w:spacing w:line="360" w:lineRule="auto"/>
              <w:jc w:val="both"/>
              <w:rPr>
                <w:spacing w:val="-3"/>
                <w:lang w:val="en-US"/>
              </w:rPr>
              <w:pPrChange w:id="4736" w:author="Administrator" w:date="2024-12-28T10:43:00Z">
                <w:pPr>
                  <w:tabs>
                    <w:tab w:val="left" w:pos="0"/>
                  </w:tabs>
                  <w:suppressAutoHyphens/>
                  <w:spacing w:line="360" w:lineRule="auto"/>
                </w:pPr>
              </w:pPrChange>
            </w:pPr>
            <w:r w:rsidRPr="00E646DC">
              <w:rPr>
                <w:spacing w:val="-3"/>
                <w:lang w:val="en-US"/>
              </w:rPr>
              <w:lastRenderedPageBreak/>
              <w:t>6.     Thông báo “Bạn có chắc chắn muốn huỷ chuyến xe” hiện lên</w:t>
            </w:r>
          </w:p>
          <w:p w14:paraId="0992D02A" w14:textId="77777777" w:rsidR="005E45E3" w:rsidRPr="00E646DC" w:rsidRDefault="005E45E3" w:rsidP="004D7B7B">
            <w:pPr>
              <w:tabs>
                <w:tab w:val="left" w:pos="0"/>
              </w:tabs>
              <w:suppressAutoHyphens/>
              <w:spacing w:line="360" w:lineRule="auto"/>
              <w:jc w:val="both"/>
              <w:rPr>
                <w:spacing w:val="-3"/>
                <w:lang w:val="en-US"/>
              </w:rPr>
              <w:pPrChange w:id="4737" w:author="Administrator" w:date="2024-12-28T10:43:00Z">
                <w:pPr>
                  <w:tabs>
                    <w:tab w:val="left" w:pos="0"/>
                  </w:tabs>
                  <w:suppressAutoHyphens/>
                  <w:spacing w:line="360" w:lineRule="auto"/>
                </w:pPr>
              </w:pPrChange>
            </w:pPr>
            <w:r w:rsidRPr="00E646DC">
              <w:rPr>
                <w:spacing w:val="-3"/>
                <w:lang w:val="en-US"/>
              </w:rPr>
              <w:t>7.     Khách hàng (tài xế) bấm vào xác nhận</w:t>
            </w:r>
          </w:p>
          <w:p w14:paraId="604880DF" w14:textId="77777777" w:rsidR="005E45E3" w:rsidRPr="00E646DC" w:rsidRDefault="005E45E3" w:rsidP="004D7B7B">
            <w:pPr>
              <w:tabs>
                <w:tab w:val="left" w:pos="0"/>
              </w:tabs>
              <w:suppressAutoHyphens/>
              <w:spacing w:line="360" w:lineRule="auto"/>
              <w:jc w:val="both"/>
              <w:rPr>
                <w:spacing w:val="-3"/>
                <w:lang w:val="en-US"/>
              </w:rPr>
              <w:pPrChange w:id="4738" w:author="Administrator" w:date="2024-12-28T10:43:00Z">
                <w:pPr>
                  <w:tabs>
                    <w:tab w:val="left" w:pos="0"/>
                  </w:tabs>
                  <w:suppressAutoHyphens/>
                  <w:spacing w:line="360" w:lineRule="auto"/>
                </w:pPr>
              </w:pPrChange>
            </w:pPr>
            <w:r w:rsidRPr="00E646DC">
              <w:rPr>
                <w:spacing w:val="-3"/>
                <w:lang w:val="en-US"/>
              </w:rPr>
              <w:t>8.     Màn hình kết thúc chuyến đi hiện ra</w:t>
            </w:r>
          </w:p>
        </w:tc>
      </w:tr>
      <w:tr w:rsidR="00E41E1D" w:rsidRPr="00E646DC" w14:paraId="7842D6FD" w14:textId="77777777" w:rsidTr="00DD7485">
        <w:tc>
          <w:tcPr>
            <w:tcW w:w="2230" w:type="dxa"/>
          </w:tcPr>
          <w:p w14:paraId="798EE4B5" w14:textId="77777777" w:rsidR="00E41E1D" w:rsidRPr="00E646DC" w:rsidRDefault="000E29D5" w:rsidP="004D7B7B">
            <w:pPr>
              <w:tabs>
                <w:tab w:val="left" w:pos="0"/>
              </w:tabs>
              <w:suppressAutoHyphens/>
              <w:spacing w:line="360" w:lineRule="auto"/>
              <w:jc w:val="both"/>
              <w:rPr>
                <w:b/>
                <w:spacing w:val="-3"/>
              </w:rPr>
              <w:pPrChange w:id="4739" w:author="Administrator" w:date="2024-12-28T10:43:00Z">
                <w:pPr>
                  <w:tabs>
                    <w:tab w:val="left" w:pos="0"/>
                  </w:tabs>
                  <w:suppressAutoHyphens/>
                  <w:spacing w:line="360" w:lineRule="auto"/>
                </w:pPr>
              </w:pPrChange>
            </w:pPr>
            <w:r w:rsidRPr="00E646DC">
              <w:rPr>
                <w:b/>
                <w:spacing w:val="-3"/>
              </w:rPr>
              <w:lastRenderedPageBreak/>
              <w:t>Hậu điều kiện</w:t>
            </w:r>
          </w:p>
        </w:tc>
        <w:tc>
          <w:tcPr>
            <w:tcW w:w="6140" w:type="dxa"/>
          </w:tcPr>
          <w:p w14:paraId="79E8EFC2" w14:textId="77777777" w:rsidR="00E41E1D" w:rsidRPr="00E646DC" w:rsidRDefault="00E41E1D" w:rsidP="004D7B7B">
            <w:pPr>
              <w:tabs>
                <w:tab w:val="left" w:pos="0"/>
              </w:tabs>
              <w:suppressAutoHyphens/>
              <w:spacing w:line="360" w:lineRule="auto"/>
              <w:jc w:val="both"/>
              <w:rPr>
                <w:spacing w:val="-3"/>
              </w:rPr>
              <w:pPrChange w:id="4740" w:author="Administrator" w:date="2024-12-28T10:43:00Z">
                <w:pPr>
                  <w:tabs>
                    <w:tab w:val="left" w:pos="0"/>
                  </w:tabs>
                  <w:suppressAutoHyphens/>
                  <w:spacing w:line="360" w:lineRule="auto"/>
                </w:pPr>
              </w:pPrChange>
            </w:pPr>
            <w:r w:rsidRPr="00E646DC">
              <w:rPr>
                <w:spacing w:val="-3"/>
              </w:rPr>
              <w:t>Thông tin chuyến xe được lưu lại trong hệ thống, nếu tài xế huỷ chuyến thì điểm của tài xế sẽ bị giảm</w:t>
            </w:r>
          </w:p>
        </w:tc>
      </w:tr>
      <w:tr w:rsidR="00E41E1D" w:rsidRPr="00E646DC" w14:paraId="51318A04" w14:textId="77777777" w:rsidTr="00DD7485">
        <w:tc>
          <w:tcPr>
            <w:tcW w:w="2230" w:type="dxa"/>
          </w:tcPr>
          <w:p w14:paraId="373EAF4E" w14:textId="77777777" w:rsidR="00E41E1D" w:rsidRPr="00E646DC" w:rsidRDefault="00E41E1D" w:rsidP="004D7B7B">
            <w:pPr>
              <w:tabs>
                <w:tab w:val="left" w:pos="0"/>
              </w:tabs>
              <w:suppressAutoHyphens/>
              <w:spacing w:line="360" w:lineRule="auto"/>
              <w:jc w:val="both"/>
              <w:rPr>
                <w:b/>
                <w:spacing w:val="-3"/>
              </w:rPr>
              <w:pPrChange w:id="4741" w:author="Administrator" w:date="2024-12-28T10:43:00Z">
                <w:pPr>
                  <w:tabs>
                    <w:tab w:val="left" w:pos="0"/>
                  </w:tabs>
                  <w:suppressAutoHyphens/>
                  <w:spacing w:line="360" w:lineRule="auto"/>
                </w:pPr>
              </w:pPrChange>
            </w:pPr>
            <w:r w:rsidRPr="00E646DC">
              <w:rPr>
                <w:b/>
                <w:spacing w:val="-3"/>
              </w:rPr>
              <w:t>Ngoại lệ</w:t>
            </w:r>
          </w:p>
        </w:tc>
        <w:tc>
          <w:tcPr>
            <w:tcW w:w="6140" w:type="dxa"/>
          </w:tcPr>
          <w:p w14:paraId="7AD825DD" w14:textId="77777777" w:rsidR="00E41E1D" w:rsidRPr="00E646DC" w:rsidRDefault="005E45E3" w:rsidP="004D7B7B">
            <w:pPr>
              <w:tabs>
                <w:tab w:val="left" w:pos="0"/>
              </w:tabs>
              <w:suppressAutoHyphens/>
              <w:spacing w:line="360" w:lineRule="auto"/>
              <w:jc w:val="both"/>
              <w:rPr>
                <w:spacing w:val="-3"/>
                <w:lang w:val="en-US"/>
              </w:rPr>
              <w:pPrChange w:id="4742" w:author="Administrator" w:date="2024-12-28T10:43:00Z">
                <w:pPr>
                  <w:tabs>
                    <w:tab w:val="left" w:pos="0"/>
                  </w:tabs>
                  <w:suppressAutoHyphens/>
                  <w:spacing w:line="360" w:lineRule="auto"/>
                </w:pPr>
              </w:pPrChange>
            </w:pPr>
            <w:r w:rsidRPr="00E646DC">
              <w:rPr>
                <w:spacing w:val="-3"/>
                <w:lang w:val="en-US"/>
              </w:rPr>
              <w:t>Tất cả các trường hợp thông báo hiển thị chọn “Huỷ” hoặc “Xác nhận”, nếu Khách hàng (tài xế) chọn Huỷ thì sẽ quay trở lại màn hình trước đó</w:t>
            </w:r>
          </w:p>
        </w:tc>
      </w:tr>
      <w:tr w:rsidR="00E41E1D" w:rsidRPr="00E646DC" w14:paraId="300FA62C" w14:textId="77777777" w:rsidTr="00DD7485">
        <w:tc>
          <w:tcPr>
            <w:tcW w:w="2230" w:type="dxa"/>
          </w:tcPr>
          <w:p w14:paraId="7488A9AB" w14:textId="77777777" w:rsidR="00E41E1D" w:rsidRPr="00E646DC" w:rsidRDefault="00E41E1D" w:rsidP="004D7B7B">
            <w:pPr>
              <w:tabs>
                <w:tab w:val="left" w:pos="0"/>
              </w:tabs>
              <w:suppressAutoHyphens/>
              <w:spacing w:line="360" w:lineRule="auto"/>
              <w:jc w:val="both"/>
              <w:rPr>
                <w:b/>
                <w:spacing w:val="-3"/>
              </w:rPr>
              <w:pPrChange w:id="4743" w:author="Administrator" w:date="2024-12-28T10:43:00Z">
                <w:pPr>
                  <w:tabs>
                    <w:tab w:val="left" w:pos="0"/>
                  </w:tabs>
                  <w:suppressAutoHyphens/>
                  <w:spacing w:line="360" w:lineRule="auto"/>
                </w:pPr>
              </w:pPrChange>
            </w:pPr>
            <w:r w:rsidRPr="00E646DC">
              <w:rPr>
                <w:b/>
                <w:spacing w:val="-3"/>
              </w:rPr>
              <w:t>Ngoài ra</w:t>
            </w:r>
          </w:p>
        </w:tc>
        <w:tc>
          <w:tcPr>
            <w:tcW w:w="6140" w:type="dxa"/>
          </w:tcPr>
          <w:p w14:paraId="39E20CBE" w14:textId="77777777" w:rsidR="00E41E1D" w:rsidRPr="00E646DC" w:rsidRDefault="00E41E1D" w:rsidP="004D7B7B">
            <w:pPr>
              <w:tabs>
                <w:tab w:val="left" w:pos="0"/>
              </w:tabs>
              <w:suppressAutoHyphens/>
              <w:spacing w:line="360" w:lineRule="auto"/>
              <w:jc w:val="both"/>
              <w:rPr>
                <w:spacing w:val="-3"/>
              </w:rPr>
              <w:pPrChange w:id="4744"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6366B4F5" w14:textId="77777777" w:rsidR="00FB6977" w:rsidRPr="00E646DC" w:rsidRDefault="00FB6977" w:rsidP="00E646DC">
      <w:pPr>
        <w:pStyle w:val="Heading8"/>
        <w:spacing w:line="360" w:lineRule="auto"/>
        <w:rPr>
          <w:rFonts w:cs="Times New Roman"/>
          <w:lang w:val="en-US"/>
        </w:rPr>
      </w:pPr>
      <w:bookmarkStart w:id="4745" w:name="_Toc186274591"/>
      <w:r w:rsidRPr="00E646DC">
        <w:rPr>
          <w:rFonts w:cs="Times New Roman"/>
          <w:lang w:val="en-US"/>
        </w:rPr>
        <w:t>Bảng 3.11 Thực hiện chuyến xe</w:t>
      </w:r>
      <w:bookmarkEnd w:id="4745"/>
    </w:p>
    <w:p w14:paraId="76390613" w14:textId="77777777" w:rsidR="005E19DE" w:rsidRPr="00E646DC" w:rsidRDefault="005E19DE" w:rsidP="004D7B7B">
      <w:pPr>
        <w:pStyle w:val="Heading4"/>
        <w:spacing w:line="360" w:lineRule="auto"/>
        <w:jc w:val="both"/>
        <w:rPr>
          <w:rFonts w:cs="Times New Roman"/>
          <w:color w:val="auto"/>
        </w:rPr>
        <w:pPrChange w:id="4746" w:author="Administrator" w:date="2024-12-28T10:43:00Z">
          <w:pPr>
            <w:pStyle w:val="Heading4"/>
            <w:spacing w:line="360" w:lineRule="auto"/>
          </w:pPr>
        </w:pPrChange>
      </w:pPr>
      <w:r w:rsidRPr="00E646DC">
        <w:rPr>
          <w:rFonts w:cs="Times New Roman"/>
          <w:color w:val="auto"/>
        </w:rPr>
        <w:t>3</w:t>
      </w:r>
      <w:r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Pr="00E646DC">
        <w:rPr>
          <w:rFonts w:cs="Times New Roman"/>
          <w:color w:val="auto"/>
          <w:lang w:val="en-US"/>
        </w:rPr>
        <w:t>12 Tạo yêu cầu rút tiền</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E646DC" w14:paraId="092AD275" w14:textId="77777777" w:rsidTr="006602D1">
        <w:tc>
          <w:tcPr>
            <w:tcW w:w="2230" w:type="dxa"/>
          </w:tcPr>
          <w:p w14:paraId="04AAF666" w14:textId="77777777" w:rsidR="005E19DE" w:rsidRPr="00E646DC" w:rsidRDefault="005E19DE" w:rsidP="004D7B7B">
            <w:pPr>
              <w:tabs>
                <w:tab w:val="left" w:pos="0"/>
              </w:tabs>
              <w:suppressAutoHyphens/>
              <w:spacing w:line="360" w:lineRule="auto"/>
              <w:jc w:val="both"/>
              <w:rPr>
                <w:b/>
                <w:spacing w:val="-3"/>
              </w:rPr>
              <w:pPrChange w:id="4747"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2DBB6552" w14:textId="77777777" w:rsidR="005E19DE" w:rsidRPr="00E646DC" w:rsidRDefault="005E19DE" w:rsidP="004D7B7B">
            <w:pPr>
              <w:tabs>
                <w:tab w:val="left" w:pos="0"/>
              </w:tabs>
              <w:suppressAutoHyphens/>
              <w:spacing w:line="360" w:lineRule="auto"/>
              <w:jc w:val="both"/>
              <w:rPr>
                <w:spacing w:val="-3"/>
              </w:rPr>
              <w:pPrChange w:id="4748" w:author="Administrator" w:date="2024-12-28T10:43:00Z">
                <w:pPr>
                  <w:tabs>
                    <w:tab w:val="left" w:pos="0"/>
                  </w:tabs>
                  <w:suppressAutoHyphens/>
                  <w:spacing w:line="360" w:lineRule="auto"/>
                </w:pPr>
              </w:pPrChange>
            </w:pPr>
            <w:r w:rsidRPr="00E646DC">
              <w:rPr>
                <w:spacing w:val="-3"/>
                <w:lang w:val="en-US"/>
              </w:rPr>
              <w:t>Tạo yêu cầu rút tiền</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5E19DE" w:rsidRPr="00E646DC" w14:paraId="672F14DD" w14:textId="77777777" w:rsidTr="006602D1">
        <w:tc>
          <w:tcPr>
            <w:tcW w:w="2230" w:type="dxa"/>
          </w:tcPr>
          <w:p w14:paraId="4AD899E9" w14:textId="77777777" w:rsidR="005E19DE" w:rsidRPr="00E646DC" w:rsidRDefault="005E19DE" w:rsidP="004D7B7B">
            <w:pPr>
              <w:tabs>
                <w:tab w:val="left" w:pos="0"/>
              </w:tabs>
              <w:suppressAutoHyphens/>
              <w:spacing w:line="360" w:lineRule="auto"/>
              <w:jc w:val="both"/>
              <w:rPr>
                <w:b/>
                <w:spacing w:val="-3"/>
              </w:rPr>
              <w:pPrChange w:id="4749" w:author="Administrator" w:date="2024-12-28T10:43:00Z">
                <w:pPr>
                  <w:tabs>
                    <w:tab w:val="left" w:pos="0"/>
                  </w:tabs>
                  <w:suppressAutoHyphens/>
                  <w:spacing w:line="360" w:lineRule="auto"/>
                </w:pPr>
              </w:pPrChange>
            </w:pPr>
            <w:r w:rsidRPr="00E646DC">
              <w:rPr>
                <w:b/>
                <w:spacing w:val="-3"/>
              </w:rPr>
              <w:t>Actor</w:t>
            </w:r>
          </w:p>
        </w:tc>
        <w:tc>
          <w:tcPr>
            <w:tcW w:w="6140" w:type="dxa"/>
          </w:tcPr>
          <w:p w14:paraId="72955D74" w14:textId="77777777" w:rsidR="005E19DE" w:rsidRPr="00E646DC" w:rsidRDefault="005E19DE" w:rsidP="004D7B7B">
            <w:pPr>
              <w:tabs>
                <w:tab w:val="left" w:pos="0"/>
              </w:tabs>
              <w:suppressAutoHyphens/>
              <w:spacing w:line="360" w:lineRule="auto"/>
              <w:jc w:val="both"/>
              <w:rPr>
                <w:spacing w:val="-3"/>
                <w:lang w:val="en-US"/>
              </w:rPr>
              <w:pPrChange w:id="4750" w:author="Administrator" w:date="2024-12-28T10:43:00Z">
                <w:pPr>
                  <w:tabs>
                    <w:tab w:val="left" w:pos="0"/>
                  </w:tabs>
                  <w:suppressAutoHyphens/>
                  <w:spacing w:line="360" w:lineRule="auto"/>
                </w:pPr>
              </w:pPrChange>
            </w:pPr>
            <w:r w:rsidRPr="00E646DC">
              <w:rPr>
                <w:spacing w:val="-3"/>
                <w:lang w:val="en-US"/>
              </w:rPr>
              <w:t>Tài xế</w:t>
            </w:r>
          </w:p>
        </w:tc>
      </w:tr>
      <w:tr w:rsidR="005E19DE" w:rsidRPr="00E646DC" w14:paraId="1E564162" w14:textId="77777777" w:rsidTr="006602D1">
        <w:tc>
          <w:tcPr>
            <w:tcW w:w="2230" w:type="dxa"/>
          </w:tcPr>
          <w:p w14:paraId="14404784" w14:textId="77777777" w:rsidR="005E19DE" w:rsidRPr="00E646DC" w:rsidRDefault="005E19DE" w:rsidP="004D7B7B">
            <w:pPr>
              <w:tabs>
                <w:tab w:val="left" w:pos="0"/>
              </w:tabs>
              <w:suppressAutoHyphens/>
              <w:spacing w:line="360" w:lineRule="auto"/>
              <w:jc w:val="both"/>
              <w:rPr>
                <w:b/>
                <w:spacing w:val="-3"/>
              </w:rPr>
              <w:pPrChange w:id="4751"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010455A5" w14:textId="77777777" w:rsidR="005E19DE" w:rsidRPr="00E646DC" w:rsidRDefault="005E19DE" w:rsidP="004D7B7B">
            <w:pPr>
              <w:tabs>
                <w:tab w:val="left" w:pos="0"/>
              </w:tabs>
              <w:suppressAutoHyphens/>
              <w:spacing w:line="360" w:lineRule="auto"/>
              <w:jc w:val="both"/>
              <w:rPr>
                <w:spacing w:val="-3"/>
                <w:lang w:val="en-US"/>
              </w:rPr>
              <w:pPrChange w:id="4752" w:author="Administrator" w:date="2024-12-28T10:43:00Z">
                <w:pPr>
                  <w:tabs>
                    <w:tab w:val="left" w:pos="0"/>
                  </w:tabs>
                  <w:suppressAutoHyphens/>
                  <w:spacing w:line="360" w:lineRule="auto"/>
                </w:pPr>
              </w:pPrChange>
            </w:pPr>
            <w:r w:rsidRPr="00E646DC">
              <w:rPr>
                <w:spacing w:val="-3"/>
                <w:lang w:val="en-US"/>
              </w:rPr>
              <w:t>Tài xế đã đăng nhập và số dư tài khoản của tài xế &gt; 0đ</w:t>
            </w:r>
          </w:p>
        </w:tc>
      </w:tr>
      <w:tr w:rsidR="005E19DE" w:rsidRPr="00E646DC" w14:paraId="59D7A143" w14:textId="77777777" w:rsidTr="006602D1">
        <w:trPr>
          <w:trHeight w:val="479"/>
        </w:trPr>
        <w:tc>
          <w:tcPr>
            <w:tcW w:w="2230" w:type="dxa"/>
          </w:tcPr>
          <w:p w14:paraId="6E17070B" w14:textId="77777777" w:rsidR="005E19DE" w:rsidRPr="00E646DC" w:rsidRDefault="005E19DE" w:rsidP="004D7B7B">
            <w:pPr>
              <w:tabs>
                <w:tab w:val="left" w:pos="0"/>
              </w:tabs>
              <w:suppressAutoHyphens/>
              <w:spacing w:line="360" w:lineRule="auto"/>
              <w:jc w:val="both"/>
              <w:rPr>
                <w:b/>
                <w:spacing w:val="-3"/>
              </w:rPr>
              <w:pPrChange w:id="4753"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0476306A" w14:textId="77777777" w:rsidR="005E19DE" w:rsidRPr="00E646DC" w:rsidRDefault="005E19DE" w:rsidP="004D7B7B">
            <w:pPr>
              <w:numPr>
                <w:ilvl w:val="0"/>
                <w:numId w:val="27"/>
              </w:numPr>
              <w:tabs>
                <w:tab w:val="left" w:pos="0"/>
              </w:tabs>
              <w:suppressAutoHyphens/>
              <w:spacing w:line="360" w:lineRule="auto"/>
              <w:ind w:left="454" w:hanging="425"/>
              <w:jc w:val="both"/>
              <w:rPr>
                <w:spacing w:val="-3"/>
              </w:rPr>
              <w:pPrChange w:id="4754" w:author="Administrator" w:date="2024-12-28T10:43:00Z">
                <w:pPr>
                  <w:numPr>
                    <w:numId w:val="27"/>
                  </w:numPr>
                  <w:tabs>
                    <w:tab w:val="left" w:pos="0"/>
                  </w:tabs>
                  <w:suppressAutoHyphens/>
                  <w:spacing w:line="360" w:lineRule="auto"/>
                  <w:ind w:left="454" w:hanging="425"/>
                </w:pPr>
              </w:pPrChange>
            </w:pPr>
            <w:r w:rsidRPr="00E646DC">
              <w:rPr>
                <w:spacing w:val="-3"/>
                <w:lang w:val="en-US"/>
              </w:rPr>
              <w:t>Tài xế vào ví, chọn phần “Rút tiền”</w:t>
            </w:r>
          </w:p>
          <w:p w14:paraId="452C14AB" w14:textId="77777777" w:rsidR="005E19DE" w:rsidRPr="00E646DC" w:rsidRDefault="005E19DE" w:rsidP="004D7B7B">
            <w:pPr>
              <w:numPr>
                <w:ilvl w:val="0"/>
                <w:numId w:val="27"/>
              </w:numPr>
              <w:tabs>
                <w:tab w:val="left" w:pos="0"/>
              </w:tabs>
              <w:suppressAutoHyphens/>
              <w:spacing w:line="360" w:lineRule="auto"/>
              <w:ind w:left="454" w:hanging="425"/>
              <w:jc w:val="both"/>
              <w:rPr>
                <w:spacing w:val="-3"/>
              </w:rPr>
              <w:pPrChange w:id="4755" w:author="Administrator" w:date="2024-12-28T10:43:00Z">
                <w:pPr>
                  <w:numPr>
                    <w:numId w:val="27"/>
                  </w:numPr>
                  <w:tabs>
                    <w:tab w:val="left" w:pos="0"/>
                  </w:tabs>
                  <w:suppressAutoHyphens/>
                  <w:spacing w:line="360" w:lineRule="auto"/>
                  <w:ind w:left="454" w:hanging="425"/>
                </w:pPr>
              </w:pPrChange>
            </w:pPr>
            <w:r w:rsidRPr="00E646DC">
              <w:rPr>
                <w:spacing w:val="-3"/>
                <w:lang w:val="en-US"/>
              </w:rPr>
              <w:t>Màn hình tạo yêu cầu rút tiền hiện ra</w:t>
            </w:r>
          </w:p>
          <w:p w14:paraId="4721CCDF" w14:textId="77777777" w:rsidR="005E19DE" w:rsidRPr="00E646DC" w:rsidRDefault="005E19DE" w:rsidP="004D7B7B">
            <w:pPr>
              <w:numPr>
                <w:ilvl w:val="0"/>
                <w:numId w:val="27"/>
              </w:numPr>
              <w:tabs>
                <w:tab w:val="left" w:pos="0"/>
              </w:tabs>
              <w:suppressAutoHyphens/>
              <w:spacing w:line="360" w:lineRule="auto"/>
              <w:ind w:left="454" w:hanging="425"/>
              <w:jc w:val="both"/>
              <w:rPr>
                <w:spacing w:val="-3"/>
              </w:rPr>
              <w:pPrChange w:id="4756" w:author="Administrator" w:date="2024-12-28T10:43:00Z">
                <w:pPr>
                  <w:numPr>
                    <w:numId w:val="27"/>
                  </w:numPr>
                  <w:tabs>
                    <w:tab w:val="left" w:pos="0"/>
                  </w:tabs>
                  <w:suppressAutoHyphens/>
                  <w:spacing w:line="360" w:lineRule="auto"/>
                  <w:ind w:left="454" w:hanging="425"/>
                </w:pPr>
              </w:pPrChange>
            </w:pPr>
            <w:r w:rsidRPr="00E646DC">
              <w:rPr>
                <w:spacing w:val="-3"/>
                <w:lang w:val="en-US"/>
              </w:rPr>
              <w:t>Tài xế nhập vào số tiền muốn rút và bấm xác nhận</w:t>
            </w:r>
          </w:p>
          <w:p w14:paraId="76BD5E4D" w14:textId="77777777" w:rsidR="005E19DE" w:rsidRPr="00E646DC" w:rsidRDefault="005E19DE" w:rsidP="004D7B7B">
            <w:pPr>
              <w:numPr>
                <w:ilvl w:val="0"/>
                <w:numId w:val="27"/>
              </w:numPr>
              <w:tabs>
                <w:tab w:val="left" w:pos="0"/>
              </w:tabs>
              <w:suppressAutoHyphens/>
              <w:spacing w:line="360" w:lineRule="auto"/>
              <w:ind w:left="454" w:hanging="425"/>
              <w:jc w:val="both"/>
              <w:rPr>
                <w:spacing w:val="-3"/>
              </w:rPr>
              <w:pPrChange w:id="4757" w:author="Administrator" w:date="2024-12-28T10:43:00Z">
                <w:pPr>
                  <w:numPr>
                    <w:numId w:val="27"/>
                  </w:numPr>
                  <w:tabs>
                    <w:tab w:val="left" w:pos="0"/>
                  </w:tabs>
                  <w:suppressAutoHyphens/>
                  <w:spacing w:line="360" w:lineRule="auto"/>
                  <w:ind w:left="454" w:hanging="425"/>
                </w:pPr>
              </w:pPrChange>
            </w:pPr>
            <w:r w:rsidRPr="00E646DC">
              <w:rPr>
                <w:spacing w:val="-3"/>
                <w:lang w:val="en-US"/>
              </w:rPr>
              <w:t>Hệ thống thông báo “Tạo yêu cầu rút tiền thành công”</w:t>
            </w:r>
          </w:p>
        </w:tc>
      </w:tr>
      <w:tr w:rsidR="005E19DE" w:rsidRPr="00E646DC" w14:paraId="59CB7C21" w14:textId="77777777" w:rsidTr="006602D1">
        <w:tc>
          <w:tcPr>
            <w:tcW w:w="2230" w:type="dxa"/>
          </w:tcPr>
          <w:p w14:paraId="405279C1" w14:textId="77777777" w:rsidR="005E19DE" w:rsidRPr="00E646DC" w:rsidRDefault="005E19DE" w:rsidP="004D7B7B">
            <w:pPr>
              <w:tabs>
                <w:tab w:val="left" w:pos="0"/>
              </w:tabs>
              <w:suppressAutoHyphens/>
              <w:spacing w:line="360" w:lineRule="auto"/>
              <w:jc w:val="both"/>
              <w:rPr>
                <w:b/>
                <w:spacing w:val="-3"/>
              </w:rPr>
              <w:pPrChange w:id="4758"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3715C8F7" w14:textId="77777777" w:rsidR="005E19DE" w:rsidRPr="00E646DC" w:rsidRDefault="005E19DE" w:rsidP="004D7B7B">
            <w:pPr>
              <w:tabs>
                <w:tab w:val="left" w:pos="0"/>
              </w:tabs>
              <w:suppressAutoHyphens/>
              <w:spacing w:line="360" w:lineRule="auto"/>
              <w:jc w:val="both"/>
              <w:rPr>
                <w:spacing w:val="-3"/>
                <w:lang w:val="en-US"/>
              </w:rPr>
              <w:pPrChange w:id="4759" w:author="Administrator" w:date="2024-12-28T10:43:00Z">
                <w:pPr>
                  <w:tabs>
                    <w:tab w:val="left" w:pos="0"/>
                  </w:tabs>
                  <w:suppressAutoHyphens/>
                  <w:spacing w:line="360" w:lineRule="auto"/>
                </w:pPr>
              </w:pPrChange>
            </w:pPr>
          </w:p>
        </w:tc>
      </w:tr>
      <w:tr w:rsidR="005E19DE" w:rsidRPr="00E646DC" w14:paraId="67476DFA" w14:textId="77777777" w:rsidTr="006602D1">
        <w:tc>
          <w:tcPr>
            <w:tcW w:w="2230" w:type="dxa"/>
          </w:tcPr>
          <w:p w14:paraId="6E65D401" w14:textId="77777777" w:rsidR="005E19DE" w:rsidRPr="00E646DC" w:rsidRDefault="000E29D5" w:rsidP="004D7B7B">
            <w:pPr>
              <w:tabs>
                <w:tab w:val="left" w:pos="0"/>
              </w:tabs>
              <w:suppressAutoHyphens/>
              <w:spacing w:line="360" w:lineRule="auto"/>
              <w:jc w:val="both"/>
              <w:rPr>
                <w:b/>
                <w:spacing w:val="-3"/>
              </w:rPr>
              <w:pPrChange w:id="4760"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53831848" w14:textId="77777777" w:rsidR="005E19DE" w:rsidRPr="00E646DC" w:rsidRDefault="009B440F" w:rsidP="004D7B7B">
            <w:pPr>
              <w:tabs>
                <w:tab w:val="left" w:pos="0"/>
              </w:tabs>
              <w:suppressAutoHyphens/>
              <w:spacing w:line="360" w:lineRule="auto"/>
              <w:jc w:val="both"/>
              <w:rPr>
                <w:spacing w:val="-3"/>
                <w:lang w:val="en-US"/>
              </w:rPr>
              <w:pPrChange w:id="4761" w:author="Administrator" w:date="2024-12-28T10:43:00Z">
                <w:pPr>
                  <w:tabs>
                    <w:tab w:val="left" w:pos="0"/>
                  </w:tabs>
                  <w:suppressAutoHyphens/>
                  <w:spacing w:line="360" w:lineRule="auto"/>
                </w:pPr>
              </w:pPrChange>
            </w:pPr>
            <w:r w:rsidRPr="00E646DC">
              <w:rPr>
                <w:spacing w:val="-3"/>
                <w:lang w:val="en-US"/>
              </w:rPr>
              <w:t>Thông tin yêu cầu rút tiền sẽ được lưu vào hệ thống</w:t>
            </w:r>
          </w:p>
        </w:tc>
      </w:tr>
      <w:tr w:rsidR="005E19DE" w:rsidRPr="00E646DC" w14:paraId="7929703E" w14:textId="77777777" w:rsidTr="006602D1">
        <w:tc>
          <w:tcPr>
            <w:tcW w:w="2230" w:type="dxa"/>
          </w:tcPr>
          <w:p w14:paraId="3A52F845" w14:textId="77777777" w:rsidR="005E19DE" w:rsidRPr="00E646DC" w:rsidRDefault="005E19DE" w:rsidP="004D7B7B">
            <w:pPr>
              <w:tabs>
                <w:tab w:val="left" w:pos="0"/>
              </w:tabs>
              <w:suppressAutoHyphens/>
              <w:spacing w:line="360" w:lineRule="auto"/>
              <w:jc w:val="both"/>
              <w:rPr>
                <w:b/>
                <w:spacing w:val="-3"/>
              </w:rPr>
              <w:pPrChange w:id="4762" w:author="Administrator" w:date="2024-12-28T10:43:00Z">
                <w:pPr>
                  <w:tabs>
                    <w:tab w:val="left" w:pos="0"/>
                  </w:tabs>
                  <w:suppressAutoHyphens/>
                  <w:spacing w:line="360" w:lineRule="auto"/>
                </w:pPr>
              </w:pPrChange>
            </w:pPr>
            <w:r w:rsidRPr="00E646DC">
              <w:rPr>
                <w:b/>
                <w:spacing w:val="-3"/>
              </w:rPr>
              <w:t>Ngoại lệ</w:t>
            </w:r>
          </w:p>
        </w:tc>
        <w:tc>
          <w:tcPr>
            <w:tcW w:w="6140" w:type="dxa"/>
          </w:tcPr>
          <w:p w14:paraId="1C0B50DA" w14:textId="77777777" w:rsidR="009B440F" w:rsidRPr="00E646DC" w:rsidRDefault="009B440F" w:rsidP="004D7B7B">
            <w:pPr>
              <w:tabs>
                <w:tab w:val="left" w:pos="0"/>
              </w:tabs>
              <w:suppressAutoHyphens/>
              <w:spacing w:line="360" w:lineRule="auto"/>
              <w:jc w:val="both"/>
              <w:rPr>
                <w:spacing w:val="-3"/>
                <w:lang w:val="en-US"/>
              </w:rPr>
              <w:pPrChange w:id="4763" w:author="Administrator" w:date="2024-12-28T10:43:00Z">
                <w:pPr>
                  <w:tabs>
                    <w:tab w:val="left" w:pos="0"/>
                  </w:tabs>
                  <w:suppressAutoHyphens/>
                  <w:spacing w:line="360" w:lineRule="auto"/>
                </w:pPr>
              </w:pPrChange>
            </w:pPr>
            <w:r w:rsidRPr="00E646DC">
              <w:rPr>
                <w:spacing w:val="-3"/>
                <w:lang w:val="en-US"/>
              </w:rPr>
              <w:t>3.     Nếu số tiền tài xế muốn rút lớn hơn số dư hiện tại của tài xế, hệ thống sẽ thông báo không đủ số dư và bắt tài xế nhập lại</w:t>
            </w:r>
          </w:p>
        </w:tc>
      </w:tr>
      <w:tr w:rsidR="00124E0E" w:rsidRPr="00E646DC" w14:paraId="1F7C3917" w14:textId="77777777" w:rsidTr="006602D1">
        <w:tc>
          <w:tcPr>
            <w:tcW w:w="2230" w:type="dxa"/>
          </w:tcPr>
          <w:p w14:paraId="45C3EB71" w14:textId="77777777" w:rsidR="005E19DE" w:rsidRPr="00E646DC" w:rsidRDefault="005E19DE" w:rsidP="004D7B7B">
            <w:pPr>
              <w:tabs>
                <w:tab w:val="left" w:pos="0"/>
              </w:tabs>
              <w:suppressAutoHyphens/>
              <w:spacing w:line="360" w:lineRule="auto"/>
              <w:jc w:val="both"/>
              <w:rPr>
                <w:b/>
                <w:spacing w:val="-3"/>
              </w:rPr>
              <w:pPrChange w:id="4764" w:author="Administrator" w:date="2024-12-28T10:43:00Z">
                <w:pPr>
                  <w:tabs>
                    <w:tab w:val="left" w:pos="0"/>
                  </w:tabs>
                  <w:suppressAutoHyphens/>
                  <w:spacing w:line="360" w:lineRule="auto"/>
                </w:pPr>
              </w:pPrChange>
            </w:pPr>
            <w:r w:rsidRPr="00E646DC">
              <w:rPr>
                <w:b/>
                <w:spacing w:val="-3"/>
              </w:rPr>
              <w:t>Ngoài ra</w:t>
            </w:r>
          </w:p>
        </w:tc>
        <w:tc>
          <w:tcPr>
            <w:tcW w:w="6140" w:type="dxa"/>
          </w:tcPr>
          <w:p w14:paraId="082C1DB4" w14:textId="77777777" w:rsidR="005E19DE" w:rsidRPr="00E646DC" w:rsidRDefault="005E19DE" w:rsidP="004D7B7B">
            <w:pPr>
              <w:tabs>
                <w:tab w:val="left" w:pos="0"/>
              </w:tabs>
              <w:suppressAutoHyphens/>
              <w:spacing w:line="360" w:lineRule="auto"/>
              <w:jc w:val="both"/>
              <w:rPr>
                <w:spacing w:val="-3"/>
              </w:rPr>
              <w:pPrChange w:id="4765"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7BA6F1C2" w14:textId="77777777" w:rsidR="00FB6977" w:rsidRPr="00E646DC" w:rsidRDefault="00FB6977" w:rsidP="00E646DC">
      <w:pPr>
        <w:pStyle w:val="Heading8"/>
        <w:spacing w:line="360" w:lineRule="auto"/>
        <w:rPr>
          <w:rFonts w:cs="Times New Roman"/>
          <w:lang w:val="en-US"/>
        </w:rPr>
      </w:pPr>
      <w:bookmarkStart w:id="4766" w:name="_Toc186274592"/>
      <w:r w:rsidRPr="00E646DC">
        <w:rPr>
          <w:rFonts w:cs="Times New Roman"/>
          <w:lang w:val="en-US"/>
        </w:rPr>
        <w:t>Bảng 3.12 Tạo yêu cầu rút tiền</w:t>
      </w:r>
      <w:bookmarkEnd w:id="4766"/>
    </w:p>
    <w:p w14:paraId="4E95877A" w14:textId="77777777" w:rsidR="009B440F" w:rsidRPr="00E646DC" w:rsidRDefault="009B440F" w:rsidP="004D7B7B">
      <w:pPr>
        <w:pStyle w:val="Heading4"/>
        <w:spacing w:line="360" w:lineRule="auto"/>
        <w:jc w:val="both"/>
        <w:rPr>
          <w:rFonts w:cs="Times New Roman"/>
          <w:color w:val="auto"/>
        </w:rPr>
        <w:pPrChange w:id="4767" w:author="Administrator" w:date="2024-12-28T10:43:00Z">
          <w:pPr>
            <w:pStyle w:val="Heading4"/>
            <w:spacing w:line="360" w:lineRule="auto"/>
          </w:pPr>
        </w:pPrChange>
      </w:pPr>
      <w:r w:rsidRPr="00E646DC">
        <w:rPr>
          <w:rFonts w:cs="Times New Roman"/>
          <w:color w:val="auto"/>
        </w:rPr>
        <w:t>3</w:t>
      </w:r>
      <w:r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Pr="00E646DC">
        <w:rPr>
          <w:rFonts w:cs="Times New Roman"/>
          <w:color w:val="auto"/>
          <w:lang w:val="en-US"/>
        </w:rPr>
        <w:t>1</w:t>
      </w:r>
      <w:r w:rsidR="00FB6977" w:rsidRPr="00E646DC">
        <w:rPr>
          <w:rFonts w:cs="Times New Roman"/>
          <w:color w:val="auto"/>
          <w:lang w:val="en-US"/>
        </w:rPr>
        <w:t>3</w:t>
      </w:r>
      <w:r w:rsidRPr="00E646DC">
        <w:rPr>
          <w:rFonts w:cs="Times New Roman"/>
          <w:color w:val="auto"/>
          <w:lang w:val="en-US"/>
        </w:rPr>
        <w:t xml:space="preserve"> Quản lý khách hàng</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E646DC" w14:paraId="5EFA1881" w14:textId="77777777" w:rsidTr="006602D1">
        <w:tc>
          <w:tcPr>
            <w:tcW w:w="2230" w:type="dxa"/>
          </w:tcPr>
          <w:p w14:paraId="597B31A7" w14:textId="77777777" w:rsidR="009B440F" w:rsidRPr="00E646DC" w:rsidRDefault="009B440F" w:rsidP="004D7B7B">
            <w:pPr>
              <w:tabs>
                <w:tab w:val="left" w:pos="0"/>
              </w:tabs>
              <w:suppressAutoHyphens/>
              <w:spacing w:line="360" w:lineRule="auto"/>
              <w:jc w:val="both"/>
              <w:rPr>
                <w:b/>
                <w:spacing w:val="-3"/>
              </w:rPr>
              <w:pPrChange w:id="4768"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662CC7CE" w14:textId="77777777" w:rsidR="009B440F" w:rsidRPr="00E646DC" w:rsidRDefault="009B440F" w:rsidP="004D7B7B">
            <w:pPr>
              <w:tabs>
                <w:tab w:val="left" w:pos="0"/>
              </w:tabs>
              <w:suppressAutoHyphens/>
              <w:spacing w:line="360" w:lineRule="auto"/>
              <w:jc w:val="both"/>
              <w:rPr>
                <w:spacing w:val="-3"/>
              </w:rPr>
              <w:pPrChange w:id="4769" w:author="Administrator" w:date="2024-12-28T10:43:00Z">
                <w:pPr>
                  <w:tabs>
                    <w:tab w:val="left" w:pos="0"/>
                  </w:tabs>
                  <w:suppressAutoHyphens/>
                  <w:spacing w:line="360" w:lineRule="auto"/>
                </w:pPr>
              </w:pPrChange>
            </w:pPr>
            <w:r w:rsidRPr="00E646DC">
              <w:rPr>
                <w:spacing w:val="-3"/>
                <w:lang w:val="en-US"/>
              </w:rPr>
              <w:t>Quản lý khách hàng (tài xế)</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9B440F" w:rsidRPr="00E646DC" w14:paraId="3C648E59" w14:textId="77777777" w:rsidTr="006602D1">
        <w:tc>
          <w:tcPr>
            <w:tcW w:w="2230" w:type="dxa"/>
          </w:tcPr>
          <w:p w14:paraId="3B8AF191" w14:textId="77777777" w:rsidR="009B440F" w:rsidRPr="00E646DC" w:rsidRDefault="009B440F" w:rsidP="004D7B7B">
            <w:pPr>
              <w:tabs>
                <w:tab w:val="left" w:pos="0"/>
              </w:tabs>
              <w:suppressAutoHyphens/>
              <w:spacing w:line="360" w:lineRule="auto"/>
              <w:jc w:val="both"/>
              <w:rPr>
                <w:b/>
                <w:spacing w:val="-3"/>
              </w:rPr>
              <w:pPrChange w:id="4770" w:author="Administrator" w:date="2024-12-28T10:43:00Z">
                <w:pPr>
                  <w:tabs>
                    <w:tab w:val="left" w:pos="0"/>
                  </w:tabs>
                  <w:suppressAutoHyphens/>
                  <w:spacing w:line="360" w:lineRule="auto"/>
                </w:pPr>
              </w:pPrChange>
            </w:pPr>
            <w:r w:rsidRPr="00E646DC">
              <w:rPr>
                <w:b/>
                <w:spacing w:val="-3"/>
              </w:rPr>
              <w:t>Actor</w:t>
            </w:r>
          </w:p>
        </w:tc>
        <w:tc>
          <w:tcPr>
            <w:tcW w:w="6140" w:type="dxa"/>
          </w:tcPr>
          <w:p w14:paraId="5C62264F" w14:textId="77777777" w:rsidR="009B440F" w:rsidRPr="00E646DC" w:rsidRDefault="009B440F" w:rsidP="004D7B7B">
            <w:pPr>
              <w:tabs>
                <w:tab w:val="left" w:pos="0"/>
              </w:tabs>
              <w:suppressAutoHyphens/>
              <w:spacing w:line="360" w:lineRule="auto"/>
              <w:jc w:val="both"/>
              <w:rPr>
                <w:spacing w:val="-3"/>
                <w:lang w:val="en-US"/>
              </w:rPr>
              <w:pPrChange w:id="4771" w:author="Administrator" w:date="2024-12-28T10:43:00Z">
                <w:pPr>
                  <w:tabs>
                    <w:tab w:val="left" w:pos="0"/>
                  </w:tabs>
                  <w:suppressAutoHyphens/>
                  <w:spacing w:line="360" w:lineRule="auto"/>
                </w:pPr>
              </w:pPrChange>
            </w:pPr>
            <w:r w:rsidRPr="00E646DC">
              <w:rPr>
                <w:spacing w:val="-3"/>
                <w:lang w:val="en-US"/>
              </w:rPr>
              <w:t>Quản trị viên</w:t>
            </w:r>
          </w:p>
        </w:tc>
      </w:tr>
      <w:tr w:rsidR="009B440F" w:rsidRPr="00E646DC" w14:paraId="02A39F15" w14:textId="77777777" w:rsidTr="006602D1">
        <w:tc>
          <w:tcPr>
            <w:tcW w:w="2230" w:type="dxa"/>
          </w:tcPr>
          <w:p w14:paraId="78B5CA84" w14:textId="77777777" w:rsidR="009B440F" w:rsidRPr="00E646DC" w:rsidRDefault="009B440F" w:rsidP="004D7B7B">
            <w:pPr>
              <w:tabs>
                <w:tab w:val="left" w:pos="0"/>
              </w:tabs>
              <w:suppressAutoHyphens/>
              <w:spacing w:line="360" w:lineRule="auto"/>
              <w:jc w:val="both"/>
              <w:rPr>
                <w:b/>
                <w:spacing w:val="-3"/>
              </w:rPr>
              <w:pPrChange w:id="4772"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71271027" w14:textId="77777777" w:rsidR="009B440F" w:rsidRPr="00E646DC" w:rsidRDefault="009B440F" w:rsidP="004D7B7B">
            <w:pPr>
              <w:tabs>
                <w:tab w:val="left" w:pos="0"/>
              </w:tabs>
              <w:suppressAutoHyphens/>
              <w:spacing w:line="360" w:lineRule="auto"/>
              <w:jc w:val="both"/>
              <w:rPr>
                <w:spacing w:val="-3"/>
                <w:lang w:val="en-US"/>
              </w:rPr>
              <w:pPrChange w:id="4773" w:author="Administrator" w:date="2024-12-28T10:43:00Z">
                <w:pPr>
                  <w:tabs>
                    <w:tab w:val="left" w:pos="0"/>
                  </w:tabs>
                  <w:suppressAutoHyphens/>
                  <w:spacing w:line="360" w:lineRule="auto"/>
                </w:pPr>
              </w:pPrChange>
            </w:pPr>
            <w:r w:rsidRPr="00E646DC">
              <w:rPr>
                <w:spacing w:val="-3"/>
                <w:lang w:val="en-US"/>
              </w:rPr>
              <w:t>Quản trị viên đã đăng nhập vào hệ thống</w:t>
            </w:r>
          </w:p>
        </w:tc>
      </w:tr>
      <w:tr w:rsidR="009B440F" w:rsidRPr="00E646DC" w14:paraId="07C16A72" w14:textId="77777777" w:rsidTr="006602D1">
        <w:trPr>
          <w:trHeight w:val="479"/>
        </w:trPr>
        <w:tc>
          <w:tcPr>
            <w:tcW w:w="2230" w:type="dxa"/>
          </w:tcPr>
          <w:p w14:paraId="5A1AA64B" w14:textId="77777777" w:rsidR="009B440F" w:rsidRPr="00E646DC" w:rsidRDefault="009B440F" w:rsidP="004D7B7B">
            <w:pPr>
              <w:tabs>
                <w:tab w:val="left" w:pos="0"/>
              </w:tabs>
              <w:suppressAutoHyphens/>
              <w:spacing w:line="360" w:lineRule="auto"/>
              <w:jc w:val="both"/>
              <w:rPr>
                <w:b/>
                <w:spacing w:val="-3"/>
              </w:rPr>
              <w:pPrChange w:id="4774"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4B6A77E5" w14:textId="77777777" w:rsidR="009B440F" w:rsidRPr="00E646DC" w:rsidRDefault="009B440F" w:rsidP="004D7B7B">
            <w:pPr>
              <w:numPr>
                <w:ilvl w:val="0"/>
                <w:numId w:val="28"/>
              </w:numPr>
              <w:tabs>
                <w:tab w:val="left" w:pos="0"/>
              </w:tabs>
              <w:suppressAutoHyphens/>
              <w:spacing w:line="360" w:lineRule="auto"/>
              <w:ind w:left="454" w:hanging="425"/>
              <w:jc w:val="both"/>
              <w:rPr>
                <w:spacing w:val="-3"/>
              </w:rPr>
              <w:pPrChange w:id="4775" w:author="Administrator" w:date="2024-12-28T10:43:00Z">
                <w:pPr>
                  <w:numPr>
                    <w:numId w:val="28"/>
                  </w:numPr>
                  <w:tabs>
                    <w:tab w:val="left" w:pos="0"/>
                  </w:tabs>
                  <w:suppressAutoHyphens/>
                  <w:spacing w:line="360" w:lineRule="auto"/>
                  <w:ind w:left="454" w:hanging="425"/>
                </w:pPr>
              </w:pPrChange>
            </w:pPr>
            <w:r w:rsidRPr="00E646DC">
              <w:rPr>
                <w:spacing w:val="-3"/>
                <w:lang w:val="en-US"/>
              </w:rPr>
              <w:t xml:space="preserve">Quản trị viên bấm vào Quản lý </w:t>
            </w:r>
            <w:r w:rsidR="000828C0" w:rsidRPr="00E646DC">
              <w:rPr>
                <w:spacing w:val="-3"/>
                <w:lang w:val="en-US"/>
              </w:rPr>
              <w:t>khách hàng (tài xế)</w:t>
            </w:r>
          </w:p>
          <w:p w14:paraId="4E866535" w14:textId="77777777" w:rsidR="009B440F" w:rsidRPr="00E646DC" w:rsidRDefault="009B440F" w:rsidP="004D7B7B">
            <w:pPr>
              <w:numPr>
                <w:ilvl w:val="0"/>
                <w:numId w:val="28"/>
              </w:numPr>
              <w:tabs>
                <w:tab w:val="left" w:pos="0"/>
              </w:tabs>
              <w:suppressAutoHyphens/>
              <w:spacing w:line="360" w:lineRule="auto"/>
              <w:ind w:left="454" w:hanging="425"/>
              <w:jc w:val="both"/>
              <w:rPr>
                <w:spacing w:val="-3"/>
              </w:rPr>
              <w:pPrChange w:id="4776" w:author="Administrator" w:date="2024-12-28T10:43:00Z">
                <w:pPr>
                  <w:numPr>
                    <w:numId w:val="28"/>
                  </w:numPr>
                  <w:tabs>
                    <w:tab w:val="left" w:pos="0"/>
                  </w:tabs>
                  <w:suppressAutoHyphens/>
                  <w:spacing w:line="360" w:lineRule="auto"/>
                  <w:ind w:left="454" w:hanging="425"/>
                </w:pPr>
              </w:pPrChange>
            </w:pPr>
            <w:r w:rsidRPr="00E646DC">
              <w:rPr>
                <w:spacing w:val="-3"/>
                <w:lang w:val="en-US"/>
              </w:rPr>
              <w:t xml:space="preserve">Màn hình quản lý </w:t>
            </w:r>
            <w:r w:rsidR="000828C0" w:rsidRPr="00E646DC">
              <w:rPr>
                <w:spacing w:val="-3"/>
                <w:lang w:val="en-US"/>
              </w:rPr>
              <w:t xml:space="preserve">khách hàng (tài xế) </w:t>
            </w:r>
            <w:r w:rsidRPr="00E646DC">
              <w:rPr>
                <w:spacing w:val="-3"/>
                <w:lang w:val="en-US"/>
              </w:rPr>
              <w:t>hiện lên</w:t>
            </w:r>
          </w:p>
          <w:p w14:paraId="14E57401" w14:textId="77777777" w:rsidR="009B440F" w:rsidRPr="00E646DC" w:rsidRDefault="009B440F" w:rsidP="004D7B7B">
            <w:pPr>
              <w:numPr>
                <w:ilvl w:val="0"/>
                <w:numId w:val="28"/>
              </w:numPr>
              <w:tabs>
                <w:tab w:val="left" w:pos="0"/>
              </w:tabs>
              <w:suppressAutoHyphens/>
              <w:spacing w:line="360" w:lineRule="auto"/>
              <w:ind w:left="454" w:hanging="425"/>
              <w:jc w:val="both"/>
              <w:rPr>
                <w:spacing w:val="-3"/>
              </w:rPr>
              <w:pPrChange w:id="4777" w:author="Administrator" w:date="2024-12-28T10:43:00Z">
                <w:pPr>
                  <w:numPr>
                    <w:numId w:val="28"/>
                  </w:numPr>
                  <w:tabs>
                    <w:tab w:val="left" w:pos="0"/>
                  </w:tabs>
                  <w:suppressAutoHyphens/>
                  <w:spacing w:line="360" w:lineRule="auto"/>
                  <w:ind w:left="454" w:hanging="425"/>
                </w:pPr>
              </w:pPrChange>
            </w:pPr>
            <w:r w:rsidRPr="00E646DC">
              <w:rPr>
                <w:spacing w:val="-3"/>
                <w:lang w:val="en-US"/>
              </w:rPr>
              <w:t xml:space="preserve">Quản trị viên lựa chọn các Thêm </w:t>
            </w:r>
            <w:r w:rsidR="000828C0" w:rsidRPr="00E646DC">
              <w:rPr>
                <w:spacing w:val="-3"/>
                <w:lang w:val="en-US"/>
              </w:rPr>
              <w:t>khách hàng (tài xế)</w:t>
            </w:r>
          </w:p>
          <w:p w14:paraId="41A0045C" w14:textId="77777777" w:rsidR="009B440F" w:rsidRPr="00E646DC" w:rsidRDefault="009B440F" w:rsidP="004D7B7B">
            <w:pPr>
              <w:numPr>
                <w:ilvl w:val="0"/>
                <w:numId w:val="28"/>
              </w:numPr>
              <w:tabs>
                <w:tab w:val="left" w:pos="0"/>
              </w:tabs>
              <w:suppressAutoHyphens/>
              <w:spacing w:line="360" w:lineRule="auto"/>
              <w:ind w:left="454" w:hanging="425"/>
              <w:jc w:val="both"/>
              <w:rPr>
                <w:spacing w:val="-3"/>
              </w:rPr>
              <w:pPrChange w:id="4778" w:author="Administrator" w:date="2024-12-28T10:43:00Z">
                <w:pPr>
                  <w:numPr>
                    <w:numId w:val="28"/>
                  </w:numPr>
                  <w:tabs>
                    <w:tab w:val="left" w:pos="0"/>
                  </w:tabs>
                  <w:suppressAutoHyphens/>
                  <w:spacing w:line="360" w:lineRule="auto"/>
                  <w:ind w:left="454" w:hanging="425"/>
                </w:pPr>
              </w:pPrChange>
            </w:pPr>
            <w:r w:rsidRPr="00E646DC">
              <w:rPr>
                <w:spacing w:val="-3"/>
                <w:lang w:val="en-US"/>
              </w:rPr>
              <w:lastRenderedPageBreak/>
              <w:t xml:space="preserve">Màn hình thêm </w:t>
            </w:r>
            <w:r w:rsidR="000828C0" w:rsidRPr="00E646DC">
              <w:rPr>
                <w:spacing w:val="-3"/>
                <w:lang w:val="en-US"/>
              </w:rPr>
              <w:t xml:space="preserve">khách hàng (tài xế) </w:t>
            </w:r>
            <w:r w:rsidRPr="00E646DC">
              <w:rPr>
                <w:spacing w:val="-3"/>
                <w:lang w:val="en-US"/>
              </w:rPr>
              <w:t>hiện ra</w:t>
            </w:r>
          </w:p>
          <w:p w14:paraId="32D40787" w14:textId="77777777" w:rsidR="009B440F" w:rsidRPr="00E646DC" w:rsidRDefault="009B440F" w:rsidP="004D7B7B">
            <w:pPr>
              <w:numPr>
                <w:ilvl w:val="0"/>
                <w:numId w:val="28"/>
              </w:numPr>
              <w:tabs>
                <w:tab w:val="left" w:pos="0"/>
              </w:tabs>
              <w:suppressAutoHyphens/>
              <w:spacing w:line="360" w:lineRule="auto"/>
              <w:ind w:left="454" w:hanging="425"/>
              <w:jc w:val="both"/>
              <w:rPr>
                <w:spacing w:val="-3"/>
              </w:rPr>
              <w:pPrChange w:id="4779" w:author="Administrator" w:date="2024-12-28T10:43:00Z">
                <w:pPr>
                  <w:numPr>
                    <w:numId w:val="28"/>
                  </w:numPr>
                  <w:tabs>
                    <w:tab w:val="left" w:pos="0"/>
                  </w:tabs>
                  <w:suppressAutoHyphens/>
                  <w:spacing w:line="360" w:lineRule="auto"/>
                  <w:ind w:left="454" w:hanging="425"/>
                </w:pPr>
              </w:pPrChange>
            </w:pPr>
            <w:r w:rsidRPr="00E646DC">
              <w:rPr>
                <w:spacing w:val="-3"/>
                <w:lang w:val="en-US"/>
              </w:rPr>
              <w:t xml:space="preserve">Quản trị viên nhập các thông tin của </w:t>
            </w:r>
            <w:r w:rsidR="000828C0" w:rsidRPr="00E646DC">
              <w:rPr>
                <w:spacing w:val="-3"/>
                <w:lang w:val="en-US"/>
              </w:rPr>
              <w:t xml:space="preserve">khách hàng (tài xế) </w:t>
            </w:r>
            <w:r w:rsidRPr="00E646DC">
              <w:rPr>
                <w:spacing w:val="-3"/>
                <w:lang w:val="en-US"/>
              </w:rPr>
              <w:t>mới và bấm Thêm khách hang</w:t>
            </w:r>
          </w:p>
          <w:p w14:paraId="0B31922C" w14:textId="77777777" w:rsidR="009B440F" w:rsidRPr="00E646DC" w:rsidRDefault="009B440F" w:rsidP="004D7B7B">
            <w:pPr>
              <w:numPr>
                <w:ilvl w:val="0"/>
                <w:numId w:val="28"/>
              </w:numPr>
              <w:tabs>
                <w:tab w:val="left" w:pos="0"/>
              </w:tabs>
              <w:suppressAutoHyphens/>
              <w:spacing w:line="360" w:lineRule="auto"/>
              <w:ind w:left="454" w:hanging="425"/>
              <w:jc w:val="both"/>
              <w:rPr>
                <w:spacing w:val="-3"/>
              </w:rPr>
              <w:pPrChange w:id="4780" w:author="Administrator" w:date="2024-12-28T10:43:00Z">
                <w:pPr>
                  <w:numPr>
                    <w:numId w:val="28"/>
                  </w:numPr>
                  <w:tabs>
                    <w:tab w:val="left" w:pos="0"/>
                  </w:tabs>
                  <w:suppressAutoHyphens/>
                  <w:spacing w:line="360" w:lineRule="auto"/>
                  <w:ind w:left="454" w:hanging="425"/>
                </w:pPr>
              </w:pPrChange>
            </w:pPr>
            <w:r w:rsidRPr="00E646DC">
              <w:rPr>
                <w:spacing w:val="-3"/>
                <w:lang w:val="en-US"/>
              </w:rPr>
              <w:t xml:space="preserve">Hệ thống thông báo thêm </w:t>
            </w:r>
            <w:r w:rsidR="000828C0" w:rsidRPr="00E646DC">
              <w:rPr>
                <w:spacing w:val="-3"/>
                <w:lang w:val="en-US"/>
              </w:rPr>
              <w:t xml:space="preserve">khách hàng (tài xế) </w:t>
            </w:r>
            <w:r w:rsidRPr="00E646DC">
              <w:rPr>
                <w:spacing w:val="-3"/>
                <w:lang w:val="en-US"/>
              </w:rPr>
              <w:t>thành công và trở về trang trước</w:t>
            </w:r>
          </w:p>
        </w:tc>
      </w:tr>
      <w:tr w:rsidR="009B440F" w:rsidRPr="00E646DC" w14:paraId="148962B2" w14:textId="77777777" w:rsidTr="006602D1">
        <w:tc>
          <w:tcPr>
            <w:tcW w:w="2230" w:type="dxa"/>
          </w:tcPr>
          <w:p w14:paraId="221D3D54" w14:textId="77777777" w:rsidR="009B440F" w:rsidRPr="00E646DC" w:rsidRDefault="009B440F" w:rsidP="004D7B7B">
            <w:pPr>
              <w:tabs>
                <w:tab w:val="left" w:pos="0"/>
              </w:tabs>
              <w:suppressAutoHyphens/>
              <w:spacing w:line="360" w:lineRule="auto"/>
              <w:jc w:val="both"/>
              <w:rPr>
                <w:b/>
                <w:spacing w:val="-3"/>
              </w:rPr>
              <w:pPrChange w:id="4781" w:author="Administrator" w:date="2024-12-28T10:43:00Z">
                <w:pPr>
                  <w:tabs>
                    <w:tab w:val="left" w:pos="0"/>
                  </w:tabs>
                  <w:suppressAutoHyphens/>
                  <w:spacing w:line="360" w:lineRule="auto"/>
                </w:pPr>
              </w:pPrChange>
            </w:pPr>
            <w:r w:rsidRPr="00E646DC">
              <w:rPr>
                <w:b/>
                <w:spacing w:val="-3"/>
              </w:rPr>
              <w:lastRenderedPageBreak/>
              <w:t>Luồng thay thế</w:t>
            </w:r>
          </w:p>
        </w:tc>
        <w:tc>
          <w:tcPr>
            <w:tcW w:w="6140" w:type="dxa"/>
          </w:tcPr>
          <w:p w14:paraId="56C695E8" w14:textId="77777777" w:rsidR="009B440F" w:rsidRPr="00E646DC" w:rsidRDefault="009B440F" w:rsidP="004D7B7B">
            <w:pPr>
              <w:tabs>
                <w:tab w:val="left" w:pos="0"/>
              </w:tabs>
              <w:suppressAutoHyphens/>
              <w:spacing w:line="360" w:lineRule="auto"/>
              <w:jc w:val="both"/>
              <w:rPr>
                <w:spacing w:val="-3"/>
                <w:lang w:val="en-US"/>
              </w:rPr>
              <w:pPrChange w:id="4782" w:author="Administrator" w:date="2024-12-28T10:43:00Z">
                <w:pPr>
                  <w:tabs>
                    <w:tab w:val="left" w:pos="0"/>
                  </w:tabs>
                  <w:suppressAutoHyphens/>
                  <w:spacing w:line="360" w:lineRule="auto"/>
                </w:pPr>
              </w:pPrChange>
            </w:pPr>
            <w:r w:rsidRPr="00E646DC">
              <w:rPr>
                <w:spacing w:val="-3"/>
                <w:lang w:val="en-US"/>
              </w:rPr>
              <w:t xml:space="preserve">-  Ở bước 3, Quản trị viên chọn Sửa </w:t>
            </w:r>
          </w:p>
          <w:p w14:paraId="1B71CFAF" w14:textId="77777777" w:rsidR="009B440F" w:rsidRPr="00E646DC" w:rsidRDefault="009B440F" w:rsidP="004D7B7B">
            <w:pPr>
              <w:tabs>
                <w:tab w:val="left" w:pos="0"/>
              </w:tabs>
              <w:suppressAutoHyphens/>
              <w:spacing w:line="360" w:lineRule="auto"/>
              <w:jc w:val="both"/>
              <w:rPr>
                <w:spacing w:val="-3"/>
                <w:lang w:val="en-US"/>
              </w:rPr>
              <w:pPrChange w:id="4783" w:author="Administrator" w:date="2024-12-28T10:43:00Z">
                <w:pPr>
                  <w:tabs>
                    <w:tab w:val="left" w:pos="0"/>
                  </w:tabs>
                  <w:suppressAutoHyphens/>
                  <w:spacing w:line="360" w:lineRule="auto"/>
                </w:pPr>
              </w:pPrChange>
            </w:pPr>
            <w:r w:rsidRPr="00E646DC">
              <w:rPr>
                <w:spacing w:val="-3"/>
                <w:lang w:val="en-US"/>
              </w:rPr>
              <w:t xml:space="preserve">4.    Màn hình Sửa thông tin </w:t>
            </w:r>
            <w:r w:rsidR="000828C0" w:rsidRPr="00E646DC">
              <w:rPr>
                <w:spacing w:val="-3"/>
                <w:lang w:val="en-US"/>
              </w:rPr>
              <w:t>khách hàng (tài xế)</w:t>
            </w:r>
            <w:r w:rsidRPr="00E646DC">
              <w:rPr>
                <w:spacing w:val="-3"/>
                <w:lang w:val="en-US"/>
              </w:rPr>
              <w:t xml:space="preserve"> hiện ra</w:t>
            </w:r>
          </w:p>
          <w:p w14:paraId="78391D59" w14:textId="77777777" w:rsidR="009B440F" w:rsidRPr="00E646DC" w:rsidRDefault="009B440F" w:rsidP="004D7B7B">
            <w:pPr>
              <w:tabs>
                <w:tab w:val="left" w:pos="0"/>
              </w:tabs>
              <w:suppressAutoHyphens/>
              <w:spacing w:line="360" w:lineRule="auto"/>
              <w:jc w:val="both"/>
              <w:rPr>
                <w:spacing w:val="-3"/>
                <w:lang w:val="en-US"/>
              </w:rPr>
              <w:pPrChange w:id="4784" w:author="Administrator" w:date="2024-12-28T10:43:00Z">
                <w:pPr>
                  <w:tabs>
                    <w:tab w:val="left" w:pos="0"/>
                  </w:tabs>
                  <w:suppressAutoHyphens/>
                  <w:spacing w:line="360" w:lineRule="auto"/>
                </w:pPr>
              </w:pPrChange>
            </w:pPr>
            <w:r w:rsidRPr="00E646DC">
              <w:rPr>
                <w:spacing w:val="-3"/>
                <w:lang w:val="en-US"/>
              </w:rPr>
              <w:t>5.    Quản trị viên nhập các thông tin cần sửa và bấm Xác nhận</w:t>
            </w:r>
          </w:p>
          <w:p w14:paraId="4227E90D" w14:textId="77777777" w:rsidR="009B440F" w:rsidRPr="00E646DC" w:rsidRDefault="009B440F" w:rsidP="004D7B7B">
            <w:pPr>
              <w:tabs>
                <w:tab w:val="left" w:pos="0"/>
              </w:tabs>
              <w:suppressAutoHyphens/>
              <w:spacing w:line="360" w:lineRule="auto"/>
              <w:jc w:val="both"/>
              <w:rPr>
                <w:spacing w:val="-3"/>
                <w:lang w:val="en-US"/>
              </w:rPr>
              <w:pPrChange w:id="4785" w:author="Administrator" w:date="2024-12-28T10:43:00Z">
                <w:pPr>
                  <w:tabs>
                    <w:tab w:val="left" w:pos="0"/>
                  </w:tabs>
                  <w:suppressAutoHyphens/>
                  <w:spacing w:line="360" w:lineRule="auto"/>
                </w:pPr>
              </w:pPrChange>
            </w:pPr>
            <w:r w:rsidRPr="00E646DC">
              <w:rPr>
                <w:spacing w:val="-3"/>
                <w:lang w:val="en-US"/>
              </w:rPr>
              <w:t>6.    Hệ thống thông báo sửa thông tin khách hàng thành công và trở về trang trước</w:t>
            </w:r>
          </w:p>
          <w:p w14:paraId="10246C2C" w14:textId="77777777" w:rsidR="009B440F" w:rsidRPr="00E646DC" w:rsidRDefault="009B440F" w:rsidP="004D7B7B">
            <w:pPr>
              <w:tabs>
                <w:tab w:val="left" w:pos="0"/>
              </w:tabs>
              <w:suppressAutoHyphens/>
              <w:spacing w:line="360" w:lineRule="auto"/>
              <w:jc w:val="both"/>
              <w:rPr>
                <w:spacing w:val="-3"/>
                <w:lang w:val="en-US"/>
              </w:rPr>
              <w:pPrChange w:id="4786" w:author="Administrator" w:date="2024-12-28T10:43:00Z">
                <w:pPr>
                  <w:tabs>
                    <w:tab w:val="left" w:pos="0"/>
                  </w:tabs>
                  <w:suppressAutoHyphens/>
                  <w:spacing w:line="360" w:lineRule="auto"/>
                </w:pPr>
              </w:pPrChange>
            </w:pPr>
            <w:r w:rsidRPr="00E646DC">
              <w:rPr>
                <w:spacing w:val="-3"/>
                <w:lang w:val="en-US"/>
              </w:rPr>
              <w:t>-  Ở bước 3, Quản trị viên chọn Xoá</w:t>
            </w:r>
          </w:p>
          <w:p w14:paraId="60567C4B" w14:textId="77777777" w:rsidR="009B440F" w:rsidRPr="00E646DC" w:rsidRDefault="009B440F" w:rsidP="004D7B7B">
            <w:pPr>
              <w:tabs>
                <w:tab w:val="left" w:pos="0"/>
              </w:tabs>
              <w:suppressAutoHyphens/>
              <w:spacing w:line="360" w:lineRule="auto"/>
              <w:jc w:val="both"/>
              <w:rPr>
                <w:spacing w:val="-3"/>
                <w:lang w:val="en-US"/>
              </w:rPr>
              <w:pPrChange w:id="4787" w:author="Administrator" w:date="2024-12-28T10:43:00Z">
                <w:pPr>
                  <w:tabs>
                    <w:tab w:val="left" w:pos="0"/>
                  </w:tabs>
                  <w:suppressAutoHyphens/>
                  <w:spacing w:line="360" w:lineRule="auto"/>
                </w:pPr>
              </w:pPrChange>
            </w:pPr>
            <w:r w:rsidRPr="00E646DC">
              <w:rPr>
                <w:spacing w:val="-3"/>
                <w:lang w:val="en-US"/>
              </w:rPr>
              <w:t xml:space="preserve">4.    Thông báo Xác nhận xoá </w:t>
            </w:r>
            <w:r w:rsidR="000828C0" w:rsidRPr="00E646DC">
              <w:rPr>
                <w:spacing w:val="-3"/>
                <w:lang w:val="en-US"/>
              </w:rPr>
              <w:t xml:space="preserve">khách hàng (tài xế) </w:t>
            </w:r>
            <w:r w:rsidRPr="00E646DC">
              <w:rPr>
                <w:spacing w:val="-3"/>
                <w:lang w:val="en-US"/>
              </w:rPr>
              <w:t>hiện ra</w:t>
            </w:r>
          </w:p>
          <w:p w14:paraId="70EB3ECE" w14:textId="77777777" w:rsidR="009B440F" w:rsidRPr="00E646DC" w:rsidRDefault="009B440F" w:rsidP="004D7B7B">
            <w:pPr>
              <w:tabs>
                <w:tab w:val="left" w:pos="0"/>
              </w:tabs>
              <w:suppressAutoHyphens/>
              <w:spacing w:line="360" w:lineRule="auto"/>
              <w:jc w:val="both"/>
              <w:rPr>
                <w:spacing w:val="-3"/>
                <w:lang w:val="en-US"/>
              </w:rPr>
              <w:pPrChange w:id="4788" w:author="Administrator" w:date="2024-12-28T10:43:00Z">
                <w:pPr>
                  <w:tabs>
                    <w:tab w:val="left" w:pos="0"/>
                  </w:tabs>
                  <w:suppressAutoHyphens/>
                  <w:spacing w:line="360" w:lineRule="auto"/>
                </w:pPr>
              </w:pPrChange>
            </w:pPr>
            <w:r w:rsidRPr="00E646DC">
              <w:rPr>
                <w:spacing w:val="-3"/>
                <w:lang w:val="en-US"/>
              </w:rPr>
              <w:t>5.    Khách hàng bấm vào Xác nhận</w:t>
            </w:r>
          </w:p>
          <w:p w14:paraId="0BD564D1" w14:textId="77777777" w:rsidR="009B440F" w:rsidRPr="00E646DC" w:rsidRDefault="009B440F" w:rsidP="004D7B7B">
            <w:pPr>
              <w:tabs>
                <w:tab w:val="left" w:pos="0"/>
              </w:tabs>
              <w:suppressAutoHyphens/>
              <w:spacing w:line="360" w:lineRule="auto"/>
              <w:jc w:val="both"/>
              <w:rPr>
                <w:spacing w:val="-3"/>
                <w:lang w:val="en-US"/>
              </w:rPr>
              <w:pPrChange w:id="4789" w:author="Administrator" w:date="2024-12-28T10:43:00Z">
                <w:pPr>
                  <w:tabs>
                    <w:tab w:val="left" w:pos="0"/>
                  </w:tabs>
                  <w:suppressAutoHyphens/>
                  <w:spacing w:line="360" w:lineRule="auto"/>
                </w:pPr>
              </w:pPrChange>
            </w:pPr>
            <w:r w:rsidRPr="00E646DC">
              <w:rPr>
                <w:spacing w:val="-3"/>
                <w:lang w:val="en-US"/>
              </w:rPr>
              <w:t xml:space="preserve">6.    Hệ thống thông báo Xoá </w:t>
            </w:r>
            <w:r w:rsidR="000828C0" w:rsidRPr="00E646DC">
              <w:rPr>
                <w:spacing w:val="-3"/>
                <w:lang w:val="en-US"/>
              </w:rPr>
              <w:t xml:space="preserve">khách hàng (tài xế) </w:t>
            </w:r>
            <w:r w:rsidRPr="00E646DC">
              <w:rPr>
                <w:spacing w:val="-3"/>
                <w:lang w:val="en-US"/>
              </w:rPr>
              <w:t>thành công và trở về trang trước</w:t>
            </w:r>
          </w:p>
        </w:tc>
      </w:tr>
      <w:tr w:rsidR="009B440F" w:rsidRPr="00E646DC" w14:paraId="27904BD5" w14:textId="77777777" w:rsidTr="006602D1">
        <w:tc>
          <w:tcPr>
            <w:tcW w:w="2230" w:type="dxa"/>
          </w:tcPr>
          <w:p w14:paraId="759C060D" w14:textId="77777777" w:rsidR="009B440F" w:rsidRPr="00E646DC" w:rsidRDefault="000E29D5" w:rsidP="004D7B7B">
            <w:pPr>
              <w:tabs>
                <w:tab w:val="left" w:pos="0"/>
              </w:tabs>
              <w:suppressAutoHyphens/>
              <w:spacing w:line="360" w:lineRule="auto"/>
              <w:jc w:val="both"/>
              <w:rPr>
                <w:b/>
                <w:spacing w:val="-3"/>
              </w:rPr>
              <w:pPrChange w:id="4790" w:author="Administrator" w:date="2024-12-28T10:43:00Z">
                <w:pPr>
                  <w:tabs>
                    <w:tab w:val="left" w:pos="0"/>
                  </w:tabs>
                  <w:suppressAutoHyphens/>
                  <w:spacing w:line="360" w:lineRule="auto"/>
                </w:pPr>
              </w:pPrChange>
            </w:pPr>
            <w:r w:rsidRPr="00E646DC">
              <w:rPr>
                <w:b/>
                <w:spacing w:val="-3"/>
              </w:rPr>
              <w:t>Hậu điều kiện</w:t>
            </w:r>
          </w:p>
        </w:tc>
        <w:tc>
          <w:tcPr>
            <w:tcW w:w="6140" w:type="dxa"/>
          </w:tcPr>
          <w:p w14:paraId="7DA1142F" w14:textId="77777777" w:rsidR="009B440F" w:rsidRPr="00E646DC" w:rsidRDefault="009B440F" w:rsidP="004D7B7B">
            <w:pPr>
              <w:tabs>
                <w:tab w:val="left" w:pos="0"/>
              </w:tabs>
              <w:suppressAutoHyphens/>
              <w:spacing w:line="360" w:lineRule="auto"/>
              <w:jc w:val="both"/>
              <w:rPr>
                <w:spacing w:val="-3"/>
                <w:lang w:val="en-US"/>
              </w:rPr>
              <w:pPrChange w:id="4791" w:author="Administrator" w:date="2024-12-28T10:43:00Z">
                <w:pPr>
                  <w:tabs>
                    <w:tab w:val="left" w:pos="0"/>
                  </w:tabs>
                  <w:suppressAutoHyphens/>
                  <w:spacing w:line="360" w:lineRule="auto"/>
                </w:pPr>
              </w:pPrChange>
            </w:pPr>
            <w:r w:rsidRPr="00E646DC">
              <w:rPr>
                <w:spacing w:val="-3"/>
                <w:lang w:val="en-US"/>
              </w:rPr>
              <w:t xml:space="preserve">Thông tin </w:t>
            </w:r>
            <w:r w:rsidR="000828C0" w:rsidRPr="00E646DC">
              <w:rPr>
                <w:spacing w:val="-3"/>
                <w:lang w:val="en-US"/>
              </w:rPr>
              <w:t xml:space="preserve">khách hàng (tài xế) </w:t>
            </w:r>
            <w:r w:rsidRPr="00E646DC">
              <w:rPr>
                <w:spacing w:val="-3"/>
                <w:lang w:val="en-US"/>
              </w:rPr>
              <w:t>sẽ được cập nhật vào hệ thống</w:t>
            </w:r>
          </w:p>
        </w:tc>
      </w:tr>
      <w:tr w:rsidR="009B440F" w:rsidRPr="00E646DC" w14:paraId="5C03408D" w14:textId="77777777" w:rsidTr="006602D1">
        <w:tc>
          <w:tcPr>
            <w:tcW w:w="2230" w:type="dxa"/>
          </w:tcPr>
          <w:p w14:paraId="65B9EE7D" w14:textId="77777777" w:rsidR="009B440F" w:rsidRPr="00E646DC" w:rsidRDefault="009B440F" w:rsidP="004D7B7B">
            <w:pPr>
              <w:tabs>
                <w:tab w:val="left" w:pos="0"/>
              </w:tabs>
              <w:suppressAutoHyphens/>
              <w:spacing w:line="360" w:lineRule="auto"/>
              <w:jc w:val="both"/>
              <w:rPr>
                <w:b/>
                <w:spacing w:val="-3"/>
              </w:rPr>
              <w:pPrChange w:id="4792" w:author="Administrator" w:date="2024-12-28T10:43:00Z">
                <w:pPr>
                  <w:tabs>
                    <w:tab w:val="left" w:pos="0"/>
                  </w:tabs>
                  <w:suppressAutoHyphens/>
                  <w:spacing w:line="360" w:lineRule="auto"/>
                </w:pPr>
              </w:pPrChange>
            </w:pPr>
            <w:r w:rsidRPr="00E646DC">
              <w:rPr>
                <w:b/>
                <w:spacing w:val="-3"/>
              </w:rPr>
              <w:t>Ngoại lệ</w:t>
            </w:r>
          </w:p>
        </w:tc>
        <w:tc>
          <w:tcPr>
            <w:tcW w:w="6140" w:type="dxa"/>
          </w:tcPr>
          <w:p w14:paraId="28FF0F86" w14:textId="77777777" w:rsidR="009B440F" w:rsidRPr="00E646DC" w:rsidRDefault="009B440F" w:rsidP="004D7B7B">
            <w:pPr>
              <w:tabs>
                <w:tab w:val="left" w:pos="0"/>
              </w:tabs>
              <w:suppressAutoHyphens/>
              <w:spacing w:line="360" w:lineRule="auto"/>
              <w:jc w:val="both"/>
              <w:rPr>
                <w:spacing w:val="-3"/>
                <w:lang w:val="en-US"/>
              </w:rPr>
              <w:pPrChange w:id="4793" w:author="Administrator" w:date="2024-12-28T10:43:00Z">
                <w:pPr>
                  <w:tabs>
                    <w:tab w:val="left" w:pos="0"/>
                  </w:tabs>
                  <w:suppressAutoHyphens/>
                  <w:spacing w:line="360" w:lineRule="auto"/>
                </w:pPr>
              </w:pPrChange>
            </w:pPr>
            <w:r w:rsidRPr="00E646DC">
              <w:rPr>
                <w:spacing w:val="-3"/>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E646DC" w14:paraId="37E331FB" w14:textId="77777777" w:rsidTr="006602D1">
        <w:tc>
          <w:tcPr>
            <w:tcW w:w="2230" w:type="dxa"/>
          </w:tcPr>
          <w:p w14:paraId="03D035E5" w14:textId="77777777" w:rsidR="009B440F" w:rsidRPr="00E646DC" w:rsidRDefault="009B440F" w:rsidP="004D7B7B">
            <w:pPr>
              <w:tabs>
                <w:tab w:val="left" w:pos="0"/>
              </w:tabs>
              <w:suppressAutoHyphens/>
              <w:spacing w:line="360" w:lineRule="auto"/>
              <w:jc w:val="both"/>
              <w:rPr>
                <w:b/>
                <w:spacing w:val="-3"/>
              </w:rPr>
              <w:pPrChange w:id="4794" w:author="Administrator" w:date="2024-12-28T10:43:00Z">
                <w:pPr>
                  <w:tabs>
                    <w:tab w:val="left" w:pos="0"/>
                  </w:tabs>
                  <w:suppressAutoHyphens/>
                  <w:spacing w:line="360" w:lineRule="auto"/>
                </w:pPr>
              </w:pPrChange>
            </w:pPr>
            <w:r w:rsidRPr="00E646DC">
              <w:rPr>
                <w:b/>
                <w:spacing w:val="-3"/>
              </w:rPr>
              <w:t>Ngoài ra</w:t>
            </w:r>
          </w:p>
        </w:tc>
        <w:tc>
          <w:tcPr>
            <w:tcW w:w="6140" w:type="dxa"/>
          </w:tcPr>
          <w:p w14:paraId="65B04F68" w14:textId="77777777" w:rsidR="009B440F" w:rsidRPr="00E646DC" w:rsidRDefault="009B440F" w:rsidP="004D7B7B">
            <w:pPr>
              <w:tabs>
                <w:tab w:val="left" w:pos="0"/>
              </w:tabs>
              <w:suppressAutoHyphens/>
              <w:spacing w:line="360" w:lineRule="auto"/>
              <w:jc w:val="both"/>
              <w:rPr>
                <w:spacing w:val="-3"/>
              </w:rPr>
              <w:pPrChange w:id="4795"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220144ED" w14:textId="77777777" w:rsidR="00FB6977" w:rsidRPr="00E646DC" w:rsidRDefault="00FB6977" w:rsidP="00E646DC">
      <w:pPr>
        <w:pStyle w:val="Heading8"/>
        <w:spacing w:line="360" w:lineRule="auto"/>
        <w:rPr>
          <w:rFonts w:cs="Times New Roman"/>
          <w:lang w:val="en-US"/>
        </w:rPr>
      </w:pPr>
      <w:bookmarkStart w:id="4796" w:name="_Toc186274593"/>
      <w:r w:rsidRPr="00E646DC">
        <w:rPr>
          <w:rFonts w:cs="Times New Roman"/>
          <w:lang w:val="en-US"/>
        </w:rPr>
        <w:t>Bảng 3.13 Quản lý khách hàng (tài xế)</w:t>
      </w:r>
      <w:bookmarkEnd w:id="4796"/>
    </w:p>
    <w:p w14:paraId="25BDEA4D" w14:textId="77777777" w:rsidR="000828C0" w:rsidRPr="00E646DC" w:rsidRDefault="000828C0" w:rsidP="004D7B7B">
      <w:pPr>
        <w:pStyle w:val="Heading4"/>
        <w:spacing w:line="360" w:lineRule="auto"/>
        <w:jc w:val="both"/>
        <w:rPr>
          <w:rFonts w:cs="Times New Roman"/>
          <w:color w:val="auto"/>
        </w:rPr>
        <w:pPrChange w:id="4797" w:author="Administrator" w:date="2024-12-28T10:43:00Z">
          <w:pPr>
            <w:pStyle w:val="Heading4"/>
            <w:spacing w:line="360" w:lineRule="auto"/>
          </w:pPr>
        </w:pPrChange>
      </w:pPr>
      <w:r w:rsidRPr="00E646DC">
        <w:rPr>
          <w:rFonts w:cs="Times New Roman"/>
          <w:color w:val="auto"/>
        </w:rPr>
        <w:t>3</w:t>
      </w:r>
      <w:r w:rsidRPr="00E646DC">
        <w:rPr>
          <w:rFonts w:cs="Times New Roman"/>
          <w:color w:val="auto"/>
          <w:lang w:val="en-US"/>
        </w:rPr>
        <w:t>.</w:t>
      </w:r>
      <w:r w:rsidR="00B94B9C" w:rsidRPr="00E646DC">
        <w:rPr>
          <w:rFonts w:cs="Times New Roman"/>
          <w:color w:val="auto"/>
          <w:lang w:val="en-US"/>
        </w:rPr>
        <w:t>4</w:t>
      </w:r>
      <w:r w:rsidRPr="00E646DC">
        <w:rPr>
          <w:rFonts w:cs="Times New Roman"/>
          <w:color w:val="auto"/>
        </w:rPr>
        <w:t>.2.</w:t>
      </w:r>
      <w:r w:rsidRPr="00E646DC">
        <w:rPr>
          <w:rFonts w:cs="Times New Roman"/>
          <w:color w:val="auto"/>
          <w:lang w:val="en-US"/>
        </w:rPr>
        <w:t>1</w:t>
      </w:r>
      <w:r w:rsidR="00FB6977" w:rsidRPr="00E646DC">
        <w:rPr>
          <w:rFonts w:cs="Times New Roman"/>
          <w:color w:val="auto"/>
          <w:lang w:val="en-US"/>
        </w:rPr>
        <w:t>4</w:t>
      </w:r>
      <w:r w:rsidRPr="00E646DC">
        <w:rPr>
          <w:rFonts w:cs="Times New Roman"/>
          <w:color w:val="auto"/>
          <w:lang w:val="en-US"/>
        </w:rPr>
        <w:t xml:space="preserve"> Thống kê</w:t>
      </w:r>
      <w:r w:rsidRPr="00E646DC">
        <w:rPr>
          <w:rFonts w:cs="Times New Roman"/>
          <w:color w:val="auto"/>
        </w:rPr>
        <w:fldChar w:fldCharType="begin"/>
      </w:r>
      <w:r w:rsidRPr="00E646DC">
        <w:rPr>
          <w:rFonts w:cs="Times New Roman"/>
          <w:color w:val="auto"/>
        </w:rPr>
        <w:instrText xml:space="preserve"> XE "Article" </w:instrText>
      </w:r>
      <w:r w:rsidRPr="00E646DC">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E646DC" w14:paraId="49055A07" w14:textId="77777777" w:rsidTr="006602D1">
        <w:tc>
          <w:tcPr>
            <w:tcW w:w="2230" w:type="dxa"/>
          </w:tcPr>
          <w:p w14:paraId="01D25A47" w14:textId="77777777" w:rsidR="000828C0" w:rsidRPr="00E646DC" w:rsidRDefault="000828C0" w:rsidP="004D7B7B">
            <w:pPr>
              <w:tabs>
                <w:tab w:val="left" w:pos="0"/>
              </w:tabs>
              <w:suppressAutoHyphens/>
              <w:spacing w:line="360" w:lineRule="auto"/>
              <w:jc w:val="both"/>
              <w:rPr>
                <w:b/>
                <w:spacing w:val="-3"/>
              </w:rPr>
              <w:pPrChange w:id="4798" w:author="Administrator" w:date="2024-12-28T10:43:00Z">
                <w:pPr>
                  <w:tabs>
                    <w:tab w:val="left" w:pos="0"/>
                  </w:tabs>
                  <w:suppressAutoHyphens/>
                  <w:spacing w:line="360" w:lineRule="auto"/>
                </w:pPr>
              </w:pPrChange>
            </w:pPr>
            <w:r w:rsidRPr="00E646DC">
              <w:rPr>
                <w:b/>
                <w:spacing w:val="-3"/>
              </w:rPr>
              <w:t>Tên Use case</w:t>
            </w:r>
          </w:p>
        </w:tc>
        <w:tc>
          <w:tcPr>
            <w:tcW w:w="6140" w:type="dxa"/>
          </w:tcPr>
          <w:p w14:paraId="7DDE0226" w14:textId="77777777" w:rsidR="000828C0" w:rsidRPr="00E646DC" w:rsidRDefault="000828C0" w:rsidP="004D7B7B">
            <w:pPr>
              <w:tabs>
                <w:tab w:val="left" w:pos="0"/>
              </w:tabs>
              <w:suppressAutoHyphens/>
              <w:spacing w:line="360" w:lineRule="auto"/>
              <w:jc w:val="both"/>
              <w:rPr>
                <w:spacing w:val="-3"/>
              </w:rPr>
              <w:pPrChange w:id="4799" w:author="Administrator" w:date="2024-12-28T10:43:00Z">
                <w:pPr>
                  <w:tabs>
                    <w:tab w:val="left" w:pos="0"/>
                  </w:tabs>
                  <w:suppressAutoHyphens/>
                  <w:spacing w:line="360" w:lineRule="auto"/>
                </w:pPr>
              </w:pPrChange>
            </w:pPr>
            <w:r w:rsidRPr="00E646DC">
              <w:rPr>
                <w:spacing w:val="-3"/>
                <w:lang w:val="en-US"/>
              </w:rPr>
              <w:t>Thống kê</w:t>
            </w:r>
            <w:r w:rsidRPr="00E646DC">
              <w:rPr>
                <w:spacing w:val="-3"/>
              </w:rPr>
              <w:fldChar w:fldCharType="begin"/>
            </w:r>
            <w:r w:rsidRPr="00E646DC">
              <w:rPr>
                <w:spacing w:val="-3"/>
              </w:rPr>
              <w:instrText xml:space="preserve"> XE "</w:instrText>
            </w:r>
            <w:r w:rsidRPr="00E646DC">
              <w:instrText>Article"</w:instrText>
            </w:r>
            <w:r w:rsidRPr="00E646DC">
              <w:rPr>
                <w:spacing w:val="-3"/>
              </w:rPr>
              <w:instrText xml:space="preserve"> </w:instrText>
            </w:r>
            <w:r w:rsidRPr="00E646DC">
              <w:rPr>
                <w:spacing w:val="-3"/>
              </w:rPr>
              <w:fldChar w:fldCharType="end"/>
            </w:r>
          </w:p>
        </w:tc>
      </w:tr>
      <w:tr w:rsidR="000828C0" w:rsidRPr="00E646DC" w14:paraId="4435B369" w14:textId="77777777" w:rsidTr="006602D1">
        <w:tc>
          <w:tcPr>
            <w:tcW w:w="2230" w:type="dxa"/>
          </w:tcPr>
          <w:p w14:paraId="6D5B9070" w14:textId="77777777" w:rsidR="000828C0" w:rsidRPr="00E646DC" w:rsidRDefault="000828C0" w:rsidP="004D7B7B">
            <w:pPr>
              <w:tabs>
                <w:tab w:val="left" w:pos="0"/>
              </w:tabs>
              <w:suppressAutoHyphens/>
              <w:spacing w:line="360" w:lineRule="auto"/>
              <w:jc w:val="both"/>
              <w:rPr>
                <w:b/>
                <w:spacing w:val="-3"/>
              </w:rPr>
              <w:pPrChange w:id="4800" w:author="Administrator" w:date="2024-12-28T10:43:00Z">
                <w:pPr>
                  <w:tabs>
                    <w:tab w:val="left" w:pos="0"/>
                  </w:tabs>
                  <w:suppressAutoHyphens/>
                  <w:spacing w:line="360" w:lineRule="auto"/>
                </w:pPr>
              </w:pPrChange>
            </w:pPr>
            <w:r w:rsidRPr="00E646DC">
              <w:rPr>
                <w:b/>
                <w:spacing w:val="-3"/>
              </w:rPr>
              <w:t>Actor</w:t>
            </w:r>
          </w:p>
        </w:tc>
        <w:tc>
          <w:tcPr>
            <w:tcW w:w="6140" w:type="dxa"/>
          </w:tcPr>
          <w:p w14:paraId="6CC106FB" w14:textId="77777777" w:rsidR="000828C0" w:rsidRPr="00E646DC" w:rsidRDefault="000828C0" w:rsidP="004D7B7B">
            <w:pPr>
              <w:tabs>
                <w:tab w:val="left" w:pos="0"/>
              </w:tabs>
              <w:suppressAutoHyphens/>
              <w:spacing w:line="360" w:lineRule="auto"/>
              <w:jc w:val="both"/>
              <w:rPr>
                <w:spacing w:val="-3"/>
                <w:lang w:val="en-US"/>
              </w:rPr>
              <w:pPrChange w:id="4801" w:author="Administrator" w:date="2024-12-28T10:43:00Z">
                <w:pPr>
                  <w:tabs>
                    <w:tab w:val="left" w:pos="0"/>
                  </w:tabs>
                  <w:suppressAutoHyphens/>
                  <w:spacing w:line="360" w:lineRule="auto"/>
                </w:pPr>
              </w:pPrChange>
            </w:pPr>
            <w:r w:rsidRPr="00E646DC">
              <w:rPr>
                <w:spacing w:val="-3"/>
                <w:lang w:val="en-US"/>
              </w:rPr>
              <w:t>Quản trị viên</w:t>
            </w:r>
          </w:p>
        </w:tc>
      </w:tr>
      <w:tr w:rsidR="000828C0" w:rsidRPr="00E646DC" w14:paraId="479AB58A" w14:textId="77777777" w:rsidTr="006602D1">
        <w:tc>
          <w:tcPr>
            <w:tcW w:w="2230" w:type="dxa"/>
          </w:tcPr>
          <w:p w14:paraId="5B309018" w14:textId="77777777" w:rsidR="000828C0" w:rsidRPr="00E646DC" w:rsidRDefault="000828C0" w:rsidP="004D7B7B">
            <w:pPr>
              <w:tabs>
                <w:tab w:val="left" w:pos="0"/>
              </w:tabs>
              <w:suppressAutoHyphens/>
              <w:spacing w:line="360" w:lineRule="auto"/>
              <w:jc w:val="both"/>
              <w:rPr>
                <w:b/>
                <w:spacing w:val="-3"/>
              </w:rPr>
              <w:pPrChange w:id="4802" w:author="Administrator" w:date="2024-12-28T10:43:00Z">
                <w:pPr>
                  <w:tabs>
                    <w:tab w:val="left" w:pos="0"/>
                  </w:tabs>
                  <w:suppressAutoHyphens/>
                  <w:spacing w:line="360" w:lineRule="auto"/>
                </w:pPr>
              </w:pPrChange>
            </w:pPr>
            <w:r w:rsidRPr="00E646DC">
              <w:rPr>
                <w:b/>
                <w:spacing w:val="-3"/>
              </w:rPr>
              <w:t>Điều kiện tiên quyết</w:t>
            </w:r>
          </w:p>
        </w:tc>
        <w:tc>
          <w:tcPr>
            <w:tcW w:w="6140" w:type="dxa"/>
          </w:tcPr>
          <w:p w14:paraId="7114D776" w14:textId="77777777" w:rsidR="000828C0" w:rsidRPr="00E646DC" w:rsidRDefault="000828C0" w:rsidP="004D7B7B">
            <w:pPr>
              <w:tabs>
                <w:tab w:val="left" w:pos="0"/>
              </w:tabs>
              <w:suppressAutoHyphens/>
              <w:spacing w:line="360" w:lineRule="auto"/>
              <w:jc w:val="both"/>
              <w:rPr>
                <w:spacing w:val="-3"/>
                <w:lang w:val="en-US"/>
              </w:rPr>
              <w:pPrChange w:id="4803" w:author="Administrator" w:date="2024-12-28T10:43:00Z">
                <w:pPr>
                  <w:tabs>
                    <w:tab w:val="left" w:pos="0"/>
                  </w:tabs>
                  <w:suppressAutoHyphens/>
                  <w:spacing w:line="360" w:lineRule="auto"/>
                </w:pPr>
              </w:pPrChange>
            </w:pPr>
            <w:r w:rsidRPr="00E646DC">
              <w:rPr>
                <w:spacing w:val="-3"/>
                <w:lang w:val="en-US"/>
              </w:rPr>
              <w:t>Quản trị viên đã đăng nhập vào hệ thống</w:t>
            </w:r>
          </w:p>
        </w:tc>
      </w:tr>
      <w:tr w:rsidR="000828C0" w:rsidRPr="00E646DC" w14:paraId="3BF3465A" w14:textId="77777777" w:rsidTr="006602D1">
        <w:trPr>
          <w:trHeight w:val="479"/>
        </w:trPr>
        <w:tc>
          <w:tcPr>
            <w:tcW w:w="2230" w:type="dxa"/>
          </w:tcPr>
          <w:p w14:paraId="153349B9" w14:textId="77777777" w:rsidR="000828C0" w:rsidRPr="00E646DC" w:rsidRDefault="000828C0" w:rsidP="004D7B7B">
            <w:pPr>
              <w:tabs>
                <w:tab w:val="left" w:pos="0"/>
              </w:tabs>
              <w:suppressAutoHyphens/>
              <w:spacing w:line="360" w:lineRule="auto"/>
              <w:jc w:val="both"/>
              <w:rPr>
                <w:b/>
                <w:spacing w:val="-3"/>
              </w:rPr>
              <w:pPrChange w:id="4804" w:author="Administrator" w:date="2024-12-28T10:43:00Z">
                <w:pPr>
                  <w:tabs>
                    <w:tab w:val="left" w:pos="0"/>
                  </w:tabs>
                  <w:suppressAutoHyphens/>
                  <w:spacing w:line="360" w:lineRule="auto"/>
                </w:pPr>
              </w:pPrChange>
            </w:pPr>
            <w:r w:rsidRPr="00E646DC">
              <w:rPr>
                <w:b/>
                <w:spacing w:val="-3"/>
              </w:rPr>
              <w:t>Sự kiện chính</w:t>
            </w:r>
          </w:p>
        </w:tc>
        <w:tc>
          <w:tcPr>
            <w:tcW w:w="6140" w:type="dxa"/>
          </w:tcPr>
          <w:p w14:paraId="6BA008D5" w14:textId="77777777" w:rsidR="000828C0" w:rsidRPr="00E646DC" w:rsidRDefault="000828C0" w:rsidP="004D7B7B">
            <w:pPr>
              <w:numPr>
                <w:ilvl w:val="0"/>
                <w:numId w:val="29"/>
              </w:numPr>
              <w:tabs>
                <w:tab w:val="left" w:pos="0"/>
              </w:tabs>
              <w:suppressAutoHyphens/>
              <w:spacing w:line="360" w:lineRule="auto"/>
              <w:ind w:left="454" w:hanging="425"/>
              <w:jc w:val="both"/>
              <w:rPr>
                <w:spacing w:val="-3"/>
              </w:rPr>
              <w:pPrChange w:id="4805" w:author="Administrator" w:date="2024-12-28T10:43:00Z">
                <w:pPr>
                  <w:numPr>
                    <w:numId w:val="29"/>
                  </w:numPr>
                  <w:tabs>
                    <w:tab w:val="left" w:pos="0"/>
                  </w:tabs>
                  <w:suppressAutoHyphens/>
                  <w:spacing w:line="360" w:lineRule="auto"/>
                  <w:ind w:left="454" w:hanging="425"/>
                </w:pPr>
              </w:pPrChange>
            </w:pPr>
            <w:r w:rsidRPr="00E646DC">
              <w:rPr>
                <w:spacing w:val="-3"/>
                <w:lang w:val="en-US"/>
              </w:rPr>
              <w:t>Quản trị viên bấm vào Thống kê</w:t>
            </w:r>
          </w:p>
          <w:p w14:paraId="757FD048" w14:textId="77777777" w:rsidR="000828C0" w:rsidRPr="00E646DC" w:rsidRDefault="000828C0" w:rsidP="004D7B7B">
            <w:pPr>
              <w:numPr>
                <w:ilvl w:val="0"/>
                <w:numId w:val="29"/>
              </w:numPr>
              <w:tabs>
                <w:tab w:val="left" w:pos="0"/>
              </w:tabs>
              <w:suppressAutoHyphens/>
              <w:spacing w:line="360" w:lineRule="auto"/>
              <w:ind w:left="454" w:hanging="425"/>
              <w:jc w:val="both"/>
              <w:rPr>
                <w:spacing w:val="-3"/>
              </w:rPr>
              <w:pPrChange w:id="4806" w:author="Administrator" w:date="2024-12-28T10:43:00Z">
                <w:pPr>
                  <w:numPr>
                    <w:numId w:val="29"/>
                  </w:numPr>
                  <w:tabs>
                    <w:tab w:val="left" w:pos="0"/>
                  </w:tabs>
                  <w:suppressAutoHyphens/>
                  <w:spacing w:line="360" w:lineRule="auto"/>
                  <w:ind w:left="454" w:hanging="425"/>
                </w:pPr>
              </w:pPrChange>
            </w:pPr>
            <w:r w:rsidRPr="00E646DC">
              <w:rPr>
                <w:spacing w:val="-3"/>
                <w:lang w:val="en-US"/>
              </w:rPr>
              <w:t>Màn hình thống kê hiện ra</w:t>
            </w:r>
          </w:p>
          <w:p w14:paraId="43665291" w14:textId="77777777" w:rsidR="000828C0" w:rsidRPr="00E646DC" w:rsidRDefault="000828C0" w:rsidP="004D7B7B">
            <w:pPr>
              <w:numPr>
                <w:ilvl w:val="0"/>
                <w:numId w:val="29"/>
              </w:numPr>
              <w:tabs>
                <w:tab w:val="left" w:pos="0"/>
              </w:tabs>
              <w:suppressAutoHyphens/>
              <w:spacing w:line="360" w:lineRule="auto"/>
              <w:ind w:left="454" w:hanging="425"/>
              <w:jc w:val="both"/>
              <w:rPr>
                <w:spacing w:val="-3"/>
              </w:rPr>
              <w:pPrChange w:id="4807" w:author="Administrator" w:date="2024-12-28T10:43:00Z">
                <w:pPr>
                  <w:numPr>
                    <w:numId w:val="29"/>
                  </w:numPr>
                  <w:tabs>
                    <w:tab w:val="left" w:pos="0"/>
                  </w:tabs>
                  <w:suppressAutoHyphens/>
                  <w:spacing w:line="360" w:lineRule="auto"/>
                  <w:ind w:left="454" w:hanging="425"/>
                </w:pPr>
              </w:pPrChange>
            </w:pPr>
            <w:r w:rsidRPr="00E646DC">
              <w:rPr>
                <w:spacing w:val="-3"/>
                <w:lang w:val="en-US"/>
              </w:rPr>
              <w:t xml:space="preserve">Quản trị viên lựa chọn Nội dung thống kê bao gồm: </w:t>
            </w:r>
            <w:r w:rsidR="00B40CD4" w:rsidRPr="00E646DC">
              <w:rPr>
                <w:spacing w:val="-3"/>
                <w:lang w:val="en-US"/>
              </w:rPr>
              <w:t>Thống kê doanh thu, thống kê chuyến xe, Thống kê bình luận. Quản trị viên lựa chọn bộ lọc cho Thống kê</w:t>
            </w:r>
          </w:p>
          <w:p w14:paraId="477A5A9E" w14:textId="77777777" w:rsidR="00B40CD4" w:rsidRPr="00E646DC" w:rsidRDefault="00B40CD4" w:rsidP="004D7B7B">
            <w:pPr>
              <w:numPr>
                <w:ilvl w:val="0"/>
                <w:numId w:val="29"/>
              </w:numPr>
              <w:tabs>
                <w:tab w:val="left" w:pos="0"/>
              </w:tabs>
              <w:suppressAutoHyphens/>
              <w:spacing w:line="360" w:lineRule="auto"/>
              <w:ind w:left="454" w:hanging="425"/>
              <w:jc w:val="both"/>
              <w:rPr>
                <w:spacing w:val="-3"/>
              </w:rPr>
              <w:pPrChange w:id="4808" w:author="Administrator" w:date="2024-12-28T10:43:00Z">
                <w:pPr>
                  <w:numPr>
                    <w:numId w:val="29"/>
                  </w:numPr>
                  <w:tabs>
                    <w:tab w:val="left" w:pos="0"/>
                  </w:tabs>
                  <w:suppressAutoHyphens/>
                  <w:spacing w:line="360" w:lineRule="auto"/>
                  <w:ind w:left="454" w:hanging="425"/>
                </w:pPr>
              </w:pPrChange>
            </w:pPr>
            <w:r w:rsidRPr="00E646DC">
              <w:rPr>
                <w:spacing w:val="-3"/>
                <w:lang w:val="en-US"/>
              </w:rPr>
              <w:t>Màn hình thống kê hiện ra với các thông tin chi tiết</w:t>
            </w:r>
          </w:p>
        </w:tc>
      </w:tr>
      <w:tr w:rsidR="000828C0" w:rsidRPr="00E646DC" w14:paraId="7400CE12" w14:textId="77777777" w:rsidTr="006602D1">
        <w:tc>
          <w:tcPr>
            <w:tcW w:w="2230" w:type="dxa"/>
          </w:tcPr>
          <w:p w14:paraId="7EDEB432" w14:textId="77777777" w:rsidR="000828C0" w:rsidRPr="00E646DC" w:rsidRDefault="000828C0" w:rsidP="004D7B7B">
            <w:pPr>
              <w:tabs>
                <w:tab w:val="left" w:pos="0"/>
              </w:tabs>
              <w:suppressAutoHyphens/>
              <w:spacing w:line="360" w:lineRule="auto"/>
              <w:jc w:val="both"/>
              <w:rPr>
                <w:b/>
                <w:spacing w:val="-3"/>
              </w:rPr>
              <w:pPrChange w:id="4809" w:author="Administrator" w:date="2024-12-28T10:43:00Z">
                <w:pPr>
                  <w:tabs>
                    <w:tab w:val="left" w:pos="0"/>
                  </w:tabs>
                  <w:suppressAutoHyphens/>
                  <w:spacing w:line="360" w:lineRule="auto"/>
                </w:pPr>
              </w:pPrChange>
            </w:pPr>
            <w:r w:rsidRPr="00E646DC">
              <w:rPr>
                <w:b/>
                <w:spacing w:val="-3"/>
              </w:rPr>
              <w:t>Luồng thay thế</w:t>
            </w:r>
          </w:p>
        </w:tc>
        <w:tc>
          <w:tcPr>
            <w:tcW w:w="6140" w:type="dxa"/>
          </w:tcPr>
          <w:p w14:paraId="40B3E9A2" w14:textId="77777777" w:rsidR="00B40CD4" w:rsidRPr="00E646DC" w:rsidRDefault="00B40CD4" w:rsidP="004D7B7B">
            <w:pPr>
              <w:tabs>
                <w:tab w:val="left" w:pos="0"/>
              </w:tabs>
              <w:suppressAutoHyphens/>
              <w:spacing w:line="360" w:lineRule="auto"/>
              <w:jc w:val="both"/>
              <w:rPr>
                <w:spacing w:val="-3"/>
                <w:lang w:val="en-US"/>
              </w:rPr>
              <w:pPrChange w:id="4810" w:author="Administrator" w:date="2024-12-28T10:43:00Z">
                <w:pPr>
                  <w:tabs>
                    <w:tab w:val="left" w:pos="0"/>
                  </w:tabs>
                  <w:suppressAutoHyphens/>
                  <w:spacing w:line="360" w:lineRule="auto"/>
                </w:pPr>
              </w:pPrChange>
            </w:pPr>
          </w:p>
          <w:p w14:paraId="5116D546" w14:textId="77777777" w:rsidR="000828C0" w:rsidRPr="00E646DC" w:rsidRDefault="000828C0" w:rsidP="004D7B7B">
            <w:pPr>
              <w:tabs>
                <w:tab w:val="left" w:pos="0"/>
              </w:tabs>
              <w:suppressAutoHyphens/>
              <w:spacing w:line="360" w:lineRule="auto"/>
              <w:jc w:val="both"/>
              <w:rPr>
                <w:spacing w:val="-3"/>
                <w:lang w:val="en-US"/>
              </w:rPr>
              <w:pPrChange w:id="4811" w:author="Administrator" w:date="2024-12-28T10:43:00Z">
                <w:pPr>
                  <w:tabs>
                    <w:tab w:val="left" w:pos="0"/>
                  </w:tabs>
                  <w:suppressAutoHyphens/>
                  <w:spacing w:line="360" w:lineRule="auto"/>
                </w:pPr>
              </w:pPrChange>
            </w:pPr>
          </w:p>
        </w:tc>
      </w:tr>
      <w:tr w:rsidR="000828C0" w:rsidRPr="00E646DC" w14:paraId="06C7C7D4" w14:textId="77777777" w:rsidTr="006602D1">
        <w:tc>
          <w:tcPr>
            <w:tcW w:w="2230" w:type="dxa"/>
          </w:tcPr>
          <w:p w14:paraId="5DEE7B1A" w14:textId="77777777" w:rsidR="000828C0" w:rsidRPr="00E646DC" w:rsidRDefault="000E29D5" w:rsidP="004D7B7B">
            <w:pPr>
              <w:tabs>
                <w:tab w:val="left" w:pos="0"/>
              </w:tabs>
              <w:suppressAutoHyphens/>
              <w:spacing w:line="360" w:lineRule="auto"/>
              <w:jc w:val="both"/>
              <w:rPr>
                <w:b/>
                <w:spacing w:val="-3"/>
              </w:rPr>
              <w:pPrChange w:id="4812" w:author="Administrator" w:date="2024-12-28T10:43:00Z">
                <w:pPr>
                  <w:tabs>
                    <w:tab w:val="left" w:pos="0"/>
                  </w:tabs>
                  <w:suppressAutoHyphens/>
                  <w:spacing w:line="360" w:lineRule="auto"/>
                </w:pPr>
              </w:pPrChange>
            </w:pPr>
            <w:r w:rsidRPr="00E646DC">
              <w:rPr>
                <w:b/>
                <w:spacing w:val="-3"/>
              </w:rPr>
              <w:lastRenderedPageBreak/>
              <w:t>Hậu điều kiện</w:t>
            </w:r>
          </w:p>
        </w:tc>
        <w:tc>
          <w:tcPr>
            <w:tcW w:w="6140" w:type="dxa"/>
          </w:tcPr>
          <w:p w14:paraId="20F58A4F" w14:textId="77777777" w:rsidR="000828C0" w:rsidRPr="00E646DC" w:rsidRDefault="000828C0" w:rsidP="004D7B7B">
            <w:pPr>
              <w:tabs>
                <w:tab w:val="left" w:pos="0"/>
              </w:tabs>
              <w:suppressAutoHyphens/>
              <w:spacing w:line="360" w:lineRule="auto"/>
              <w:jc w:val="both"/>
              <w:rPr>
                <w:spacing w:val="-3"/>
                <w:lang w:val="en-US"/>
              </w:rPr>
              <w:pPrChange w:id="4813" w:author="Administrator" w:date="2024-12-28T10:43:00Z">
                <w:pPr>
                  <w:tabs>
                    <w:tab w:val="left" w:pos="0"/>
                  </w:tabs>
                  <w:suppressAutoHyphens/>
                  <w:spacing w:line="360" w:lineRule="auto"/>
                </w:pPr>
              </w:pPrChange>
            </w:pPr>
          </w:p>
        </w:tc>
      </w:tr>
      <w:tr w:rsidR="000828C0" w:rsidRPr="00E646DC" w14:paraId="3CAD5B4D" w14:textId="77777777" w:rsidTr="006602D1">
        <w:tc>
          <w:tcPr>
            <w:tcW w:w="2230" w:type="dxa"/>
          </w:tcPr>
          <w:p w14:paraId="3949BC4D" w14:textId="77777777" w:rsidR="000828C0" w:rsidRPr="00E646DC" w:rsidRDefault="000828C0" w:rsidP="004D7B7B">
            <w:pPr>
              <w:tabs>
                <w:tab w:val="left" w:pos="0"/>
              </w:tabs>
              <w:suppressAutoHyphens/>
              <w:spacing w:line="360" w:lineRule="auto"/>
              <w:jc w:val="both"/>
              <w:rPr>
                <w:b/>
                <w:spacing w:val="-3"/>
              </w:rPr>
              <w:pPrChange w:id="4814" w:author="Administrator" w:date="2024-12-28T10:43:00Z">
                <w:pPr>
                  <w:tabs>
                    <w:tab w:val="left" w:pos="0"/>
                  </w:tabs>
                  <w:suppressAutoHyphens/>
                  <w:spacing w:line="360" w:lineRule="auto"/>
                </w:pPr>
              </w:pPrChange>
            </w:pPr>
            <w:r w:rsidRPr="00E646DC">
              <w:rPr>
                <w:b/>
                <w:spacing w:val="-3"/>
              </w:rPr>
              <w:t>Ngoại lệ</w:t>
            </w:r>
          </w:p>
        </w:tc>
        <w:tc>
          <w:tcPr>
            <w:tcW w:w="6140" w:type="dxa"/>
          </w:tcPr>
          <w:p w14:paraId="5CC996DC" w14:textId="77777777" w:rsidR="000828C0" w:rsidRPr="00E646DC" w:rsidRDefault="000828C0" w:rsidP="004D7B7B">
            <w:pPr>
              <w:tabs>
                <w:tab w:val="left" w:pos="0"/>
              </w:tabs>
              <w:suppressAutoHyphens/>
              <w:spacing w:line="360" w:lineRule="auto"/>
              <w:jc w:val="both"/>
              <w:rPr>
                <w:spacing w:val="-3"/>
                <w:lang w:val="en-US"/>
              </w:rPr>
              <w:pPrChange w:id="4815" w:author="Administrator" w:date="2024-12-28T10:43:00Z">
                <w:pPr>
                  <w:tabs>
                    <w:tab w:val="left" w:pos="0"/>
                  </w:tabs>
                  <w:suppressAutoHyphens/>
                  <w:spacing w:line="360" w:lineRule="auto"/>
                </w:pPr>
              </w:pPrChange>
            </w:pPr>
          </w:p>
        </w:tc>
      </w:tr>
      <w:tr w:rsidR="000828C0" w:rsidRPr="00E646DC" w14:paraId="498161A2" w14:textId="77777777" w:rsidTr="006602D1">
        <w:tc>
          <w:tcPr>
            <w:tcW w:w="2230" w:type="dxa"/>
          </w:tcPr>
          <w:p w14:paraId="61946998" w14:textId="77777777" w:rsidR="000828C0" w:rsidRPr="00E646DC" w:rsidRDefault="000828C0" w:rsidP="004D7B7B">
            <w:pPr>
              <w:tabs>
                <w:tab w:val="left" w:pos="0"/>
              </w:tabs>
              <w:suppressAutoHyphens/>
              <w:spacing w:line="360" w:lineRule="auto"/>
              <w:jc w:val="both"/>
              <w:rPr>
                <w:b/>
                <w:spacing w:val="-3"/>
              </w:rPr>
              <w:pPrChange w:id="4816" w:author="Administrator" w:date="2024-12-28T10:43:00Z">
                <w:pPr>
                  <w:tabs>
                    <w:tab w:val="left" w:pos="0"/>
                  </w:tabs>
                  <w:suppressAutoHyphens/>
                  <w:spacing w:line="360" w:lineRule="auto"/>
                </w:pPr>
              </w:pPrChange>
            </w:pPr>
            <w:r w:rsidRPr="00E646DC">
              <w:rPr>
                <w:b/>
                <w:spacing w:val="-3"/>
              </w:rPr>
              <w:t>Ngoài ra</w:t>
            </w:r>
          </w:p>
        </w:tc>
        <w:tc>
          <w:tcPr>
            <w:tcW w:w="6140" w:type="dxa"/>
          </w:tcPr>
          <w:p w14:paraId="15A3D725" w14:textId="77777777" w:rsidR="000828C0" w:rsidRPr="00E646DC" w:rsidRDefault="000828C0" w:rsidP="004D7B7B">
            <w:pPr>
              <w:tabs>
                <w:tab w:val="left" w:pos="0"/>
              </w:tabs>
              <w:suppressAutoHyphens/>
              <w:spacing w:line="360" w:lineRule="auto"/>
              <w:jc w:val="both"/>
              <w:rPr>
                <w:spacing w:val="-3"/>
              </w:rPr>
              <w:pPrChange w:id="4817" w:author="Administrator" w:date="2024-12-28T10:43:00Z">
                <w:pPr>
                  <w:tabs>
                    <w:tab w:val="left" w:pos="0"/>
                  </w:tabs>
                  <w:suppressAutoHyphens/>
                  <w:spacing w:line="360" w:lineRule="auto"/>
                </w:pPr>
              </w:pPrChange>
            </w:pPr>
            <w:r w:rsidRPr="00E646DC">
              <w:rPr>
                <w:spacing w:val="-3"/>
              </w:rPr>
              <w:fldChar w:fldCharType="begin"/>
            </w:r>
            <w:r w:rsidRPr="00E646DC">
              <w:rPr>
                <w:spacing w:val="-3"/>
              </w:rPr>
              <w:instrText xml:space="preserve"> XE "</w:instrText>
            </w:r>
            <w:r w:rsidRPr="00E646DC">
              <w:instrText>Database"</w:instrText>
            </w:r>
            <w:r w:rsidRPr="00E646DC">
              <w:rPr>
                <w:spacing w:val="-3"/>
              </w:rPr>
              <w:instrText xml:space="preserve"> </w:instrText>
            </w:r>
            <w:r w:rsidRPr="00E646DC">
              <w:rPr>
                <w:spacing w:val="-3"/>
              </w:rPr>
              <w:fldChar w:fldCharType="end"/>
            </w:r>
          </w:p>
        </w:tc>
      </w:tr>
    </w:tbl>
    <w:p w14:paraId="038B70BA" w14:textId="77777777" w:rsidR="00FB6977" w:rsidRPr="00E646DC" w:rsidRDefault="00FB6977" w:rsidP="00E646DC">
      <w:pPr>
        <w:pStyle w:val="Heading8"/>
        <w:spacing w:line="360" w:lineRule="auto"/>
        <w:rPr>
          <w:rFonts w:cs="Times New Roman"/>
          <w:lang w:val="en-US"/>
        </w:rPr>
      </w:pPr>
      <w:bookmarkStart w:id="4818" w:name="_Toc186274594"/>
      <w:r w:rsidRPr="00E646DC">
        <w:rPr>
          <w:rFonts w:cs="Times New Roman"/>
          <w:lang w:val="en-US"/>
        </w:rPr>
        <w:t>Bảng 3.14 Thống kê</w:t>
      </w:r>
      <w:bookmarkEnd w:id="4818"/>
    </w:p>
    <w:p w14:paraId="17704020" w14:textId="77777777" w:rsidR="00B94B9C" w:rsidRPr="00E646DC" w:rsidRDefault="00B94B9C" w:rsidP="004D7B7B">
      <w:pPr>
        <w:pStyle w:val="Heading2"/>
        <w:spacing w:line="360" w:lineRule="auto"/>
        <w:jc w:val="both"/>
        <w:rPr>
          <w:sz w:val="28"/>
          <w:lang w:val="en-US"/>
        </w:rPr>
        <w:pPrChange w:id="4819" w:author="Administrator" w:date="2024-12-28T10:43:00Z">
          <w:pPr>
            <w:pStyle w:val="Heading2"/>
            <w:spacing w:line="360" w:lineRule="auto"/>
          </w:pPr>
        </w:pPrChange>
      </w:pPr>
      <w:bookmarkStart w:id="4820" w:name="_Toc186275559"/>
      <w:r w:rsidRPr="00E646DC">
        <w:rPr>
          <w:sz w:val="28"/>
          <w:lang w:val="en-US"/>
        </w:rPr>
        <w:t>3.5</w:t>
      </w:r>
      <w:r w:rsidRPr="00E646DC">
        <w:rPr>
          <w:sz w:val="28"/>
        </w:rPr>
        <w:t xml:space="preserve"> </w:t>
      </w:r>
      <w:r w:rsidRPr="00E646DC">
        <w:rPr>
          <w:sz w:val="28"/>
          <w:lang w:val="en-US"/>
        </w:rPr>
        <w:t>Thiết kế cơ sở dữ liệu</w:t>
      </w:r>
      <w:bookmarkEnd w:id="4820"/>
    </w:p>
    <w:p w14:paraId="4858DA13" w14:textId="77777777" w:rsidR="00B94B9C" w:rsidRPr="00E646DC" w:rsidRDefault="00B94B9C" w:rsidP="004D7B7B">
      <w:pPr>
        <w:pStyle w:val="Heading3"/>
        <w:spacing w:line="360" w:lineRule="auto"/>
        <w:jc w:val="both"/>
        <w:rPr>
          <w:lang w:val="en-US"/>
        </w:rPr>
        <w:pPrChange w:id="4821" w:author="Administrator" w:date="2024-12-28T10:43:00Z">
          <w:pPr>
            <w:pStyle w:val="Heading3"/>
            <w:spacing w:line="360" w:lineRule="auto"/>
          </w:pPr>
        </w:pPrChange>
      </w:pPr>
      <w:bookmarkStart w:id="4822" w:name="_Toc186275560"/>
      <w:r w:rsidRPr="00E646DC">
        <w:rPr>
          <w:lang w:val="en-US"/>
        </w:rPr>
        <w:t>3.5.1 Danh sách các bảng trong Cơ sở dữ liệu</w:t>
      </w:r>
      <w:bookmarkEnd w:id="4822"/>
    </w:p>
    <w:p w14:paraId="13B2EB90" w14:textId="77777777" w:rsidR="00B94B9C" w:rsidRPr="00E646DC" w:rsidRDefault="00B94B9C" w:rsidP="004D7B7B">
      <w:pPr>
        <w:pStyle w:val="Heading4"/>
        <w:spacing w:line="360" w:lineRule="auto"/>
        <w:jc w:val="both"/>
        <w:rPr>
          <w:rFonts w:cs="Times New Roman"/>
          <w:color w:val="auto"/>
          <w:lang w:val="en-US"/>
        </w:rPr>
        <w:pPrChange w:id="4823" w:author="Administrator" w:date="2024-12-28T10:43:00Z">
          <w:pPr>
            <w:pStyle w:val="Heading4"/>
            <w:spacing w:line="360" w:lineRule="auto"/>
          </w:pPr>
        </w:pPrChange>
      </w:pPr>
      <w:r w:rsidRPr="00E646DC">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E646DC" w14:paraId="51560E78" w14:textId="77777777" w:rsidTr="00D129B8">
        <w:tc>
          <w:tcPr>
            <w:tcW w:w="3021" w:type="dxa"/>
          </w:tcPr>
          <w:p w14:paraId="5203B2E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72F4101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181AA5C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7A4456C1" w14:textId="77777777" w:rsidTr="00D129B8">
        <w:tc>
          <w:tcPr>
            <w:tcW w:w="3021" w:type="dxa"/>
          </w:tcPr>
          <w:p w14:paraId="6D75E94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5F8276BF"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2B125B46" w14:textId="77777777" w:rsidR="00B94B9C" w:rsidRPr="00E646DC" w:rsidRDefault="00B94B9C" w:rsidP="004D7B7B">
            <w:pPr>
              <w:spacing w:before="60" w:after="60" w:line="360" w:lineRule="auto"/>
              <w:jc w:val="both"/>
              <w:rPr>
                <w:sz w:val="26"/>
                <w:szCs w:val="26"/>
                <w:lang w:val="en-AU"/>
              </w:rPr>
            </w:pPr>
            <w:r w:rsidRPr="00E646DC">
              <w:t>khoá chính, id</w:t>
            </w:r>
          </w:p>
        </w:tc>
      </w:tr>
      <w:tr w:rsidR="00B94B9C" w:rsidRPr="00E646DC" w14:paraId="6CA9D489" w14:textId="77777777" w:rsidTr="00D129B8">
        <w:tc>
          <w:tcPr>
            <w:tcW w:w="3021" w:type="dxa"/>
          </w:tcPr>
          <w:p w14:paraId="2AC1318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name</w:t>
            </w:r>
          </w:p>
        </w:tc>
        <w:tc>
          <w:tcPr>
            <w:tcW w:w="3021" w:type="dxa"/>
          </w:tcPr>
          <w:p w14:paraId="50952AC2" w14:textId="77777777" w:rsidR="00B94B9C" w:rsidRPr="00E646DC" w:rsidRDefault="00B94B9C" w:rsidP="004D7B7B">
            <w:pPr>
              <w:spacing w:before="60" w:after="60" w:line="360" w:lineRule="auto"/>
              <w:jc w:val="both"/>
            </w:pPr>
            <w:r w:rsidRPr="00E646DC">
              <w:t>varchar(255)</w:t>
            </w:r>
          </w:p>
        </w:tc>
        <w:tc>
          <w:tcPr>
            <w:tcW w:w="3022" w:type="dxa"/>
          </w:tcPr>
          <w:p w14:paraId="059628DA" w14:textId="77777777" w:rsidR="00B94B9C" w:rsidRPr="00E646DC" w:rsidRDefault="00B94B9C" w:rsidP="004D7B7B">
            <w:pPr>
              <w:spacing w:before="60" w:after="60" w:line="360" w:lineRule="auto"/>
              <w:jc w:val="both"/>
              <w:rPr>
                <w:lang w:val="en-AU"/>
              </w:rPr>
            </w:pPr>
            <w:r w:rsidRPr="00E646DC">
              <w:rPr>
                <w:lang w:val="en-AU"/>
              </w:rPr>
              <w:t>tên khách hàng</w:t>
            </w:r>
          </w:p>
        </w:tc>
      </w:tr>
      <w:tr w:rsidR="00B94B9C" w:rsidRPr="00E646DC" w14:paraId="3A4D3DD3" w14:textId="77777777" w:rsidTr="00D129B8">
        <w:tc>
          <w:tcPr>
            <w:tcW w:w="3021" w:type="dxa"/>
          </w:tcPr>
          <w:p w14:paraId="4A4B857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phone_number</w:t>
            </w:r>
          </w:p>
        </w:tc>
        <w:tc>
          <w:tcPr>
            <w:tcW w:w="3021" w:type="dxa"/>
          </w:tcPr>
          <w:p w14:paraId="4E4B8C61" w14:textId="77777777" w:rsidR="00B94B9C" w:rsidRPr="00E646DC" w:rsidRDefault="00B94B9C" w:rsidP="004D7B7B">
            <w:pPr>
              <w:spacing w:before="60" w:after="60" w:line="360" w:lineRule="auto"/>
              <w:jc w:val="both"/>
            </w:pPr>
            <w:r w:rsidRPr="00E646DC">
              <w:t>varchar(</w:t>
            </w:r>
            <w:r w:rsidRPr="00E646DC">
              <w:rPr>
                <w:lang w:val="en-AU"/>
              </w:rPr>
              <w:t>25</w:t>
            </w:r>
            <w:r w:rsidRPr="00E646DC">
              <w:t>)</w:t>
            </w:r>
          </w:p>
        </w:tc>
        <w:tc>
          <w:tcPr>
            <w:tcW w:w="3022" w:type="dxa"/>
          </w:tcPr>
          <w:p w14:paraId="43554BE4" w14:textId="77777777" w:rsidR="00B94B9C" w:rsidRPr="00E646DC" w:rsidRDefault="00B94B9C" w:rsidP="004D7B7B">
            <w:pPr>
              <w:spacing w:before="60" w:after="60" w:line="360" w:lineRule="auto"/>
              <w:jc w:val="both"/>
              <w:rPr>
                <w:lang w:val="en-AU"/>
              </w:rPr>
            </w:pPr>
            <w:r w:rsidRPr="00E646DC">
              <w:rPr>
                <w:lang w:val="en-AU"/>
              </w:rPr>
              <w:t>số điện thoại khách hàng</w:t>
            </w:r>
          </w:p>
        </w:tc>
      </w:tr>
      <w:tr w:rsidR="00B94B9C" w:rsidRPr="00E646DC" w14:paraId="1D80BB86" w14:textId="77777777" w:rsidTr="00D129B8">
        <w:tc>
          <w:tcPr>
            <w:tcW w:w="3021" w:type="dxa"/>
          </w:tcPr>
          <w:p w14:paraId="404992E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gender</w:t>
            </w:r>
          </w:p>
        </w:tc>
        <w:tc>
          <w:tcPr>
            <w:tcW w:w="3021" w:type="dxa"/>
          </w:tcPr>
          <w:p w14:paraId="6194A9A9" w14:textId="77777777" w:rsidR="00B94B9C" w:rsidRPr="00E646DC" w:rsidRDefault="00B94B9C" w:rsidP="004D7B7B">
            <w:pPr>
              <w:spacing w:before="60" w:after="60" w:line="360" w:lineRule="auto"/>
              <w:jc w:val="both"/>
            </w:pPr>
            <w:r w:rsidRPr="00E646DC">
              <w:t>varchar(10)</w:t>
            </w:r>
          </w:p>
        </w:tc>
        <w:tc>
          <w:tcPr>
            <w:tcW w:w="3022" w:type="dxa"/>
          </w:tcPr>
          <w:p w14:paraId="1F3DB620" w14:textId="77777777" w:rsidR="00B94B9C" w:rsidRPr="00E646DC" w:rsidRDefault="00B94B9C" w:rsidP="004D7B7B">
            <w:pPr>
              <w:spacing w:before="60" w:after="60" w:line="360" w:lineRule="auto"/>
              <w:jc w:val="both"/>
              <w:rPr>
                <w:lang w:val="en-AU"/>
              </w:rPr>
            </w:pPr>
            <w:r w:rsidRPr="00E646DC">
              <w:rPr>
                <w:lang w:val="en-AU"/>
              </w:rPr>
              <w:t>giới tính</w:t>
            </w:r>
          </w:p>
        </w:tc>
      </w:tr>
      <w:tr w:rsidR="00B94B9C" w:rsidRPr="00E646DC" w14:paraId="18E2769C" w14:textId="77777777" w:rsidTr="00D129B8">
        <w:tc>
          <w:tcPr>
            <w:tcW w:w="3021" w:type="dxa"/>
          </w:tcPr>
          <w:p w14:paraId="6EA6CB9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passcode</w:t>
            </w:r>
          </w:p>
        </w:tc>
        <w:tc>
          <w:tcPr>
            <w:tcW w:w="3021" w:type="dxa"/>
          </w:tcPr>
          <w:p w14:paraId="0FDE07E7" w14:textId="77777777" w:rsidR="00B94B9C" w:rsidRPr="00E646DC" w:rsidRDefault="00B94B9C" w:rsidP="004D7B7B">
            <w:pPr>
              <w:spacing w:before="60" w:after="60" w:line="360" w:lineRule="auto"/>
              <w:jc w:val="both"/>
            </w:pPr>
            <w:r w:rsidRPr="00E646DC">
              <w:t>varchar(</w:t>
            </w:r>
            <w:r w:rsidRPr="00E646DC">
              <w:rPr>
                <w:lang w:val="en-AU"/>
              </w:rPr>
              <w:t>6</w:t>
            </w:r>
            <w:r w:rsidRPr="00E646DC">
              <w:t>)</w:t>
            </w:r>
          </w:p>
        </w:tc>
        <w:tc>
          <w:tcPr>
            <w:tcW w:w="3022" w:type="dxa"/>
          </w:tcPr>
          <w:p w14:paraId="53E1CF81" w14:textId="77777777" w:rsidR="00B94B9C" w:rsidRPr="00E646DC" w:rsidRDefault="00B94B9C" w:rsidP="004D7B7B">
            <w:pPr>
              <w:spacing w:before="60" w:after="60" w:line="360" w:lineRule="auto"/>
              <w:jc w:val="both"/>
              <w:rPr>
                <w:lang w:val="en-AU"/>
              </w:rPr>
            </w:pPr>
            <w:r w:rsidRPr="00E646DC">
              <w:rPr>
                <w:lang w:val="en-AU"/>
              </w:rPr>
              <w:t xml:space="preserve">mã 6 số </w:t>
            </w:r>
          </w:p>
        </w:tc>
      </w:tr>
      <w:tr w:rsidR="00B94B9C" w:rsidRPr="00E646DC" w14:paraId="3040369A" w14:textId="77777777" w:rsidTr="00D129B8">
        <w:tc>
          <w:tcPr>
            <w:tcW w:w="3021" w:type="dxa"/>
          </w:tcPr>
          <w:p w14:paraId="42ED03F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balance</w:t>
            </w:r>
          </w:p>
        </w:tc>
        <w:tc>
          <w:tcPr>
            <w:tcW w:w="3021" w:type="dxa"/>
          </w:tcPr>
          <w:p w14:paraId="19BE8EB3" w14:textId="77777777" w:rsidR="00B94B9C" w:rsidRPr="00E646DC" w:rsidRDefault="00B94B9C" w:rsidP="004D7B7B">
            <w:pPr>
              <w:spacing w:before="60" w:after="60" w:line="360" w:lineRule="auto"/>
              <w:jc w:val="both"/>
              <w:rPr>
                <w:lang w:val="en-AU"/>
              </w:rPr>
            </w:pPr>
            <w:r w:rsidRPr="00E646DC">
              <w:rPr>
                <w:lang w:val="en-AU"/>
              </w:rPr>
              <w:t>int</w:t>
            </w:r>
          </w:p>
        </w:tc>
        <w:tc>
          <w:tcPr>
            <w:tcW w:w="3022" w:type="dxa"/>
          </w:tcPr>
          <w:p w14:paraId="3E752CB0" w14:textId="77777777" w:rsidR="00B94B9C" w:rsidRPr="00E646DC" w:rsidRDefault="00B94B9C" w:rsidP="004D7B7B">
            <w:pPr>
              <w:spacing w:before="60" w:after="60" w:line="360" w:lineRule="auto"/>
              <w:jc w:val="both"/>
              <w:rPr>
                <w:lang w:val="en-AU"/>
              </w:rPr>
            </w:pPr>
            <w:r w:rsidRPr="00E646DC">
              <w:rPr>
                <w:lang w:val="en-AU"/>
              </w:rPr>
              <w:t>số dư tài khoản</w:t>
            </w:r>
          </w:p>
        </w:tc>
      </w:tr>
      <w:tr w:rsidR="00B94B9C" w:rsidRPr="00E646DC" w14:paraId="67AC8838" w14:textId="77777777" w:rsidTr="00D129B8">
        <w:tc>
          <w:tcPr>
            <w:tcW w:w="3021" w:type="dxa"/>
          </w:tcPr>
          <w:p w14:paraId="2A7B838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created_date</w:t>
            </w:r>
          </w:p>
        </w:tc>
        <w:tc>
          <w:tcPr>
            <w:tcW w:w="3021" w:type="dxa"/>
          </w:tcPr>
          <w:p w14:paraId="5F723DEA"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3CBE32B8" w14:textId="77777777" w:rsidR="00B94B9C" w:rsidRPr="00E646DC" w:rsidRDefault="00B94B9C" w:rsidP="004D7B7B">
            <w:pPr>
              <w:spacing w:before="60" w:after="60" w:line="360" w:lineRule="auto"/>
              <w:jc w:val="both"/>
              <w:rPr>
                <w:lang w:val="en-AU"/>
              </w:rPr>
            </w:pPr>
            <w:r w:rsidRPr="00E646DC">
              <w:rPr>
                <w:lang w:val="en-AU"/>
              </w:rPr>
              <w:t>thời gian tạo tài khoản</w:t>
            </w:r>
          </w:p>
        </w:tc>
      </w:tr>
      <w:tr w:rsidR="00B94B9C" w:rsidRPr="00E646DC" w14:paraId="4AF95E5A" w14:textId="77777777" w:rsidTr="00D129B8">
        <w:tc>
          <w:tcPr>
            <w:tcW w:w="3021" w:type="dxa"/>
          </w:tcPr>
          <w:p w14:paraId="60F2C23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email</w:t>
            </w:r>
          </w:p>
        </w:tc>
        <w:tc>
          <w:tcPr>
            <w:tcW w:w="3021" w:type="dxa"/>
          </w:tcPr>
          <w:p w14:paraId="5C113A60" w14:textId="77777777" w:rsidR="00B94B9C" w:rsidRPr="00E646DC" w:rsidRDefault="00B94B9C" w:rsidP="004D7B7B">
            <w:pPr>
              <w:spacing w:before="60" w:after="60" w:line="360" w:lineRule="auto"/>
              <w:jc w:val="both"/>
              <w:rPr>
                <w:lang w:val="en-AU"/>
              </w:rPr>
            </w:pPr>
            <w:r w:rsidRPr="00E646DC">
              <w:t>varchar(255)</w:t>
            </w:r>
          </w:p>
        </w:tc>
        <w:tc>
          <w:tcPr>
            <w:tcW w:w="3022" w:type="dxa"/>
          </w:tcPr>
          <w:p w14:paraId="1BF96DE3" w14:textId="77777777" w:rsidR="00B94B9C" w:rsidRPr="00E646DC" w:rsidRDefault="00B94B9C" w:rsidP="004D7B7B">
            <w:pPr>
              <w:spacing w:before="60" w:after="60" w:line="360" w:lineRule="auto"/>
              <w:jc w:val="both"/>
              <w:rPr>
                <w:lang w:val="en-AU"/>
              </w:rPr>
            </w:pPr>
            <w:r w:rsidRPr="00E646DC">
              <w:rPr>
                <w:lang w:val="en-AU"/>
              </w:rPr>
              <w:t>email khách hàng</w:t>
            </w:r>
          </w:p>
        </w:tc>
      </w:tr>
    </w:tbl>
    <w:p w14:paraId="5BA58812" w14:textId="77777777" w:rsidR="00B94B9C" w:rsidRPr="00E646DC" w:rsidRDefault="00B94B9C" w:rsidP="00E646DC">
      <w:pPr>
        <w:pStyle w:val="Heading8"/>
        <w:spacing w:line="360" w:lineRule="auto"/>
        <w:rPr>
          <w:rFonts w:cs="Times New Roman"/>
          <w:lang w:val="en-US"/>
        </w:rPr>
      </w:pPr>
      <w:bookmarkStart w:id="4824" w:name="_Hlk184542969"/>
      <w:bookmarkStart w:id="4825" w:name="_Toc186274595"/>
      <w:r w:rsidRPr="00E646DC">
        <w:rPr>
          <w:rFonts w:cs="Times New Roman"/>
          <w:lang w:val="en-US"/>
        </w:rPr>
        <w:t xml:space="preserve">Bảng </w:t>
      </w:r>
      <w:r w:rsidR="00FB6977" w:rsidRPr="00E646DC">
        <w:rPr>
          <w:rFonts w:cs="Times New Roman"/>
          <w:lang w:val="en-US"/>
        </w:rPr>
        <w:t>3.15</w:t>
      </w:r>
      <w:r w:rsidRPr="00E646DC">
        <w:rPr>
          <w:rFonts w:cs="Times New Roman"/>
          <w:lang w:val="en-US"/>
        </w:rPr>
        <w:t xml:space="preserve"> Bảng customer</w:t>
      </w:r>
      <w:bookmarkEnd w:id="4824"/>
      <w:bookmarkEnd w:id="4825"/>
    </w:p>
    <w:p w14:paraId="78621186" w14:textId="77777777" w:rsidR="00B94B9C" w:rsidRPr="00E646DC" w:rsidRDefault="00B94B9C" w:rsidP="004D7B7B">
      <w:pPr>
        <w:pStyle w:val="Heading4"/>
        <w:spacing w:line="360" w:lineRule="auto"/>
        <w:jc w:val="both"/>
        <w:rPr>
          <w:rFonts w:cs="Times New Roman"/>
          <w:color w:val="auto"/>
          <w:lang w:val="en-US"/>
        </w:rPr>
        <w:pPrChange w:id="4826" w:author="Administrator" w:date="2024-12-28T10:43:00Z">
          <w:pPr>
            <w:pStyle w:val="Heading4"/>
            <w:spacing w:line="360" w:lineRule="auto"/>
          </w:pPr>
        </w:pPrChange>
      </w:pPr>
      <w:r w:rsidRPr="00E646DC">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E646DC" w14:paraId="26ED8579" w14:textId="77777777" w:rsidTr="00D129B8">
        <w:tc>
          <w:tcPr>
            <w:tcW w:w="3021" w:type="dxa"/>
          </w:tcPr>
          <w:p w14:paraId="65472C9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7686F19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31EE883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0C0FF72E" w14:textId="77777777" w:rsidTr="00D129B8">
        <w:tc>
          <w:tcPr>
            <w:tcW w:w="3021" w:type="dxa"/>
          </w:tcPr>
          <w:p w14:paraId="0126295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300D5CF4"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0BB3CEC4" w14:textId="77777777" w:rsidR="00B94B9C" w:rsidRPr="00E646DC" w:rsidRDefault="00B94B9C" w:rsidP="004D7B7B">
            <w:pPr>
              <w:spacing w:before="60" w:after="60" w:line="360" w:lineRule="auto"/>
              <w:jc w:val="both"/>
              <w:rPr>
                <w:sz w:val="26"/>
                <w:szCs w:val="26"/>
                <w:lang w:val="en-AU"/>
              </w:rPr>
            </w:pPr>
            <w:r w:rsidRPr="00E646DC">
              <w:t>khoá chính, id</w:t>
            </w:r>
          </w:p>
        </w:tc>
      </w:tr>
      <w:tr w:rsidR="00B94B9C" w:rsidRPr="00E646DC" w14:paraId="1F438097" w14:textId="77777777" w:rsidTr="00D129B8">
        <w:tc>
          <w:tcPr>
            <w:tcW w:w="3021" w:type="dxa"/>
          </w:tcPr>
          <w:p w14:paraId="5B8A63D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name</w:t>
            </w:r>
          </w:p>
        </w:tc>
        <w:tc>
          <w:tcPr>
            <w:tcW w:w="3021" w:type="dxa"/>
          </w:tcPr>
          <w:p w14:paraId="6725BD55" w14:textId="77777777" w:rsidR="00B94B9C" w:rsidRPr="00E646DC" w:rsidRDefault="00B94B9C" w:rsidP="004D7B7B">
            <w:pPr>
              <w:spacing w:before="60" w:after="60" w:line="360" w:lineRule="auto"/>
              <w:jc w:val="both"/>
            </w:pPr>
            <w:r w:rsidRPr="00E646DC">
              <w:t>varchar(255)</w:t>
            </w:r>
          </w:p>
        </w:tc>
        <w:tc>
          <w:tcPr>
            <w:tcW w:w="3022" w:type="dxa"/>
          </w:tcPr>
          <w:p w14:paraId="2DDD5646" w14:textId="77777777" w:rsidR="00B94B9C" w:rsidRPr="00E646DC" w:rsidRDefault="00B94B9C" w:rsidP="004D7B7B">
            <w:pPr>
              <w:spacing w:before="60" w:after="60" w:line="360" w:lineRule="auto"/>
              <w:jc w:val="both"/>
              <w:rPr>
                <w:lang w:val="en-AU"/>
              </w:rPr>
            </w:pPr>
            <w:r w:rsidRPr="00E646DC">
              <w:rPr>
                <w:lang w:val="en-AU"/>
              </w:rPr>
              <w:t>tên tài xế</w:t>
            </w:r>
          </w:p>
        </w:tc>
      </w:tr>
      <w:tr w:rsidR="00B94B9C" w:rsidRPr="00E646DC" w14:paraId="754A9D0E" w14:textId="77777777" w:rsidTr="00D129B8">
        <w:tc>
          <w:tcPr>
            <w:tcW w:w="3021" w:type="dxa"/>
          </w:tcPr>
          <w:p w14:paraId="7BA8ED6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phone_number</w:t>
            </w:r>
          </w:p>
        </w:tc>
        <w:tc>
          <w:tcPr>
            <w:tcW w:w="3021" w:type="dxa"/>
          </w:tcPr>
          <w:p w14:paraId="1AA9873B" w14:textId="77777777" w:rsidR="00B94B9C" w:rsidRPr="00E646DC" w:rsidRDefault="00B94B9C" w:rsidP="004D7B7B">
            <w:pPr>
              <w:spacing w:before="60" w:after="60" w:line="360" w:lineRule="auto"/>
              <w:jc w:val="both"/>
            </w:pPr>
            <w:r w:rsidRPr="00E646DC">
              <w:t>varchar(</w:t>
            </w:r>
            <w:r w:rsidRPr="00E646DC">
              <w:rPr>
                <w:lang w:val="en-AU"/>
              </w:rPr>
              <w:t>25</w:t>
            </w:r>
            <w:r w:rsidRPr="00E646DC">
              <w:t>)</w:t>
            </w:r>
          </w:p>
        </w:tc>
        <w:tc>
          <w:tcPr>
            <w:tcW w:w="3022" w:type="dxa"/>
          </w:tcPr>
          <w:p w14:paraId="74B5960E" w14:textId="77777777" w:rsidR="00B94B9C" w:rsidRPr="00E646DC" w:rsidRDefault="00B94B9C" w:rsidP="004D7B7B">
            <w:pPr>
              <w:spacing w:before="60" w:after="60" w:line="360" w:lineRule="auto"/>
              <w:jc w:val="both"/>
              <w:rPr>
                <w:lang w:val="en-AU"/>
              </w:rPr>
            </w:pPr>
            <w:r w:rsidRPr="00E646DC">
              <w:rPr>
                <w:lang w:val="en-AU"/>
              </w:rPr>
              <w:t>số điện thoại tài xế</w:t>
            </w:r>
          </w:p>
        </w:tc>
      </w:tr>
      <w:tr w:rsidR="00B94B9C" w:rsidRPr="00E646DC" w14:paraId="4FFFC990" w14:textId="77777777" w:rsidTr="00D129B8">
        <w:tc>
          <w:tcPr>
            <w:tcW w:w="3021" w:type="dxa"/>
          </w:tcPr>
          <w:p w14:paraId="4A78199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email</w:t>
            </w:r>
          </w:p>
        </w:tc>
        <w:tc>
          <w:tcPr>
            <w:tcW w:w="3021" w:type="dxa"/>
          </w:tcPr>
          <w:p w14:paraId="7C7AD1A1" w14:textId="77777777" w:rsidR="00B94B9C" w:rsidRPr="00E646DC" w:rsidRDefault="00B94B9C" w:rsidP="004D7B7B">
            <w:pPr>
              <w:spacing w:before="60" w:after="60" w:line="360" w:lineRule="auto"/>
              <w:jc w:val="both"/>
            </w:pPr>
            <w:r w:rsidRPr="00E646DC">
              <w:t>varchar(</w:t>
            </w:r>
            <w:r w:rsidRPr="00E646DC">
              <w:rPr>
                <w:lang w:val="en-AU"/>
              </w:rPr>
              <w:t>255</w:t>
            </w:r>
            <w:r w:rsidRPr="00E646DC">
              <w:t>)</w:t>
            </w:r>
          </w:p>
        </w:tc>
        <w:tc>
          <w:tcPr>
            <w:tcW w:w="3022" w:type="dxa"/>
          </w:tcPr>
          <w:p w14:paraId="0EC8FF88" w14:textId="77777777" w:rsidR="00B94B9C" w:rsidRPr="00E646DC" w:rsidRDefault="00B94B9C" w:rsidP="004D7B7B">
            <w:pPr>
              <w:spacing w:before="60" w:after="60" w:line="360" w:lineRule="auto"/>
              <w:jc w:val="both"/>
              <w:rPr>
                <w:lang w:val="en-AU"/>
              </w:rPr>
            </w:pPr>
            <w:r w:rsidRPr="00E646DC">
              <w:rPr>
                <w:lang w:val="en-AU"/>
              </w:rPr>
              <w:t>email tài xế</w:t>
            </w:r>
          </w:p>
        </w:tc>
      </w:tr>
      <w:tr w:rsidR="00B94B9C" w:rsidRPr="00E646DC" w14:paraId="0C9BE74B" w14:textId="77777777" w:rsidTr="00D129B8">
        <w:tc>
          <w:tcPr>
            <w:tcW w:w="3021" w:type="dxa"/>
          </w:tcPr>
          <w:p w14:paraId="22E48C4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passcode</w:t>
            </w:r>
          </w:p>
        </w:tc>
        <w:tc>
          <w:tcPr>
            <w:tcW w:w="3021" w:type="dxa"/>
          </w:tcPr>
          <w:p w14:paraId="34E56584" w14:textId="77777777" w:rsidR="00B94B9C" w:rsidRPr="00E646DC" w:rsidRDefault="00B94B9C" w:rsidP="004D7B7B">
            <w:pPr>
              <w:spacing w:before="60" w:after="60" w:line="360" w:lineRule="auto"/>
              <w:jc w:val="both"/>
            </w:pPr>
            <w:r w:rsidRPr="00E646DC">
              <w:t>varchar(</w:t>
            </w:r>
            <w:r w:rsidRPr="00E646DC">
              <w:rPr>
                <w:lang w:val="en-AU"/>
              </w:rPr>
              <w:t>6</w:t>
            </w:r>
            <w:r w:rsidRPr="00E646DC">
              <w:t>)</w:t>
            </w:r>
          </w:p>
        </w:tc>
        <w:tc>
          <w:tcPr>
            <w:tcW w:w="3022" w:type="dxa"/>
          </w:tcPr>
          <w:p w14:paraId="5F7452DE" w14:textId="77777777" w:rsidR="00B94B9C" w:rsidRPr="00E646DC" w:rsidRDefault="00B94B9C" w:rsidP="004D7B7B">
            <w:pPr>
              <w:spacing w:before="60" w:after="60" w:line="360" w:lineRule="auto"/>
              <w:jc w:val="both"/>
              <w:rPr>
                <w:lang w:val="en-AU"/>
              </w:rPr>
            </w:pPr>
            <w:r w:rsidRPr="00E646DC">
              <w:rPr>
                <w:lang w:val="en-AU"/>
              </w:rPr>
              <w:t xml:space="preserve">mã 6 số </w:t>
            </w:r>
          </w:p>
        </w:tc>
      </w:tr>
      <w:tr w:rsidR="00B94B9C" w:rsidRPr="00E646DC" w14:paraId="4239F1D8" w14:textId="77777777" w:rsidTr="00D129B8">
        <w:tc>
          <w:tcPr>
            <w:tcW w:w="3021" w:type="dxa"/>
          </w:tcPr>
          <w:p w14:paraId="5404D72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balance</w:t>
            </w:r>
          </w:p>
        </w:tc>
        <w:tc>
          <w:tcPr>
            <w:tcW w:w="3021" w:type="dxa"/>
          </w:tcPr>
          <w:p w14:paraId="58BEC1C4" w14:textId="77777777" w:rsidR="00B94B9C" w:rsidRPr="00E646DC" w:rsidRDefault="00B94B9C" w:rsidP="004D7B7B">
            <w:pPr>
              <w:spacing w:before="60" w:after="60" w:line="360" w:lineRule="auto"/>
              <w:jc w:val="both"/>
              <w:rPr>
                <w:lang w:val="en-AU"/>
              </w:rPr>
            </w:pPr>
            <w:r w:rsidRPr="00E646DC">
              <w:rPr>
                <w:lang w:val="en-AU"/>
              </w:rPr>
              <w:t>int</w:t>
            </w:r>
          </w:p>
        </w:tc>
        <w:tc>
          <w:tcPr>
            <w:tcW w:w="3022" w:type="dxa"/>
          </w:tcPr>
          <w:p w14:paraId="291C6ACD" w14:textId="77777777" w:rsidR="00B94B9C" w:rsidRPr="00E646DC" w:rsidRDefault="00B94B9C" w:rsidP="004D7B7B">
            <w:pPr>
              <w:spacing w:before="60" w:after="60" w:line="360" w:lineRule="auto"/>
              <w:jc w:val="both"/>
              <w:rPr>
                <w:lang w:val="en-AU"/>
              </w:rPr>
            </w:pPr>
            <w:r w:rsidRPr="00E646DC">
              <w:rPr>
                <w:lang w:val="en-AU"/>
              </w:rPr>
              <w:t>số dư tài khoản</w:t>
            </w:r>
          </w:p>
        </w:tc>
      </w:tr>
      <w:tr w:rsidR="00B94B9C" w:rsidRPr="00E646DC" w14:paraId="58E81645" w14:textId="77777777" w:rsidTr="00D129B8">
        <w:tc>
          <w:tcPr>
            <w:tcW w:w="3021" w:type="dxa"/>
          </w:tcPr>
          <w:p w14:paraId="43FFCE3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lastRenderedPageBreak/>
              <w:t>created_date</w:t>
            </w:r>
          </w:p>
        </w:tc>
        <w:tc>
          <w:tcPr>
            <w:tcW w:w="3021" w:type="dxa"/>
          </w:tcPr>
          <w:p w14:paraId="479749FB"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11FE03E5" w14:textId="77777777" w:rsidR="00B94B9C" w:rsidRPr="00E646DC" w:rsidRDefault="00B94B9C" w:rsidP="004D7B7B">
            <w:pPr>
              <w:spacing w:before="60" w:after="60" w:line="360" w:lineRule="auto"/>
              <w:jc w:val="both"/>
              <w:rPr>
                <w:lang w:val="en-AU"/>
              </w:rPr>
            </w:pPr>
            <w:r w:rsidRPr="00E646DC">
              <w:rPr>
                <w:lang w:val="en-AU"/>
              </w:rPr>
              <w:t>thời gian tạo tài khoản</w:t>
            </w:r>
          </w:p>
        </w:tc>
      </w:tr>
      <w:tr w:rsidR="00B94B9C" w:rsidRPr="00E646DC" w14:paraId="0E981FBD" w14:textId="77777777" w:rsidTr="00D129B8">
        <w:tc>
          <w:tcPr>
            <w:tcW w:w="3021" w:type="dxa"/>
          </w:tcPr>
          <w:p w14:paraId="5AAB4A1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email</w:t>
            </w:r>
          </w:p>
        </w:tc>
        <w:tc>
          <w:tcPr>
            <w:tcW w:w="3021" w:type="dxa"/>
          </w:tcPr>
          <w:p w14:paraId="7846BD01" w14:textId="77777777" w:rsidR="00B94B9C" w:rsidRPr="00E646DC" w:rsidRDefault="00B94B9C" w:rsidP="004D7B7B">
            <w:pPr>
              <w:spacing w:before="60" w:after="60" w:line="360" w:lineRule="auto"/>
              <w:jc w:val="both"/>
              <w:rPr>
                <w:lang w:val="en-AU"/>
              </w:rPr>
            </w:pPr>
            <w:r w:rsidRPr="00E646DC">
              <w:t>varchar(255)</w:t>
            </w:r>
          </w:p>
        </w:tc>
        <w:tc>
          <w:tcPr>
            <w:tcW w:w="3022" w:type="dxa"/>
          </w:tcPr>
          <w:p w14:paraId="4CCDCF57" w14:textId="77777777" w:rsidR="00B94B9C" w:rsidRPr="00E646DC" w:rsidRDefault="00B94B9C" w:rsidP="004D7B7B">
            <w:pPr>
              <w:spacing w:before="60" w:after="60" w:line="360" w:lineRule="auto"/>
              <w:jc w:val="both"/>
              <w:rPr>
                <w:lang w:val="en-AU"/>
              </w:rPr>
            </w:pPr>
            <w:r w:rsidRPr="00E646DC">
              <w:rPr>
                <w:lang w:val="en-AU"/>
              </w:rPr>
              <w:t>email tài xế</w:t>
            </w:r>
          </w:p>
        </w:tc>
      </w:tr>
      <w:tr w:rsidR="00B94B9C" w:rsidRPr="00E646DC" w14:paraId="28B1B179" w14:textId="77777777" w:rsidTr="00D129B8">
        <w:tc>
          <w:tcPr>
            <w:tcW w:w="3021" w:type="dxa"/>
          </w:tcPr>
          <w:p w14:paraId="7D06550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license_number</w:t>
            </w:r>
          </w:p>
        </w:tc>
        <w:tc>
          <w:tcPr>
            <w:tcW w:w="3021" w:type="dxa"/>
          </w:tcPr>
          <w:p w14:paraId="76F9A0D2" w14:textId="77777777" w:rsidR="00B94B9C" w:rsidRPr="00E646DC" w:rsidRDefault="00B94B9C" w:rsidP="004D7B7B">
            <w:pPr>
              <w:spacing w:before="60" w:after="60" w:line="360" w:lineRule="auto"/>
              <w:jc w:val="both"/>
            </w:pPr>
            <w:r w:rsidRPr="00E646DC">
              <w:t>varchar(255)</w:t>
            </w:r>
          </w:p>
        </w:tc>
        <w:tc>
          <w:tcPr>
            <w:tcW w:w="3022" w:type="dxa"/>
          </w:tcPr>
          <w:p w14:paraId="619B950B" w14:textId="77777777" w:rsidR="00B94B9C" w:rsidRPr="00E646DC" w:rsidRDefault="00B94B9C" w:rsidP="004D7B7B">
            <w:pPr>
              <w:spacing w:before="60" w:after="60" w:line="360" w:lineRule="auto"/>
              <w:jc w:val="both"/>
              <w:rPr>
                <w:lang w:val="en-AU"/>
              </w:rPr>
            </w:pPr>
            <w:r w:rsidRPr="00E646DC">
              <w:rPr>
                <w:lang w:val="en-AU"/>
              </w:rPr>
              <w:t>mã bằng lái xe</w:t>
            </w:r>
          </w:p>
        </w:tc>
      </w:tr>
      <w:tr w:rsidR="00B94B9C" w:rsidRPr="00E646DC" w14:paraId="26497B54" w14:textId="77777777" w:rsidTr="00D129B8">
        <w:tc>
          <w:tcPr>
            <w:tcW w:w="3021" w:type="dxa"/>
          </w:tcPr>
          <w:p w14:paraId="43F226B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vehicle_id</w:t>
            </w:r>
          </w:p>
        </w:tc>
        <w:tc>
          <w:tcPr>
            <w:tcW w:w="3021" w:type="dxa"/>
          </w:tcPr>
          <w:p w14:paraId="3BC3A6A0" w14:textId="77777777" w:rsidR="00B94B9C" w:rsidRPr="00E646DC" w:rsidRDefault="00B94B9C" w:rsidP="004D7B7B">
            <w:pPr>
              <w:spacing w:before="60" w:after="60" w:line="360" w:lineRule="auto"/>
              <w:jc w:val="both"/>
            </w:pPr>
            <w:r w:rsidRPr="00E646DC">
              <w:t>varchar(255)</w:t>
            </w:r>
          </w:p>
        </w:tc>
        <w:tc>
          <w:tcPr>
            <w:tcW w:w="3022" w:type="dxa"/>
          </w:tcPr>
          <w:p w14:paraId="5BDC1CCB" w14:textId="77777777" w:rsidR="00B94B9C" w:rsidRPr="00E646DC" w:rsidRDefault="00B94B9C" w:rsidP="004D7B7B">
            <w:pPr>
              <w:spacing w:before="60" w:after="60" w:line="360" w:lineRule="auto"/>
              <w:jc w:val="both"/>
              <w:rPr>
                <w:lang w:val="en-AU"/>
              </w:rPr>
            </w:pPr>
            <w:r w:rsidRPr="00E646DC">
              <w:rPr>
                <w:lang w:val="en-AU"/>
              </w:rPr>
              <w:t>khoá ngoại, mã phương tiện</w:t>
            </w:r>
          </w:p>
        </w:tc>
      </w:tr>
      <w:tr w:rsidR="00B94B9C" w:rsidRPr="00E646DC" w14:paraId="5A6DA1FF" w14:textId="77777777" w:rsidTr="00D129B8">
        <w:tc>
          <w:tcPr>
            <w:tcW w:w="3021" w:type="dxa"/>
          </w:tcPr>
          <w:p w14:paraId="6C0D085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lastest_location_lat</w:t>
            </w:r>
          </w:p>
        </w:tc>
        <w:tc>
          <w:tcPr>
            <w:tcW w:w="3021" w:type="dxa"/>
          </w:tcPr>
          <w:p w14:paraId="4B063F6F"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49BC5DF7" w14:textId="77777777" w:rsidR="00B94B9C" w:rsidRPr="00E646DC" w:rsidRDefault="00B94B9C" w:rsidP="004D7B7B">
            <w:pPr>
              <w:spacing w:before="60" w:after="60" w:line="360" w:lineRule="auto"/>
              <w:jc w:val="both"/>
              <w:rPr>
                <w:lang w:val="en-AU"/>
              </w:rPr>
            </w:pPr>
            <w:r w:rsidRPr="00E646DC">
              <w:rPr>
                <w:lang w:val="en-AU"/>
              </w:rPr>
              <w:t>vĩ độ địa điểm cuối cùng tài xế gửi vị trí</w:t>
            </w:r>
          </w:p>
        </w:tc>
      </w:tr>
      <w:tr w:rsidR="00B94B9C" w:rsidRPr="00E646DC" w14:paraId="48CAB862" w14:textId="77777777" w:rsidTr="00D129B8">
        <w:tc>
          <w:tcPr>
            <w:tcW w:w="3021" w:type="dxa"/>
          </w:tcPr>
          <w:p w14:paraId="3AECA89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lastest_location_lng</w:t>
            </w:r>
          </w:p>
        </w:tc>
        <w:tc>
          <w:tcPr>
            <w:tcW w:w="3021" w:type="dxa"/>
          </w:tcPr>
          <w:p w14:paraId="240CE42E"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1D9A7016" w14:textId="77777777" w:rsidR="00B94B9C" w:rsidRPr="00E646DC" w:rsidRDefault="00B94B9C" w:rsidP="004D7B7B">
            <w:pPr>
              <w:spacing w:before="60" w:after="60" w:line="360" w:lineRule="auto"/>
              <w:jc w:val="both"/>
              <w:rPr>
                <w:lang w:val="en-AU"/>
              </w:rPr>
            </w:pPr>
            <w:r w:rsidRPr="00E646DC">
              <w:rPr>
                <w:lang w:val="en-AU"/>
              </w:rPr>
              <w:t>kinh độ địa điểm cuối cùng tài xế gửi vị trí</w:t>
            </w:r>
          </w:p>
        </w:tc>
      </w:tr>
      <w:tr w:rsidR="00B94B9C" w:rsidRPr="00E646DC" w14:paraId="1A2AF494" w14:textId="77777777" w:rsidTr="00D129B8">
        <w:tc>
          <w:tcPr>
            <w:tcW w:w="3021" w:type="dxa"/>
          </w:tcPr>
          <w:p w14:paraId="241070E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rating</w:t>
            </w:r>
          </w:p>
        </w:tc>
        <w:tc>
          <w:tcPr>
            <w:tcW w:w="3021" w:type="dxa"/>
          </w:tcPr>
          <w:p w14:paraId="25C72315"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6399B112" w14:textId="77777777" w:rsidR="00B94B9C" w:rsidRPr="00E646DC" w:rsidRDefault="00B94B9C" w:rsidP="004D7B7B">
            <w:pPr>
              <w:spacing w:before="60" w:after="60" w:line="360" w:lineRule="auto"/>
              <w:jc w:val="both"/>
              <w:rPr>
                <w:lang w:val="en-AU"/>
              </w:rPr>
            </w:pPr>
            <w:r w:rsidRPr="00E646DC">
              <w:rPr>
                <w:lang w:val="en-AU"/>
              </w:rPr>
              <w:t>đánh giá tài xế</w:t>
            </w:r>
          </w:p>
        </w:tc>
      </w:tr>
    </w:tbl>
    <w:p w14:paraId="7CF5A0F6" w14:textId="77777777" w:rsidR="00B94B9C" w:rsidRPr="00E646DC" w:rsidRDefault="00B94B9C" w:rsidP="00E646DC">
      <w:pPr>
        <w:pStyle w:val="Heading8"/>
        <w:spacing w:line="360" w:lineRule="auto"/>
        <w:rPr>
          <w:rFonts w:cs="Times New Roman"/>
          <w:lang w:val="en-US"/>
        </w:rPr>
      </w:pPr>
      <w:bookmarkStart w:id="4827" w:name="_Toc186274596"/>
      <w:r w:rsidRPr="00E646DC">
        <w:rPr>
          <w:rFonts w:cs="Times New Roman"/>
          <w:lang w:val="en-US"/>
        </w:rPr>
        <w:t xml:space="preserve">Bảng </w:t>
      </w:r>
      <w:r w:rsidR="00FB6977" w:rsidRPr="00E646DC">
        <w:rPr>
          <w:rFonts w:cs="Times New Roman"/>
          <w:lang w:val="en-US"/>
        </w:rPr>
        <w:t>3.16</w:t>
      </w:r>
      <w:r w:rsidRPr="00E646DC">
        <w:rPr>
          <w:rFonts w:cs="Times New Roman"/>
          <w:lang w:val="en-US"/>
        </w:rPr>
        <w:t xml:space="preserve"> Bảng driver</w:t>
      </w:r>
      <w:bookmarkEnd w:id="4827"/>
    </w:p>
    <w:p w14:paraId="762CFD57" w14:textId="77777777" w:rsidR="00B94B9C" w:rsidRPr="00E646DC" w:rsidRDefault="00B94B9C" w:rsidP="004D7B7B">
      <w:pPr>
        <w:pStyle w:val="Heading4"/>
        <w:spacing w:line="360" w:lineRule="auto"/>
        <w:jc w:val="both"/>
        <w:rPr>
          <w:rFonts w:cs="Times New Roman"/>
          <w:color w:val="auto"/>
          <w:lang w:val="en-US"/>
        </w:rPr>
        <w:pPrChange w:id="4828" w:author="Administrator" w:date="2024-12-28T10:43:00Z">
          <w:pPr>
            <w:pStyle w:val="Heading4"/>
            <w:spacing w:line="360" w:lineRule="auto"/>
          </w:pPr>
        </w:pPrChange>
      </w:pPr>
      <w:r w:rsidRPr="00E646DC">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E646DC" w14:paraId="3AB8F4AD" w14:textId="77777777" w:rsidTr="00D129B8">
        <w:tc>
          <w:tcPr>
            <w:tcW w:w="3021" w:type="dxa"/>
          </w:tcPr>
          <w:p w14:paraId="36FFFC1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157730E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189C2EB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3E097C28" w14:textId="77777777" w:rsidTr="00D129B8">
        <w:tc>
          <w:tcPr>
            <w:tcW w:w="3021" w:type="dxa"/>
          </w:tcPr>
          <w:p w14:paraId="648F74A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6E7B0268"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00184486" w14:textId="77777777" w:rsidR="00B94B9C" w:rsidRPr="00E646DC" w:rsidRDefault="00B94B9C" w:rsidP="004D7B7B">
            <w:pPr>
              <w:spacing w:before="60" w:after="60" w:line="360" w:lineRule="auto"/>
              <w:jc w:val="both"/>
              <w:rPr>
                <w:sz w:val="26"/>
                <w:szCs w:val="26"/>
                <w:lang w:val="en-AU"/>
              </w:rPr>
            </w:pPr>
            <w:r w:rsidRPr="00E646DC">
              <w:t>khoá chính, id</w:t>
            </w:r>
          </w:p>
        </w:tc>
      </w:tr>
      <w:tr w:rsidR="00B94B9C" w:rsidRPr="00E646DC" w14:paraId="56160B9B" w14:textId="77777777" w:rsidTr="00D129B8">
        <w:tc>
          <w:tcPr>
            <w:tcW w:w="3021" w:type="dxa"/>
          </w:tcPr>
          <w:p w14:paraId="0CECDC35"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name</w:t>
            </w:r>
          </w:p>
        </w:tc>
        <w:tc>
          <w:tcPr>
            <w:tcW w:w="3021" w:type="dxa"/>
          </w:tcPr>
          <w:p w14:paraId="75C89DEA" w14:textId="77777777" w:rsidR="00B94B9C" w:rsidRPr="00E646DC" w:rsidRDefault="00B94B9C" w:rsidP="004D7B7B">
            <w:pPr>
              <w:spacing w:before="60" w:after="60" w:line="360" w:lineRule="auto"/>
              <w:jc w:val="both"/>
            </w:pPr>
            <w:r w:rsidRPr="00E646DC">
              <w:t>varchar(255)</w:t>
            </w:r>
          </w:p>
        </w:tc>
        <w:tc>
          <w:tcPr>
            <w:tcW w:w="3022" w:type="dxa"/>
          </w:tcPr>
          <w:p w14:paraId="2C5F10D8" w14:textId="77777777" w:rsidR="00B94B9C" w:rsidRPr="00E646DC" w:rsidRDefault="00B94B9C" w:rsidP="004D7B7B">
            <w:pPr>
              <w:spacing w:before="60" w:after="60" w:line="360" w:lineRule="auto"/>
              <w:jc w:val="both"/>
              <w:rPr>
                <w:lang w:val="en-AU"/>
              </w:rPr>
            </w:pPr>
            <w:r w:rsidRPr="00E646DC">
              <w:rPr>
                <w:lang w:val="en-AU"/>
              </w:rPr>
              <w:t>tên Quản trị viên</w:t>
            </w:r>
          </w:p>
        </w:tc>
      </w:tr>
      <w:tr w:rsidR="00B94B9C" w:rsidRPr="00E646DC" w14:paraId="02ADE46F" w14:textId="77777777" w:rsidTr="00D129B8">
        <w:tc>
          <w:tcPr>
            <w:tcW w:w="3021" w:type="dxa"/>
          </w:tcPr>
          <w:p w14:paraId="26C80AAF"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phone_number</w:t>
            </w:r>
          </w:p>
        </w:tc>
        <w:tc>
          <w:tcPr>
            <w:tcW w:w="3021" w:type="dxa"/>
          </w:tcPr>
          <w:p w14:paraId="634E9917" w14:textId="77777777" w:rsidR="00B94B9C" w:rsidRPr="00E646DC" w:rsidRDefault="00B94B9C" w:rsidP="004D7B7B">
            <w:pPr>
              <w:spacing w:before="60" w:after="60" w:line="360" w:lineRule="auto"/>
              <w:jc w:val="both"/>
            </w:pPr>
            <w:r w:rsidRPr="00E646DC">
              <w:t>varchar(</w:t>
            </w:r>
            <w:r w:rsidRPr="00E646DC">
              <w:rPr>
                <w:lang w:val="en-AU"/>
              </w:rPr>
              <w:t>25</w:t>
            </w:r>
            <w:r w:rsidRPr="00E646DC">
              <w:t>)</w:t>
            </w:r>
          </w:p>
        </w:tc>
        <w:tc>
          <w:tcPr>
            <w:tcW w:w="3022" w:type="dxa"/>
          </w:tcPr>
          <w:p w14:paraId="5953E610" w14:textId="77777777" w:rsidR="00B94B9C" w:rsidRPr="00E646DC" w:rsidRDefault="00B94B9C" w:rsidP="004D7B7B">
            <w:pPr>
              <w:spacing w:before="60" w:after="60" w:line="360" w:lineRule="auto"/>
              <w:jc w:val="both"/>
              <w:rPr>
                <w:lang w:val="en-AU"/>
              </w:rPr>
            </w:pPr>
            <w:r w:rsidRPr="00E646DC">
              <w:rPr>
                <w:lang w:val="en-AU"/>
              </w:rPr>
              <w:t>số điện thoại Quản trị viên</w:t>
            </w:r>
          </w:p>
        </w:tc>
      </w:tr>
      <w:tr w:rsidR="00B94B9C" w:rsidRPr="00E646DC" w14:paraId="50C99D82" w14:textId="77777777" w:rsidTr="00D129B8">
        <w:tc>
          <w:tcPr>
            <w:tcW w:w="3021" w:type="dxa"/>
          </w:tcPr>
          <w:p w14:paraId="64212A0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email</w:t>
            </w:r>
          </w:p>
        </w:tc>
        <w:tc>
          <w:tcPr>
            <w:tcW w:w="3021" w:type="dxa"/>
          </w:tcPr>
          <w:p w14:paraId="67560EC2" w14:textId="77777777" w:rsidR="00B94B9C" w:rsidRPr="00E646DC" w:rsidRDefault="00B94B9C" w:rsidP="004D7B7B">
            <w:pPr>
              <w:spacing w:before="60" w:after="60" w:line="360" w:lineRule="auto"/>
              <w:jc w:val="both"/>
            </w:pPr>
            <w:r w:rsidRPr="00E646DC">
              <w:t>varchar(</w:t>
            </w:r>
            <w:r w:rsidRPr="00E646DC">
              <w:rPr>
                <w:lang w:val="en-AU"/>
              </w:rPr>
              <w:t>255</w:t>
            </w:r>
            <w:r w:rsidRPr="00E646DC">
              <w:t>)</w:t>
            </w:r>
          </w:p>
        </w:tc>
        <w:tc>
          <w:tcPr>
            <w:tcW w:w="3022" w:type="dxa"/>
          </w:tcPr>
          <w:p w14:paraId="6B810C81" w14:textId="77777777" w:rsidR="00B94B9C" w:rsidRPr="00E646DC" w:rsidRDefault="00B94B9C" w:rsidP="004D7B7B">
            <w:pPr>
              <w:spacing w:before="60" w:after="60" w:line="360" w:lineRule="auto"/>
              <w:jc w:val="both"/>
              <w:rPr>
                <w:lang w:val="en-AU"/>
              </w:rPr>
            </w:pPr>
            <w:r w:rsidRPr="00E646DC">
              <w:rPr>
                <w:lang w:val="en-AU"/>
              </w:rPr>
              <w:t>email tài xế</w:t>
            </w:r>
          </w:p>
        </w:tc>
      </w:tr>
      <w:tr w:rsidR="00B94B9C" w:rsidRPr="00E646DC" w14:paraId="4278C1AD" w14:textId="77777777" w:rsidTr="00D129B8">
        <w:tc>
          <w:tcPr>
            <w:tcW w:w="3021" w:type="dxa"/>
          </w:tcPr>
          <w:p w14:paraId="61AC6CC0"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username</w:t>
            </w:r>
          </w:p>
        </w:tc>
        <w:tc>
          <w:tcPr>
            <w:tcW w:w="3021" w:type="dxa"/>
          </w:tcPr>
          <w:p w14:paraId="2ED4EA80" w14:textId="77777777" w:rsidR="00B94B9C" w:rsidRPr="00E646DC" w:rsidRDefault="00B94B9C" w:rsidP="004D7B7B">
            <w:pPr>
              <w:spacing w:before="60" w:after="60" w:line="360" w:lineRule="auto"/>
              <w:jc w:val="both"/>
            </w:pPr>
            <w:r w:rsidRPr="00E646DC">
              <w:t>varchar(255)</w:t>
            </w:r>
          </w:p>
        </w:tc>
        <w:tc>
          <w:tcPr>
            <w:tcW w:w="3022" w:type="dxa"/>
          </w:tcPr>
          <w:p w14:paraId="393507CB" w14:textId="77777777" w:rsidR="00B94B9C" w:rsidRPr="00E646DC" w:rsidRDefault="00B94B9C" w:rsidP="004D7B7B">
            <w:pPr>
              <w:spacing w:before="60" w:after="60" w:line="360" w:lineRule="auto"/>
              <w:jc w:val="both"/>
              <w:rPr>
                <w:lang w:val="en-AU"/>
              </w:rPr>
            </w:pPr>
            <w:r w:rsidRPr="00E646DC">
              <w:rPr>
                <w:lang w:val="en-AU"/>
              </w:rPr>
              <w:t xml:space="preserve">tài khoản  </w:t>
            </w:r>
          </w:p>
        </w:tc>
      </w:tr>
      <w:tr w:rsidR="00B94B9C" w:rsidRPr="00E646DC" w14:paraId="479B88BA" w14:textId="77777777" w:rsidTr="00D129B8">
        <w:tc>
          <w:tcPr>
            <w:tcW w:w="3021" w:type="dxa"/>
          </w:tcPr>
          <w:p w14:paraId="2DAAD5E7"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password</w:t>
            </w:r>
          </w:p>
        </w:tc>
        <w:tc>
          <w:tcPr>
            <w:tcW w:w="3021" w:type="dxa"/>
          </w:tcPr>
          <w:p w14:paraId="0DDCC069" w14:textId="77777777" w:rsidR="00B94B9C" w:rsidRPr="00E646DC" w:rsidRDefault="00B94B9C" w:rsidP="004D7B7B">
            <w:pPr>
              <w:spacing w:before="60" w:after="60" w:line="360" w:lineRule="auto"/>
              <w:jc w:val="both"/>
            </w:pPr>
            <w:r w:rsidRPr="00E646DC">
              <w:t>varchar(255)</w:t>
            </w:r>
          </w:p>
        </w:tc>
        <w:tc>
          <w:tcPr>
            <w:tcW w:w="3022" w:type="dxa"/>
          </w:tcPr>
          <w:p w14:paraId="68CE262D" w14:textId="77777777" w:rsidR="00B94B9C" w:rsidRPr="00E646DC" w:rsidRDefault="00B94B9C" w:rsidP="004D7B7B">
            <w:pPr>
              <w:spacing w:before="60" w:after="60" w:line="360" w:lineRule="auto"/>
              <w:jc w:val="both"/>
              <w:rPr>
                <w:lang w:val="en-AU"/>
              </w:rPr>
            </w:pPr>
            <w:r w:rsidRPr="00E646DC">
              <w:rPr>
                <w:lang w:val="en-AU"/>
              </w:rPr>
              <w:t>mật khẩu</w:t>
            </w:r>
          </w:p>
        </w:tc>
      </w:tr>
    </w:tbl>
    <w:p w14:paraId="34D9357E" w14:textId="77777777" w:rsidR="00B94B9C" w:rsidRPr="00E646DC" w:rsidRDefault="00B94B9C" w:rsidP="00E646DC">
      <w:pPr>
        <w:pStyle w:val="Heading8"/>
        <w:spacing w:line="360" w:lineRule="auto"/>
        <w:rPr>
          <w:rFonts w:cs="Times New Roman"/>
          <w:lang w:val="en-US"/>
        </w:rPr>
      </w:pPr>
      <w:bookmarkStart w:id="4829" w:name="_Toc186274597"/>
      <w:r w:rsidRPr="00E646DC">
        <w:rPr>
          <w:rFonts w:cs="Times New Roman"/>
          <w:lang w:val="en-US"/>
        </w:rPr>
        <w:t xml:space="preserve">Bảng </w:t>
      </w:r>
      <w:r w:rsidR="00FB6977" w:rsidRPr="00E646DC">
        <w:rPr>
          <w:rFonts w:cs="Times New Roman"/>
          <w:lang w:val="en-US"/>
        </w:rPr>
        <w:t>3.17</w:t>
      </w:r>
      <w:r w:rsidRPr="00E646DC">
        <w:rPr>
          <w:rFonts w:cs="Times New Roman"/>
          <w:lang w:val="en-US"/>
        </w:rPr>
        <w:t xml:space="preserve"> Bảng admin</w:t>
      </w:r>
      <w:bookmarkEnd w:id="4829"/>
    </w:p>
    <w:p w14:paraId="0BE5E829" w14:textId="77777777" w:rsidR="00B94B9C" w:rsidRPr="00E646DC" w:rsidRDefault="00B94B9C" w:rsidP="004D7B7B">
      <w:pPr>
        <w:pStyle w:val="Heading4"/>
        <w:spacing w:line="360" w:lineRule="auto"/>
        <w:jc w:val="both"/>
        <w:rPr>
          <w:rFonts w:cs="Times New Roman"/>
          <w:color w:val="auto"/>
          <w:lang w:val="en-US"/>
        </w:rPr>
        <w:pPrChange w:id="4830" w:author="Administrator" w:date="2024-12-28T10:43:00Z">
          <w:pPr>
            <w:pStyle w:val="Heading4"/>
            <w:spacing w:line="360" w:lineRule="auto"/>
          </w:pPr>
        </w:pPrChange>
      </w:pPr>
      <w:r w:rsidRPr="00E646DC">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E646DC" w14:paraId="68550A23" w14:textId="77777777" w:rsidTr="00D129B8">
        <w:tc>
          <w:tcPr>
            <w:tcW w:w="3021" w:type="dxa"/>
          </w:tcPr>
          <w:p w14:paraId="0E08280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69F3E0F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4C0B4B50"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51570C5B" w14:textId="77777777" w:rsidTr="00D129B8">
        <w:tc>
          <w:tcPr>
            <w:tcW w:w="3021" w:type="dxa"/>
          </w:tcPr>
          <w:p w14:paraId="2172C4E5"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4AF85969"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348AF147" w14:textId="77777777" w:rsidR="00B94B9C" w:rsidRPr="00E646DC" w:rsidRDefault="00B94B9C" w:rsidP="004D7B7B">
            <w:pPr>
              <w:spacing w:before="60" w:after="60" w:line="360" w:lineRule="auto"/>
              <w:jc w:val="both"/>
              <w:rPr>
                <w:sz w:val="26"/>
                <w:szCs w:val="26"/>
                <w:lang w:val="en-AU"/>
              </w:rPr>
            </w:pPr>
            <w:r w:rsidRPr="00E646DC">
              <w:t>khoá chính, id</w:t>
            </w:r>
          </w:p>
        </w:tc>
      </w:tr>
      <w:tr w:rsidR="00B94B9C" w:rsidRPr="00E646DC" w14:paraId="7B5E8484" w14:textId="77777777" w:rsidTr="00D129B8">
        <w:tc>
          <w:tcPr>
            <w:tcW w:w="3021" w:type="dxa"/>
          </w:tcPr>
          <w:p w14:paraId="1381D78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driver_id</w:t>
            </w:r>
          </w:p>
        </w:tc>
        <w:tc>
          <w:tcPr>
            <w:tcW w:w="3021" w:type="dxa"/>
          </w:tcPr>
          <w:p w14:paraId="7737038D" w14:textId="77777777" w:rsidR="00B94B9C" w:rsidRPr="00E646DC" w:rsidRDefault="00B94B9C" w:rsidP="004D7B7B">
            <w:pPr>
              <w:spacing w:before="60" w:after="60" w:line="360" w:lineRule="auto"/>
              <w:jc w:val="both"/>
            </w:pPr>
            <w:r w:rsidRPr="00E646DC">
              <w:t>varchar(255)</w:t>
            </w:r>
          </w:p>
        </w:tc>
        <w:tc>
          <w:tcPr>
            <w:tcW w:w="3022" w:type="dxa"/>
          </w:tcPr>
          <w:p w14:paraId="1490356E" w14:textId="77777777" w:rsidR="00B94B9C" w:rsidRPr="00E646DC" w:rsidRDefault="00B94B9C" w:rsidP="004D7B7B">
            <w:pPr>
              <w:spacing w:before="60" w:after="60" w:line="360" w:lineRule="auto"/>
              <w:jc w:val="both"/>
              <w:rPr>
                <w:lang w:val="en-AU"/>
              </w:rPr>
            </w:pPr>
            <w:r w:rsidRPr="00E646DC">
              <w:rPr>
                <w:lang w:val="en-AU"/>
              </w:rPr>
              <w:t>khoá ngoại, id tài xế</w:t>
            </w:r>
          </w:p>
        </w:tc>
      </w:tr>
      <w:tr w:rsidR="00B94B9C" w:rsidRPr="00E646DC" w14:paraId="6A9C54C0" w14:textId="77777777" w:rsidTr="00D129B8">
        <w:tc>
          <w:tcPr>
            <w:tcW w:w="3021" w:type="dxa"/>
          </w:tcPr>
          <w:p w14:paraId="740EA7B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customer_id</w:t>
            </w:r>
          </w:p>
        </w:tc>
        <w:tc>
          <w:tcPr>
            <w:tcW w:w="3021" w:type="dxa"/>
          </w:tcPr>
          <w:p w14:paraId="71445FA8" w14:textId="77777777" w:rsidR="00B94B9C" w:rsidRPr="00E646DC" w:rsidRDefault="00B94B9C" w:rsidP="004D7B7B">
            <w:pPr>
              <w:spacing w:before="60" w:after="60" w:line="360" w:lineRule="auto"/>
              <w:jc w:val="both"/>
            </w:pPr>
            <w:r w:rsidRPr="00E646DC">
              <w:t>varchar(</w:t>
            </w:r>
            <w:r w:rsidRPr="00E646DC">
              <w:rPr>
                <w:lang w:val="en-AU"/>
              </w:rPr>
              <w:t>25</w:t>
            </w:r>
            <w:r w:rsidRPr="00E646DC">
              <w:t>)</w:t>
            </w:r>
          </w:p>
        </w:tc>
        <w:tc>
          <w:tcPr>
            <w:tcW w:w="3022" w:type="dxa"/>
          </w:tcPr>
          <w:p w14:paraId="6716A3F1" w14:textId="77777777" w:rsidR="00B94B9C" w:rsidRPr="00E646DC" w:rsidRDefault="00B94B9C" w:rsidP="004D7B7B">
            <w:pPr>
              <w:spacing w:before="60" w:after="60" w:line="360" w:lineRule="auto"/>
              <w:jc w:val="both"/>
              <w:rPr>
                <w:lang w:val="en-AU"/>
              </w:rPr>
            </w:pPr>
            <w:r w:rsidRPr="00E646DC">
              <w:rPr>
                <w:lang w:val="en-AU"/>
              </w:rPr>
              <w:t>khoá ngoại, id khách hàng</w:t>
            </w:r>
          </w:p>
        </w:tc>
      </w:tr>
      <w:tr w:rsidR="00B94B9C" w:rsidRPr="00E646DC" w14:paraId="20AF2744" w14:textId="77777777" w:rsidTr="00D129B8">
        <w:tc>
          <w:tcPr>
            <w:tcW w:w="3021" w:type="dxa"/>
          </w:tcPr>
          <w:p w14:paraId="0A6C41C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pickup_location</w:t>
            </w:r>
          </w:p>
        </w:tc>
        <w:tc>
          <w:tcPr>
            <w:tcW w:w="3021" w:type="dxa"/>
          </w:tcPr>
          <w:p w14:paraId="76249568" w14:textId="77777777" w:rsidR="00B94B9C" w:rsidRPr="00E646DC" w:rsidRDefault="00B94B9C" w:rsidP="004D7B7B">
            <w:pPr>
              <w:spacing w:before="60" w:after="60" w:line="360" w:lineRule="auto"/>
              <w:jc w:val="both"/>
            </w:pPr>
            <w:r w:rsidRPr="00E646DC">
              <w:t>varchar(</w:t>
            </w:r>
            <w:r w:rsidRPr="00E646DC">
              <w:rPr>
                <w:lang w:val="en-AU"/>
              </w:rPr>
              <w:t>255</w:t>
            </w:r>
            <w:r w:rsidRPr="00E646DC">
              <w:t>)</w:t>
            </w:r>
          </w:p>
        </w:tc>
        <w:tc>
          <w:tcPr>
            <w:tcW w:w="3022" w:type="dxa"/>
          </w:tcPr>
          <w:p w14:paraId="7484AB5E" w14:textId="77777777" w:rsidR="00B94B9C" w:rsidRPr="00E646DC" w:rsidRDefault="00B94B9C" w:rsidP="004D7B7B">
            <w:pPr>
              <w:spacing w:before="60" w:after="60" w:line="360" w:lineRule="auto"/>
              <w:jc w:val="both"/>
              <w:rPr>
                <w:lang w:val="en-AU"/>
              </w:rPr>
            </w:pPr>
            <w:r w:rsidRPr="00E646DC">
              <w:rPr>
                <w:lang w:val="en-AU"/>
              </w:rPr>
              <w:t>địa điểm đón</w:t>
            </w:r>
          </w:p>
        </w:tc>
      </w:tr>
      <w:tr w:rsidR="00B94B9C" w:rsidRPr="00E646DC" w14:paraId="3B49F9D3" w14:textId="77777777" w:rsidTr="00D129B8">
        <w:tc>
          <w:tcPr>
            <w:tcW w:w="3021" w:type="dxa"/>
          </w:tcPr>
          <w:p w14:paraId="7A8227C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lastRenderedPageBreak/>
              <w:t>dropoff_location</w:t>
            </w:r>
          </w:p>
        </w:tc>
        <w:tc>
          <w:tcPr>
            <w:tcW w:w="3021" w:type="dxa"/>
          </w:tcPr>
          <w:p w14:paraId="6E3BFEF6" w14:textId="77777777" w:rsidR="00B94B9C" w:rsidRPr="00E646DC" w:rsidRDefault="00B94B9C" w:rsidP="004D7B7B">
            <w:pPr>
              <w:spacing w:before="60" w:after="60" w:line="360" w:lineRule="auto"/>
              <w:jc w:val="both"/>
            </w:pPr>
            <w:r w:rsidRPr="00E646DC">
              <w:t>varchar(255)</w:t>
            </w:r>
          </w:p>
        </w:tc>
        <w:tc>
          <w:tcPr>
            <w:tcW w:w="3022" w:type="dxa"/>
          </w:tcPr>
          <w:p w14:paraId="0EB11A48" w14:textId="77777777" w:rsidR="00B94B9C" w:rsidRPr="00E646DC" w:rsidRDefault="00B94B9C" w:rsidP="004D7B7B">
            <w:pPr>
              <w:spacing w:before="60" w:after="60" w:line="360" w:lineRule="auto"/>
              <w:jc w:val="both"/>
              <w:rPr>
                <w:lang w:val="en-AU"/>
              </w:rPr>
            </w:pPr>
            <w:r w:rsidRPr="00E646DC">
              <w:rPr>
                <w:lang w:val="en-AU"/>
              </w:rPr>
              <w:t>địa điểm đến</w:t>
            </w:r>
          </w:p>
        </w:tc>
      </w:tr>
      <w:tr w:rsidR="00B94B9C" w:rsidRPr="00E646DC" w14:paraId="41CD8A24" w14:textId="77777777" w:rsidTr="00D129B8">
        <w:tc>
          <w:tcPr>
            <w:tcW w:w="3021" w:type="dxa"/>
          </w:tcPr>
          <w:p w14:paraId="2001D9F0"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pickup_time</w:t>
            </w:r>
          </w:p>
        </w:tc>
        <w:tc>
          <w:tcPr>
            <w:tcW w:w="3021" w:type="dxa"/>
          </w:tcPr>
          <w:p w14:paraId="02128E34"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1CE61558" w14:textId="77777777" w:rsidR="00B94B9C" w:rsidRPr="00E646DC" w:rsidRDefault="00B94B9C" w:rsidP="004D7B7B">
            <w:pPr>
              <w:spacing w:before="60" w:after="60" w:line="360" w:lineRule="auto"/>
              <w:jc w:val="both"/>
              <w:rPr>
                <w:lang w:val="en-AU"/>
              </w:rPr>
            </w:pPr>
            <w:r w:rsidRPr="00E646DC">
              <w:rPr>
                <w:lang w:val="en-AU"/>
              </w:rPr>
              <w:t>thời gian đón</w:t>
            </w:r>
          </w:p>
        </w:tc>
      </w:tr>
      <w:tr w:rsidR="00B94B9C" w:rsidRPr="00E646DC" w14:paraId="6CEB6C0F" w14:textId="77777777" w:rsidTr="00D129B8">
        <w:tc>
          <w:tcPr>
            <w:tcW w:w="3021" w:type="dxa"/>
          </w:tcPr>
          <w:p w14:paraId="0539684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dropoff_time</w:t>
            </w:r>
          </w:p>
        </w:tc>
        <w:tc>
          <w:tcPr>
            <w:tcW w:w="3021" w:type="dxa"/>
          </w:tcPr>
          <w:p w14:paraId="06619C5F"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69B8ADAB" w14:textId="77777777" w:rsidR="00B94B9C" w:rsidRPr="00E646DC" w:rsidRDefault="00B94B9C" w:rsidP="004D7B7B">
            <w:pPr>
              <w:spacing w:before="60" w:after="60" w:line="360" w:lineRule="auto"/>
              <w:jc w:val="both"/>
              <w:rPr>
                <w:lang w:val="en-AU"/>
              </w:rPr>
            </w:pPr>
            <w:r w:rsidRPr="00E646DC">
              <w:rPr>
                <w:lang w:val="en-AU"/>
              </w:rPr>
              <w:t>thời gian đến</w:t>
            </w:r>
          </w:p>
        </w:tc>
      </w:tr>
      <w:tr w:rsidR="00B94B9C" w:rsidRPr="00E646DC" w14:paraId="3F54420A" w14:textId="77777777" w:rsidTr="00D129B8">
        <w:tc>
          <w:tcPr>
            <w:tcW w:w="3021" w:type="dxa"/>
          </w:tcPr>
          <w:p w14:paraId="1E9D6DB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status</w:t>
            </w:r>
          </w:p>
        </w:tc>
        <w:tc>
          <w:tcPr>
            <w:tcW w:w="3021" w:type="dxa"/>
          </w:tcPr>
          <w:p w14:paraId="1886DF79"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50)</w:t>
            </w:r>
          </w:p>
        </w:tc>
        <w:tc>
          <w:tcPr>
            <w:tcW w:w="3022" w:type="dxa"/>
          </w:tcPr>
          <w:p w14:paraId="0937DE35" w14:textId="77777777" w:rsidR="00B94B9C" w:rsidRPr="00E646DC" w:rsidRDefault="00B94B9C" w:rsidP="004D7B7B">
            <w:pPr>
              <w:spacing w:before="60" w:after="60" w:line="360" w:lineRule="auto"/>
              <w:jc w:val="both"/>
              <w:rPr>
                <w:lang w:val="en-AU"/>
              </w:rPr>
            </w:pPr>
            <w:r w:rsidRPr="00E646DC">
              <w:rPr>
                <w:lang w:val="en-AU"/>
              </w:rPr>
              <w:t>trạng thái</w:t>
            </w:r>
          </w:p>
        </w:tc>
      </w:tr>
      <w:tr w:rsidR="00B94B9C" w:rsidRPr="00E646DC" w14:paraId="7A34F78F" w14:textId="77777777" w:rsidTr="00D129B8">
        <w:tc>
          <w:tcPr>
            <w:tcW w:w="3021" w:type="dxa"/>
          </w:tcPr>
          <w:p w14:paraId="1E76489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fare</w:t>
            </w:r>
          </w:p>
        </w:tc>
        <w:tc>
          <w:tcPr>
            <w:tcW w:w="3021" w:type="dxa"/>
          </w:tcPr>
          <w:p w14:paraId="3ACC4D62"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4AC171BB" w14:textId="77777777" w:rsidR="00B94B9C" w:rsidRPr="00E646DC" w:rsidRDefault="00B94B9C" w:rsidP="004D7B7B">
            <w:pPr>
              <w:spacing w:before="60" w:after="60" w:line="360" w:lineRule="auto"/>
              <w:jc w:val="both"/>
              <w:rPr>
                <w:lang w:val="en-AU"/>
              </w:rPr>
            </w:pPr>
            <w:r w:rsidRPr="00E646DC">
              <w:rPr>
                <w:lang w:val="en-AU"/>
              </w:rPr>
              <w:t>số tiền chuyến xe</w:t>
            </w:r>
          </w:p>
        </w:tc>
      </w:tr>
      <w:tr w:rsidR="00B94B9C" w:rsidRPr="00E646DC" w14:paraId="53933F43" w14:textId="77777777" w:rsidTr="00D129B8">
        <w:tc>
          <w:tcPr>
            <w:tcW w:w="3021" w:type="dxa"/>
          </w:tcPr>
          <w:p w14:paraId="5D0A26F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note</w:t>
            </w:r>
          </w:p>
        </w:tc>
        <w:tc>
          <w:tcPr>
            <w:tcW w:w="3021" w:type="dxa"/>
          </w:tcPr>
          <w:p w14:paraId="698632BD"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5C556868" w14:textId="77777777" w:rsidR="00B94B9C" w:rsidRPr="00E646DC" w:rsidRDefault="00B94B9C" w:rsidP="004D7B7B">
            <w:pPr>
              <w:spacing w:before="60" w:after="60" w:line="360" w:lineRule="auto"/>
              <w:jc w:val="both"/>
              <w:rPr>
                <w:lang w:val="en-AU"/>
              </w:rPr>
            </w:pPr>
            <w:r w:rsidRPr="00E646DC">
              <w:rPr>
                <w:lang w:val="en-AU"/>
              </w:rPr>
              <w:t xml:space="preserve">ghi chú </w:t>
            </w:r>
          </w:p>
        </w:tc>
      </w:tr>
      <w:tr w:rsidR="00B94B9C" w:rsidRPr="00E646DC" w14:paraId="665B8024" w14:textId="77777777" w:rsidTr="00D129B8">
        <w:tc>
          <w:tcPr>
            <w:tcW w:w="3021" w:type="dxa"/>
          </w:tcPr>
          <w:p w14:paraId="52EED33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created_time</w:t>
            </w:r>
          </w:p>
        </w:tc>
        <w:tc>
          <w:tcPr>
            <w:tcW w:w="3021" w:type="dxa"/>
          </w:tcPr>
          <w:p w14:paraId="2F2ACC90"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17F67E64" w14:textId="77777777" w:rsidR="00B94B9C" w:rsidRPr="00E646DC" w:rsidRDefault="00B94B9C" w:rsidP="004D7B7B">
            <w:pPr>
              <w:spacing w:before="60" w:after="60" w:line="360" w:lineRule="auto"/>
              <w:jc w:val="both"/>
              <w:rPr>
                <w:lang w:val="en-AU"/>
              </w:rPr>
            </w:pPr>
            <w:r w:rsidRPr="00E646DC">
              <w:rPr>
                <w:lang w:val="en-AU"/>
              </w:rPr>
              <w:t>thời gian tạo chuyến xe</w:t>
            </w:r>
          </w:p>
        </w:tc>
      </w:tr>
    </w:tbl>
    <w:p w14:paraId="5F4FDFA9" w14:textId="77777777" w:rsidR="00B94B9C" w:rsidRPr="00E646DC" w:rsidRDefault="00B94B9C" w:rsidP="00E646DC">
      <w:pPr>
        <w:pStyle w:val="Heading8"/>
        <w:spacing w:line="360" w:lineRule="auto"/>
        <w:rPr>
          <w:rFonts w:cs="Times New Roman"/>
          <w:lang w:val="en-US"/>
        </w:rPr>
      </w:pPr>
      <w:bookmarkStart w:id="4831" w:name="_Toc186274598"/>
      <w:r w:rsidRPr="00E646DC">
        <w:rPr>
          <w:rFonts w:cs="Times New Roman"/>
          <w:lang w:val="en-US"/>
        </w:rPr>
        <w:t xml:space="preserve">Bảng </w:t>
      </w:r>
      <w:r w:rsidR="00FB6977" w:rsidRPr="00E646DC">
        <w:rPr>
          <w:rFonts w:cs="Times New Roman"/>
          <w:lang w:val="en-US"/>
        </w:rPr>
        <w:t>3.18</w:t>
      </w:r>
      <w:r w:rsidRPr="00E646DC">
        <w:rPr>
          <w:rFonts w:cs="Times New Roman"/>
          <w:lang w:val="en-US"/>
        </w:rPr>
        <w:t xml:space="preserve"> Bảng ride</w:t>
      </w:r>
      <w:bookmarkEnd w:id="4831"/>
    </w:p>
    <w:p w14:paraId="16443688" w14:textId="77777777" w:rsidR="00B94B9C" w:rsidRPr="00E646DC" w:rsidRDefault="00B94B9C" w:rsidP="004D7B7B">
      <w:pPr>
        <w:pStyle w:val="Heading4"/>
        <w:spacing w:line="360" w:lineRule="auto"/>
        <w:jc w:val="both"/>
        <w:rPr>
          <w:rFonts w:cs="Times New Roman"/>
          <w:color w:val="auto"/>
          <w:lang w:val="en-US"/>
        </w:rPr>
        <w:pPrChange w:id="4832" w:author="Administrator" w:date="2024-12-28T10:43:00Z">
          <w:pPr>
            <w:pStyle w:val="Heading4"/>
            <w:spacing w:line="360" w:lineRule="auto"/>
          </w:pPr>
        </w:pPrChange>
      </w:pPr>
      <w:r w:rsidRPr="00E646DC">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E646DC" w14:paraId="2FAE7EAE" w14:textId="77777777" w:rsidTr="00D129B8">
        <w:tc>
          <w:tcPr>
            <w:tcW w:w="3021" w:type="dxa"/>
          </w:tcPr>
          <w:p w14:paraId="51ECB49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00D976C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31AF5DC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393AA83D" w14:textId="77777777" w:rsidTr="00D129B8">
        <w:tc>
          <w:tcPr>
            <w:tcW w:w="3021" w:type="dxa"/>
          </w:tcPr>
          <w:p w14:paraId="543EAC3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0360C73B"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32C7E220" w14:textId="77777777" w:rsidR="00B94B9C" w:rsidRPr="00E646DC" w:rsidRDefault="00B94B9C" w:rsidP="004D7B7B">
            <w:pPr>
              <w:spacing w:before="60" w:after="60" w:line="360" w:lineRule="auto"/>
              <w:jc w:val="both"/>
              <w:rPr>
                <w:sz w:val="26"/>
                <w:szCs w:val="26"/>
                <w:lang w:val="en-AU"/>
              </w:rPr>
            </w:pPr>
            <w:r w:rsidRPr="00E646DC">
              <w:t>khoá chính, id</w:t>
            </w:r>
          </w:p>
        </w:tc>
      </w:tr>
      <w:tr w:rsidR="00B94B9C" w:rsidRPr="00E646DC" w14:paraId="47EEB376" w14:textId="77777777" w:rsidTr="00D129B8">
        <w:tc>
          <w:tcPr>
            <w:tcW w:w="3021" w:type="dxa"/>
          </w:tcPr>
          <w:p w14:paraId="1A54F1FF"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amount</w:t>
            </w:r>
          </w:p>
        </w:tc>
        <w:tc>
          <w:tcPr>
            <w:tcW w:w="3021" w:type="dxa"/>
          </w:tcPr>
          <w:p w14:paraId="47D48234"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3E93D211" w14:textId="77777777" w:rsidR="00B94B9C" w:rsidRPr="00E646DC" w:rsidRDefault="00B94B9C" w:rsidP="004D7B7B">
            <w:pPr>
              <w:spacing w:before="60" w:after="60" w:line="360" w:lineRule="auto"/>
              <w:jc w:val="both"/>
              <w:rPr>
                <w:lang w:val="en-AU"/>
              </w:rPr>
            </w:pPr>
            <w:r w:rsidRPr="00E646DC">
              <w:rPr>
                <w:lang w:val="en-AU"/>
              </w:rPr>
              <w:t>số tiền giao dịch</w:t>
            </w:r>
          </w:p>
        </w:tc>
      </w:tr>
      <w:tr w:rsidR="00B94B9C" w:rsidRPr="00E646DC" w14:paraId="766A50EF" w14:textId="77777777" w:rsidTr="00D129B8">
        <w:tc>
          <w:tcPr>
            <w:tcW w:w="3021" w:type="dxa"/>
          </w:tcPr>
          <w:p w14:paraId="2B67952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transaction_type</w:t>
            </w:r>
          </w:p>
        </w:tc>
        <w:tc>
          <w:tcPr>
            <w:tcW w:w="3021" w:type="dxa"/>
          </w:tcPr>
          <w:p w14:paraId="3FD2BAFC" w14:textId="77777777" w:rsidR="00B94B9C" w:rsidRPr="00E646DC" w:rsidRDefault="00B94B9C" w:rsidP="004D7B7B">
            <w:pPr>
              <w:spacing w:before="60" w:after="60" w:line="360" w:lineRule="auto"/>
              <w:jc w:val="both"/>
            </w:pPr>
            <w:r w:rsidRPr="00E646DC">
              <w:t>varchar(</w:t>
            </w:r>
            <w:r w:rsidRPr="00E646DC">
              <w:rPr>
                <w:lang w:val="en-AU"/>
              </w:rPr>
              <w:t>25</w:t>
            </w:r>
            <w:r w:rsidRPr="00E646DC">
              <w:t>)</w:t>
            </w:r>
          </w:p>
        </w:tc>
        <w:tc>
          <w:tcPr>
            <w:tcW w:w="3022" w:type="dxa"/>
          </w:tcPr>
          <w:p w14:paraId="125C3502" w14:textId="77777777" w:rsidR="00B94B9C" w:rsidRPr="00E646DC" w:rsidRDefault="00B94B9C" w:rsidP="004D7B7B">
            <w:pPr>
              <w:spacing w:before="60" w:after="60" w:line="360" w:lineRule="auto"/>
              <w:jc w:val="both"/>
              <w:rPr>
                <w:lang w:val="en-AU"/>
              </w:rPr>
            </w:pPr>
            <w:r w:rsidRPr="00E646DC">
              <w:rPr>
                <w:lang w:val="en-AU"/>
              </w:rPr>
              <w:t>loại giao dịch</w:t>
            </w:r>
          </w:p>
        </w:tc>
      </w:tr>
      <w:tr w:rsidR="00B94B9C" w:rsidRPr="00E646DC" w14:paraId="1DC021A4" w14:textId="77777777" w:rsidTr="00D129B8">
        <w:tc>
          <w:tcPr>
            <w:tcW w:w="3021" w:type="dxa"/>
          </w:tcPr>
          <w:p w14:paraId="67AFDE67"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timestamp</w:t>
            </w:r>
          </w:p>
        </w:tc>
        <w:tc>
          <w:tcPr>
            <w:tcW w:w="3021" w:type="dxa"/>
          </w:tcPr>
          <w:p w14:paraId="60F3FFBD" w14:textId="77777777" w:rsidR="00B94B9C" w:rsidRPr="00E646DC" w:rsidRDefault="00B94B9C" w:rsidP="004D7B7B">
            <w:pPr>
              <w:spacing w:before="60" w:after="60" w:line="360" w:lineRule="auto"/>
              <w:jc w:val="both"/>
            </w:pPr>
            <w:r w:rsidRPr="00E646DC">
              <w:rPr>
                <w:sz w:val="26"/>
                <w:szCs w:val="26"/>
                <w:lang w:val="en-AU"/>
              </w:rPr>
              <w:t>timestamp</w:t>
            </w:r>
          </w:p>
        </w:tc>
        <w:tc>
          <w:tcPr>
            <w:tcW w:w="3022" w:type="dxa"/>
          </w:tcPr>
          <w:p w14:paraId="0BA6EC33" w14:textId="77777777" w:rsidR="00B94B9C" w:rsidRPr="00E646DC" w:rsidRDefault="00B94B9C" w:rsidP="004D7B7B">
            <w:pPr>
              <w:spacing w:before="60" w:after="60" w:line="360" w:lineRule="auto"/>
              <w:jc w:val="both"/>
              <w:rPr>
                <w:lang w:val="en-AU"/>
              </w:rPr>
            </w:pPr>
            <w:r w:rsidRPr="00E646DC">
              <w:rPr>
                <w:lang w:val="en-AU"/>
              </w:rPr>
              <w:t>thời gian xác nhận giao dịch</w:t>
            </w:r>
          </w:p>
        </w:tc>
      </w:tr>
      <w:tr w:rsidR="00B94B9C" w:rsidRPr="00E646DC" w14:paraId="012D078C" w14:textId="77777777" w:rsidTr="00D129B8">
        <w:tc>
          <w:tcPr>
            <w:tcW w:w="3021" w:type="dxa"/>
          </w:tcPr>
          <w:p w14:paraId="6ED7647F"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status</w:t>
            </w:r>
          </w:p>
        </w:tc>
        <w:tc>
          <w:tcPr>
            <w:tcW w:w="3021" w:type="dxa"/>
          </w:tcPr>
          <w:p w14:paraId="583746C2" w14:textId="77777777" w:rsidR="00B94B9C" w:rsidRPr="00E646DC" w:rsidRDefault="00B94B9C" w:rsidP="004D7B7B">
            <w:pPr>
              <w:spacing w:before="60" w:after="60" w:line="360" w:lineRule="auto"/>
              <w:jc w:val="both"/>
            </w:pPr>
            <w:r w:rsidRPr="00E646DC">
              <w:t>varchar(255)</w:t>
            </w:r>
          </w:p>
        </w:tc>
        <w:tc>
          <w:tcPr>
            <w:tcW w:w="3022" w:type="dxa"/>
          </w:tcPr>
          <w:p w14:paraId="5BA26C99" w14:textId="77777777" w:rsidR="00B94B9C" w:rsidRPr="00E646DC" w:rsidRDefault="00B94B9C" w:rsidP="004D7B7B">
            <w:pPr>
              <w:spacing w:before="60" w:after="60" w:line="360" w:lineRule="auto"/>
              <w:jc w:val="both"/>
              <w:rPr>
                <w:lang w:val="en-AU"/>
              </w:rPr>
            </w:pPr>
            <w:r w:rsidRPr="00E646DC">
              <w:rPr>
                <w:lang w:val="en-AU"/>
              </w:rPr>
              <w:t>trạng thái</w:t>
            </w:r>
          </w:p>
        </w:tc>
      </w:tr>
      <w:tr w:rsidR="00B94B9C" w:rsidRPr="00E646DC" w14:paraId="643A9F60" w14:textId="77777777" w:rsidTr="00D129B8">
        <w:tc>
          <w:tcPr>
            <w:tcW w:w="3021" w:type="dxa"/>
          </w:tcPr>
          <w:p w14:paraId="378730C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created_time</w:t>
            </w:r>
          </w:p>
        </w:tc>
        <w:tc>
          <w:tcPr>
            <w:tcW w:w="3021" w:type="dxa"/>
          </w:tcPr>
          <w:p w14:paraId="5867B8A8"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1E23F354" w14:textId="77777777" w:rsidR="00B94B9C" w:rsidRPr="00E646DC" w:rsidRDefault="00B94B9C" w:rsidP="004D7B7B">
            <w:pPr>
              <w:spacing w:before="60" w:after="60" w:line="360" w:lineRule="auto"/>
              <w:jc w:val="both"/>
              <w:rPr>
                <w:lang w:val="en-AU"/>
              </w:rPr>
            </w:pPr>
            <w:r w:rsidRPr="00E646DC">
              <w:rPr>
                <w:lang w:val="en-AU"/>
              </w:rPr>
              <w:t>thời gian tạo giao dịch</w:t>
            </w:r>
          </w:p>
        </w:tc>
      </w:tr>
      <w:tr w:rsidR="00B94B9C" w:rsidRPr="00E646DC" w14:paraId="6BDC66E9" w14:textId="77777777" w:rsidTr="00D129B8">
        <w:tc>
          <w:tcPr>
            <w:tcW w:w="3021" w:type="dxa"/>
          </w:tcPr>
          <w:p w14:paraId="3801191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description</w:t>
            </w:r>
          </w:p>
        </w:tc>
        <w:tc>
          <w:tcPr>
            <w:tcW w:w="3021" w:type="dxa"/>
          </w:tcPr>
          <w:p w14:paraId="1D2D5550"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6F2EA77D" w14:textId="77777777" w:rsidR="00B94B9C" w:rsidRPr="00E646DC" w:rsidRDefault="00B94B9C" w:rsidP="004D7B7B">
            <w:pPr>
              <w:spacing w:before="60" w:after="60" w:line="360" w:lineRule="auto"/>
              <w:jc w:val="both"/>
              <w:rPr>
                <w:lang w:val="en-AU"/>
              </w:rPr>
            </w:pPr>
            <w:r w:rsidRPr="00E646DC">
              <w:rPr>
                <w:lang w:val="en-AU"/>
              </w:rPr>
              <w:t>mô tả giao dịch</w:t>
            </w:r>
          </w:p>
        </w:tc>
      </w:tr>
    </w:tbl>
    <w:p w14:paraId="0164E645" w14:textId="77777777" w:rsidR="00B94B9C" w:rsidRPr="00E646DC" w:rsidRDefault="00B94B9C" w:rsidP="00E646DC">
      <w:pPr>
        <w:pStyle w:val="Heading8"/>
        <w:spacing w:line="360" w:lineRule="auto"/>
        <w:rPr>
          <w:rFonts w:cs="Times New Roman"/>
          <w:lang w:val="en-US"/>
        </w:rPr>
      </w:pPr>
      <w:bookmarkStart w:id="4833" w:name="_Toc186274599"/>
      <w:r w:rsidRPr="00E646DC">
        <w:rPr>
          <w:rFonts w:cs="Times New Roman"/>
          <w:lang w:val="en-US"/>
        </w:rPr>
        <w:t xml:space="preserve">Bảng </w:t>
      </w:r>
      <w:r w:rsidR="00FB6977" w:rsidRPr="00E646DC">
        <w:rPr>
          <w:rFonts w:cs="Times New Roman"/>
          <w:lang w:val="en-US"/>
        </w:rPr>
        <w:t>3.19</w:t>
      </w:r>
      <w:r w:rsidRPr="00E646DC">
        <w:rPr>
          <w:rFonts w:cs="Times New Roman"/>
          <w:lang w:val="en-US"/>
        </w:rPr>
        <w:t xml:space="preserve"> Bảng transaction</w:t>
      </w:r>
      <w:bookmarkEnd w:id="4833"/>
    </w:p>
    <w:p w14:paraId="16E28EA8" w14:textId="77777777" w:rsidR="00B94B9C" w:rsidRPr="00E646DC" w:rsidRDefault="00B94B9C" w:rsidP="004D7B7B">
      <w:pPr>
        <w:pStyle w:val="Heading4"/>
        <w:spacing w:line="360" w:lineRule="auto"/>
        <w:jc w:val="both"/>
        <w:rPr>
          <w:rFonts w:cs="Times New Roman"/>
          <w:color w:val="auto"/>
          <w:lang w:val="en-US"/>
        </w:rPr>
        <w:pPrChange w:id="4834" w:author="Administrator" w:date="2024-12-28T10:43:00Z">
          <w:pPr>
            <w:pStyle w:val="Heading4"/>
            <w:spacing w:line="360" w:lineRule="auto"/>
          </w:pPr>
        </w:pPrChange>
      </w:pPr>
      <w:r w:rsidRPr="00E646DC">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E646DC" w14:paraId="0DDC36A7" w14:textId="77777777" w:rsidTr="00D129B8">
        <w:tc>
          <w:tcPr>
            <w:tcW w:w="3021" w:type="dxa"/>
          </w:tcPr>
          <w:p w14:paraId="0C876F3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42C362F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5CB7AFB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1A4F4A8E" w14:textId="77777777" w:rsidTr="00D129B8">
        <w:tc>
          <w:tcPr>
            <w:tcW w:w="3021" w:type="dxa"/>
          </w:tcPr>
          <w:p w14:paraId="5429693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customer_id</w:t>
            </w:r>
          </w:p>
        </w:tc>
        <w:tc>
          <w:tcPr>
            <w:tcW w:w="3021" w:type="dxa"/>
          </w:tcPr>
          <w:p w14:paraId="53B6B7A0"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23AF61FF" w14:textId="77777777" w:rsidR="00B94B9C" w:rsidRPr="00E646DC" w:rsidRDefault="00B94B9C" w:rsidP="004D7B7B">
            <w:pPr>
              <w:spacing w:before="60" w:after="60" w:line="360" w:lineRule="auto"/>
              <w:jc w:val="both"/>
              <w:rPr>
                <w:sz w:val="26"/>
                <w:szCs w:val="26"/>
                <w:lang w:val="en-AU"/>
              </w:rPr>
            </w:pPr>
            <w:r w:rsidRPr="00E646DC">
              <w:rPr>
                <w:lang w:val="en-AU"/>
              </w:rPr>
              <w:t>khoá ngoại, id khách hàng</w:t>
            </w:r>
          </w:p>
        </w:tc>
      </w:tr>
      <w:tr w:rsidR="00B94B9C" w:rsidRPr="00E646DC" w14:paraId="5D0395B9" w14:textId="77777777" w:rsidTr="00D129B8">
        <w:tc>
          <w:tcPr>
            <w:tcW w:w="3021" w:type="dxa"/>
          </w:tcPr>
          <w:p w14:paraId="6EEBF80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transaction_id</w:t>
            </w:r>
          </w:p>
        </w:tc>
        <w:tc>
          <w:tcPr>
            <w:tcW w:w="3021" w:type="dxa"/>
          </w:tcPr>
          <w:p w14:paraId="6D9751ED" w14:textId="77777777" w:rsidR="00B94B9C" w:rsidRPr="00E646DC" w:rsidRDefault="00B94B9C" w:rsidP="004D7B7B">
            <w:pPr>
              <w:spacing w:before="60" w:after="60" w:line="360" w:lineRule="auto"/>
              <w:jc w:val="both"/>
            </w:pPr>
            <w:r w:rsidRPr="00E646DC">
              <w:t>varchar(10)</w:t>
            </w:r>
          </w:p>
        </w:tc>
        <w:tc>
          <w:tcPr>
            <w:tcW w:w="3022" w:type="dxa"/>
          </w:tcPr>
          <w:p w14:paraId="612ED739" w14:textId="77777777" w:rsidR="00B94B9C" w:rsidRPr="00E646DC" w:rsidRDefault="00B94B9C" w:rsidP="004D7B7B">
            <w:pPr>
              <w:spacing w:before="60" w:after="60" w:line="360" w:lineRule="auto"/>
              <w:jc w:val="both"/>
              <w:rPr>
                <w:lang w:val="en-AU"/>
              </w:rPr>
            </w:pPr>
            <w:r w:rsidRPr="00E646DC">
              <w:rPr>
                <w:lang w:val="en-AU"/>
              </w:rPr>
              <w:t>khoá ngoại, id giao dịch</w:t>
            </w:r>
          </w:p>
        </w:tc>
      </w:tr>
    </w:tbl>
    <w:p w14:paraId="6D93C940" w14:textId="77777777" w:rsidR="00B94B9C" w:rsidRPr="00E646DC" w:rsidRDefault="00B94B9C" w:rsidP="00E646DC">
      <w:pPr>
        <w:pStyle w:val="Heading8"/>
        <w:spacing w:line="360" w:lineRule="auto"/>
        <w:rPr>
          <w:rFonts w:cs="Times New Roman"/>
          <w:lang w:val="en-US"/>
        </w:rPr>
      </w:pPr>
      <w:bookmarkStart w:id="4835" w:name="_Toc186274600"/>
      <w:r w:rsidRPr="00E646DC">
        <w:rPr>
          <w:rFonts w:cs="Times New Roman"/>
          <w:lang w:val="en-US"/>
        </w:rPr>
        <w:lastRenderedPageBreak/>
        <w:t xml:space="preserve">Bảng </w:t>
      </w:r>
      <w:r w:rsidR="00FB6977" w:rsidRPr="00E646DC">
        <w:rPr>
          <w:rFonts w:cs="Times New Roman"/>
          <w:lang w:val="en-US"/>
        </w:rPr>
        <w:t>3.20</w:t>
      </w:r>
      <w:r w:rsidRPr="00E646DC">
        <w:rPr>
          <w:rFonts w:cs="Times New Roman"/>
          <w:lang w:val="en-US"/>
        </w:rPr>
        <w:t xml:space="preserve"> Bảng customer_transaction</w:t>
      </w:r>
      <w:bookmarkEnd w:id="4835"/>
    </w:p>
    <w:p w14:paraId="599C7D6E" w14:textId="77777777" w:rsidR="00B94B9C" w:rsidRPr="00E646DC" w:rsidRDefault="00B94B9C" w:rsidP="004D7B7B">
      <w:pPr>
        <w:pStyle w:val="Heading4"/>
        <w:spacing w:line="360" w:lineRule="auto"/>
        <w:jc w:val="both"/>
        <w:rPr>
          <w:rFonts w:cs="Times New Roman"/>
          <w:color w:val="auto"/>
          <w:lang w:val="en-US"/>
        </w:rPr>
        <w:pPrChange w:id="4836" w:author="Administrator" w:date="2024-12-28T10:43:00Z">
          <w:pPr>
            <w:pStyle w:val="Heading4"/>
            <w:spacing w:line="360" w:lineRule="auto"/>
          </w:pPr>
        </w:pPrChange>
      </w:pPr>
      <w:r w:rsidRPr="00E646DC">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E646DC" w14:paraId="3FD2BAEA" w14:textId="77777777" w:rsidTr="00D129B8">
        <w:tc>
          <w:tcPr>
            <w:tcW w:w="3021" w:type="dxa"/>
          </w:tcPr>
          <w:p w14:paraId="6384D56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79FCA91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6CEF9FCF"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4CA03D92" w14:textId="77777777" w:rsidTr="00D129B8">
        <w:tc>
          <w:tcPr>
            <w:tcW w:w="3021" w:type="dxa"/>
          </w:tcPr>
          <w:p w14:paraId="1259807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driver_id</w:t>
            </w:r>
          </w:p>
        </w:tc>
        <w:tc>
          <w:tcPr>
            <w:tcW w:w="3021" w:type="dxa"/>
          </w:tcPr>
          <w:p w14:paraId="0EA15C4D"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5F5EA301" w14:textId="77777777" w:rsidR="00B94B9C" w:rsidRPr="00E646DC" w:rsidRDefault="00B94B9C" w:rsidP="004D7B7B">
            <w:pPr>
              <w:spacing w:before="60" w:after="60" w:line="360" w:lineRule="auto"/>
              <w:jc w:val="both"/>
              <w:rPr>
                <w:sz w:val="26"/>
                <w:szCs w:val="26"/>
                <w:lang w:val="en-AU"/>
              </w:rPr>
            </w:pPr>
            <w:r w:rsidRPr="00E646DC">
              <w:rPr>
                <w:lang w:val="en-AU"/>
              </w:rPr>
              <w:t>khoá ngoại, id tài xế</w:t>
            </w:r>
          </w:p>
        </w:tc>
      </w:tr>
      <w:tr w:rsidR="00B94B9C" w:rsidRPr="00E646DC" w14:paraId="393ECE84" w14:textId="77777777" w:rsidTr="00D129B8">
        <w:tc>
          <w:tcPr>
            <w:tcW w:w="3021" w:type="dxa"/>
          </w:tcPr>
          <w:p w14:paraId="3A66EC9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transaction_id</w:t>
            </w:r>
          </w:p>
        </w:tc>
        <w:tc>
          <w:tcPr>
            <w:tcW w:w="3021" w:type="dxa"/>
          </w:tcPr>
          <w:p w14:paraId="198E7169" w14:textId="77777777" w:rsidR="00B94B9C" w:rsidRPr="00E646DC" w:rsidRDefault="00B94B9C" w:rsidP="004D7B7B">
            <w:pPr>
              <w:spacing w:before="60" w:after="60" w:line="360" w:lineRule="auto"/>
              <w:jc w:val="both"/>
            </w:pPr>
            <w:r w:rsidRPr="00E646DC">
              <w:t>varchar(10)</w:t>
            </w:r>
          </w:p>
        </w:tc>
        <w:tc>
          <w:tcPr>
            <w:tcW w:w="3022" w:type="dxa"/>
          </w:tcPr>
          <w:p w14:paraId="08A190DB" w14:textId="77777777" w:rsidR="00B94B9C" w:rsidRPr="00E646DC" w:rsidRDefault="00B94B9C" w:rsidP="004D7B7B">
            <w:pPr>
              <w:spacing w:before="60" w:after="60" w:line="360" w:lineRule="auto"/>
              <w:jc w:val="both"/>
              <w:rPr>
                <w:lang w:val="en-AU"/>
              </w:rPr>
            </w:pPr>
            <w:r w:rsidRPr="00E646DC">
              <w:rPr>
                <w:lang w:val="en-AU"/>
              </w:rPr>
              <w:t>khoá ngoại, id giao dịch</w:t>
            </w:r>
          </w:p>
        </w:tc>
      </w:tr>
    </w:tbl>
    <w:p w14:paraId="39857732" w14:textId="77777777" w:rsidR="00B94B9C" w:rsidRPr="00E646DC" w:rsidRDefault="00B94B9C" w:rsidP="00E646DC">
      <w:pPr>
        <w:pStyle w:val="Heading8"/>
        <w:spacing w:line="360" w:lineRule="auto"/>
        <w:rPr>
          <w:rFonts w:cs="Times New Roman"/>
          <w:lang w:val="en-US"/>
        </w:rPr>
      </w:pPr>
      <w:bookmarkStart w:id="4837" w:name="_Toc186274601"/>
      <w:r w:rsidRPr="00E646DC">
        <w:rPr>
          <w:rFonts w:cs="Times New Roman"/>
          <w:lang w:val="en-US"/>
        </w:rPr>
        <w:t xml:space="preserve">Bảng </w:t>
      </w:r>
      <w:r w:rsidR="00FB6977" w:rsidRPr="00E646DC">
        <w:rPr>
          <w:rFonts w:cs="Times New Roman"/>
          <w:lang w:val="en-US"/>
        </w:rPr>
        <w:t>3.21</w:t>
      </w:r>
      <w:r w:rsidRPr="00E646DC">
        <w:rPr>
          <w:rFonts w:cs="Times New Roman"/>
          <w:lang w:val="en-US"/>
        </w:rPr>
        <w:t xml:space="preserve"> Bảng driver_transaction</w:t>
      </w:r>
      <w:bookmarkEnd w:id="4837"/>
    </w:p>
    <w:p w14:paraId="503A7974" w14:textId="77777777" w:rsidR="00B94B9C" w:rsidRPr="00E646DC" w:rsidRDefault="00B94B9C" w:rsidP="004D7B7B">
      <w:pPr>
        <w:pStyle w:val="Heading4"/>
        <w:spacing w:line="360" w:lineRule="auto"/>
        <w:jc w:val="both"/>
        <w:rPr>
          <w:rFonts w:cs="Times New Roman"/>
          <w:color w:val="auto"/>
          <w:lang w:val="en-US"/>
        </w:rPr>
        <w:pPrChange w:id="4838" w:author="Administrator" w:date="2024-12-28T10:43:00Z">
          <w:pPr>
            <w:pStyle w:val="Heading4"/>
            <w:spacing w:line="360" w:lineRule="auto"/>
          </w:pPr>
        </w:pPrChange>
      </w:pPr>
      <w:r w:rsidRPr="00E646DC">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E646DC" w14:paraId="55ACD8B0" w14:textId="77777777" w:rsidTr="00D129B8">
        <w:tc>
          <w:tcPr>
            <w:tcW w:w="3021" w:type="dxa"/>
          </w:tcPr>
          <w:p w14:paraId="6E522B2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614DA8F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7B570D7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1C1D9767" w14:textId="77777777" w:rsidTr="00D129B8">
        <w:tc>
          <w:tcPr>
            <w:tcW w:w="3021" w:type="dxa"/>
          </w:tcPr>
          <w:p w14:paraId="6301A9F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51E2FE6A"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0C47087F"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4311EBBA" w14:textId="77777777" w:rsidTr="00D129B8">
        <w:tc>
          <w:tcPr>
            <w:tcW w:w="3021" w:type="dxa"/>
          </w:tcPr>
          <w:p w14:paraId="364604C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payment_method</w:t>
            </w:r>
          </w:p>
        </w:tc>
        <w:tc>
          <w:tcPr>
            <w:tcW w:w="3021" w:type="dxa"/>
          </w:tcPr>
          <w:p w14:paraId="37327FF7" w14:textId="77777777" w:rsidR="00B94B9C" w:rsidRPr="00E646DC" w:rsidRDefault="00B94B9C" w:rsidP="004D7B7B">
            <w:pPr>
              <w:spacing w:before="60" w:after="60" w:line="360" w:lineRule="auto"/>
              <w:jc w:val="both"/>
            </w:pPr>
            <w:r w:rsidRPr="00E646DC">
              <w:t>varchar(</w:t>
            </w:r>
            <w:r w:rsidRPr="00E646DC">
              <w:rPr>
                <w:lang w:val="en-AU"/>
              </w:rPr>
              <w:t>5</w:t>
            </w:r>
            <w:r w:rsidRPr="00E646DC">
              <w:t>0)</w:t>
            </w:r>
          </w:p>
        </w:tc>
        <w:tc>
          <w:tcPr>
            <w:tcW w:w="3022" w:type="dxa"/>
          </w:tcPr>
          <w:p w14:paraId="2764049E" w14:textId="77777777" w:rsidR="00B94B9C" w:rsidRPr="00E646DC" w:rsidRDefault="00B94B9C" w:rsidP="004D7B7B">
            <w:pPr>
              <w:spacing w:before="60" w:after="60" w:line="360" w:lineRule="auto"/>
              <w:jc w:val="both"/>
              <w:rPr>
                <w:lang w:val="en-AU"/>
              </w:rPr>
            </w:pPr>
            <w:r w:rsidRPr="00E646DC">
              <w:rPr>
                <w:lang w:val="en-AU"/>
              </w:rPr>
              <w:t>phương thức thanh toán</w:t>
            </w:r>
          </w:p>
        </w:tc>
      </w:tr>
      <w:tr w:rsidR="00B94B9C" w:rsidRPr="00E646DC" w14:paraId="0029D11F" w14:textId="77777777" w:rsidTr="00D129B8">
        <w:tc>
          <w:tcPr>
            <w:tcW w:w="3021" w:type="dxa"/>
          </w:tcPr>
          <w:p w14:paraId="218D1F9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payment_status</w:t>
            </w:r>
          </w:p>
        </w:tc>
        <w:tc>
          <w:tcPr>
            <w:tcW w:w="3021" w:type="dxa"/>
          </w:tcPr>
          <w:p w14:paraId="3E023967" w14:textId="77777777" w:rsidR="00B94B9C" w:rsidRPr="00E646DC" w:rsidRDefault="00B94B9C" w:rsidP="004D7B7B">
            <w:pPr>
              <w:spacing w:before="60" w:after="60" w:line="360" w:lineRule="auto"/>
              <w:jc w:val="both"/>
            </w:pPr>
            <w:r w:rsidRPr="00E646DC">
              <w:t>varchar(</w:t>
            </w:r>
            <w:r w:rsidRPr="00E646DC">
              <w:rPr>
                <w:lang w:val="en-AU"/>
              </w:rPr>
              <w:t>5</w:t>
            </w:r>
            <w:r w:rsidRPr="00E646DC">
              <w:t>0)</w:t>
            </w:r>
          </w:p>
        </w:tc>
        <w:tc>
          <w:tcPr>
            <w:tcW w:w="3022" w:type="dxa"/>
          </w:tcPr>
          <w:p w14:paraId="7660F1D1" w14:textId="77777777" w:rsidR="00B94B9C" w:rsidRPr="00E646DC" w:rsidRDefault="00B94B9C" w:rsidP="004D7B7B">
            <w:pPr>
              <w:spacing w:before="60" w:after="60" w:line="360" w:lineRule="auto"/>
              <w:jc w:val="both"/>
              <w:rPr>
                <w:lang w:val="en-AU"/>
              </w:rPr>
            </w:pPr>
            <w:r w:rsidRPr="00E646DC">
              <w:rPr>
                <w:lang w:val="en-AU"/>
              </w:rPr>
              <w:t xml:space="preserve">trạng thái </w:t>
            </w:r>
          </w:p>
        </w:tc>
      </w:tr>
      <w:tr w:rsidR="00B94B9C" w:rsidRPr="00E646DC" w14:paraId="529454E1" w14:textId="77777777" w:rsidTr="00D129B8">
        <w:tc>
          <w:tcPr>
            <w:tcW w:w="3021" w:type="dxa"/>
          </w:tcPr>
          <w:p w14:paraId="5F483ED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timestamp</w:t>
            </w:r>
          </w:p>
        </w:tc>
        <w:tc>
          <w:tcPr>
            <w:tcW w:w="3021" w:type="dxa"/>
          </w:tcPr>
          <w:p w14:paraId="719FC13B"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18C4D7B7" w14:textId="77777777" w:rsidR="00B94B9C" w:rsidRPr="00E646DC" w:rsidRDefault="00B94B9C" w:rsidP="004D7B7B">
            <w:pPr>
              <w:spacing w:before="60" w:after="60" w:line="360" w:lineRule="auto"/>
              <w:jc w:val="both"/>
              <w:rPr>
                <w:lang w:val="en-AU"/>
              </w:rPr>
            </w:pPr>
            <w:r w:rsidRPr="00E646DC">
              <w:rPr>
                <w:lang w:val="en-AU"/>
              </w:rPr>
              <w:t>thời gian thanh toán</w:t>
            </w:r>
          </w:p>
        </w:tc>
      </w:tr>
      <w:tr w:rsidR="00B94B9C" w:rsidRPr="00E646DC" w14:paraId="75941989" w14:textId="77777777" w:rsidTr="00D129B8">
        <w:tc>
          <w:tcPr>
            <w:tcW w:w="3021" w:type="dxa"/>
          </w:tcPr>
          <w:p w14:paraId="1F892DE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promotion_id</w:t>
            </w:r>
          </w:p>
        </w:tc>
        <w:tc>
          <w:tcPr>
            <w:tcW w:w="3021" w:type="dxa"/>
          </w:tcPr>
          <w:p w14:paraId="6CB3D667"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4A35308B" w14:textId="77777777" w:rsidR="00B94B9C" w:rsidRPr="00E646DC" w:rsidRDefault="00B94B9C" w:rsidP="004D7B7B">
            <w:pPr>
              <w:spacing w:before="60" w:after="60" w:line="360" w:lineRule="auto"/>
              <w:jc w:val="both"/>
              <w:rPr>
                <w:lang w:val="en-AU"/>
              </w:rPr>
            </w:pPr>
            <w:r w:rsidRPr="00E646DC">
              <w:rPr>
                <w:lang w:val="en-AU"/>
              </w:rPr>
              <w:t>khoá ngoại, mã giảm giá</w:t>
            </w:r>
          </w:p>
        </w:tc>
      </w:tr>
      <w:tr w:rsidR="00B94B9C" w:rsidRPr="00E646DC" w14:paraId="708CA912" w14:textId="77777777" w:rsidTr="00D129B8">
        <w:tc>
          <w:tcPr>
            <w:tcW w:w="3021" w:type="dxa"/>
          </w:tcPr>
          <w:p w14:paraId="4DA4A33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ride_id</w:t>
            </w:r>
          </w:p>
        </w:tc>
        <w:tc>
          <w:tcPr>
            <w:tcW w:w="3021" w:type="dxa"/>
          </w:tcPr>
          <w:p w14:paraId="4015638C"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0F98B60C" w14:textId="77777777" w:rsidR="00B94B9C" w:rsidRPr="00E646DC" w:rsidRDefault="00B94B9C" w:rsidP="004D7B7B">
            <w:pPr>
              <w:spacing w:before="60" w:after="60" w:line="360" w:lineRule="auto"/>
              <w:jc w:val="both"/>
              <w:rPr>
                <w:lang w:val="en-AU"/>
              </w:rPr>
            </w:pPr>
            <w:r w:rsidRPr="00E646DC">
              <w:rPr>
                <w:lang w:val="en-AU"/>
              </w:rPr>
              <w:t>khoá ngoại, mã chuyến xe</w:t>
            </w:r>
          </w:p>
        </w:tc>
      </w:tr>
      <w:tr w:rsidR="00B94B9C" w:rsidRPr="00E646DC" w14:paraId="2EA075C2" w14:textId="77777777" w:rsidTr="00D129B8">
        <w:tc>
          <w:tcPr>
            <w:tcW w:w="3021" w:type="dxa"/>
          </w:tcPr>
          <w:p w14:paraId="5F3F190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transaction_id</w:t>
            </w:r>
          </w:p>
        </w:tc>
        <w:tc>
          <w:tcPr>
            <w:tcW w:w="3021" w:type="dxa"/>
          </w:tcPr>
          <w:p w14:paraId="12AF8380"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72547F31" w14:textId="77777777" w:rsidR="00B94B9C" w:rsidRPr="00E646DC" w:rsidRDefault="00B94B9C" w:rsidP="004D7B7B">
            <w:pPr>
              <w:spacing w:before="60" w:after="60" w:line="360" w:lineRule="auto"/>
              <w:jc w:val="both"/>
              <w:rPr>
                <w:lang w:val="en-AU"/>
              </w:rPr>
            </w:pPr>
            <w:r w:rsidRPr="00E646DC">
              <w:rPr>
                <w:lang w:val="en-AU"/>
              </w:rPr>
              <w:t>khoá ngoại, mã giao dịch</w:t>
            </w:r>
          </w:p>
        </w:tc>
      </w:tr>
    </w:tbl>
    <w:p w14:paraId="5CD27029" w14:textId="77777777" w:rsidR="00B94B9C" w:rsidRPr="00E646DC" w:rsidRDefault="00B94B9C" w:rsidP="00E646DC">
      <w:pPr>
        <w:pStyle w:val="Heading8"/>
        <w:spacing w:line="360" w:lineRule="auto"/>
        <w:rPr>
          <w:rFonts w:cs="Times New Roman"/>
          <w:lang w:val="en-US"/>
        </w:rPr>
      </w:pPr>
      <w:bookmarkStart w:id="4839" w:name="_Toc186274602"/>
      <w:r w:rsidRPr="00E646DC">
        <w:rPr>
          <w:rFonts w:cs="Times New Roman"/>
          <w:lang w:val="en-US"/>
        </w:rPr>
        <w:t xml:space="preserve">Bảng </w:t>
      </w:r>
      <w:r w:rsidR="00FB6977" w:rsidRPr="00E646DC">
        <w:rPr>
          <w:rFonts w:cs="Times New Roman"/>
          <w:lang w:val="en-US"/>
        </w:rPr>
        <w:t>3.22</w:t>
      </w:r>
      <w:r w:rsidRPr="00E646DC">
        <w:rPr>
          <w:rFonts w:cs="Times New Roman"/>
          <w:lang w:val="en-US"/>
        </w:rPr>
        <w:t xml:space="preserve"> Bảng payment</w:t>
      </w:r>
      <w:bookmarkEnd w:id="4839"/>
    </w:p>
    <w:p w14:paraId="1025C930" w14:textId="77777777" w:rsidR="00B94B9C" w:rsidRPr="00E646DC" w:rsidRDefault="00B94B9C" w:rsidP="004D7B7B">
      <w:pPr>
        <w:pStyle w:val="Heading4"/>
        <w:spacing w:line="360" w:lineRule="auto"/>
        <w:jc w:val="both"/>
        <w:rPr>
          <w:rFonts w:cs="Times New Roman"/>
          <w:color w:val="auto"/>
          <w:lang w:val="en-US"/>
        </w:rPr>
        <w:pPrChange w:id="4840" w:author="Administrator" w:date="2024-12-28T10:43:00Z">
          <w:pPr>
            <w:pStyle w:val="Heading4"/>
            <w:spacing w:line="360" w:lineRule="auto"/>
          </w:pPr>
        </w:pPrChange>
      </w:pPr>
      <w:r w:rsidRPr="00E646DC">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E646DC" w14:paraId="71AE9383" w14:textId="77777777" w:rsidTr="00D129B8">
        <w:tc>
          <w:tcPr>
            <w:tcW w:w="3021" w:type="dxa"/>
          </w:tcPr>
          <w:p w14:paraId="14A3E65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6EC78DE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789B1CD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74D4B8C0" w14:textId="77777777" w:rsidTr="00D129B8">
        <w:tc>
          <w:tcPr>
            <w:tcW w:w="3021" w:type="dxa"/>
          </w:tcPr>
          <w:p w14:paraId="515DEAF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1B0C18F8"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3A2692A6"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1920479A" w14:textId="77777777" w:rsidTr="00D129B8">
        <w:tc>
          <w:tcPr>
            <w:tcW w:w="3021" w:type="dxa"/>
          </w:tcPr>
          <w:p w14:paraId="1FC0A4C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code</w:t>
            </w:r>
          </w:p>
        </w:tc>
        <w:tc>
          <w:tcPr>
            <w:tcW w:w="3021" w:type="dxa"/>
          </w:tcPr>
          <w:p w14:paraId="3C7DFFB2" w14:textId="77777777" w:rsidR="00B94B9C" w:rsidRPr="00E646DC" w:rsidRDefault="00B94B9C" w:rsidP="004D7B7B">
            <w:pPr>
              <w:spacing w:before="60" w:after="60" w:line="360" w:lineRule="auto"/>
              <w:jc w:val="both"/>
            </w:pPr>
            <w:r w:rsidRPr="00E646DC">
              <w:t>varchar(</w:t>
            </w:r>
            <w:r w:rsidRPr="00E646DC">
              <w:rPr>
                <w:lang w:val="en-AU"/>
              </w:rPr>
              <w:t>5</w:t>
            </w:r>
            <w:r w:rsidRPr="00E646DC">
              <w:t>0)</w:t>
            </w:r>
          </w:p>
        </w:tc>
        <w:tc>
          <w:tcPr>
            <w:tcW w:w="3022" w:type="dxa"/>
          </w:tcPr>
          <w:p w14:paraId="48C7193E" w14:textId="77777777" w:rsidR="00B94B9C" w:rsidRPr="00E646DC" w:rsidRDefault="00B94B9C" w:rsidP="004D7B7B">
            <w:pPr>
              <w:spacing w:before="60" w:after="60" w:line="360" w:lineRule="auto"/>
              <w:jc w:val="both"/>
              <w:rPr>
                <w:lang w:val="en-AU"/>
              </w:rPr>
            </w:pPr>
            <w:r w:rsidRPr="00E646DC">
              <w:rPr>
                <w:lang w:val="en-AU"/>
              </w:rPr>
              <w:t>mã giảm giá</w:t>
            </w:r>
          </w:p>
        </w:tc>
      </w:tr>
      <w:tr w:rsidR="00B94B9C" w:rsidRPr="00E646DC" w14:paraId="183766BC" w14:textId="77777777" w:rsidTr="00D129B8">
        <w:tc>
          <w:tcPr>
            <w:tcW w:w="3021" w:type="dxa"/>
          </w:tcPr>
          <w:p w14:paraId="06679DE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discount_amount</w:t>
            </w:r>
          </w:p>
        </w:tc>
        <w:tc>
          <w:tcPr>
            <w:tcW w:w="3021" w:type="dxa"/>
          </w:tcPr>
          <w:p w14:paraId="5020D71E"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16E988F2" w14:textId="77777777" w:rsidR="00B94B9C" w:rsidRPr="00E646DC" w:rsidRDefault="00B94B9C" w:rsidP="004D7B7B">
            <w:pPr>
              <w:spacing w:before="60" w:after="60" w:line="360" w:lineRule="auto"/>
              <w:jc w:val="both"/>
              <w:rPr>
                <w:lang w:val="en-AU"/>
              </w:rPr>
            </w:pPr>
            <w:r w:rsidRPr="00E646DC">
              <w:rPr>
                <w:lang w:val="en-AU"/>
              </w:rPr>
              <w:t>phần trăm giảm giá</w:t>
            </w:r>
          </w:p>
        </w:tc>
      </w:tr>
      <w:tr w:rsidR="00B94B9C" w:rsidRPr="00E646DC" w14:paraId="34FCDD80" w14:textId="77777777" w:rsidTr="00D129B8">
        <w:tc>
          <w:tcPr>
            <w:tcW w:w="3021" w:type="dxa"/>
          </w:tcPr>
          <w:p w14:paraId="206D045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customer_id</w:t>
            </w:r>
          </w:p>
        </w:tc>
        <w:tc>
          <w:tcPr>
            <w:tcW w:w="3021" w:type="dxa"/>
          </w:tcPr>
          <w:p w14:paraId="114BCFAD"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246AEC6D" w14:textId="77777777" w:rsidR="00B94B9C" w:rsidRPr="00E646DC" w:rsidRDefault="00B94B9C" w:rsidP="004D7B7B">
            <w:pPr>
              <w:spacing w:before="60" w:after="60" w:line="360" w:lineRule="auto"/>
              <w:jc w:val="both"/>
              <w:rPr>
                <w:lang w:val="en-AU"/>
              </w:rPr>
            </w:pPr>
            <w:r w:rsidRPr="00E646DC">
              <w:rPr>
                <w:lang w:val="en-AU"/>
              </w:rPr>
              <w:t>khoá ngoại, mã khách hàng</w:t>
            </w:r>
          </w:p>
        </w:tc>
      </w:tr>
      <w:tr w:rsidR="00B94B9C" w:rsidRPr="00E646DC" w14:paraId="7AAE1A80" w14:textId="77777777" w:rsidTr="00D129B8">
        <w:tc>
          <w:tcPr>
            <w:tcW w:w="3021" w:type="dxa"/>
          </w:tcPr>
          <w:p w14:paraId="63CA516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expired_date</w:t>
            </w:r>
          </w:p>
        </w:tc>
        <w:tc>
          <w:tcPr>
            <w:tcW w:w="3021" w:type="dxa"/>
          </w:tcPr>
          <w:p w14:paraId="63A22825"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5EEB0F12" w14:textId="77777777" w:rsidR="00B94B9C" w:rsidRPr="00E646DC" w:rsidRDefault="00B94B9C" w:rsidP="004D7B7B">
            <w:pPr>
              <w:spacing w:before="60" w:after="60" w:line="360" w:lineRule="auto"/>
              <w:jc w:val="both"/>
              <w:rPr>
                <w:lang w:val="en-AU"/>
              </w:rPr>
            </w:pPr>
            <w:r w:rsidRPr="00E646DC">
              <w:rPr>
                <w:lang w:val="en-AU"/>
              </w:rPr>
              <w:t>thời gian hết hạn</w:t>
            </w:r>
          </w:p>
        </w:tc>
      </w:tr>
      <w:tr w:rsidR="00B94B9C" w:rsidRPr="00E646DC" w14:paraId="5E325F9D" w14:textId="77777777" w:rsidTr="00D129B8">
        <w:tc>
          <w:tcPr>
            <w:tcW w:w="3021" w:type="dxa"/>
          </w:tcPr>
          <w:p w14:paraId="043B8F1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lastRenderedPageBreak/>
              <w:t>min_price_validated</w:t>
            </w:r>
          </w:p>
        </w:tc>
        <w:tc>
          <w:tcPr>
            <w:tcW w:w="3021" w:type="dxa"/>
          </w:tcPr>
          <w:p w14:paraId="7BED6973"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5DF369E5" w14:textId="77777777" w:rsidR="00B94B9C" w:rsidRPr="00E646DC" w:rsidRDefault="00B94B9C" w:rsidP="004D7B7B">
            <w:pPr>
              <w:spacing w:before="60" w:after="60" w:line="360" w:lineRule="auto"/>
              <w:jc w:val="both"/>
              <w:rPr>
                <w:lang w:val="en-AU"/>
              </w:rPr>
            </w:pPr>
            <w:r w:rsidRPr="00E646DC">
              <w:rPr>
                <w:lang w:val="en-AU"/>
              </w:rPr>
              <w:t>giá tiền tối thiểu áp dụng giảm giá</w:t>
            </w:r>
          </w:p>
        </w:tc>
      </w:tr>
      <w:tr w:rsidR="00B94B9C" w:rsidRPr="00E646DC" w14:paraId="6D49D9FA" w14:textId="77777777" w:rsidTr="00D129B8">
        <w:tc>
          <w:tcPr>
            <w:tcW w:w="3021" w:type="dxa"/>
          </w:tcPr>
          <w:p w14:paraId="4D8AF9A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description</w:t>
            </w:r>
          </w:p>
        </w:tc>
        <w:tc>
          <w:tcPr>
            <w:tcW w:w="3021" w:type="dxa"/>
          </w:tcPr>
          <w:p w14:paraId="67995469"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50)</w:t>
            </w:r>
          </w:p>
        </w:tc>
        <w:tc>
          <w:tcPr>
            <w:tcW w:w="3022" w:type="dxa"/>
          </w:tcPr>
          <w:p w14:paraId="004835F0" w14:textId="77777777" w:rsidR="00B94B9C" w:rsidRPr="00E646DC" w:rsidRDefault="00B94B9C" w:rsidP="004D7B7B">
            <w:pPr>
              <w:spacing w:before="60" w:after="60" w:line="360" w:lineRule="auto"/>
              <w:jc w:val="both"/>
              <w:rPr>
                <w:lang w:val="en-AU"/>
              </w:rPr>
            </w:pPr>
            <w:r w:rsidRPr="00E646DC">
              <w:rPr>
                <w:lang w:val="en-AU"/>
              </w:rPr>
              <w:t>mô tả giảm giá</w:t>
            </w:r>
          </w:p>
        </w:tc>
      </w:tr>
      <w:tr w:rsidR="00B94B9C" w:rsidRPr="00E646DC" w14:paraId="6A47FA69" w14:textId="77777777" w:rsidTr="00D129B8">
        <w:tc>
          <w:tcPr>
            <w:tcW w:w="3021" w:type="dxa"/>
          </w:tcPr>
          <w:p w14:paraId="453C48F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max_discount</w:t>
            </w:r>
          </w:p>
        </w:tc>
        <w:tc>
          <w:tcPr>
            <w:tcW w:w="3021" w:type="dxa"/>
          </w:tcPr>
          <w:p w14:paraId="34C7878B"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65A79D3C" w14:textId="77777777" w:rsidR="00B94B9C" w:rsidRPr="00E646DC" w:rsidRDefault="00B94B9C" w:rsidP="004D7B7B">
            <w:pPr>
              <w:spacing w:before="60" w:after="60" w:line="360" w:lineRule="auto"/>
              <w:jc w:val="both"/>
              <w:rPr>
                <w:lang w:val="en-AU"/>
              </w:rPr>
            </w:pPr>
            <w:r w:rsidRPr="00E646DC">
              <w:rPr>
                <w:lang w:val="en-AU"/>
              </w:rPr>
              <w:t>số tiền lớn nhất có thể được giảm giá</w:t>
            </w:r>
          </w:p>
        </w:tc>
      </w:tr>
      <w:tr w:rsidR="00B94B9C" w:rsidRPr="00E646DC" w14:paraId="6665AFB4" w14:textId="77777777" w:rsidTr="00D129B8">
        <w:tc>
          <w:tcPr>
            <w:tcW w:w="3021" w:type="dxa"/>
          </w:tcPr>
          <w:p w14:paraId="665E726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usage_limit</w:t>
            </w:r>
          </w:p>
        </w:tc>
        <w:tc>
          <w:tcPr>
            <w:tcW w:w="3021" w:type="dxa"/>
          </w:tcPr>
          <w:p w14:paraId="50578E3E" w14:textId="77777777" w:rsidR="00B94B9C" w:rsidRPr="00E646DC" w:rsidRDefault="00B94B9C" w:rsidP="004D7B7B">
            <w:pPr>
              <w:spacing w:before="60" w:after="60" w:line="360" w:lineRule="auto"/>
              <w:jc w:val="both"/>
              <w:rPr>
                <w:lang w:val="en-AU"/>
              </w:rPr>
            </w:pPr>
            <w:r w:rsidRPr="00E646DC">
              <w:rPr>
                <w:lang w:val="en-AU"/>
              </w:rPr>
              <w:t>int</w:t>
            </w:r>
          </w:p>
        </w:tc>
        <w:tc>
          <w:tcPr>
            <w:tcW w:w="3022" w:type="dxa"/>
          </w:tcPr>
          <w:p w14:paraId="49F8BC89" w14:textId="77777777" w:rsidR="00B94B9C" w:rsidRPr="00E646DC" w:rsidRDefault="00B94B9C" w:rsidP="004D7B7B">
            <w:pPr>
              <w:spacing w:before="60" w:after="60" w:line="360" w:lineRule="auto"/>
              <w:jc w:val="both"/>
              <w:rPr>
                <w:lang w:val="en-AU"/>
              </w:rPr>
            </w:pPr>
            <w:r w:rsidRPr="00E646DC">
              <w:rPr>
                <w:lang w:val="en-AU"/>
              </w:rPr>
              <w:t>số lần sử dụng</w:t>
            </w:r>
          </w:p>
        </w:tc>
      </w:tr>
    </w:tbl>
    <w:p w14:paraId="661287B8" w14:textId="77777777" w:rsidR="00B94B9C" w:rsidRPr="00E646DC" w:rsidRDefault="00B94B9C" w:rsidP="00E646DC">
      <w:pPr>
        <w:pStyle w:val="Heading8"/>
        <w:spacing w:line="360" w:lineRule="auto"/>
        <w:rPr>
          <w:rFonts w:cs="Times New Roman"/>
          <w:lang w:val="en-US"/>
        </w:rPr>
      </w:pPr>
      <w:bookmarkStart w:id="4841" w:name="_Toc186274603"/>
      <w:r w:rsidRPr="00E646DC">
        <w:rPr>
          <w:rFonts w:cs="Times New Roman"/>
          <w:lang w:val="en-US"/>
        </w:rPr>
        <w:t xml:space="preserve">Bảng </w:t>
      </w:r>
      <w:r w:rsidR="00FB6977" w:rsidRPr="00E646DC">
        <w:rPr>
          <w:rFonts w:cs="Times New Roman"/>
          <w:lang w:val="en-US"/>
        </w:rPr>
        <w:t>3.23</w:t>
      </w:r>
      <w:r w:rsidRPr="00E646DC">
        <w:rPr>
          <w:rFonts w:cs="Times New Roman"/>
          <w:lang w:val="en-US"/>
        </w:rPr>
        <w:t xml:space="preserve"> Bảng promotion</w:t>
      </w:r>
      <w:bookmarkEnd w:id="4841"/>
    </w:p>
    <w:p w14:paraId="6FED9D4B" w14:textId="77777777" w:rsidR="00B94B9C" w:rsidRPr="00E646DC" w:rsidRDefault="00B94B9C" w:rsidP="004D7B7B">
      <w:pPr>
        <w:pStyle w:val="Heading4"/>
        <w:spacing w:line="360" w:lineRule="auto"/>
        <w:jc w:val="both"/>
        <w:rPr>
          <w:rFonts w:cs="Times New Roman"/>
          <w:color w:val="auto"/>
          <w:lang w:val="en-US"/>
        </w:rPr>
        <w:pPrChange w:id="4842" w:author="Administrator" w:date="2024-12-28T10:43:00Z">
          <w:pPr>
            <w:pStyle w:val="Heading4"/>
            <w:spacing w:line="360" w:lineRule="auto"/>
          </w:pPr>
        </w:pPrChange>
      </w:pPr>
      <w:r w:rsidRPr="00E646DC">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E646DC" w14:paraId="4120C0F4" w14:textId="77777777" w:rsidTr="00D129B8">
        <w:tc>
          <w:tcPr>
            <w:tcW w:w="3021" w:type="dxa"/>
          </w:tcPr>
          <w:p w14:paraId="09B8455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7D485D6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5C338FC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4FA1FEBB" w14:textId="77777777" w:rsidTr="00D129B8">
        <w:tc>
          <w:tcPr>
            <w:tcW w:w="3021" w:type="dxa"/>
          </w:tcPr>
          <w:p w14:paraId="209738C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646A89A7"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662FB790"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1DA4A2D0" w14:textId="77777777" w:rsidTr="00D129B8">
        <w:tc>
          <w:tcPr>
            <w:tcW w:w="3021" w:type="dxa"/>
          </w:tcPr>
          <w:p w14:paraId="14B6299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customer_id</w:t>
            </w:r>
          </w:p>
        </w:tc>
        <w:tc>
          <w:tcPr>
            <w:tcW w:w="3021" w:type="dxa"/>
          </w:tcPr>
          <w:p w14:paraId="2B668802" w14:textId="77777777" w:rsidR="00B94B9C" w:rsidRPr="00E646DC" w:rsidRDefault="00B94B9C" w:rsidP="004D7B7B">
            <w:pPr>
              <w:spacing w:before="60" w:after="60" w:line="360" w:lineRule="auto"/>
              <w:jc w:val="both"/>
            </w:pPr>
            <w:r w:rsidRPr="00E646DC">
              <w:t>varchar(10)</w:t>
            </w:r>
          </w:p>
        </w:tc>
        <w:tc>
          <w:tcPr>
            <w:tcW w:w="3022" w:type="dxa"/>
          </w:tcPr>
          <w:p w14:paraId="177C7BC3" w14:textId="77777777" w:rsidR="00B94B9C" w:rsidRPr="00E646DC" w:rsidRDefault="00B94B9C" w:rsidP="004D7B7B">
            <w:pPr>
              <w:spacing w:before="60" w:after="60" w:line="360" w:lineRule="auto"/>
              <w:jc w:val="both"/>
              <w:rPr>
                <w:lang w:val="en-AU"/>
              </w:rPr>
            </w:pPr>
            <w:r w:rsidRPr="00E646DC">
              <w:rPr>
                <w:lang w:val="en-AU"/>
              </w:rPr>
              <w:t>khoá ngoại, mã khách hàng</w:t>
            </w:r>
          </w:p>
        </w:tc>
      </w:tr>
      <w:tr w:rsidR="00B94B9C" w:rsidRPr="00E646DC" w14:paraId="4FA8D3BA" w14:textId="77777777" w:rsidTr="00D129B8">
        <w:tc>
          <w:tcPr>
            <w:tcW w:w="3021" w:type="dxa"/>
          </w:tcPr>
          <w:p w14:paraId="5006B72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pickup_lat</w:t>
            </w:r>
          </w:p>
        </w:tc>
        <w:tc>
          <w:tcPr>
            <w:tcW w:w="3021" w:type="dxa"/>
          </w:tcPr>
          <w:p w14:paraId="2CADA98A"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1D4DE076" w14:textId="77777777" w:rsidR="00B94B9C" w:rsidRPr="00E646DC" w:rsidRDefault="00B94B9C" w:rsidP="004D7B7B">
            <w:pPr>
              <w:spacing w:before="60" w:after="60" w:line="360" w:lineRule="auto"/>
              <w:jc w:val="both"/>
              <w:rPr>
                <w:lang w:val="en-AU"/>
              </w:rPr>
            </w:pPr>
            <w:r w:rsidRPr="00E646DC">
              <w:rPr>
                <w:lang w:val="en-AU"/>
              </w:rPr>
              <w:t>vĩ độ điểm đón</w:t>
            </w:r>
          </w:p>
        </w:tc>
      </w:tr>
      <w:tr w:rsidR="00B94B9C" w:rsidRPr="00E646DC" w14:paraId="480F8E26" w14:textId="77777777" w:rsidTr="00D129B8">
        <w:tc>
          <w:tcPr>
            <w:tcW w:w="3021" w:type="dxa"/>
          </w:tcPr>
          <w:p w14:paraId="1ACF5DA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pickup_lng</w:t>
            </w:r>
          </w:p>
        </w:tc>
        <w:tc>
          <w:tcPr>
            <w:tcW w:w="3021" w:type="dxa"/>
          </w:tcPr>
          <w:p w14:paraId="2048129B"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07FE765D" w14:textId="77777777" w:rsidR="00B94B9C" w:rsidRPr="00E646DC" w:rsidRDefault="00B94B9C" w:rsidP="004D7B7B">
            <w:pPr>
              <w:spacing w:before="60" w:after="60" w:line="360" w:lineRule="auto"/>
              <w:jc w:val="both"/>
              <w:rPr>
                <w:lang w:val="en-AU"/>
              </w:rPr>
            </w:pPr>
            <w:r w:rsidRPr="00E646DC">
              <w:rPr>
                <w:lang w:val="en-AU"/>
              </w:rPr>
              <w:t>kinh độ điểm đón</w:t>
            </w:r>
          </w:p>
        </w:tc>
      </w:tr>
      <w:tr w:rsidR="00B94B9C" w:rsidRPr="00E646DC" w14:paraId="37EF7EDD" w14:textId="77777777" w:rsidTr="00D129B8">
        <w:tc>
          <w:tcPr>
            <w:tcW w:w="3021" w:type="dxa"/>
          </w:tcPr>
          <w:p w14:paraId="17CD22C5"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dropoff_lat</w:t>
            </w:r>
          </w:p>
        </w:tc>
        <w:tc>
          <w:tcPr>
            <w:tcW w:w="3021" w:type="dxa"/>
          </w:tcPr>
          <w:p w14:paraId="33BBA6AD"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40F5FCC9" w14:textId="77777777" w:rsidR="00B94B9C" w:rsidRPr="00E646DC" w:rsidRDefault="00B94B9C" w:rsidP="004D7B7B">
            <w:pPr>
              <w:spacing w:before="60" w:after="60" w:line="360" w:lineRule="auto"/>
              <w:jc w:val="both"/>
              <w:rPr>
                <w:lang w:val="en-AU"/>
              </w:rPr>
            </w:pPr>
            <w:r w:rsidRPr="00E646DC">
              <w:rPr>
                <w:lang w:val="en-AU"/>
              </w:rPr>
              <w:t>vĩ độ điểm đến</w:t>
            </w:r>
          </w:p>
        </w:tc>
      </w:tr>
      <w:tr w:rsidR="00B94B9C" w:rsidRPr="00E646DC" w14:paraId="4093DCA9" w14:textId="77777777" w:rsidTr="00D129B8">
        <w:tc>
          <w:tcPr>
            <w:tcW w:w="3021" w:type="dxa"/>
          </w:tcPr>
          <w:p w14:paraId="79E2C7F0"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dropoff_lng</w:t>
            </w:r>
          </w:p>
        </w:tc>
        <w:tc>
          <w:tcPr>
            <w:tcW w:w="3021" w:type="dxa"/>
          </w:tcPr>
          <w:p w14:paraId="0C1D325C"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5721A3C0" w14:textId="77777777" w:rsidR="00B94B9C" w:rsidRPr="00E646DC" w:rsidRDefault="00B94B9C" w:rsidP="004D7B7B">
            <w:pPr>
              <w:spacing w:before="60" w:after="60" w:line="360" w:lineRule="auto"/>
              <w:jc w:val="both"/>
              <w:rPr>
                <w:lang w:val="en-AU"/>
              </w:rPr>
            </w:pPr>
            <w:r w:rsidRPr="00E646DC">
              <w:rPr>
                <w:lang w:val="en-AU"/>
              </w:rPr>
              <w:t>kinh độ điểm đến</w:t>
            </w:r>
          </w:p>
        </w:tc>
      </w:tr>
      <w:tr w:rsidR="00B94B9C" w:rsidRPr="00E646DC" w14:paraId="33A165DD" w14:textId="77777777" w:rsidTr="00D129B8">
        <w:tc>
          <w:tcPr>
            <w:tcW w:w="3021" w:type="dxa"/>
          </w:tcPr>
          <w:p w14:paraId="0385060E"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distance</w:t>
            </w:r>
          </w:p>
        </w:tc>
        <w:tc>
          <w:tcPr>
            <w:tcW w:w="3021" w:type="dxa"/>
          </w:tcPr>
          <w:p w14:paraId="21460594"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1650C4FA" w14:textId="77777777" w:rsidR="00B94B9C" w:rsidRPr="00E646DC" w:rsidRDefault="00B94B9C" w:rsidP="004D7B7B">
            <w:pPr>
              <w:spacing w:before="60" w:after="60" w:line="360" w:lineRule="auto"/>
              <w:jc w:val="both"/>
              <w:rPr>
                <w:lang w:val="en-AU"/>
              </w:rPr>
            </w:pPr>
            <w:r w:rsidRPr="00E646DC">
              <w:rPr>
                <w:lang w:val="en-AU"/>
              </w:rPr>
              <w:t>khoảng cách</w:t>
            </w:r>
          </w:p>
        </w:tc>
      </w:tr>
      <w:tr w:rsidR="00B94B9C" w:rsidRPr="00E646DC" w14:paraId="60F7D703" w14:textId="77777777" w:rsidTr="00D129B8">
        <w:tc>
          <w:tcPr>
            <w:tcW w:w="3021" w:type="dxa"/>
          </w:tcPr>
          <w:p w14:paraId="51CDAE3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final_price</w:t>
            </w:r>
          </w:p>
        </w:tc>
        <w:tc>
          <w:tcPr>
            <w:tcW w:w="3021" w:type="dxa"/>
          </w:tcPr>
          <w:p w14:paraId="5AA17980"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7FBF178F" w14:textId="77777777" w:rsidR="00B94B9C" w:rsidRPr="00E646DC" w:rsidRDefault="00B94B9C" w:rsidP="004D7B7B">
            <w:pPr>
              <w:spacing w:before="60" w:after="60" w:line="360" w:lineRule="auto"/>
              <w:jc w:val="both"/>
              <w:rPr>
                <w:lang w:val="en-AU"/>
              </w:rPr>
            </w:pPr>
            <w:r w:rsidRPr="00E646DC">
              <w:rPr>
                <w:lang w:val="en-AU"/>
              </w:rPr>
              <w:t>số tiền chuyến xe</w:t>
            </w:r>
          </w:p>
        </w:tc>
      </w:tr>
      <w:tr w:rsidR="00B94B9C" w:rsidRPr="00E646DC" w14:paraId="2729DBE1" w14:textId="77777777" w:rsidTr="00D129B8">
        <w:tc>
          <w:tcPr>
            <w:tcW w:w="3021" w:type="dxa"/>
          </w:tcPr>
          <w:p w14:paraId="1F0076E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coordinates</w:t>
            </w:r>
          </w:p>
        </w:tc>
        <w:tc>
          <w:tcPr>
            <w:tcW w:w="3021" w:type="dxa"/>
          </w:tcPr>
          <w:p w14:paraId="6FDECD44"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517596DF" w14:textId="77777777" w:rsidR="00B94B9C" w:rsidRPr="00E646DC" w:rsidRDefault="00B94B9C" w:rsidP="004D7B7B">
            <w:pPr>
              <w:spacing w:before="60" w:after="60" w:line="360" w:lineRule="auto"/>
              <w:jc w:val="both"/>
              <w:rPr>
                <w:lang w:val="en-AU"/>
              </w:rPr>
            </w:pPr>
            <w:r w:rsidRPr="00E646DC">
              <w:rPr>
                <w:lang w:val="en-AU"/>
              </w:rPr>
              <w:t>vị trí các điểm trên đường đi</w:t>
            </w:r>
          </w:p>
        </w:tc>
      </w:tr>
      <w:tr w:rsidR="00B94B9C" w:rsidRPr="00E646DC" w14:paraId="44EB1612" w14:textId="77777777" w:rsidTr="00D129B8">
        <w:tc>
          <w:tcPr>
            <w:tcW w:w="3021" w:type="dxa"/>
          </w:tcPr>
          <w:p w14:paraId="0BE50BA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duration</w:t>
            </w:r>
          </w:p>
        </w:tc>
        <w:tc>
          <w:tcPr>
            <w:tcW w:w="3021" w:type="dxa"/>
          </w:tcPr>
          <w:p w14:paraId="6CFDA384"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5976FD95" w14:textId="77777777" w:rsidR="00B94B9C" w:rsidRPr="00E646DC" w:rsidRDefault="00B94B9C" w:rsidP="004D7B7B">
            <w:pPr>
              <w:spacing w:before="60" w:after="60" w:line="360" w:lineRule="auto"/>
              <w:jc w:val="both"/>
              <w:rPr>
                <w:lang w:val="en-AU"/>
              </w:rPr>
            </w:pPr>
            <w:r w:rsidRPr="00E646DC">
              <w:rPr>
                <w:lang w:val="en-AU"/>
              </w:rPr>
              <w:t>thời gian ước tính</w:t>
            </w:r>
          </w:p>
        </w:tc>
      </w:tr>
      <w:tr w:rsidR="00B94B9C" w:rsidRPr="00E646DC" w14:paraId="45F5BEBD" w14:textId="77777777" w:rsidTr="00D129B8">
        <w:tc>
          <w:tcPr>
            <w:tcW w:w="3021" w:type="dxa"/>
          </w:tcPr>
          <w:p w14:paraId="09BA7B5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payment_method</w:t>
            </w:r>
          </w:p>
        </w:tc>
        <w:tc>
          <w:tcPr>
            <w:tcW w:w="3021" w:type="dxa"/>
          </w:tcPr>
          <w:p w14:paraId="5219B6E7"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50)</w:t>
            </w:r>
          </w:p>
        </w:tc>
        <w:tc>
          <w:tcPr>
            <w:tcW w:w="3022" w:type="dxa"/>
          </w:tcPr>
          <w:p w14:paraId="3F8AAC03" w14:textId="77777777" w:rsidR="00B94B9C" w:rsidRPr="00E646DC" w:rsidRDefault="00B94B9C" w:rsidP="004D7B7B">
            <w:pPr>
              <w:spacing w:before="60" w:after="60" w:line="360" w:lineRule="auto"/>
              <w:jc w:val="both"/>
              <w:rPr>
                <w:lang w:val="en-AU"/>
              </w:rPr>
            </w:pPr>
            <w:r w:rsidRPr="00E646DC">
              <w:rPr>
                <w:lang w:val="en-AU"/>
              </w:rPr>
              <w:t>phương thức thanh toán</w:t>
            </w:r>
          </w:p>
        </w:tc>
      </w:tr>
      <w:tr w:rsidR="00B94B9C" w:rsidRPr="00E646DC" w14:paraId="012590B2" w14:textId="77777777" w:rsidTr="00D129B8">
        <w:tc>
          <w:tcPr>
            <w:tcW w:w="3021" w:type="dxa"/>
          </w:tcPr>
          <w:p w14:paraId="7FA335B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vehicle_type</w:t>
            </w:r>
          </w:p>
        </w:tc>
        <w:tc>
          <w:tcPr>
            <w:tcW w:w="3021" w:type="dxa"/>
          </w:tcPr>
          <w:p w14:paraId="3350C49D"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50)</w:t>
            </w:r>
          </w:p>
        </w:tc>
        <w:tc>
          <w:tcPr>
            <w:tcW w:w="3022" w:type="dxa"/>
          </w:tcPr>
          <w:p w14:paraId="3C937CBF" w14:textId="77777777" w:rsidR="00B94B9C" w:rsidRPr="00E646DC" w:rsidRDefault="00B94B9C" w:rsidP="004D7B7B">
            <w:pPr>
              <w:spacing w:before="60" w:after="60" w:line="360" w:lineRule="auto"/>
              <w:jc w:val="both"/>
              <w:rPr>
                <w:lang w:val="en-AU"/>
              </w:rPr>
            </w:pPr>
            <w:r w:rsidRPr="00E646DC">
              <w:rPr>
                <w:lang w:val="en-AU"/>
              </w:rPr>
              <w:t>loại xe</w:t>
            </w:r>
          </w:p>
        </w:tc>
      </w:tr>
      <w:tr w:rsidR="00B94B9C" w:rsidRPr="00E646DC" w14:paraId="54AA5CB1" w14:textId="77777777" w:rsidTr="00D129B8">
        <w:tc>
          <w:tcPr>
            <w:tcW w:w="3021" w:type="dxa"/>
          </w:tcPr>
          <w:p w14:paraId="192C9FF5"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pickup_address</w:t>
            </w:r>
          </w:p>
        </w:tc>
        <w:tc>
          <w:tcPr>
            <w:tcW w:w="3021" w:type="dxa"/>
          </w:tcPr>
          <w:p w14:paraId="600142AF"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2B682042" w14:textId="77777777" w:rsidR="00B94B9C" w:rsidRPr="00E646DC" w:rsidRDefault="00B94B9C" w:rsidP="004D7B7B">
            <w:pPr>
              <w:spacing w:before="60" w:after="60" w:line="360" w:lineRule="auto"/>
              <w:jc w:val="both"/>
              <w:rPr>
                <w:lang w:val="en-AU"/>
              </w:rPr>
            </w:pPr>
            <w:r w:rsidRPr="00E646DC">
              <w:rPr>
                <w:lang w:val="en-AU"/>
              </w:rPr>
              <w:t>địa chỉ điểm đến</w:t>
            </w:r>
          </w:p>
        </w:tc>
      </w:tr>
      <w:tr w:rsidR="00B94B9C" w:rsidRPr="00E646DC" w14:paraId="225D5ECB" w14:textId="77777777" w:rsidTr="00D129B8">
        <w:tc>
          <w:tcPr>
            <w:tcW w:w="3021" w:type="dxa"/>
          </w:tcPr>
          <w:p w14:paraId="26B2CE8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dropoff_address</w:t>
            </w:r>
          </w:p>
        </w:tc>
        <w:tc>
          <w:tcPr>
            <w:tcW w:w="3021" w:type="dxa"/>
          </w:tcPr>
          <w:p w14:paraId="34AA4E9D"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0496A5A5" w14:textId="77777777" w:rsidR="00B94B9C" w:rsidRPr="00E646DC" w:rsidRDefault="00B94B9C" w:rsidP="004D7B7B">
            <w:pPr>
              <w:spacing w:before="60" w:after="60" w:line="360" w:lineRule="auto"/>
              <w:jc w:val="both"/>
              <w:rPr>
                <w:lang w:val="en-AU"/>
              </w:rPr>
            </w:pPr>
            <w:r w:rsidRPr="00E646DC">
              <w:rPr>
                <w:lang w:val="en-AU"/>
              </w:rPr>
              <w:t>địa chỉ điểm đón</w:t>
            </w:r>
          </w:p>
        </w:tc>
      </w:tr>
    </w:tbl>
    <w:p w14:paraId="730A5FE5" w14:textId="77777777" w:rsidR="00B94B9C" w:rsidRPr="00E646DC" w:rsidRDefault="00B94B9C" w:rsidP="00E646DC">
      <w:pPr>
        <w:pStyle w:val="Heading8"/>
        <w:spacing w:line="360" w:lineRule="auto"/>
        <w:rPr>
          <w:rFonts w:cs="Times New Roman"/>
          <w:lang w:val="en-US"/>
        </w:rPr>
      </w:pPr>
      <w:bookmarkStart w:id="4843" w:name="_Toc186274604"/>
      <w:r w:rsidRPr="00E646DC">
        <w:rPr>
          <w:rFonts w:cs="Times New Roman"/>
          <w:lang w:val="en-US"/>
        </w:rPr>
        <w:lastRenderedPageBreak/>
        <w:t xml:space="preserve">Bảng </w:t>
      </w:r>
      <w:r w:rsidR="00FB6977" w:rsidRPr="00E646DC">
        <w:rPr>
          <w:rFonts w:cs="Times New Roman"/>
          <w:lang w:val="en-US"/>
        </w:rPr>
        <w:t>3.24</w:t>
      </w:r>
      <w:r w:rsidRPr="00E646DC">
        <w:rPr>
          <w:rFonts w:cs="Times New Roman"/>
          <w:lang w:val="en-US"/>
        </w:rPr>
        <w:t xml:space="preserve"> Bảng request_ride</w:t>
      </w:r>
      <w:bookmarkEnd w:id="4843"/>
    </w:p>
    <w:p w14:paraId="700DBF56" w14:textId="77777777" w:rsidR="00B94B9C" w:rsidRPr="00E646DC" w:rsidRDefault="00B94B9C" w:rsidP="004D7B7B">
      <w:pPr>
        <w:pStyle w:val="Heading4"/>
        <w:spacing w:line="360" w:lineRule="auto"/>
        <w:jc w:val="both"/>
        <w:rPr>
          <w:rFonts w:cs="Times New Roman"/>
          <w:color w:val="auto"/>
          <w:lang w:val="en-US"/>
        </w:rPr>
        <w:pPrChange w:id="4844" w:author="Administrator" w:date="2024-12-28T10:43:00Z">
          <w:pPr>
            <w:pStyle w:val="Heading4"/>
            <w:spacing w:line="360" w:lineRule="auto"/>
          </w:pPr>
        </w:pPrChange>
      </w:pPr>
      <w:r w:rsidRPr="00E646DC">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E646DC" w14:paraId="1185FBEB" w14:textId="77777777" w:rsidTr="00D129B8">
        <w:tc>
          <w:tcPr>
            <w:tcW w:w="3021" w:type="dxa"/>
          </w:tcPr>
          <w:p w14:paraId="5A723CD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6B9565B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5D6BF43F"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048D1B7F" w14:textId="77777777" w:rsidTr="00D129B8">
        <w:tc>
          <w:tcPr>
            <w:tcW w:w="3021" w:type="dxa"/>
          </w:tcPr>
          <w:p w14:paraId="5C1E107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086B1BAC"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101158EC"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393AD3D2" w14:textId="77777777" w:rsidTr="00D129B8">
        <w:tc>
          <w:tcPr>
            <w:tcW w:w="3021" w:type="dxa"/>
          </w:tcPr>
          <w:p w14:paraId="34648EB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ride_id</w:t>
            </w:r>
          </w:p>
        </w:tc>
        <w:tc>
          <w:tcPr>
            <w:tcW w:w="3021" w:type="dxa"/>
          </w:tcPr>
          <w:p w14:paraId="10C49399"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605F0B21" w14:textId="77777777" w:rsidR="00B94B9C" w:rsidRPr="00E646DC" w:rsidRDefault="00B94B9C" w:rsidP="004D7B7B">
            <w:pPr>
              <w:spacing w:before="60" w:after="60" w:line="360" w:lineRule="auto"/>
              <w:jc w:val="both"/>
              <w:rPr>
                <w:lang w:val="en-AU"/>
              </w:rPr>
            </w:pPr>
            <w:r w:rsidRPr="00E646DC">
              <w:rPr>
                <w:lang w:val="en-AU"/>
              </w:rPr>
              <w:t>khoá ngoại, mã chuyến xe</w:t>
            </w:r>
          </w:p>
        </w:tc>
      </w:tr>
      <w:tr w:rsidR="00B94B9C" w:rsidRPr="00E646DC" w14:paraId="40D4260E" w14:textId="77777777" w:rsidTr="00D129B8">
        <w:tc>
          <w:tcPr>
            <w:tcW w:w="3021" w:type="dxa"/>
          </w:tcPr>
          <w:p w14:paraId="20DCE92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rating</w:t>
            </w:r>
          </w:p>
        </w:tc>
        <w:tc>
          <w:tcPr>
            <w:tcW w:w="3021" w:type="dxa"/>
          </w:tcPr>
          <w:p w14:paraId="55E9F435"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0B4A6A14" w14:textId="77777777" w:rsidR="00B94B9C" w:rsidRPr="00E646DC" w:rsidRDefault="00B94B9C" w:rsidP="004D7B7B">
            <w:pPr>
              <w:spacing w:before="60" w:after="60" w:line="360" w:lineRule="auto"/>
              <w:jc w:val="both"/>
              <w:rPr>
                <w:lang w:val="en-AU"/>
              </w:rPr>
            </w:pPr>
            <w:r w:rsidRPr="00E646DC">
              <w:rPr>
                <w:lang w:val="en-AU"/>
              </w:rPr>
              <w:t xml:space="preserve">đánh giá </w:t>
            </w:r>
          </w:p>
        </w:tc>
      </w:tr>
      <w:tr w:rsidR="00B94B9C" w:rsidRPr="00E646DC" w14:paraId="2266EB7E" w14:textId="77777777" w:rsidTr="00D129B8">
        <w:tc>
          <w:tcPr>
            <w:tcW w:w="3021" w:type="dxa"/>
          </w:tcPr>
          <w:p w14:paraId="25C4C80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comment</w:t>
            </w:r>
          </w:p>
        </w:tc>
        <w:tc>
          <w:tcPr>
            <w:tcW w:w="3021" w:type="dxa"/>
          </w:tcPr>
          <w:p w14:paraId="093B297D"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3DB34B92" w14:textId="77777777" w:rsidR="00B94B9C" w:rsidRPr="00E646DC" w:rsidRDefault="00B94B9C" w:rsidP="004D7B7B">
            <w:pPr>
              <w:spacing w:before="60" w:after="60" w:line="360" w:lineRule="auto"/>
              <w:jc w:val="both"/>
              <w:rPr>
                <w:lang w:val="en-AU"/>
              </w:rPr>
            </w:pPr>
            <w:r w:rsidRPr="00E646DC">
              <w:rPr>
                <w:lang w:val="en-AU"/>
              </w:rPr>
              <w:t>đánh giá qua bình luận</w:t>
            </w:r>
          </w:p>
        </w:tc>
      </w:tr>
    </w:tbl>
    <w:p w14:paraId="6165173D" w14:textId="77777777" w:rsidR="00B94B9C" w:rsidRPr="00E646DC" w:rsidRDefault="00B94B9C" w:rsidP="00E646DC">
      <w:pPr>
        <w:pStyle w:val="Heading8"/>
        <w:spacing w:line="360" w:lineRule="auto"/>
        <w:rPr>
          <w:rFonts w:cs="Times New Roman"/>
          <w:lang w:val="en-US"/>
        </w:rPr>
      </w:pPr>
      <w:bookmarkStart w:id="4845" w:name="_Toc186274605"/>
      <w:r w:rsidRPr="00E646DC">
        <w:rPr>
          <w:rFonts w:cs="Times New Roman"/>
          <w:lang w:val="en-US"/>
        </w:rPr>
        <w:t xml:space="preserve">Bảng </w:t>
      </w:r>
      <w:r w:rsidR="00FB6977" w:rsidRPr="00E646DC">
        <w:rPr>
          <w:rFonts w:cs="Times New Roman"/>
          <w:lang w:val="en-US"/>
        </w:rPr>
        <w:t>3.25</w:t>
      </w:r>
      <w:r w:rsidRPr="00E646DC">
        <w:rPr>
          <w:rFonts w:cs="Times New Roman"/>
          <w:lang w:val="en-US"/>
        </w:rPr>
        <w:t xml:space="preserve"> Bảng review</w:t>
      </w:r>
      <w:bookmarkEnd w:id="4845"/>
    </w:p>
    <w:p w14:paraId="7E397086" w14:textId="77777777" w:rsidR="00B94B9C" w:rsidRPr="00E646DC" w:rsidRDefault="00B94B9C" w:rsidP="004D7B7B">
      <w:pPr>
        <w:pStyle w:val="Heading4"/>
        <w:spacing w:line="360" w:lineRule="auto"/>
        <w:jc w:val="both"/>
        <w:rPr>
          <w:rFonts w:cs="Times New Roman"/>
          <w:color w:val="auto"/>
          <w:lang w:val="en-US"/>
        </w:rPr>
        <w:pPrChange w:id="4846" w:author="Administrator" w:date="2024-12-28T10:43:00Z">
          <w:pPr>
            <w:pStyle w:val="Heading4"/>
            <w:spacing w:line="360" w:lineRule="auto"/>
          </w:pPr>
        </w:pPrChange>
      </w:pPr>
      <w:r w:rsidRPr="00E646DC">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E646DC" w14:paraId="01400183" w14:textId="77777777" w:rsidTr="00D129B8">
        <w:tc>
          <w:tcPr>
            <w:tcW w:w="3021" w:type="dxa"/>
          </w:tcPr>
          <w:p w14:paraId="7C9EBE0F"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70EE4F8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016E585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70F2BA2C" w14:textId="77777777" w:rsidTr="00D129B8">
        <w:tc>
          <w:tcPr>
            <w:tcW w:w="3021" w:type="dxa"/>
          </w:tcPr>
          <w:p w14:paraId="0F86B465"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3DC32F57"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03FBE0FB"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753BC96C" w14:textId="77777777" w:rsidTr="00D129B8">
        <w:tc>
          <w:tcPr>
            <w:tcW w:w="3021" w:type="dxa"/>
          </w:tcPr>
          <w:p w14:paraId="2ADD24A5"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name</w:t>
            </w:r>
          </w:p>
        </w:tc>
        <w:tc>
          <w:tcPr>
            <w:tcW w:w="3021" w:type="dxa"/>
          </w:tcPr>
          <w:p w14:paraId="00D38EC2"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4F186086" w14:textId="77777777" w:rsidR="00B94B9C" w:rsidRPr="00E646DC" w:rsidRDefault="00B94B9C" w:rsidP="004D7B7B">
            <w:pPr>
              <w:spacing w:before="60" w:after="60" w:line="360" w:lineRule="auto"/>
              <w:jc w:val="both"/>
              <w:rPr>
                <w:lang w:val="en-AU"/>
              </w:rPr>
            </w:pPr>
            <w:r w:rsidRPr="00E646DC">
              <w:rPr>
                <w:lang w:val="en-AU"/>
              </w:rPr>
              <w:t>tên phương tiện</w:t>
            </w:r>
          </w:p>
        </w:tc>
      </w:tr>
      <w:tr w:rsidR="00B94B9C" w:rsidRPr="00E646DC" w14:paraId="15889041" w14:textId="77777777" w:rsidTr="00D129B8">
        <w:tc>
          <w:tcPr>
            <w:tcW w:w="3021" w:type="dxa"/>
          </w:tcPr>
          <w:p w14:paraId="11AB2A40"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vehicle_type_id</w:t>
            </w:r>
          </w:p>
        </w:tc>
        <w:tc>
          <w:tcPr>
            <w:tcW w:w="3021" w:type="dxa"/>
          </w:tcPr>
          <w:p w14:paraId="6E809005" w14:textId="77777777" w:rsidR="00B94B9C" w:rsidRPr="00E646DC" w:rsidRDefault="00B94B9C" w:rsidP="004D7B7B">
            <w:pPr>
              <w:spacing w:before="60" w:after="60" w:line="360" w:lineRule="auto"/>
              <w:jc w:val="both"/>
              <w:rPr>
                <w:lang w:val="en-AU"/>
              </w:rPr>
            </w:pPr>
            <w:r w:rsidRPr="00E646DC">
              <w:t>varchar(10)</w:t>
            </w:r>
          </w:p>
        </w:tc>
        <w:tc>
          <w:tcPr>
            <w:tcW w:w="3022" w:type="dxa"/>
          </w:tcPr>
          <w:p w14:paraId="5522078D" w14:textId="77777777" w:rsidR="00B94B9C" w:rsidRPr="00E646DC" w:rsidRDefault="00B94B9C" w:rsidP="004D7B7B">
            <w:pPr>
              <w:spacing w:before="60" w:after="60" w:line="360" w:lineRule="auto"/>
              <w:jc w:val="both"/>
              <w:rPr>
                <w:lang w:val="en-AU"/>
              </w:rPr>
            </w:pPr>
            <w:r w:rsidRPr="00E646DC">
              <w:rPr>
                <w:lang w:val="en-AU"/>
              </w:rPr>
              <w:t xml:space="preserve">khoá ngoại, mã loại phương tiện </w:t>
            </w:r>
          </w:p>
        </w:tc>
      </w:tr>
      <w:tr w:rsidR="00B94B9C" w:rsidRPr="00E646DC" w14:paraId="722C9BF1" w14:textId="77777777" w:rsidTr="00D129B8">
        <w:tc>
          <w:tcPr>
            <w:tcW w:w="3021" w:type="dxa"/>
          </w:tcPr>
          <w:p w14:paraId="3312D3E6"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description</w:t>
            </w:r>
          </w:p>
        </w:tc>
        <w:tc>
          <w:tcPr>
            <w:tcW w:w="3021" w:type="dxa"/>
          </w:tcPr>
          <w:p w14:paraId="7457E090"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6A4EF57D" w14:textId="77777777" w:rsidR="00B94B9C" w:rsidRPr="00E646DC" w:rsidRDefault="00B94B9C" w:rsidP="004D7B7B">
            <w:pPr>
              <w:spacing w:before="60" w:after="60" w:line="360" w:lineRule="auto"/>
              <w:jc w:val="both"/>
              <w:rPr>
                <w:lang w:val="en-AU"/>
              </w:rPr>
            </w:pPr>
            <w:r w:rsidRPr="00E646DC">
              <w:rPr>
                <w:lang w:val="en-AU"/>
              </w:rPr>
              <w:t>mô tả phương tiện</w:t>
            </w:r>
          </w:p>
        </w:tc>
      </w:tr>
      <w:tr w:rsidR="00B94B9C" w:rsidRPr="00E646DC" w14:paraId="037B7CED" w14:textId="77777777" w:rsidTr="00D129B8">
        <w:tc>
          <w:tcPr>
            <w:tcW w:w="3021" w:type="dxa"/>
          </w:tcPr>
          <w:p w14:paraId="34675D1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code</w:t>
            </w:r>
          </w:p>
        </w:tc>
        <w:tc>
          <w:tcPr>
            <w:tcW w:w="3021" w:type="dxa"/>
          </w:tcPr>
          <w:p w14:paraId="7C6B34F6"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37DBBA01" w14:textId="77777777" w:rsidR="00B94B9C" w:rsidRPr="00E646DC" w:rsidRDefault="00B94B9C" w:rsidP="004D7B7B">
            <w:pPr>
              <w:spacing w:before="60" w:after="60" w:line="360" w:lineRule="auto"/>
              <w:jc w:val="both"/>
              <w:rPr>
                <w:lang w:val="en-AU"/>
              </w:rPr>
            </w:pPr>
            <w:r w:rsidRPr="00E646DC">
              <w:rPr>
                <w:lang w:val="en-AU"/>
              </w:rPr>
              <w:t>biển số xe</w:t>
            </w:r>
          </w:p>
        </w:tc>
      </w:tr>
    </w:tbl>
    <w:p w14:paraId="33744B4B" w14:textId="77777777" w:rsidR="00B94B9C" w:rsidRPr="00E646DC" w:rsidRDefault="00B94B9C" w:rsidP="00E646DC">
      <w:pPr>
        <w:pStyle w:val="Heading8"/>
        <w:spacing w:line="360" w:lineRule="auto"/>
        <w:rPr>
          <w:rFonts w:cs="Times New Roman"/>
          <w:lang w:val="en-US"/>
        </w:rPr>
      </w:pPr>
      <w:bookmarkStart w:id="4847" w:name="_Toc186274606"/>
      <w:r w:rsidRPr="00E646DC">
        <w:rPr>
          <w:rFonts w:cs="Times New Roman"/>
          <w:lang w:val="en-US"/>
        </w:rPr>
        <w:t xml:space="preserve">Bảng </w:t>
      </w:r>
      <w:r w:rsidR="00FB6977" w:rsidRPr="00E646DC">
        <w:rPr>
          <w:rFonts w:cs="Times New Roman"/>
          <w:lang w:val="en-US"/>
        </w:rPr>
        <w:t>3.26</w:t>
      </w:r>
      <w:r w:rsidRPr="00E646DC">
        <w:rPr>
          <w:rFonts w:cs="Times New Roman"/>
          <w:lang w:val="en-US"/>
        </w:rPr>
        <w:t xml:space="preserve"> Bảng vehicle</w:t>
      </w:r>
      <w:bookmarkEnd w:id="4847"/>
    </w:p>
    <w:p w14:paraId="0F7942C2" w14:textId="77777777" w:rsidR="00B94B9C" w:rsidRPr="00E646DC" w:rsidRDefault="00B94B9C" w:rsidP="004D7B7B">
      <w:pPr>
        <w:pStyle w:val="Heading4"/>
        <w:spacing w:line="360" w:lineRule="auto"/>
        <w:jc w:val="both"/>
        <w:rPr>
          <w:rFonts w:cs="Times New Roman"/>
          <w:color w:val="auto"/>
          <w:lang w:val="en-US"/>
        </w:rPr>
        <w:pPrChange w:id="4848" w:author="Administrator" w:date="2024-12-28T10:43:00Z">
          <w:pPr>
            <w:pStyle w:val="Heading4"/>
            <w:spacing w:line="360" w:lineRule="auto"/>
          </w:pPr>
        </w:pPrChange>
      </w:pPr>
      <w:r w:rsidRPr="00E646DC">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E646DC" w14:paraId="43AD6375" w14:textId="77777777" w:rsidTr="00D129B8">
        <w:tc>
          <w:tcPr>
            <w:tcW w:w="3021" w:type="dxa"/>
          </w:tcPr>
          <w:p w14:paraId="3A02BD0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161AAA5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180645B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1405C05E" w14:textId="77777777" w:rsidTr="00D129B8">
        <w:tc>
          <w:tcPr>
            <w:tcW w:w="3021" w:type="dxa"/>
          </w:tcPr>
          <w:p w14:paraId="6DCD618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7B22A88A"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7BA8C11F"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465AB4B9" w14:textId="77777777" w:rsidTr="00D129B8">
        <w:tc>
          <w:tcPr>
            <w:tcW w:w="3021" w:type="dxa"/>
          </w:tcPr>
          <w:p w14:paraId="3BB1A49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name</w:t>
            </w:r>
          </w:p>
        </w:tc>
        <w:tc>
          <w:tcPr>
            <w:tcW w:w="3021" w:type="dxa"/>
          </w:tcPr>
          <w:p w14:paraId="2904623E"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2839A424" w14:textId="77777777" w:rsidR="00B94B9C" w:rsidRPr="00E646DC" w:rsidRDefault="00B94B9C" w:rsidP="004D7B7B">
            <w:pPr>
              <w:spacing w:before="60" w:after="60" w:line="360" w:lineRule="auto"/>
              <w:jc w:val="both"/>
              <w:rPr>
                <w:lang w:val="en-AU"/>
              </w:rPr>
            </w:pPr>
            <w:r w:rsidRPr="00E646DC">
              <w:rPr>
                <w:lang w:val="en-AU"/>
              </w:rPr>
              <w:t>tên loại phương tiện</w:t>
            </w:r>
          </w:p>
        </w:tc>
      </w:tr>
      <w:tr w:rsidR="00B94B9C" w:rsidRPr="00E646DC" w14:paraId="070403ED" w14:textId="77777777" w:rsidTr="00D129B8">
        <w:tc>
          <w:tcPr>
            <w:tcW w:w="3021" w:type="dxa"/>
          </w:tcPr>
          <w:p w14:paraId="20D3E72A"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price_start</w:t>
            </w:r>
          </w:p>
        </w:tc>
        <w:tc>
          <w:tcPr>
            <w:tcW w:w="3021" w:type="dxa"/>
          </w:tcPr>
          <w:p w14:paraId="7C57F472"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5549B079" w14:textId="77777777" w:rsidR="00B94B9C" w:rsidRPr="00E646DC" w:rsidRDefault="00B94B9C" w:rsidP="004D7B7B">
            <w:pPr>
              <w:spacing w:before="60" w:after="60" w:line="360" w:lineRule="auto"/>
              <w:jc w:val="both"/>
              <w:rPr>
                <w:lang w:val="en-AU"/>
              </w:rPr>
            </w:pPr>
            <w:r w:rsidRPr="00E646DC">
              <w:rPr>
                <w:lang w:val="en-AU"/>
              </w:rPr>
              <w:t xml:space="preserve">giá tiền khởi đầu 2km </w:t>
            </w:r>
          </w:p>
        </w:tc>
      </w:tr>
      <w:tr w:rsidR="00B94B9C" w:rsidRPr="00E646DC" w14:paraId="4435C910" w14:textId="77777777" w:rsidTr="00D129B8">
        <w:tc>
          <w:tcPr>
            <w:tcW w:w="3021" w:type="dxa"/>
          </w:tcPr>
          <w:p w14:paraId="4017592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price_per_km</w:t>
            </w:r>
          </w:p>
        </w:tc>
        <w:tc>
          <w:tcPr>
            <w:tcW w:w="3021" w:type="dxa"/>
          </w:tcPr>
          <w:p w14:paraId="5AC37CD7"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189917E1" w14:textId="77777777" w:rsidR="00B94B9C" w:rsidRPr="00E646DC" w:rsidRDefault="00B94B9C" w:rsidP="004D7B7B">
            <w:pPr>
              <w:spacing w:before="60" w:after="60" w:line="360" w:lineRule="auto"/>
              <w:jc w:val="both"/>
              <w:rPr>
                <w:lang w:val="en-AU"/>
              </w:rPr>
            </w:pPr>
            <w:r w:rsidRPr="00E646DC">
              <w:rPr>
                <w:lang w:val="en-AU"/>
              </w:rPr>
              <w:t>giá tiền trên mỗi kilomet tính từ kilomet thứ 3</w:t>
            </w:r>
          </w:p>
        </w:tc>
      </w:tr>
      <w:tr w:rsidR="00B94B9C" w:rsidRPr="00E646DC" w14:paraId="793B3AC5" w14:textId="77777777" w:rsidTr="00D129B8">
        <w:tc>
          <w:tcPr>
            <w:tcW w:w="3021" w:type="dxa"/>
          </w:tcPr>
          <w:p w14:paraId="5E6F38B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price_per_time</w:t>
            </w:r>
          </w:p>
        </w:tc>
        <w:tc>
          <w:tcPr>
            <w:tcW w:w="3021" w:type="dxa"/>
          </w:tcPr>
          <w:p w14:paraId="6BE080E6" w14:textId="77777777" w:rsidR="00B94B9C" w:rsidRPr="00E646DC" w:rsidRDefault="00B94B9C" w:rsidP="004D7B7B">
            <w:pPr>
              <w:spacing w:before="60" w:after="60" w:line="360" w:lineRule="auto"/>
              <w:jc w:val="both"/>
              <w:rPr>
                <w:lang w:val="en-AU"/>
              </w:rPr>
            </w:pPr>
            <w:r w:rsidRPr="00E646DC">
              <w:rPr>
                <w:lang w:val="en-AU"/>
              </w:rPr>
              <w:t>numeric</w:t>
            </w:r>
          </w:p>
        </w:tc>
        <w:tc>
          <w:tcPr>
            <w:tcW w:w="3022" w:type="dxa"/>
          </w:tcPr>
          <w:p w14:paraId="1EBDFA62" w14:textId="77777777" w:rsidR="00B94B9C" w:rsidRPr="00E646DC" w:rsidRDefault="00B94B9C" w:rsidP="004D7B7B">
            <w:pPr>
              <w:spacing w:before="60" w:after="60" w:line="360" w:lineRule="auto"/>
              <w:jc w:val="both"/>
              <w:rPr>
                <w:lang w:val="en-AU"/>
              </w:rPr>
            </w:pPr>
            <w:r w:rsidRPr="00E646DC">
              <w:rPr>
                <w:lang w:val="en-AU"/>
              </w:rPr>
              <w:t>giá trền trên mỗi phút</w:t>
            </w:r>
          </w:p>
        </w:tc>
      </w:tr>
    </w:tbl>
    <w:p w14:paraId="704A881B" w14:textId="77777777" w:rsidR="00B94B9C" w:rsidRPr="00E646DC" w:rsidRDefault="00B94B9C" w:rsidP="00E646DC">
      <w:pPr>
        <w:pStyle w:val="Heading8"/>
        <w:spacing w:line="360" w:lineRule="auto"/>
        <w:rPr>
          <w:rFonts w:cs="Times New Roman"/>
          <w:lang w:val="en-US"/>
        </w:rPr>
      </w:pPr>
      <w:bookmarkStart w:id="4849" w:name="_Toc186274607"/>
      <w:r w:rsidRPr="00E646DC">
        <w:rPr>
          <w:rFonts w:cs="Times New Roman"/>
          <w:lang w:val="en-US"/>
        </w:rPr>
        <w:lastRenderedPageBreak/>
        <w:t xml:space="preserve">Bảng </w:t>
      </w:r>
      <w:r w:rsidR="00FB6977" w:rsidRPr="00E646DC">
        <w:rPr>
          <w:rFonts w:cs="Times New Roman"/>
          <w:lang w:val="en-US"/>
        </w:rPr>
        <w:t>3.27</w:t>
      </w:r>
      <w:r w:rsidRPr="00E646DC">
        <w:rPr>
          <w:rFonts w:cs="Times New Roman"/>
          <w:lang w:val="en-US"/>
        </w:rPr>
        <w:t xml:space="preserve"> Bảng vehicle_type</w:t>
      </w:r>
      <w:bookmarkEnd w:id="4849"/>
    </w:p>
    <w:p w14:paraId="76546D6A" w14:textId="77777777" w:rsidR="00B94B9C" w:rsidRPr="00E646DC" w:rsidRDefault="00B94B9C" w:rsidP="004D7B7B">
      <w:pPr>
        <w:pStyle w:val="Heading4"/>
        <w:spacing w:line="360" w:lineRule="auto"/>
        <w:jc w:val="both"/>
        <w:rPr>
          <w:rFonts w:cs="Times New Roman"/>
          <w:color w:val="auto"/>
          <w:lang w:val="en-US"/>
        </w:rPr>
        <w:pPrChange w:id="4850" w:author="Administrator" w:date="2024-12-28T10:43:00Z">
          <w:pPr>
            <w:pStyle w:val="Heading4"/>
            <w:spacing w:line="360" w:lineRule="auto"/>
          </w:pPr>
        </w:pPrChange>
      </w:pPr>
      <w:r w:rsidRPr="00E646DC">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E646DC" w14:paraId="2A1CEBC5" w14:textId="77777777" w:rsidTr="00D129B8">
        <w:tc>
          <w:tcPr>
            <w:tcW w:w="3021" w:type="dxa"/>
          </w:tcPr>
          <w:p w14:paraId="1FF6743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4CD553CC"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2EFC8F94"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334AB12F" w14:textId="77777777" w:rsidTr="00D129B8">
        <w:tc>
          <w:tcPr>
            <w:tcW w:w="3021" w:type="dxa"/>
          </w:tcPr>
          <w:p w14:paraId="328DB797"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id</w:t>
            </w:r>
          </w:p>
        </w:tc>
        <w:tc>
          <w:tcPr>
            <w:tcW w:w="3021" w:type="dxa"/>
          </w:tcPr>
          <w:p w14:paraId="01C8D93A"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1142307C" w14:textId="77777777" w:rsidR="00B94B9C" w:rsidRPr="00E646DC" w:rsidRDefault="00B94B9C" w:rsidP="004D7B7B">
            <w:pPr>
              <w:spacing w:before="60" w:after="60" w:line="360" w:lineRule="auto"/>
              <w:jc w:val="both"/>
              <w:rPr>
                <w:sz w:val="26"/>
                <w:szCs w:val="26"/>
                <w:lang w:val="en-AU"/>
              </w:rPr>
            </w:pPr>
            <w:r w:rsidRPr="00E646DC">
              <w:rPr>
                <w:lang w:val="en-AU"/>
              </w:rPr>
              <w:t>khoá chính, id</w:t>
            </w:r>
          </w:p>
        </w:tc>
      </w:tr>
      <w:tr w:rsidR="00B94B9C" w:rsidRPr="00E646DC" w14:paraId="5F449A2F" w14:textId="77777777" w:rsidTr="00D129B8">
        <w:tc>
          <w:tcPr>
            <w:tcW w:w="3021" w:type="dxa"/>
          </w:tcPr>
          <w:p w14:paraId="537C2207"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message</w:t>
            </w:r>
          </w:p>
        </w:tc>
        <w:tc>
          <w:tcPr>
            <w:tcW w:w="3021" w:type="dxa"/>
          </w:tcPr>
          <w:p w14:paraId="5C324B18"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1077CEC8" w14:textId="77777777" w:rsidR="00B94B9C" w:rsidRPr="00E646DC" w:rsidRDefault="00B94B9C" w:rsidP="004D7B7B">
            <w:pPr>
              <w:spacing w:before="60" w:after="60" w:line="360" w:lineRule="auto"/>
              <w:jc w:val="both"/>
              <w:rPr>
                <w:lang w:val="en-AU"/>
              </w:rPr>
            </w:pPr>
            <w:r w:rsidRPr="00E646DC">
              <w:rPr>
                <w:lang w:val="en-AU"/>
              </w:rPr>
              <w:t>nội dung thông báo</w:t>
            </w:r>
          </w:p>
        </w:tc>
      </w:tr>
      <w:tr w:rsidR="00B94B9C" w:rsidRPr="00E646DC" w14:paraId="4C8C47E7" w14:textId="77777777" w:rsidTr="00D129B8">
        <w:tc>
          <w:tcPr>
            <w:tcW w:w="3021" w:type="dxa"/>
          </w:tcPr>
          <w:p w14:paraId="65DBDA82"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timestamp</w:t>
            </w:r>
          </w:p>
        </w:tc>
        <w:tc>
          <w:tcPr>
            <w:tcW w:w="3021" w:type="dxa"/>
          </w:tcPr>
          <w:p w14:paraId="3E5A9A79" w14:textId="77777777" w:rsidR="00B94B9C" w:rsidRPr="00E646DC" w:rsidRDefault="00B94B9C" w:rsidP="004D7B7B">
            <w:pPr>
              <w:spacing w:before="60" w:after="60" w:line="360" w:lineRule="auto"/>
              <w:jc w:val="both"/>
              <w:rPr>
                <w:lang w:val="en-AU"/>
              </w:rPr>
            </w:pPr>
            <w:r w:rsidRPr="00E646DC">
              <w:rPr>
                <w:lang w:val="en-AU"/>
              </w:rPr>
              <w:t>timestamp</w:t>
            </w:r>
          </w:p>
        </w:tc>
        <w:tc>
          <w:tcPr>
            <w:tcW w:w="3022" w:type="dxa"/>
          </w:tcPr>
          <w:p w14:paraId="34E4E75A" w14:textId="77777777" w:rsidR="00B94B9C" w:rsidRPr="00E646DC" w:rsidRDefault="00B94B9C" w:rsidP="004D7B7B">
            <w:pPr>
              <w:spacing w:before="60" w:after="60" w:line="360" w:lineRule="auto"/>
              <w:jc w:val="both"/>
              <w:rPr>
                <w:lang w:val="en-AU"/>
              </w:rPr>
            </w:pPr>
            <w:r w:rsidRPr="00E646DC">
              <w:rPr>
                <w:lang w:val="en-AU"/>
              </w:rPr>
              <w:t xml:space="preserve">thời gian thông báo </w:t>
            </w:r>
          </w:p>
        </w:tc>
      </w:tr>
      <w:tr w:rsidR="00B94B9C" w:rsidRPr="00E646DC" w14:paraId="0E3B70EA" w14:textId="77777777" w:rsidTr="00D129B8">
        <w:tc>
          <w:tcPr>
            <w:tcW w:w="3021" w:type="dxa"/>
          </w:tcPr>
          <w:p w14:paraId="3CAF4B7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title</w:t>
            </w:r>
          </w:p>
        </w:tc>
        <w:tc>
          <w:tcPr>
            <w:tcW w:w="3021" w:type="dxa"/>
          </w:tcPr>
          <w:p w14:paraId="2BEE4F26"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255)</w:t>
            </w:r>
          </w:p>
        </w:tc>
        <w:tc>
          <w:tcPr>
            <w:tcW w:w="3022" w:type="dxa"/>
          </w:tcPr>
          <w:p w14:paraId="705F2C82" w14:textId="77777777" w:rsidR="00B94B9C" w:rsidRPr="00E646DC" w:rsidRDefault="00B94B9C" w:rsidP="004D7B7B">
            <w:pPr>
              <w:spacing w:before="60" w:after="60" w:line="360" w:lineRule="auto"/>
              <w:jc w:val="both"/>
              <w:rPr>
                <w:lang w:val="en-AU"/>
              </w:rPr>
            </w:pPr>
            <w:r w:rsidRPr="00E646DC">
              <w:rPr>
                <w:lang w:val="en-AU"/>
              </w:rPr>
              <w:t>tiêu đề thông báo</w:t>
            </w:r>
          </w:p>
        </w:tc>
      </w:tr>
      <w:tr w:rsidR="00B94B9C" w:rsidRPr="00E646DC" w14:paraId="6004E066" w14:textId="77777777" w:rsidTr="00D129B8">
        <w:tc>
          <w:tcPr>
            <w:tcW w:w="3021" w:type="dxa"/>
          </w:tcPr>
          <w:p w14:paraId="196773E3"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type</w:t>
            </w:r>
          </w:p>
        </w:tc>
        <w:tc>
          <w:tcPr>
            <w:tcW w:w="3021" w:type="dxa"/>
          </w:tcPr>
          <w:p w14:paraId="30D58BC1" w14:textId="77777777" w:rsidR="00B94B9C" w:rsidRPr="00E646DC" w:rsidRDefault="00B94B9C" w:rsidP="004D7B7B">
            <w:pPr>
              <w:spacing w:before="60" w:after="60" w:line="360" w:lineRule="auto"/>
              <w:jc w:val="both"/>
              <w:rPr>
                <w:lang w:val="en-AU"/>
              </w:rPr>
            </w:pPr>
            <w:proofErr w:type="gramStart"/>
            <w:r w:rsidRPr="00E646DC">
              <w:rPr>
                <w:lang w:val="en-AU"/>
              </w:rPr>
              <w:t>varchar(</w:t>
            </w:r>
            <w:proofErr w:type="gramEnd"/>
            <w:r w:rsidRPr="00E646DC">
              <w:rPr>
                <w:lang w:val="en-AU"/>
              </w:rPr>
              <w:t>10)</w:t>
            </w:r>
          </w:p>
        </w:tc>
        <w:tc>
          <w:tcPr>
            <w:tcW w:w="3022" w:type="dxa"/>
          </w:tcPr>
          <w:p w14:paraId="0B5F3F1D" w14:textId="77777777" w:rsidR="00B94B9C" w:rsidRPr="00E646DC" w:rsidRDefault="00B94B9C" w:rsidP="004D7B7B">
            <w:pPr>
              <w:spacing w:before="60" w:after="60" w:line="360" w:lineRule="auto"/>
              <w:jc w:val="both"/>
              <w:rPr>
                <w:lang w:val="en-AU"/>
              </w:rPr>
            </w:pPr>
            <w:r w:rsidRPr="00E646DC">
              <w:rPr>
                <w:lang w:val="en-AU"/>
              </w:rPr>
              <w:t>loại thông báo</w:t>
            </w:r>
          </w:p>
        </w:tc>
      </w:tr>
      <w:tr w:rsidR="00B94B9C" w:rsidRPr="00E646DC" w14:paraId="1DE19832" w14:textId="77777777" w:rsidTr="00D129B8">
        <w:tc>
          <w:tcPr>
            <w:tcW w:w="3021" w:type="dxa"/>
          </w:tcPr>
          <w:p w14:paraId="362190FB"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is_read</w:t>
            </w:r>
          </w:p>
        </w:tc>
        <w:tc>
          <w:tcPr>
            <w:tcW w:w="3021" w:type="dxa"/>
          </w:tcPr>
          <w:p w14:paraId="40C3C48D" w14:textId="77777777" w:rsidR="00B94B9C" w:rsidRPr="00E646DC" w:rsidRDefault="00B94B9C" w:rsidP="004D7B7B">
            <w:pPr>
              <w:spacing w:before="60" w:after="60" w:line="360" w:lineRule="auto"/>
              <w:jc w:val="both"/>
              <w:rPr>
                <w:lang w:val="en-AU"/>
              </w:rPr>
            </w:pPr>
            <w:r w:rsidRPr="00E646DC">
              <w:rPr>
                <w:lang w:val="en-AU"/>
              </w:rPr>
              <w:t>bool</w:t>
            </w:r>
          </w:p>
        </w:tc>
        <w:tc>
          <w:tcPr>
            <w:tcW w:w="3022" w:type="dxa"/>
          </w:tcPr>
          <w:p w14:paraId="3158271F" w14:textId="77777777" w:rsidR="00B94B9C" w:rsidRPr="00E646DC" w:rsidRDefault="00B94B9C" w:rsidP="004D7B7B">
            <w:pPr>
              <w:spacing w:before="60" w:after="60" w:line="360" w:lineRule="auto"/>
              <w:jc w:val="both"/>
              <w:rPr>
                <w:lang w:val="en-AU"/>
              </w:rPr>
            </w:pPr>
            <w:r w:rsidRPr="00E646DC">
              <w:rPr>
                <w:lang w:val="en-AU"/>
              </w:rPr>
              <w:t>trạng thái đã đọc chưa</w:t>
            </w:r>
          </w:p>
        </w:tc>
      </w:tr>
    </w:tbl>
    <w:p w14:paraId="72987806" w14:textId="77777777" w:rsidR="00B94B9C" w:rsidRPr="00E646DC" w:rsidRDefault="00B94B9C" w:rsidP="00E646DC">
      <w:pPr>
        <w:pStyle w:val="Heading8"/>
        <w:spacing w:line="360" w:lineRule="auto"/>
        <w:rPr>
          <w:rFonts w:cs="Times New Roman"/>
          <w:lang w:val="en-US"/>
        </w:rPr>
      </w:pPr>
      <w:bookmarkStart w:id="4851" w:name="_Toc186274608"/>
      <w:r w:rsidRPr="00E646DC">
        <w:rPr>
          <w:rFonts w:cs="Times New Roman"/>
          <w:lang w:val="en-US"/>
        </w:rPr>
        <w:t xml:space="preserve">Bảng </w:t>
      </w:r>
      <w:r w:rsidR="00FB6977" w:rsidRPr="00E646DC">
        <w:rPr>
          <w:rFonts w:cs="Times New Roman"/>
          <w:lang w:val="en-US"/>
        </w:rPr>
        <w:t>3.28</w:t>
      </w:r>
      <w:r w:rsidRPr="00E646DC">
        <w:rPr>
          <w:rFonts w:cs="Times New Roman"/>
          <w:lang w:val="en-US"/>
        </w:rPr>
        <w:t xml:space="preserve"> Bảng notification</w:t>
      </w:r>
      <w:bookmarkEnd w:id="4851"/>
    </w:p>
    <w:p w14:paraId="5E41716B" w14:textId="77777777" w:rsidR="00B94B9C" w:rsidRPr="00E646DC" w:rsidRDefault="00B94B9C" w:rsidP="004D7B7B">
      <w:pPr>
        <w:pStyle w:val="Heading4"/>
        <w:spacing w:line="360" w:lineRule="auto"/>
        <w:jc w:val="both"/>
        <w:rPr>
          <w:rFonts w:cs="Times New Roman"/>
          <w:color w:val="auto"/>
          <w:lang w:val="en-US"/>
        </w:rPr>
        <w:pPrChange w:id="4852" w:author="Administrator" w:date="2024-12-28T10:43:00Z">
          <w:pPr>
            <w:pStyle w:val="Heading4"/>
            <w:spacing w:line="360" w:lineRule="auto"/>
          </w:pPr>
        </w:pPrChange>
      </w:pPr>
      <w:r w:rsidRPr="00E646DC">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E646DC" w14:paraId="26CD0047" w14:textId="77777777" w:rsidTr="00D129B8">
        <w:tc>
          <w:tcPr>
            <w:tcW w:w="3021" w:type="dxa"/>
          </w:tcPr>
          <w:p w14:paraId="0FA8FDC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611D5279"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3CF1E43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6547FEE1" w14:textId="77777777" w:rsidTr="00D129B8">
        <w:tc>
          <w:tcPr>
            <w:tcW w:w="3021" w:type="dxa"/>
          </w:tcPr>
          <w:p w14:paraId="219065A8"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customer_id</w:t>
            </w:r>
          </w:p>
        </w:tc>
        <w:tc>
          <w:tcPr>
            <w:tcW w:w="3021" w:type="dxa"/>
          </w:tcPr>
          <w:p w14:paraId="3B98AAE9"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6AE16E0E" w14:textId="77777777" w:rsidR="00B94B9C" w:rsidRPr="00E646DC" w:rsidRDefault="00B94B9C" w:rsidP="004D7B7B">
            <w:pPr>
              <w:spacing w:before="60" w:after="60" w:line="360" w:lineRule="auto"/>
              <w:jc w:val="both"/>
              <w:rPr>
                <w:sz w:val="26"/>
                <w:szCs w:val="26"/>
                <w:lang w:val="en-AU"/>
              </w:rPr>
            </w:pPr>
            <w:r w:rsidRPr="00E646DC">
              <w:rPr>
                <w:lang w:val="en-AU"/>
              </w:rPr>
              <w:t>khoá ngoại, id khách hàng</w:t>
            </w:r>
          </w:p>
        </w:tc>
      </w:tr>
      <w:tr w:rsidR="00B94B9C" w:rsidRPr="00E646DC" w14:paraId="20F7524E" w14:textId="77777777" w:rsidTr="00D129B8">
        <w:tc>
          <w:tcPr>
            <w:tcW w:w="3021" w:type="dxa"/>
          </w:tcPr>
          <w:p w14:paraId="1609D7E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notification_id</w:t>
            </w:r>
          </w:p>
        </w:tc>
        <w:tc>
          <w:tcPr>
            <w:tcW w:w="3021" w:type="dxa"/>
          </w:tcPr>
          <w:p w14:paraId="12AB99EC" w14:textId="77777777" w:rsidR="00B94B9C" w:rsidRPr="00E646DC" w:rsidRDefault="00B94B9C" w:rsidP="004D7B7B">
            <w:pPr>
              <w:spacing w:before="60" w:after="60" w:line="360" w:lineRule="auto"/>
              <w:jc w:val="both"/>
              <w:rPr>
                <w:lang w:val="en-AU"/>
              </w:rPr>
            </w:pPr>
            <w:r w:rsidRPr="00E646DC">
              <w:t>varchar(10)</w:t>
            </w:r>
          </w:p>
        </w:tc>
        <w:tc>
          <w:tcPr>
            <w:tcW w:w="3022" w:type="dxa"/>
          </w:tcPr>
          <w:p w14:paraId="5C3CBBA3" w14:textId="77777777" w:rsidR="00B94B9C" w:rsidRPr="00E646DC" w:rsidRDefault="00B94B9C" w:rsidP="004D7B7B">
            <w:pPr>
              <w:spacing w:before="60" w:after="60" w:line="360" w:lineRule="auto"/>
              <w:jc w:val="both"/>
              <w:rPr>
                <w:lang w:val="en-AU"/>
              </w:rPr>
            </w:pPr>
            <w:r w:rsidRPr="00E646DC">
              <w:rPr>
                <w:lang w:val="en-AU"/>
              </w:rPr>
              <w:t>khoá ngoại, id thông báo</w:t>
            </w:r>
          </w:p>
        </w:tc>
      </w:tr>
    </w:tbl>
    <w:p w14:paraId="4B1D3800" w14:textId="77777777" w:rsidR="00B94B9C" w:rsidRPr="00E646DC" w:rsidRDefault="00B94B9C" w:rsidP="00E646DC">
      <w:pPr>
        <w:pStyle w:val="Heading8"/>
        <w:spacing w:line="360" w:lineRule="auto"/>
        <w:rPr>
          <w:rFonts w:cs="Times New Roman"/>
          <w:lang w:val="en-US"/>
        </w:rPr>
      </w:pPr>
      <w:bookmarkStart w:id="4853" w:name="_Toc186274609"/>
      <w:r w:rsidRPr="00E646DC">
        <w:rPr>
          <w:rFonts w:cs="Times New Roman"/>
          <w:lang w:val="en-US"/>
        </w:rPr>
        <w:t xml:space="preserve">Bảng </w:t>
      </w:r>
      <w:r w:rsidR="00FB6977" w:rsidRPr="00E646DC">
        <w:rPr>
          <w:rFonts w:cs="Times New Roman"/>
          <w:lang w:val="en-US"/>
        </w:rPr>
        <w:t>3.29</w:t>
      </w:r>
      <w:r w:rsidRPr="00E646DC">
        <w:rPr>
          <w:rFonts w:cs="Times New Roman"/>
          <w:lang w:val="en-US"/>
        </w:rPr>
        <w:t xml:space="preserve"> Bảng customer_notification</w:t>
      </w:r>
      <w:bookmarkEnd w:id="4853"/>
    </w:p>
    <w:p w14:paraId="3AFA44A6" w14:textId="77777777" w:rsidR="00BA6171" w:rsidRPr="00E646DC" w:rsidRDefault="00B94B9C" w:rsidP="004D7B7B">
      <w:pPr>
        <w:pStyle w:val="Heading4"/>
        <w:spacing w:line="360" w:lineRule="auto"/>
        <w:jc w:val="both"/>
        <w:rPr>
          <w:rFonts w:cs="Times New Roman"/>
          <w:color w:val="auto"/>
          <w:lang w:val="en-US"/>
        </w:rPr>
        <w:pPrChange w:id="4854" w:author="Administrator" w:date="2024-12-28T10:43:00Z">
          <w:pPr>
            <w:pStyle w:val="Heading4"/>
            <w:spacing w:line="360" w:lineRule="auto"/>
          </w:pPr>
        </w:pPrChange>
      </w:pPr>
      <w:r w:rsidRPr="00E646DC">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E646DC" w14:paraId="3EB7A9D8" w14:textId="77777777" w:rsidTr="00D129B8">
        <w:tc>
          <w:tcPr>
            <w:tcW w:w="3021" w:type="dxa"/>
          </w:tcPr>
          <w:p w14:paraId="2E28565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Tên trường</w:t>
            </w:r>
          </w:p>
        </w:tc>
        <w:tc>
          <w:tcPr>
            <w:tcW w:w="3021" w:type="dxa"/>
          </w:tcPr>
          <w:p w14:paraId="5C843C3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Thuộc tính</w:t>
            </w:r>
          </w:p>
        </w:tc>
        <w:tc>
          <w:tcPr>
            <w:tcW w:w="3022" w:type="dxa"/>
          </w:tcPr>
          <w:p w14:paraId="5807CFB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Ghi chú</w:t>
            </w:r>
          </w:p>
        </w:tc>
      </w:tr>
      <w:tr w:rsidR="00B94B9C" w:rsidRPr="00E646DC" w14:paraId="5F45D3E4" w14:textId="77777777" w:rsidTr="00D129B8">
        <w:tc>
          <w:tcPr>
            <w:tcW w:w="3021" w:type="dxa"/>
          </w:tcPr>
          <w:p w14:paraId="26FB9691"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driver_id</w:t>
            </w:r>
          </w:p>
        </w:tc>
        <w:tc>
          <w:tcPr>
            <w:tcW w:w="3021" w:type="dxa"/>
          </w:tcPr>
          <w:p w14:paraId="1CCBFD03" w14:textId="77777777" w:rsidR="00B94B9C" w:rsidRPr="00E646DC" w:rsidRDefault="00B94B9C" w:rsidP="004D7B7B">
            <w:pPr>
              <w:spacing w:before="60" w:after="60" w:line="360" w:lineRule="auto"/>
              <w:jc w:val="both"/>
              <w:rPr>
                <w:sz w:val="26"/>
                <w:szCs w:val="26"/>
                <w:lang w:val="en-AU"/>
              </w:rPr>
            </w:pPr>
            <w:r w:rsidRPr="00E646DC">
              <w:t>varchar(10)</w:t>
            </w:r>
          </w:p>
        </w:tc>
        <w:tc>
          <w:tcPr>
            <w:tcW w:w="3022" w:type="dxa"/>
          </w:tcPr>
          <w:p w14:paraId="58B628BE" w14:textId="77777777" w:rsidR="00B94B9C" w:rsidRPr="00E646DC" w:rsidRDefault="00B94B9C" w:rsidP="004D7B7B">
            <w:pPr>
              <w:spacing w:before="60" w:after="60" w:line="360" w:lineRule="auto"/>
              <w:jc w:val="both"/>
              <w:rPr>
                <w:sz w:val="26"/>
                <w:szCs w:val="26"/>
                <w:lang w:val="en-AU"/>
              </w:rPr>
            </w:pPr>
            <w:r w:rsidRPr="00E646DC">
              <w:rPr>
                <w:lang w:val="en-AU"/>
              </w:rPr>
              <w:t>khoá ngoại, id tài xế</w:t>
            </w:r>
          </w:p>
        </w:tc>
      </w:tr>
      <w:tr w:rsidR="00B94B9C" w:rsidRPr="00E646DC" w14:paraId="1D1CAACF" w14:textId="77777777" w:rsidTr="00D129B8">
        <w:tc>
          <w:tcPr>
            <w:tcW w:w="3021" w:type="dxa"/>
          </w:tcPr>
          <w:p w14:paraId="14DECDFD" w14:textId="77777777" w:rsidR="00B94B9C" w:rsidRPr="00E646DC" w:rsidRDefault="00B94B9C" w:rsidP="004D7B7B">
            <w:pPr>
              <w:spacing w:before="60" w:after="60" w:line="360" w:lineRule="auto"/>
              <w:jc w:val="both"/>
              <w:rPr>
                <w:sz w:val="26"/>
                <w:szCs w:val="26"/>
                <w:lang w:val="en-AU"/>
              </w:rPr>
            </w:pPr>
            <w:r w:rsidRPr="00E646DC">
              <w:rPr>
                <w:sz w:val="26"/>
                <w:szCs w:val="26"/>
                <w:lang w:val="en-AU"/>
              </w:rPr>
              <w:t>notification_id</w:t>
            </w:r>
          </w:p>
        </w:tc>
        <w:tc>
          <w:tcPr>
            <w:tcW w:w="3021" w:type="dxa"/>
          </w:tcPr>
          <w:p w14:paraId="42911590" w14:textId="77777777" w:rsidR="00B94B9C" w:rsidRPr="00E646DC" w:rsidRDefault="00B94B9C" w:rsidP="004D7B7B">
            <w:pPr>
              <w:spacing w:before="60" w:after="60" w:line="360" w:lineRule="auto"/>
              <w:jc w:val="both"/>
              <w:rPr>
                <w:lang w:val="en-AU"/>
              </w:rPr>
            </w:pPr>
            <w:r w:rsidRPr="00E646DC">
              <w:t>varchar(10)</w:t>
            </w:r>
          </w:p>
        </w:tc>
        <w:tc>
          <w:tcPr>
            <w:tcW w:w="3022" w:type="dxa"/>
          </w:tcPr>
          <w:p w14:paraId="52F5070F" w14:textId="77777777" w:rsidR="00B94B9C" w:rsidRPr="00E646DC" w:rsidRDefault="00B94B9C" w:rsidP="004D7B7B">
            <w:pPr>
              <w:spacing w:before="60" w:after="60" w:line="360" w:lineRule="auto"/>
              <w:jc w:val="both"/>
              <w:rPr>
                <w:lang w:val="en-AU"/>
              </w:rPr>
            </w:pPr>
            <w:r w:rsidRPr="00E646DC">
              <w:rPr>
                <w:lang w:val="en-AU"/>
              </w:rPr>
              <w:t>khoá ngoại, id thông báo</w:t>
            </w:r>
          </w:p>
        </w:tc>
      </w:tr>
    </w:tbl>
    <w:p w14:paraId="6FD1914D" w14:textId="77777777" w:rsidR="00B94B9C" w:rsidRPr="00E646DC" w:rsidRDefault="00B94B9C" w:rsidP="00E646DC">
      <w:pPr>
        <w:pStyle w:val="Heading8"/>
        <w:spacing w:line="360" w:lineRule="auto"/>
        <w:rPr>
          <w:rFonts w:cs="Times New Roman"/>
          <w:lang w:val="en-US"/>
        </w:rPr>
      </w:pPr>
      <w:bookmarkStart w:id="4855" w:name="_Toc186274610"/>
      <w:r w:rsidRPr="00E646DC">
        <w:rPr>
          <w:rFonts w:cs="Times New Roman"/>
          <w:lang w:val="en-US"/>
        </w:rPr>
        <w:lastRenderedPageBreak/>
        <w:t xml:space="preserve">Bảng </w:t>
      </w:r>
      <w:r w:rsidR="00FB6977" w:rsidRPr="00E646DC">
        <w:rPr>
          <w:rFonts w:cs="Times New Roman"/>
          <w:lang w:val="en-US"/>
        </w:rPr>
        <w:t>3.30</w:t>
      </w:r>
      <w:r w:rsidRPr="00E646DC">
        <w:rPr>
          <w:rFonts w:cs="Times New Roman"/>
          <w:lang w:val="en-US"/>
        </w:rPr>
        <w:t xml:space="preserve"> Bảng driver_notification</w:t>
      </w:r>
      <w:bookmarkEnd w:id="4855"/>
    </w:p>
    <w:p w14:paraId="55C02976" w14:textId="77777777" w:rsidR="00B94B9C" w:rsidRPr="00E646DC" w:rsidRDefault="00FB6977" w:rsidP="004D7B7B">
      <w:pPr>
        <w:pStyle w:val="Heading3"/>
        <w:spacing w:line="360" w:lineRule="auto"/>
        <w:jc w:val="both"/>
        <w:rPr>
          <w:lang w:val="en-US"/>
        </w:rPr>
        <w:pPrChange w:id="4856" w:author="Administrator" w:date="2024-12-28T10:43:00Z">
          <w:pPr>
            <w:pStyle w:val="Heading3"/>
            <w:spacing w:line="360" w:lineRule="auto"/>
          </w:pPr>
        </w:pPrChange>
      </w:pPr>
      <w:bookmarkStart w:id="4857" w:name="_Toc186275561"/>
      <w:r w:rsidRPr="00E646DC">
        <w:rPr>
          <w:lang w:val="en-US"/>
        </w:rPr>
        <w:t>3.5.2</w:t>
      </w:r>
      <w:r w:rsidR="00B94B9C" w:rsidRPr="00E646DC">
        <w:rPr>
          <w:lang w:val="en-US"/>
        </w:rPr>
        <w:t xml:space="preserve"> Mô hình thực thể liên kết</w:t>
      </w:r>
      <w:bookmarkEnd w:id="4857"/>
    </w:p>
    <w:p w14:paraId="480382B0" w14:textId="77777777" w:rsidR="00D129B8" w:rsidRPr="00E646DC" w:rsidRDefault="00B94B9C" w:rsidP="004D7B7B">
      <w:pPr>
        <w:spacing w:before="60" w:after="60" w:line="360" w:lineRule="auto"/>
        <w:jc w:val="center"/>
        <w:rPr>
          <w:sz w:val="26"/>
          <w:szCs w:val="26"/>
          <w:lang w:val="en-US"/>
        </w:rPr>
      </w:pPr>
      <w:r w:rsidRPr="00E646DC">
        <w:rPr>
          <w:noProof/>
          <w:sz w:val="26"/>
          <w:szCs w:val="26"/>
          <w:lang w:val="en-US"/>
        </w:rPr>
        <w:drawing>
          <wp:inline distT="0" distB="0" distL="0" distR="0" wp14:anchorId="7C360052" wp14:editId="3EB732EA">
            <wp:extent cx="5761990" cy="3406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0139" cy="3411804"/>
                    </a:xfrm>
                    <a:prstGeom prst="rect">
                      <a:avLst/>
                    </a:prstGeom>
                  </pic:spPr>
                </pic:pic>
              </a:graphicData>
            </a:graphic>
          </wp:inline>
        </w:drawing>
      </w:r>
      <w:r w:rsidR="00D129B8" w:rsidRPr="00E646DC">
        <w:rPr>
          <w:rStyle w:val="Heading7Char"/>
          <w:rFonts w:cs="Times New Roman"/>
        </w:rPr>
        <w:t>Hình 3.28 Mô hình thực thể liên kết</w:t>
      </w:r>
    </w:p>
    <w:p w14:paraId="49B96637" w14:textId="77777777" w:rsidR="00B94B9C" w:rsidRPr="00E646DC" w:rsidRDefault="00FB6977" w:rsidP="004D7B7B">
      <w:pPr>
        <w:pStyle w:val="Heading3"/>
        <w:spacing w:line="360" w:lineRule="auto"/>
        <w:jc w:val="both"/>
        <w:rPr>
          <w:lang w:val="en-AU"/>
        </w:rPr>
        <w:pPrChange w:id="4858" w:author="Administrator" w:date="2024-12-28T10:43:00Z">
          <w:pPr>
            <w:pStyle w:val="Heading3"/>
            <w:spacing w:line="360" w:lineRule="auto"/>
          </w:pPr>
        </w:pPrChange>
      </w:pPr>
      <w:bookmarkStart w:id="4859" w:name="_Toc186275562"/>
      <w:r w:rsidRPr="00E646DC">
        <w:rPr>
          <w:lang w:val="en-AU"/>
        </w:rPr>
        <w:t>3.5.3</w:t>
      </w:r>
      <w:r w:rsidR="00B94B9C" w:rsidRPr="00E646DC">
        <w:rPr>
          <w:lang w:val="en-AU"/>
        </w:rPr>
        <w:t xml:space="preserve"> Biểu đồ cơ sở dữ liệu</w:t>
      </w:r>
      <w:bookmarkEnd w:id="4859"/>
    </w:p>
    <w:p w14:paraId="6893225F" w14:textId="77777777" w:rsidR="00B94B9C" w:rsidRPr="00E646DC" w:rsidRDefault="00B94B9C" w:rsidP="004D7B7B">
      <w:pPr>
        <w:spacing w:before="60" w:after="60" w:line="360" w:lineRule="auto"/>
        <w:jc w:val="center"/>
        <w:rPr>
          <w:sz w:val="26"/>
          <w:szCs w:val="26"/>
          <w:lang w:val="en-AU"/>
        </w:rPr>
      </w:pPr>
      <w:r w:rsidRPr="00E646DC">
        <w:rPr>
          <w:sz w:val="22"/>
          <w:szCs w:val="22"/>
          <w:bdr w:val="none" w:sz="0" w:space="0" w:color="auto" w:frame="1"/>
        </w:rPr>
        <w:fldChar w:fldCharType="begin"/>
      </w:r>
      <w:r w:rsidRPr="00E646DC">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Pr="00E646DC">
        <w:rPr>
          <w:sz w:val="22"/>
          <w:szCs w:val="22"/>
          <w:bdr w:val="none" w:sz="0" w:space="0" w:color="auto" w:frame="1"/>
        </w:rPr>
        <w:fldChar w:fldCharType="separate"/>
      </w:r>
      <w:r w:rsidR="001D5CBB" w:rsidRPr="00E646DC">
        <w:rPr>
          <w:noProof/>
          <w:sz w:val="22"/>
          <w:szCs w:val="22"/>
          <w:bdr w:val="none" w:sz="0" w:space="0" w:color="auto" w:frame="1"/>
        </w:rPr>
        <w:drawing>
          <wp:inline distT="0" distB="0" distL="0" distR="0" wp14:anchorId="15290EDB" wp14:editId="632BA4D9">
            <wp:extent cx="5753100" cy="3556000"/>
            <wp:effectExtent l="0" t="0" r="0" b="0"/>
            <wp:docPr id="7192776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5753100" cy="3556000"/>
                    </a:xfrm>
                    <a:prstGeom prst="rect">
                      <a:avLst/>
                    </a:prstGeom>
                    <a:noFill/>
                    <a:ln>
                      <a:noFill/>
                    </a:ln>
                  </pic:spPr>
                </pic:pic>
              </a:graphicData>
            </a:graphic>
          </wp:inline>
        </w:drawing>
      </w:r>
      <w:r w:rsidRPr="00E646DC">
        <w:rPr>
          <w:sz w:val="22"/>
          <w:szCs w:val="22"/>
          <w:bdr w:val="none" w:sz="0" w:space="0" w:color="auto" w:frame="1"/>
        </w:rPr>
        <w:fldChar w:fldCharType="end"/>
      </w:r>
      <w:r w:rsidR="00D129B8" w:rsidRPr="00E646DC">
        <w:rPr>
          <w:rStyle w:val="Heading7Char"/>
          <w:rFonts w:cs="Times New Roman"/>
        </w:rPr>
        <w:t>Hình 3.29 Biểu đồ cơ sở dữ liệu</w:t>
      </w:r>
    </w:p>
    <w:p w14:paraId="6F9A80E8" w14:textId="77777777" w:rsidR="00CA471C" w:rsidRPr="00E646DC" w:rsidRDefault="00C04BD2" w:rsidP="004D7B7B">
      <w:pPr>
        <w:pStyle w:val="Heading2"/>
        <w:spacing w:line="360" w:lineRule="auto"/>
        <w:jc w:val="both"/>
        <w:rPr>
          <w:sz w:val="28"/>
          <w:lang w:val="en-US"/>
        </w:rPr>
        <w:pPrChange w:id="4860" w:author="Administrator" w:date="2024-12-28T10:43:00Z">
          <w:pPr>
            <w:pStyle w:val="Heading2"/>
            <w:spacing w:line="360" w:lineRule="auto"/>
          </w:pPr>
        </w:pPrChange>
      </w:pPr>
      <w:bookmarkStart w:id="4861" w:name="_Toc186275563"/>
      <w:r w:rsidRPr="00E646DC">
        <w:rPr>
          <w:sz w:val="28"/>
          <w:lang w:val="en-US"/>
        </w:rPr>
        <w:lastRenderedPageBreak/>
        <w:t>3</w:t>
      </w:r>
      <w:r w:rsidR="005B226D" w:rsidRPr="00E646DC">
        <w:rPr>
          <w:sz w:val="28"/>
          <w:lang w:val="en-US"/>
        </w:rPr>
        <w:t>.</w:t>
      </w:r>
      <w:r w:rsidR="00B94B9C" w:rsidRPr="00E646DC">
        <w:rPr>
          <w:sz w:val="28"/>
          <w:lang w:val="en-US"/>
        </w:rPr>
        <w:t>6</w:t>
      </w:r>
      <w:r w:rsidR="005E422C" w:rsidRPr="00E646DC">
        <w:rPr>
          <w:sz w:val="28"/>
        </w:rPr>
        <w:t xml:space="preserve"> Kết</w:t>
      </w:r>
      <w:r w:rsidR="00BC2553" w:rsidRPr="00E646DC">
        <w:rPr>
          <w:sz w:val="28"/>
          <w:lang w:val="en-US"/>
        </w:rPr>
        <w:t xml:space="preserve"> luận</w:t>
      </w:r>
      <w:r w:rsidR="005E422C" w:rsidRPr="00E646DC">
        <w:rPr>
          <w:sz w:val="28"/>
        </w:rPr>
        <w:t xml:space="preserve"> </w:t>
      </w:r>
      <w:r w:rsidR="00712D85" w:rsidRPr="00E646DC">
        <w:rPr>
          <w:sz w:val="28"/>
          <w:lang w:val="en-US"/>
        </w:rPr>
        <w:t>C</w:t>
      </w:r>
      <w:r w:rsidR="005E422C" w:rsidRPr="00E646DC">
        <w:rPr>
          <w:sz w:val="28"/>
        </w:rPr>
        <w:t>hương</w:t>
      </w:r>
      <w:r w:rsidR="00BC2553" w:rsidRPr="00E646DC">
        <w:rPr>
          <w:sz w:val="28"/>
          <w:lang w:val="en-US"/>
        </w:rPr>
        <w:t xml:space="preserve"> III</w:t>
      </w:r>
      <w:bookmarkEnd w:id="4861"/>
    </w:p>
    <w:p w14:paraId="155041CA" w14:textId="77777777" w:rsidR="009452A6" w:rsidRPr="00E646DC" w:rsidRDefault="00B8259D" w:rsidP="004D7B7B">
      <w:pPr>
        <w:spacing w:before="60" w:after="60" w:line="360" w:lineRule="auto"/>
        <w:ind w:firstLine="720"/>
        <w:jc w:val="both"/>
        <w:rPr>
          <w:sz w:val="26"/>
          <w:szCs w:val="26"/>
        </w:rPr>
        <w:sectPr w:rsidR="009452A6" w:rsidRPr="00E646DC" w:rsidSect="00AE06D9">
          <w:type w:val="continuous"/>
          <w:pgSz w:w="11909" w:h="16834"/>
          <w:pgMar w:top="1134" w:right="1134" w:bottom="1134" w:left="1701" w:header="720" w:footer="720" w:gutter="0"/>
          <w:cols w:space="720"/>
          <w:docGrid w:linePitch="326"/>
        </w:sectPr>
        <w:pPrChange w:id="4862" w:author="Administrator" w:date="2024-12-28T10:43:00Z">
          <w:pPr>
            <w:spacing w:before="60" w:after="60" w:line="360" w:lineRule="auto"/>
            <w:ind w:firstLine="720"/>
          </w:pPr>
        </w:pPrChange>
      </w:pPr>
      <w:bookmarkStart w:id="4863" w:name="_szn5abc551f1" w:colFirst="0" w:colLast="0"/>
      <w:bookmarkEnd w:id="4863"/>
      <w:r w:rsidRPr="00E646DC">
        <w:rPr>
          <w:sz w:val="26"/>
          <w:szCs w:val="26"/>
          <w:lang w:val="en-US"/>
        </w:rPr>
        <w:t xml:space="preserve">Như vậy, </w:t>
      </w:r>
      <w:r w:rsidR="001D5CBB" w:rsidRPr="00E646DC">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F89F73" w14:textId="77777777" w:rsidR="0072716E" w:rsidRPr="00E646DC" w:rsidRDefault="0072716E" w:rsidP="000F669E">
      <w:pPr>
        <w:spacing w:line="360" w:lineRule="auto"/>
        <w:rPr>
          <w:lang w:val="en-US"/>
        </w:rPr>
      </w:pPr>
    </w:p>
    <w:p w14:paraId="5709DA0A" w14:textId="3A7062EE" w:rsidR="0072716E" w:rsidRPr="00E646DC" w:rsidRDefault="0072716E" w:rsidP="000F669E">
      <w:pPr>
        <w:pStyle w:val="Heading1"/>
        <w:spacing w:line="360" w:lineRule="auto"/>
        <w:rPr>
          <w:sz w:val="30"/>
          <w:szCs w:val="30"/>
          <w:lang w:val="en-US"/>
        </w:rPr>
      </w:pPr>
      <w:bookmarkStart w:id="4864" w:name="_Toc186275564"/>
      <w:r w:rsidRPr="00E646DC">
        <w:rPr>
          <w:sz w:val="30"/>
          <w:szCs w:val="30"/>
          <w:lang w:val="en-US"/>
        </w:rPr>
        <w:t xml:space="preserve">CHƯƠNG </w:t>
      </w:r>
      <w:r w:rsidR="00B8259D" w:rsidRPr="00E646DC">
        <w:rPr>
          <w:sz w:val="30"/>
          <w:szCs w:val="30"/>
          <w:lang w:val="en-US"/>
        </w:rPr>
        <w:t>IV</w:t>
      </w:r>
      <w:del w:id="4865" w:author="admin" w:date="2024-12-27T16:30:00Z">
        <w:r w:rsidRPr="00E646DC" w:rsidDel="008D3C62">
          <w:rPr>
            <w:sz w:val="30"/>
            <w:szCs w:val="30"/>
            <w:lang w:val="en-US"/>
          </w:rPr>
          <w:delText xml:space="preserve">: </w:delText>
        </w:r>
      </w:del>
      <w:ins w:id="4866" w:author="admin" w:date="2024-12-27T16:30:00Z">
        <w:r w:rsidR="008D3C62" w:rsidRPr="00E646DC">
          <w:rPr>
            <w:sz w:val="30"/>
            <w:szCs w:val="30"/>
            <w:lang w:val="en-US"/>
          </w:rPr>
          <w:t xml:space="preserve">. </w:t>
        </w:r>
      </w:ins>
      <w:r w:rsidRPr="00E646DC">
        <w:rPr>
          <w:sz w:val="30"/>
          <w:szCs w:val="30"/>
          <w:lang w:val="en-US"/>
        </w:rPr>
        <w:t>CÀI ĐẶT HỆ THỐNG</w:t>
      </w:r>
      <w:bookmarkEnd w:id="4864"/>
    </w:p>
    <w:p w14:paraId="2FFE949D" w14:textId="77777777" w:rsidR="0072716E" w:rsidRPr="00E646DC" w:rsidRDefault="008E73CE" w:rsidP="004D7B7B">
      <w:pPr>
        <w:pStyle w:val="Heading1"/>
        <w:spacing w:line="360" w:lineRule="auto"/>
        <w:jc w:val="both"/>
        <w:rPr>
          <w:sz w:val="28"/>
          <w:szCs w:val="28"/>
          <w:lang w:val="en-US"/>
        </w:rPr>
        <w:pPrChange w:id="4867" w:author="Administrator" w:date="2024-12-28T10:43:00Z">
          <w:pPr>
            <w:pStyle w:val="Heading1"/>
            <w:spacing w:line="360" w:lineRule="auto"/>
            <w:jc w:val="left"/>
          </w:pPr>
        </w:pPrChange>
      </w:pPr>
      <w:bookmarkStart w:id="4868" w:name="_Toc186275565"/>
      <w:r w:rsidRPr="00E646DC">
        <w:rPr>
          <w:sz w:val="28"/>
          <w:szCs w:val="28"/>
          <w:lang w:val="en-US"/>
        </w:rPr>
        <w:t>4</w:t>
      </w:r>
      <w:r w:rsidR="0072716E" w:rsidRPr="00E646DC">
        <w:rPr>
          <w:sz w:val="28"/>
          <w:szCs w:val="28"/>
          <w:lang w:val="en-US"/>
        </w:rPr>
        <w:t xml:space="preserve">.1 </w:t>
      </w:r>
      <w:del w:id="4869" w:author="Administrator" w:date="2024-12-28T12:38:00Z">
        <w:r w:rsidR="0072716E" w:rsidRPr="00E646DC" w:rsidDel="00CB4E8C">
          <w:rPr>
            <w:sz w:val="28"/>
            <w:szCs w:val="28"/>
            <w:lang w:val="en-US"/>
          </w:rPr>
          <w:delText xml:space="preserve"> </w:delText>
        </w:r>
      </w:del>
      <w:r w:rsidR="0072716E" w:rsidRPr="00E646DC">
        <w:rPr>
          <w:sz w:val="28"/>
          <w:szCs w:val="28"/>
          <w:lang w:val="en-US"/>
        </w:rPr>
        <w:t>Cài đặt môi trường làm việc</w:t>
      </w:r>
      <w:bookmarkEnd w:id="4868"/>
    </w:p>
    <w:p w14:paraId="549822DA" w14:textId="77777777" w:rsidR="0072716E" w:rsidRPr="00E646DC" w:rsidRDefault="008E73CE" w:rsidP="004D7B7B">
      <w:pPr>
        <w:pStyle w:val="Heading2"/>
        <w:spacing w:line="360" w:lineRule="auto"/>
        <w:jc w:val="both"/>
        <w:rPr>
          <w:lang w:val="en-US"/>
        </w:rPr>
        <w:pPrChange w:id="4870" w:author="Administrator" w:date="2024-12-28T10:43:00Z">
          <w:pPr>
            <w:pStyle w:val="Heading2"/>
            <w:spacing w:line="360" w:lineRule="auto"/>
          </w:pPr>
        </w:pPrChange>
      </w:pPr>
      <w:bookmarkStart w:id="4871" w:name="_Toc186275566"/>
      <w:r w:rsidRPr="00E646DC">
        <w:rPr>
          <w:lang w:val="en-US"/>
        </w:rPr>
        <w:t>4</w:t>
      </w:r>
      <w:r w:rsidR="0072716E" w:rsidRPr="00E646DC">
        <w:rPr>
          <w:lang w:val="en-US"/>
        </w:rPr>
        <w:t>.1.1 Cài đặt Visual Studio Code</w:t>
      </w:r>
      <w:bookmarkEnd w:id="4871"/>
    </w:p>
    <w:p w14:paraId="6B7DDA89" w14:textId="77777777" w:rsidR="0072716E" w:rsidRPr="00E646DC" w:rsidRDefault="0072716E" w:rsidP="004D7B7B">
      <w:pPr>
        <w:spacing w:line="360" w:lineRule="auto"/>
        <w:jc w:val="both"/>
        <w:rPr>
          <w:lang w:val="en-US"/>
        </w:rPr>
        <w:pPrChange w:id="4872" w:author="Administrator" w:date="2024-12-28T10:43:00Z">
          <w:pPr>
            <w:spacing w:line="360" w:lineRule="auto"/>
          </w:pPr>
        </w:pPrChange>
      </w:pPr>
      <w:r w:rsidRPr="00E646DC">
        <w:rPr>
          <w:lang w:val="en-US"/>
        </w:rPr>
        <w:t xml:space="preserve">Vào </w:t>
      </w:r>
      <w:r w:rsidR="000A5801" w:rsidRPr="00E646DC">
        <w:fldChar w:fldCharType="begin"/>
      </w:r>
      <w:r w:rsidR="000A5801" w:rsidRPr="00E646DC">
        <w:instrText xml:space="preserve"> HYPERLINK "https://code.visualstudio.com/" </w:instrText>
      </w:r>
      <w:r w:rsidR="000A5801" w:rsidRPr="00E646DC">
        <w:fldChar w:fldCharType="separate"/>
      </w:r>
      <w:r w:rsidRPr="00E646DC">
        <w:rPr>
          <w:rStyle w:val="Hyperlink"/>
          <w:color w:val="auto"/>
          <w:lang w:val="en-US"/>
        </w:rPr>
        <w:t>trang chủ</w:t>
      </w:r>
      <w:r w:rsidR="000A5801" w:rsidRPr="00E646DC">
        <w:rPr>
          <w:rStyle w:val="Hyperlink"/>
          <w:color w:val="auto"/>
          <w:lang w:val="en-US"/>
        </w:rPr>
        <w:fldChar w:fldCharType="end"/>
      </w:r>
      <w:r w:rsidRPr="00E646DC">
        <w:rPr>
          <w:lang w:val="en-US"/>
        </w:rPr>
        <w:t xml:space="preserve"> của Visual Studio Code và cài đặt theo hướng dẫn </w:t>
      </w:r>
    </w:p>
    <w:p w14:paraId="5635B5B3" w14:textId="77777777" w:rsidR="0072716E" w:rsidRPr="00E646DC" w:rsidRDefault="0072716E" w:rsidP="004D7B7B">
      <w:pPr>
        <w:spacing w:line="360" w:lineRule="auto"/>
        <w:jc w:val="both"/>
        <w:rPr>
          <w:lang w:val="en-US"/>
        </w:rPr>
        <w:pPrChange w:id="4873" w:author="Administrator" w:date="2024-12-28T10:43:00Z">
          <w:pPr>
            <w:spacing w:line="360" w:lineRule="auto"/>
          </w:pPr>
        </w:pPrChange>
      </w:pPr>
      <w:r w:rsidRPr="00E646DC">
        <w:rPr>
          <w:noProof/>
          <w:lang w:val="en-US"/>
        </w:rPr>
        <w:drawing>
          <wp:inline distT="0" distB="0" distL="0" distR="0" wp14:anchorId="1C600901" wp14:editId="2B461B9E">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997835"/>
                    </a:xfrm>
                    <a:prstGeom prst="rect">
                      <a:avLst/>
                    </a:prstGeom>
                  </pic:spPr>
                </pic:pic>
              </a:graphicData>
            </a:graphic>
          </wp:inline>
        </w:drawing>
      </w:r>
    </w:p>
    <w:p w14:paraId="65887EA6" w14:textId="77777777" w:rsidR="0072716E" w:rsidRPr="00E646DC" w:rsidRDefault="004B6C33" w:rsidP="004D7B7B">
      <w:pPr>
        <w:pStyle w:val="Heading7"/>
        <w:rPr>
          <w:rFonts w:cs="Times New Roman"/>
          <w:lang w:val="en-US"/>
        </w:rPr>
      </w:pPr>
      <w:bookmarkStart w:id="4874" w:name="_Toc186281410"/>
      <w:r w:rsidRPr="00E646DC">
        <w:rPr>
          <w:rFonts w:cs="Times New Roman"/>
          <w:lang w:val="en-US"/>
        </w:rPr>
        <w:t xml:space="preserve">Hình </w:t>
      </w:r>
      <w:r w:rsidR="008E73CE" w:rsidRPr="00E646DC">
        <w:rPr>
          <w:rFonts w:cs="Times New Roman"/>
          <w:lang w:val="en-US"/>
        </w:rPr>
        <w:t>4</w:t>
      </w:r>
      <w:r w:rsidRPr="00E646DC">
        <w:rPr>
          <w:rFonts w:cs="Times New Roman"/>
          <w:lang w:val="en-US"/>
        </w:rPr>
        <w:t>.1 Trang chủ Visual Studio Code</w:t>
      </w:r>
      <w:bookmarkEnd w:id="4874"/>
    </w:p>
    <w:p w14:paraId="406F925A" w14:textId="77777777" w:rsidR="0072716E" w:rsidRPr="00E646DC" w:rsidRDefault="008E73CE" w:rsidP="004D7B7B">
      <w:pPr>
        <w:pStyle w:val="Heading2"/>
        <w:spacing w:line="360" w:lineRule="auto"/>
        <w:jc w:val="both"/>
        <w:rPr>
          <w:lang w:val="en-US"/>
        </w:rPr>
        <w:pPrChange w:id="4875" w:author="Administrator" w:date="2024-12-28T10:43:00Z">
          <w:pPr>
            <w:pStyle w:val="Heading2"/>
            <w:spacing w:line="360" w:lineRule="auto"/>
          </w:pPr>
        </w:pPrChange>
      </w:pPr>
      <w:bookmarkStart w:id="4876" w:name="_Toc186275567"/>
      <w:r w:rsidRPr="00E646DC">
        <w:rPr>
          <w:lang w:val="en-US"/>
        </w:rPr>
        <w:t>4</w:t>
      </w:r>
      <w:r w:rsidR="0072716E" w:rsidRPr="00E646DC">
        <w:rPr>
          <w:lang w:val="en-US"/>
        </w:rPr>
        <w:t>.1.2 Cài đặt Androi Studio</w:t>
      </w:r>
      <w:bookmarkEnd w:id="4876"/>
    </w:p>
    <w:p w14:paraId="134E5DB1" w14:textId="77777777" w:rsidR="0072716E" w:rsidRPr="00E646DC" w:rsidRDefault="0072716E" w:rsidP="004D7B7B">
      <w:pPr>
        <w:spacing w:line="360" w:lineRule="auto"/>
        <w:jc w:val="both"/>
        <w:rPr>
          <w:lang w:val="en-US"/>
        </w:rPr>
        <w:pPrChange w:id="4877" w:author="Administrator" w:date="2024-12-28T10:43:00Z">
          <w:pPr>
            <w:spacing w:line="360" w:lineRule="auto"/>
          </w:pPr>
        </w:pPrChange>
      </w:pPr>
      <w:r w:rsidRPr="00E646DC">
        <w:rPr>
          <w:lang w:val="en-US"/>
        </w:rPr>
        <w:t>Vào</w:t>
      </w:r>
      <w:r w:rsidRPr="00CB4E8C">
        <w:rPr>
          <w:i/>
          <w:color w:val="4F81BD" w:themeColor="accent1"/>
          <w:lang w:val="en-US"/>
          <w:rPrChange w:id="4878" w:author="Administrator" w:date="2024-12-28T12:39:00Z">
            <w:rPr>
              <w:lang w:val="en-US"/>
            </w:rPr>
          </w:rPrChange>
        </w:rPr>
        <w:t xml:space="preserve"> </w:t>
      </w:r>
      <w:r w:rsidR="000A5801" w:rsidRPr="00CB4E8C">
        <w:rPr>
          <w:i/>
          <w:color w:val="4F81BD" w:themeColor="accent1"/>
          <w:rPrChange w:id="4879" w:author="Administrator" w:date="2024-12-28T12:39:00Z">
            <w:rPr/>
          </w:rPrChange>
        </w:rPr>
        <w:fldChar w:fldCharType="begin"/>
      </w:r>
      <w:r w:rsidR="000A5801" w:rsidRPr="00CB4E8C">
        <w:rPr>
          <w:i/>
          <w:color w:val="4F81BD" w:themeColor="accent1"/>
          <w:rPrChange w:id="4880" w:author="Administrator" w:date="2024-12-28T12:39:00Z">
            <w:rPr/>
          </w:rPrChange>
        </w:rPr>
        <w:instrText xml:space="preserve"> HYPERLINK "https://developer.android.com/studio?gad_source=1&amp;gclid=Cj0KCQiAgdC6BhCgARIsAPWNWH2aY6kawdSFapNFkDqsmmWOMXhS87JEENmHKY9hsoMk3noJJ1R3wZkaAlEaEALw_wcB&amp;gclsrc=aw.ds&amp;hl=vi" </w:instrText>
      </w:r>
      <w:r w:rsidR="000A5801" w:rsidRPr="00CB4E8C">
        <w:rPr>
          <w:i/>
          <w:color w:val="4F81BD" w:themeColor="accent1"/>
          <w:rPrChange w:id="4881" w:author="Administrator" w:date="2024-12-28T12:39:00Z">
            <w:rPr/>
          </w:rPrChange>
        </w:rPr>
        <w:fldChar w:fldCharType="separate"/>
      </w:r>
      <w:r w:rsidRPr="00CB4E8C">
        <w:rPr>
          <w:rStyle w:val="Hyperlink"/>
          <w:i/>
          <w:color w:val="4F81BD" w:themeColor="accent1"/>
          <w:lang w:val="en-US"/>
          <w:rPrChange w:id="4882" w:author="Administrator" w:date="2024-12-28T12:39:00Z">
            <w:rPr>
              <w:rStyle w:val="Hyperlink"/>
              <w:color w:val="auto"/>
              <w:lang w:val="en-US"/>
            </w:rPr>
          </w:rPrChange>
        </w:rPr>
        <w:t>trang chủ</w:t>
      </w:r>
      <w:r w:rsidR="000A5801" w:rsidRPr="00CB4E8C">
        <w:rPr>
          <w:rStyle w:val="Hyperlink"/>
          <w:i/>
          <w:color w:val="4F81BD" w:themeColor="accent1"/>
          <w:lang w:val="en-US"/>
          <w:rPrChange w:id="4883" w:author="Administrator" w:date="2024-12-28T12:39:00Z">
            <w:rPr>
              <w:rStyle w:val="Hyperlink"/>
              <w:color w:val="auto"/>
              <w:lang w:val="en-US"/>
            </w:rPr>
          </w:rPrChange>
        </w:rPr>
        <w:fldChar w:fldCharType="end"/>
      </w:r>
      <w:r w:rsidRPr="00E646DC">
        <w:rPr>
          <w:lang w:val="en-US"/>
        </w:rPr>
        <w:t xml:space="preserve"> của Android studio và cài đặt theo hướng dẫn </w:t>
      </w:r>
    </w:p>
    <w:p w14:paraId="406CFE5B" w14:textId="77777777" w:rsidR="00D5759C" w:rsidRPr="00E646DC" w:rsidRDefault="00D5759C" w:rsidP="004D7B7B">
      <w:pPr>
        <w:spacing w:line="360" w:lineRule="auto"/>
        <w:jc w:val="both"/>
        <w:rPr>
          <w:lang w:val="en-US"/>
        </w:rPr>
        <w:pPrChange w:id="4884" w:author="Administrator" w:date="2024-12-28T10:43:00Z">
          <w:pPr>
            <w:spacing w:line="360" w:lineRule="auto"/>
          </w:pPr>
        </w:pPrChange>
      </w:pPr>
    </w:p>
    <w:p w14:paraId="3F19B80A" w14:textId="0B5330AB" w:rsidR="00A43156" w:rsidRDefault="00D5759C" w:rsidP="00A07B3D">
      <w:pPr>
        <w:pStyle w:val="NoSpacing"/>
        <w:jc w:val="center"/>
        <w:rPr>
          <w:ins w:id="4885" w:author="Administrator" w:date="2024-12-28T12:11:00Z"/>
          <w:rStyle w:val="Heading7Char"/>
        </w:rPr>
      </w:pPr>
      <w:r w:rsidRPr="00A07B3D">
        <w:rPr>
          <w:rPrChange w:id="4886" w:author="Administrator" w:date="2024-12-28T12:04:00Z">
            <w:rPr>
              <w:noProof/>
              <w:lang w:val="en-US"/>
            </w:rPr>
          </w:rPrChange>
        </w:rPr>
        <w:drawing>
          <wp:inline distT="0" distB="0" distL="0" distR="0" wp14:anchorId="3B9E5557" wp14:editId="443CB562">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856865"/>
                    </a:xfrm>
                    <a:prstGeom prst="rect">
                      <a:avLst/>
                    </a:prstGeom>
                  </pic:spPr>
                </pic:pic>
              </a:graphicData>
            </a:graphic>
          </wp:inline>
        </w:drawing>
      </w:r>
    </w:p>
    <w:p w14:paraId="678F768B" w14:textId="1235A9EA" w:rsidR="0045438E" w:rsidRPr="00E646DC" w:rsidRDefault="0045438E" w:rsidP="0045438E">
      <w:pPr>
        <w:pStyle w:val="Heading7"/>
        <w:spacing w:line="360" w:lineRule="auto"/>
        <w:rPr>
          <w:ins w:id="4887" w:author="Administrator" w:date="2024-12-28T12:11:00Z"/>
          <w:rFonts w:cs="Times New Roman"/>
          <w:lang w:val="en-US"/>
        </w:rPr>
      </w:pPr>
      <w:bookmarkStart w:id="4888" w:name="_Toc186281411"/>
      <w:ins w:id="4889" w:author="Administrator" w:date="2024-12-28T12:11:00Z">
        <w:r w:rsidRPr="00E646DC">
          <w:rPr>
            <w:rFonts w:cs="Times New Roman"/>
            <w:lang w:val="en-US"/>
          </w:rPr>
          <w:t xml:space="preserve">Hình </w:t>
        </w:r>
        <w:r>
          <w:rPr>
            <w:rFonts w:cs="Times New Roman"/>
            <w:lang w:val="en-US"/>
          </w:rPr>
          <w:t>4.2 Trang chủ Android Studio</w:t>
        </w:r>
        <w:bookmarkEnd w:id="4888"/>
      </w:ins>
    </w:p>
    <w:p w14:paraId="149DEB1D" w14:textId="77777777" w:rsidR="0045438E" w:rsidRPr="00E646DC" w:rsidRDefault="0045438E" w:rsidP="00A07B3D">
      <w:pPr>
        <w:pStyle w:val="NoSpacing"/>
        <w:jc w:val="center"/>
        <w:rPr>
          <w:ins w:id="4890" w:author="Administrator" w:date="2024-12-28T12:03:00Z"/>
          <w:lang w:val="en-US"/>
        </w:rPr>
        <w:pPrChange w:id="4891" w:author="Administrator" w:date="2024-12-28T12:04:00Z">
          <w:pPr>
            <w:pStyle w:val="Heading7"/>
          </w:pPr>
        </w:pPrChange>
      </w:pPr>
    </w:p>
    <w:p w14:paraId="3066C599" w14:textId="6FC6F7B4" w:rsidR="004B6C33" w:rsidRPr="00A43156" w:rsidRDefault="004B6C33" w:rsidP="004D7B7B">
      <w:pPr>
        <w:pStyle w:val="NoSpacing"/>
        <w:jc w:val="center"/>
        <w:rPr>
          <w:rStyle w:val="Heading7Char"/>
          <w:rPrChange w:id="4892" w:author="Administrator" w:date="2024-12-28T12:01:00Z">
            <w:rPr>
              <w:lang w:val="en-US"/>
            </w:rPr>
          </w:rPrChange>
        </w:rPr>
        <w:pPrChange w:id="4893" w:author="Administrator" w:date="2024-12-28T10:48:00Z">
          <w:pPr>
            <w:spacing w:line="360" w:lineRule="auto"/>
            <w:jc w:val="center"/>
          </w:pPr>
        </w:pPrChange>
      </w:pPr>
      <w:del w:id="4894" w:author="Administrator" w:date="2024-12-28T12:03:00Z">
        <w:r w:rsidRPr="00A43156" w:rsidDel="00A43156">
          <w:rPr>
            <w:rStyle w:val="Heading7Char"/>
          </w:rPr>
          <w:lastRenderedPageBreak/>
          <w:delText xml:space="preserve">Hình </w:delText>
        </w:r>
        <w:r w:rsidR="008E73CE" w:rsidRPr="00A43156" w:rsidDel="00A43156">
          <w:rPr>
            <w:rStyle w:val="Heading7Char"/>
          </w:rPr>
          <w:delText>4</w:delText>
        </w:r>
        <w:r w:rsidRPr="00A43156" w:rsidDel="00A43156">
          <w:rPr>
            <w:rStyle w:val="Heading7Char"/>
          </w:rPr>
          <w:delText>.2 Trang chủ Android Studio</w:delText>
        </w:r>
      </w:del>
    </w:p>
    <w:p w14:paraId="71B73E91" w14:textId="77777777" w:rsidR="00D5759C" w:rsidRPr="00E646DC" w:rsidRDefault="00D5759C" w:rsidP="004D7B7B">
      <w:pPr>
        <w:spacing w:line="360" w:lineRule="auto"/>
        <w:jc w:val="both"/>
        <w:rPr>
          <w:lang w:val="en-US"/>
        </w:rPr>
        <w:pPrChange w:id="4895" w:author="Administrator" w:date="2024-12-28T10:43:00Z">
          <w:pPr>
            <w:spacing w:line="360" w:lineRule="auto"/>
          </w:pPr>
        </w:pPrChange>
      </w:pPr>
    </w:p>
    <w:p w14:paraId="1DE84587" w14:textId="77777777" w:rsidR="00D5759C" w:rsidRPr="00E646DC" w:rsidRDefault="008E73CE" w:rsidP="004D7B7B">
      <w:pPr>
        <w:pStyle w:val="Heading2"/>
        <w:spacing w:line="360" w:lineRule="auto"/>
        <w:jc w:val="both"/>
        <w:rPr>
          <w:lang w:val="en-US"/>
        </w:rPr>
        <w:pPrChange w:id="4896" w:author="Administrator" w:date="2024-12-28T10:43:00Z">
          <w:pPr>
            <w:pStyle w:val="Heading2"/>
            <w:spacing w:line="360" w:lineRule="auto"/>
          </w:pPr>
        </w:pPrChange>
      </w:pPr>
      <w:bookmarkStart w:id="4897" w:name="_Toc186275568"/>
      <w:r w:rsidRPr="00E646DC">
        <w:rPr>
          <w:lang w:val="en-US"/>
        </w:rPr>
        <w:t>4</w:t>
      </w:r>
      <w:r w:rsidR="00D5759C" w:rsidRPr="00E646DC">
        <w:rPr>
          <w:lang w:val="en-US"/>
        </w:rPr>
        <w:t>.1.3 Cài đặt NodeJS</w:t>
      </w:r>
      <w:r w:rsidR="00B14EAA" w:rsidRPr="00E646DC">
        <w:rPr>
          <w:lang w:val="en-US"/>
        </w:rPr>
        <w:t xml:space="preserve"> và khởi tạo Dự án</w:t>
      </w:r>
      <w:bookmarkEnd w:id="4897"/>
    </w:p>
    <w:p w14:paraId="72C00177" w14:textId="77777777" w:rsidR="00D5759C" w:rsidRPr="00E646DC" w:rsidRDefault="00D5759C" w:rsidP="004D7B7B">
      <w:pPr>
        <w:pStyle w:val="ListParagraph"/>
        <w:numPr>
          <w:ilvl w:val="0"/>
          <w:numId w:val="30"/>
        </w:numPr>
        <w:spacing w:line="360" w:lineRule="auto"/>
        <w:jc w:val="both"/>
        <w:rPr>
          <w:rFonts w:cs="Times New Roman"/>
          <w:lang w:val="en-US"/>
        </w:rPr>
        <w:pPrChange w:id="4898" w:author="Administrator" w:date="2024-12-28T10:43:00Z">
          <w:pPr>
            <w:pStyle w:val="ListParagraph"/>
            <w:numPr>
              <w:numId w:val="30"/>
            </w:numPr>
            <w:spacing w:line="360" w:lineRule="auto"/>
            <w:ind w:left="720" w:hanging="360"/>
            <w:jc w:val="left"/>
          </w:pPr>
        </w:pPrChange>
      </w:pPr>
      <w:r w:rsidRPr="00E646DC">
        <w:rPr>
          <w:rFonts w:cs="Times New Roman"/>
          <w:lang w:val="en-US"/>
        </w:rPr>
        <w:t xml:space="preserve">Tải nodeJS tại đường dẫn ở </w:t>
      </w:r>
      <w:r w:rsidR="000A5801" w:rsidRPr="00CB4E8C">
        <w:rPr>
          <w:rFonts w:cs="Times New Roman"/>
          <w:color w:val="4F81BD" w:themeColor="accent1"/>
          <w:rPrChange w:id="4899" w:author="Administrator" w:date="2024-12-28T12:39:00Z">
            <w:rPr>
              <w:rFonts w:cs="Times New Roman"/>
            </w:rPr>
          </w:rPrChange>
        </w:rPr>
        <w:fldChar w:fldCharType="begin"/>
      </w:r>
      <w:r w:rsidR="000A5801" w:rsidRPr="00CB4E8C">
        <w:rPr>
          <w:rFonts w:cs="Times New Roman"/>
          <w:color w:val="4F81BD" w:themeColor="accent1"/>
          <w:rPrChange w:id="4900" w:author="Administrator" w:date="2024-12-28T12:39:00Z">
            <w:rPr>
              <w:rFonts w:cs="Times New Roman"/>
            </w:rPr>
          </w:rPrChange>
        </w:rPr>
        <w:instrText xml:space="preserve"> HYPERLINK "https://nodejs.org/en/download/package-manager" </w:instrText>
      </w:r>
      <w:r w:rsidR="000A5801" w:rsidRPr="00CB4E8C">
        <w:rPr>
          <w:rFonts w:cs="Times New Roman"/>
          <w:color w:val="4F81BD" w:themeColor="accent1"/>
          <w:rPrChange w:id="4901" w:author="Administrator" w:date="2024-12-28T12:39:00Z">
            <w:rPr>
              <w:rFonts w:cs="Times New Roman"/>
            </w:rPr>
          </w:rPrChange>
        </w:rPr>
        <w:fldChar w:fldCharType="separate"/>
      </w:r>
      <w:r w:rsidRPr="00CB4E8C">
        <w:rPr>
          <w:rStyle w:val="Hyperlink"/>
          <w:rFonts w:cs="Times New Roman"/>
          <w:color w:val="4F81BD" w:themeColor="accent1"/>
          <w:lang w:val="en-US"/>
          <w:rPrChange w:id="4902" w:author="Administrator" w:date="2024-12-28T12:39:00Z">
            <w:rPr>
              <w:rStyle w:val="Hyperlink"/>
              <w:rFonts w:cs="Times New Roman"/>
              <w:color w:val="auto"/>
              <w:lang w:val="en-US"/>
            </w:rPr>
          </w:rPrChange>
        </w:rPr>
        <w:t>đây</w:t>
      </w:r>
      <w:r w:rsidR="000A5801" w:rsidRPr="00CB4E8C">
        <w:rPr>
          <w:rStyle w:val="Hyperlink"/>
          <w:rFonts w:cs="Times New Roman"/>
          <w:color w:val="4F81BD" w:themeColor="accent1"/>
          <w:lang w:val="en-US"/>
          <w:rPrChange w:id="4903" w:author="Administrator" w:date="2024-12-28T12:39:00Z">
            <w:rPr>
              <w:rStyle w:val="Hyperlink"/>
              <w:rFonts w:cs="Times New Roman"/>
              <w:color w:val="auto"/>
              <w:lang w:val="en-US"/>
            </w:rPr>
          </w:rPrChange>
        </w:rPr>
        <w:fldChar w:fldCharType="end"/>
      </w:r>
    </w:p>
    <w:p w14:paraId="4B051FA0" w14:textId="77777777" w:rsidR="00D5759C" w:rsidRPr="00E646DC" w:rsidRDefault="00D5759C" w:rsidP="004D7B7B">
      <w:pPr>
        <w:pStyle w:val="ListParagraph"/>
        <w:numPr>
          <w:ilvl w:val="0"/>
          <w:numId w:val="30"/>
        </w:numPr>
        <w:spacing w:line="360" w:lineRule="auto"/>
        <w:jc w:val="both"/>
        <w:rPr>
          <w:rFonts w:cs="Times New Roman"/>
          <w:lang w:val="en-US"/>
        </w:rPr>
        <w:pPrChange w:id="4904" w:author="Administrator" w:date="2024-12-28T10:43:00Z">
          <w:pPr>
            <w:pStyle w:val="ListParagraph"/>
            <w:numPr>
              <w:numId w:val="30"/>
            </w:numPr>
            <w:spacing w:line="360" w:lineRule="auto"/>
            <w:ind w:left="720" w:hanging="360"/>
            <w:jc w:val="left"/>
          </w:pPr>
        </w:pPrChange>
      </w:pPr>
      <w:r w:rsidRPr="00E646DC">
        <w:rPr>
          <w:rFonts w:cs="Times New Roman"/>
          <w:lang w:val="en-US"/>
        </w:rPr>
        <w:t>Cài đặt NodeJS</w:t>
      </w:r>
    </w:p>
    <w:p w14:paraId="1E9B1E76" w14:textId="77777777" w:rsidR="00B14EAA" w:rsidRPr="00E646DC" w:rsidRDefault="00B14EAA" w:rsidP="004D7B7B">
      <w:pPr>
        <w:pStyle w:val="ListParagraph"/>
        <w:numPr>
          <w:ilvl w:val="0"/>
          <w:numId w:val="5"/>
        </w:numPr>
        <w:spacing w:line="360" w:lineRule="auto"/>
        <w:jc w:val="both"/>
        <w:rPr>
          <w:rFonts w:cs="Times New Roman"/>
          <w:b w:val="0"/>
          <w:i w:val="0"/>
          <w:lang w:val="en-US"/>
        </w:rPr>
        <w:pPrChange w:id="4905" w:author="Administrator" w:date="2024-12-28T10:43:00Z">
          <w:pPr>
            <w:pStyle w:val="ListParagraph"/>
            <w:numPr>
              <w:numId w:val="5"/>
            </w:numPr>
            <w:spacing w:line="360" w:lineRule="auto"/>
            <w:ind w:left="1080" w:hanging="360"/>
            <w:jc w:val="left"/>
          </w:pPr>
        </w:pPrChange>
      </w:pPr>
      <w:r w:rsidRPr="00E646DC">
        <w:rPr>
          <w:rFonts w:cs="Times New Roman"/>
          <w:b w:val="0"/>
          <w:i w:val="0"/>
          <w:lang w:val="en-US"/>
        </w:rPr>
        <w:t>Tại màn hình cài đặt bạn bấm Next</w:t>
      </w:r>
    </w:p>
    <w:p w14:paraId="3FEC4678" w14:textId="77777777" w:rsidR="00B14EAA" w:rsidRPr="00E646DC" w:rsidRDefault="00B14EAA" w:rsidP="004D7B7B">
      <w:pPr>
        <w:spacing w:line="360" w:lineRule="auto"/>
        <w:ind w:left="360"/>
        <w:jc w:val="both"/>
        <w:rPr>
          <w:lang w:val="en-US"/>
        </w:rPr>
        <w:pPrChange w:id="4906" w:author="Administrator" w:date="2024-12-28T10:43:00Z">
          <w:pPr>
            <w:spacing w:line="360" w:lineRule="auto"/>
            <w:ind w:left="360"/>
          </w:pPr>
        </w:pPrChange>
      </w:pPr>
      <w:r w:rsidRPr="00E646DC">
        <w:rPr>
          <w:lang w:val="en-US"/>
        </w:rPr>
        <w:t xml:space="preserve"> </w:t>
      </w:r>
    </w:p>
    <w:p w14:paraId="66584CDF" w14:textId="77777777" w:rsidR="00B14EAA" w:rsidRPr="00E646DC" w:rsidRDefault="00B14EAA" w:rsidP="004D7B7B">
      <w:pPr>
        <w:spacing w:line="360" w:lineRule="auto"/>
        <w:jc w:val="both"/>
        <w:rPr>
          <w:lang w:val="en-US"/>
        </w:rPr>
        <w:pPrChange w:id="4907" w:author="Administrator" w:date="2024-12-28T10:43:00Z">
          <w:pPr>
            <w:spacing w:line="360" w:lineRule="auto"/>
          </w:pPr>
        </w:pPrChange>
      </w:pPr>
      <w:r w:rsidRPr="00E646DC">
        <w:rPr>
          <w:noProof/>
        </w:rPr>
        <w:drawing>
          <wp:inline distT="0" distB="0" distL="0" distR="0" wp14:anchorId="68075514" wp14:editId="7C57D05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6489FAB3" w14:textId="77777777" w:rsidR="004B6C33" w:rsidRPr="00E646DC" w:rsidRDefault="004B6C33" w:rsidP="004D7B7B">
      <w:pPr>
        <w:pStyle w:val="Heading7"/>
        <w:spacing w:line="360" w:lineRule="auto"/>
        <w:rPr>
          <w:rFonts w:cs="Times New Roman"/>
          <w:lang w:val="en-US"/>
        </w:rPr>
      </w:pPr>
      <w:bookmarkStart w:id="4908" w:name="_Toc186281412"/>
      <w:r w:rsidRPr="00E646DC">
        <w:rPr>
          <w:rFonts w:cs="Times New Roman"/>
          <w:lang w:val="en-US"/>
        </w:rPr>
        <w:t xml:space="preserve">Hình </w:t>
      </w:r>
      <w:r w:rsidR="008E73CE" w:rsidRPr="00E646DC">
        <w:rPr>
          <w:rFonts w:cs="Times New Roman"/>
          <w:lang w:val="en-US"/>
        </w:rPr>
        <w:t>4</w:t>
      </w:r>
      <w:r w:rsidRPr="00E646DC">
        <w:rPr>
          <w:rFonts w:cs="Times New Roman"/>
          <w:lang w:val="en-US"/>
        </w:rPr>
        <w:t>.3 Cài đặt NodeJS #1</w:t>
      </w:r>
      <w:bookmarkEnd w:id="4908"/>
    </w:p>
    <w:p w14:paraId="1C639041" w14:textId="77777777" w:rsidR="00B14EAA" w:rsidRPr="00E646DC" w:rsidRDefault="00B14EAA" w:rsidP="004D7B7B">
      <w:pPr>
        <w:pStyle w:val="ListParagraph"/>
        <w:numPr>
          <w:ilvl w:val="0"/>
          <w:numId w:val="5"/>
        </w:numPr>
        <w:spacing w:line="360" w:lineRule="auto"/>
        <w:jc w:val="both"/>
        <w:rPr>
          <w:rFonts w:cs="Times New Roman"/>
          <w:b w:val="0"/>
          <w:i w:val="0"/>
          <w:lang w:val="en-US"/>
        </w:rPr>
        <w:pPrChange w:id="4909" w:author="Administrator" w:date="2024-12-28T10:43:00Z">
          <w:pPr>
            <w:pStyle w:val="ListParagraph"/>
            <w:numPr>
              <w:numId w:val="5"/>
            </w:numPr>
            <w:spacing w:line="360" w:lineRule="auto"/>
            <w:ind w:left="1080" w:hanging="360"/>
            <w:jc w:val="left"/>
          </w:pPr>
        </w:pPrChange>
      </w:pPr>
      <w:r w:rsidRPr="00E646DC">
        <w:rPr>
          <w:rFonts w:cs="Times New Roman"/>
          <w:b w:val="0"/>
          <w:i w:val="0"/>
          <w:lang w:val="en-US"/>
        </w:rPr>
        <w:t>Tích chọn “I accept…” và tiếp tục bấm Next</w:t>
      </w:r>
    </w:p>
    <w:p w14:paraId="32A1BE51" w14:textId="77777777" w:rsidR="00B14EAA" w:rsidRPr="00E646DC" w:rsidRDefault="00B14EAA" w:rsidP="004D7B7B">
      <w:pPr>
        <w:spacing w:line="360" w:lineRule="auto"/>
        <w:ind w:left="360"/>
        <w:jc w:val="both"/>
        <w:rPr>
          <w:lang w:val="en-US"/>
        </w:rPr>
        <w:pPrChange w:id="4910" w:author="Administrator" w:date="2024-12-28T10:43:00Z">
          <w:pPr>
            <w:spacing w:line="360" w:lineRule="auto"/>
            <w:ind w:left="360"/>
          </w:pPr>
        </w:pPrChange>
      </w:pPr>
    </w:p>
    <w:p w14:paraId="020F05D1" w14:textId="77777777" w:rsidR="00B14EAA" w:rsidRPr="00E646DC" w:rsidRDefault="00B14EAA" w:rsidP="004D7B7B">
      <w:pPr>
        <w:spacing w:line="360" w:lineRule="auto"/>
        <w:ind w:left="360"/>
        <w:jc w:val="both"/>
        <w:rPr>
          <w:lang w:val="en-US"/>
        </w:rPr>
        <w:pPrChange w:id="4911" w:author="Administrator" w:date="2024-12-28T10:43:00Z">
          <w:pPr>
            <w:spacing w:line="360" w:lineRule="auto"/>
            <w:ind w:left="360"/>
          </w:pPr>
        </w:pPrChange>
      </w:pPr>
      <w:r w:rsidRPr="00E646DC">
        <w:rPr>
          <w:lang w:val="en-US"/>
        </w:rPr>
        <w:lastRenderedPageBreak/>
        <w:t xml:space="preserve"> </w:t>
      </w:r>
      <w:r w:rsidRPr="00E646DC">
        <w:rPr>
          <w:noProof/>
        </w:rPr>
        <w:drawing>
          <wp:inline distT="0" distB="0" distL="0" distR="0" wp14:anchorId="4FE12912" wp14:editId="0BF174AE">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155ED4FB" w14:textId="77777777" w:rsidR="00B14EAA" w:rsidRPr="00E646DC" w:rsidRDefault="00B14EAA" w:rsidP="004D7B7B">
      <w:pPr>
        <w:spacing w:line="360" w:lineRule="auto"/>
        <w:ind w:left="360"/>
        <w:jc w:val="both"/>
        <w:rPr>
          <w:lang w:val="en-US"/>
        </w:rPr>
        <w:pPrChange w:id="4912" w:author="Administrator" w:date="2024-12-28T10:43:00Z">
          <w:pPr>
            <w:spacing w:line="360" w:lineRule="auto"/>
            <w:ind w:left="360"/>
          </w:pPr>
        </w:pPrChange>
      </w:pPr>
    </w:p>
    <w:p w14:paraId="721D618C" w14:textId="77777777" w:rsidR="00B14EAA" w:rsidRPr="00E646DC" w:rsidRDefault="004B6C33" w:rsidP="004D7B7B">
      <w:pPr>
        <w:pStyle w:val="Heading7"/>
        <w:spacing w:line="360" w:lineRule="auto"/>
        <w:rPr>
          <w:rFonts w:cs="Times New Roman"/>
          <w:lang w:val="en-US"/>
        </w:rPr>
      </w:pPr>
      <w:bookmarkStart w:id="4913" w:name="_Toc186281413"/>
      <w:r w:rsidRPr="00E646DC">
        <w:rPr>
          <w:rFonts w:cs="Times New Roman"/>
          <w:lang w:val="en-US"/>
        </w:rPr>
        <w:t xml:space="preserve">Hình </w:t>
      </w:r>
      <w:r w:rsidR="008E73CE" w:rsidRPr="00E646DC">
        <w:rPr>
          <w:rFonts w:cs="Times New Roman"/>
          <w:lang w:val="en-US"/>
        </w:rPr>
        <w:t>4</w:t>
      </w:r>
      <w:r w:rsidRPr="00E646DC">
        <w:rPr>
          <w:rFonts w:cs="Times New Roman"/>
          <w:lang w:val="en-US"/>
        </w:rPr>
        <w:t>.4 Cài đặt NodeJS #2</w:t>
      </w:r>
      <w:bookmarkEnd w:id="4913"/>
      <w:r w:rsidRPr="00E646DC">
        <w:rPr>
          <w:rFonts w:cs="Times New Roman"/>
          <w:lang w:val="en-US"/>
        </w:rPr>
        <w:br/>
      </w:r>
    </w:p>
    <w:p w14:paraId="6C3429D3" w14:textId="77777777" w:rsidR="004B6C33" w:rsidRPr="00E646DC" w:rsidRDefault="004B6C33" w:rsidP="004D7B7B">
      <w:pPr>
        <w:spacing w:line="360" w:lineRule="auto"/>
        <w:ind w:left="360"/>
        <w:jc w:val="both"/>
        <w:rPr>
          <w:lang w:val="en-US"/>
        </w:rPr>
        <w:pPrChange w:id="4914" w:author="Administrator" w:date="2024-12-28T10:43:00Z">
          <w:pPr>
            <w:spacing w:line="360" w:lineRule="auto"/>
            <w:ind w:left="360"/>
          </w:pPr>
        </w:pPrChange>
      </w:pPr>
    </w:p>
    <w:p w14:paraId="28356822" w14:textId="77777777" w:rsidR="004B6C33" w:rsidRPr="00E646DC" w:rsidRDefault="004B6C33" w:rsidP="004D7B7B">
      <w:pPr>
        <w:spacing w:line="360" w:lineRule="auto"/>
        <w:ind w:left="360"/>
        <w:jc w:val="both"/>
        <w:rPr>
          <w:lang w:val="en-US"/>
        </w:rPr>
        <w:pPrChange w:id="4915" w:author="Administrator" w:date="2024-12-28T10:43:00Z">
          <w:pPr>
            <w:spacing w:line="360" w:lineRule="auto"/>
            <w:ind w:left="360"/>
          </w:pPr>
        </w:pPrChange>
      </w:pPr>
    </w:p>
    <w:p w14:paraId="23E8AA28" w14:textId="77777777" w:rsidR="008E73CE" w:rsidRPr="00E646DC" w:rsidRDefault="008E73CE" w:rsidP="004D7B7B">
      <w:pPr>
        <w:spacing w:line="360" w:lineRule="auto"/>
        <w:ind w:left="360"/>
        <w:jc w:val="both"/>
        <w:rPr>
          <w:lang w:val="en-US"/>
        </w:rPr>
        <w:pPrChange w:id="4916" w:author="Administrator" w:date="2024-12-28T10:43:00Z">
          <w:pPr>
            <w:spacing w:line="360" w:lineRule="auto"/>
            <w:ind w:left="360"/>
          </w:pPr>
        </w:pPrChange>
      </w:pPr>
    </w:p>
    <w:p w14:paraId="2FD49726" w14:textId="77777777" w:rsidR="008E73CE" w:rsidRPr="00E646DC" w:rsidRDefault="008E73CE" w:rsidP="004D7B7B">
      <w:pPr>
        <w:spacing w:line="360" w:lineRule="auto"/>
        <w:ind w:left="360"/>
        <w:jc w:val="both"/>
        <w:rPr>
          <w:lang w:val="en-US"/>
        </w:rPr>
        <w:pPrChange w:id="4917" w:author="Administrator" w:date="2024-12-28T10:43:00Z">
          <w:pPr>
            <w:spacing w:line="360" w:lineRule="auto"/>
            <w:ind w:left="360"/>
          </w:pPr>
        </w:pPrChange>
      </w:pPr>
    </w:p>
    <w:p w14:paraId="09B765C0" w14:textId="77777777" w:rsidR="008E73CE" w:rsidRPr="00E646DC" w:rsidRDefault="008E73CE" w:rsidP="004D7B7B">
      <w:pPr>
        <w:spacing w:line="360" w:lineRule="auto"/>
        <w:ind w:left="360"/>
        <w:jc w:val="both"/>
        <w:rPr>
          <w:lang w:val="en-US"/>
        </w:rPr>
        <w:pPrChange w:id="4918" w:author="Administrator" w:date="2024-12-28T10:43:00Z">
          <w:pPr>
            <w:spacing w:line="360" w:lineRule="auto"/>
            <w:ind w:left="360"/>
          </w:pPr>
        </w:pPrChange>
      </w:pPr>
    </w:p>
    <w:p w14:paraId="5BC71B2A" w14:textId="77777777" w:rsidR="008E73CE" w:rsidRPr="00E646DC" w:rsidRDefault="008E73CE" w:rsidP="004D7B7B">
      <w:pPr>
        <w:spacing w:line="360" w:lineRule="auto"/>
        <w:ind w:left="360"/>
        <w:jc w:val="both"/>
        <w:rPr>
          <w:lang w:val="en-US"/>
        </w:rPr>
        <w:pPrChange w:id="4919" w:author="Administrator" w:date="2024-12-28T10:43:00Z">
          <w:pPr>
            <w:spacing w:line="360" w:lineRule="auto"/>
            <w:ind w:left="360"/>
          </w:pPr>
        </w:pPrChange>
      </w:pPr>
    </w:p>
    <w:p w14:paraId="0069FEBE" w14:textId="77777777" w:rsidR="008E73CE" w:rsidRPr="00E646DC" w:rsidRDefault="008E73CE" w:rsidP="004D7B7B">
      <w:pPr>
        <w:spacing w:line="360" w:lineRule="auto"/>
        <w:ind w:left="360"/>
        <w:jc w:val="both"/>
        <w:rPr>
          <w:lang w:val="en-US"/>
        </w:rPr>
        <w:pPrChange w:id="4920" w:author="Administrator" w:date="2024-12-28T10:43:00Z">
          <w:pPr>
            <w:spacing w:line="360" w:lineRule="auto"/>
            <w:ind w:left="360"/>
          </w:pPr>
        </w:pPrChange>
      </w:pPr>
    </w:p>
    <w:p w14:paraId="7D5E6263" w14:textId="77777777" w:rsidR="008E73CE" w:rsidRPr="00E646DC" w:rsidRDefault="008E73CE" w:rsidP="004D7B7B">
      <w:pPr>
        <w:spacing w:line="360" w:lineRule="auto"/>
        <w:ind w:left="360"/>
        <w:jc w:val="both"/>
        <w:rPr>
          <w:lang w:val="en-US"/>
        </w:rPr>
        <w:pPrChange w:id="4921" w:author="Administrator" w:date="2024-12-28T10:43:00Z">
          <w:pPr>
            <w:spacing w:line="360" w:lineRule="auto"/>
            <w:ind w:left="360"/>
          </w:pPr>
        </w:pPrChange>
      </w:pPr>
    </w:p>
    <w:p w14:paraId="28F165FB" w14:textId="77777777" w:rsidR="008E73CE" w:rsidRPr="00E646DC" w:rsidRDefault="008E73CE" w:rsidP="004D7B7B">
      <w:pPr>
        <w:spacing w:line="360" w:lineRule="auto"/>
        <w:ind w:left="360"/>
        <w:jc w:val="both"/>
        <w:rPr>
          <w:lang w:val="en-US"/>
        </w:rPr>
        <w:pPrChange w:id="4922" w:author="Administrator" w:date="2024-12-28T10:43:00Z">
          <w:pPr>
            <w:spacing w:line="360" w:lineRule="auto"/>
            <w:ind w:left="360"/>
          </w:pPr>
        </w:pPrChange>
      </w:pPr>
    </w:p>
    <w:p w14:paraId="4FE21357" w14:textId="77777777" w:rsidR="008E73CE" w:rsidRPr="00E646DC" w:rsidRDefault="008E73CE" w:rsidP="004D7B7B">
      <w:pPr>
        <w:spacing w:line="360" w:lineRule="auto"/>
        <w:ind w:left="360"/>
        <w:jc w:val="both"/>
        <w:rPr>
          <w:lang w:val="en-US"/>
        </w:rPr>
        <w:pPrChange w:id="4923" w:author="Administrator" w:date="2024-12-28T10:43:00Z">
          <w:pPr>
            <w:spacing w:line="360" w:lineRule="auto"/>
            <w:ind w:left="360"/>
          </w:pPr>
        </w:pPrChange>
      </w:pPr>
    </w:p>
    <w:p w14:paraId="2F0CE38C" w14:textId="77777777" w:rsidR="001D5CBB" w:rsidRPr="00E646DC" w:rsidRDefault="001D5CBB" w:rsidP="004D7B7B">
      <w:pPr>
        <w:spacing w:line="360" w:lineRule="auto"/>
        <w:ind w:left="360"/>
        <w:jc w:val="both"/>
        <w:rPr>
          <w:lang w:val="en-US"/>
        </w:rPr>
        <w:pPrChange w:id="4924" w:author="Administrator" w:date="2024-12-28T10:43:00Z">
          <w:pPr>
            <w:spacing w:line="360" w:lineRule="auto"/>
            <w:ind w:left="360"/>
          </w:pPr>
        </w:pPrChange>
      </w:pPr>
    </w:p>
    <w:p w14:paraId="1C823DC4" w14:textId="77777777" w:rsidR="001D5CBB" w:rsidRPr="00E646DC" w:rsidRDefault="001D5CBB" w:rsidP="004D7B7B">
      <w:pPr>
        <w:spacing w:line="360" w:lineRule="auto"/>
        <w:ind w:left="360"/>
        <w:jc w:val="both"/>
        <w:rPr>
          <w:lang w:val="en-US"/>
        </w:rPr>
        <w:pPrChange w:id="4925" w:author="Administrator" w:date="2024-12-28T10:43:00Z">
          <w:pPr>
            <w:spacing w:line="360" w:lineRule="auto"/>
            <w:ind w:left="360"/>
          </w:pPr>
        </w:pPrChange>
      </w:pPr>
    </w:p>
    <w:p w14:paraId="4B883BC1" w14:textId="77777777" w:rsidR="001D5CBB" w:rsidRPr="00E646DC" w:rsidRDefault="001D5CBB" w:rsidP="004D7B7B">
      <w:pPr>
        <w:spacing w:line="360" w:lineRule="auto"/>
        <w:ind w:left="360"/>
        <w:jc w:val="both"/>
        <w:rPr>
          <w:lang w:val="en-US"/>
        </w:rPr>
        <w:pPrChange w:id="4926" w:author="Administrator" w:date="2024-12-28T10:43:00Z">
          <w:pPr>
            <w:spacing w:line="360" w:lineRule="auto"/>
            <w:ind w:left="360"/>
          </w:pPr>
        </w:pPrChange>
      </w:pPr>
    </w:p>
    <w:p w14:paraId="446933C1" w14:textId="77777777" w:rsidR="004B6C33" w:rsidRPr="00E646DC" w:rsidRDefault="004B6C33" w:rsidP="004D7B7B">
      <w:pPr>
        <w:pStyle w:val="ListParagraph"/>
        <w:numPr>
          <w:ilvl w:val="0"/>
          <w:numId w:val="5"/>
        </w:numPr>
        <w:spacing w:line="360" w:lineRule="auto"/>
        <w:jc w:val="both"/>
        <w:rPr>
          <w:rFonts w:cs="Times New Roman"/>
          <w:b w:val="0"/>
          <w:i w:val="0"/>
          <w:lang w:val="en-US"/>
        </w:rPr>
        <w:pPrChange w:id="4927" w:author="Administrator" w:date="2024-12-28T10:43:00Z">
          <w:pPr>
            <w:pStyle w:val="ListParagraph"/>
            <w:numPr>
              <w:numId w:val="5"/>
            </w:numPr>
            <w:spacing w:line="360" w:lineRule="auto"/>
            <w:ind w:left="1080" w:hanging="360"/>
            <w:jc w:val="left"/>
          </w:pPr>
        </w:pPrChange>
      </w:pPr>
      <w:r w:rsidRPr="00E646DC">
        <w:rPr>
          <w:rFonts w:cs="Times New Roman"/>
          <w:b w:val="0"/>
          <w:i w:val="0"/>
          <w:lang w:val="en-US"/>
        </w:rPr>
        <w:lastRenderedPageBreak/>
        <w:t>Chọn nơi lưu trữ, bạn có thể bỏ qua và bấm Next.</w:t>
      </w:r>
    </w:p>
    <w:p w14:paraId="12F34862" w14:textId="77777777" w:rsidR="004B6C33" w:rsidRPr="00E646DC" w:rsidRDefault="004B6C33" w:rsidP="004D7B7B">
      <w:pPr>
        <w:spacing w:line="360" w:lineRule="auto"/>
        <w:ind w:left="360"/>
        <w:jc w:val="both"/>
        <w:rPr>
          <w:lang w:val="en-US"/>
        </w:rPr>
        <w:pPrChange w:id="4928" w:author="Administrator" w:date="2024-12-28T10:43:00Z">
          <w:pPr>
            <w:spacing w:line="360" w:lineRule="auto"/>
            <w:ind w:left="360"/>
          </w:pPr>
        </w:pPrChange>
      </w:pPr>
    </w:p>
    <w:p w14:paraId="1A2CA634" w14:textId="77777777" w:rsidR="00B14EAA" w:rsidRPr="00E646DC" w:rsidRDefault="00B14EAA" w:rsidP="004D7B7B">
      <w:pPr>
        <w:spacing w:line="360" w:lineRule="auto"/>
        <w:ind w:left="360"/>
        <w:jc w:val="both"/>
        <w:rPr>
          <w:lang w:val="en-US"/>
        </w:rPr>
        <w:pPrChange w:id="4929" w:author="Administrator" w:date="2024-12-28T10:43:00Z">
          <w:pPr>
            <w:spacing w:line="360" w:lineRule="auto"/>
            <w:ind w:left="360"/>
          </w:pPr>
        </w:pPrChange>
      </w:pPr>
      <w:r w:rsidRPr="00E646DC">
        <w:rPr>
          <w:noProof/>
        </w:rPr>
        <w:drawing>
          <wp:inline distT="0" distB="0" distL="0" distR="0" wp14:anchorId="4915E238" wp14:editId="67946239">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3DF0E11F" w14:textId="77777777" w:rsidR="00B14EAA" w:rsidRPr="00E646DC" w:rsidRDefault="00B14EAA" w:rsidP="004D7B7B">
      <w:pPr>
        <w:spacing w:line="360" w:lineRule="auto"/>
        <w:ind w:left="360"/>
        <w:jc w:val="both"/>
        <w:rPr>
          <w:lang w:val="en-US"/>
        </w:rPr>
        <w:pPrChange w:id="4930" w:author="Administrator" w:date="2024-12-28T10:43:00Z">
          <w:pPr>
            <w:spacing w:line="360" w:lineRule="auto"/>
            <w:ind w:left="360"/>
          </w:pPr>
        </w:pPrChange>
      </w:pPr>
    </w:p>
    <w:p w14:paraId="5CF93FFF" w14:textId="77777777" w:rsidR="00B14EAA" w:rsidRPr="00E646DC" w:rsidRDefault="004B6C33" w:rsidP="004D7B7B">
      <w:pPr>
        <w:pStyle w:val="Heading7"/>
        <w:spacing w:line="360" w:lineRule="auto"/>
        <w:rPr>
          <w:rFonts w:cs="Times New Roman"/>
          <w:lang w:val="en-US"/>
        </w:rPr>
      </w:pPr>
      <w:bookmarkStart w:id="4931" w:name="_Toc186281414"/>
      <w:r w:rsidRPr="00E646DC">
        <w:rPr>
          <w:rFonts w:cs="Times New Roman"/>
          <w:lang w:val="en-US"/>
        </w:rPr>
        <w:t xml:space="preserve">Hình </w:t>
      </w:r>
      <w:r w:rsidR="008E73CE" w:rsidRPr="00E646DC">
        <w:rPr>
          <w:rFonts w:cs="Times New Roman"/>
          <w:lang w:val="en-US"/>
        </w:rPr>
        <w:t>4</w:t>
      </w:r>
      <w:r w:rsidRPr="00E646DC">
        <w:rPr>
          <w:rFonts w:cs="Times New Roman"/>
          <w:lang w:val="en-US"/>
        </w:rPr>
        <w:t>.5 Cài đặt NodeJS #3</w:t>
      </w:r>
      <w:bookmarkEnd w:id="4931"/>
    </w:p>
    <w:p w14:paraId="6118FC64" w14:textId="77777777" w:rsidR="004B6C33" w:rsidRPr="00E646DC" w:rsidRDefault="004B6C33" w:rsidP="004D7B7B">
      <w:pPr>
        <w:spacing w:line="360" w:lineRule="auto"/>
        <w:ind w:left="360"/>
        <w:jc w:val="both"/>
        <w:rPr>
          <w:lang w:val="en-US"/>
        </w:rPr>
        <w:pPrChange w:id="4932" w:author="Administrator" w:date="2024-12-28T10:43:00Z">
          <w:pPr>
            <w:spacing w:line="360" w:lineRule="auto"/>
            <w:ind w:left="360"/>
          </w:pPr>
        </w:pPrChange>
      </w:pPr>
    </w:p>
    <w:p w14:paraId="1697719B" w14:textId="77777777" w:rsidR="004B6C33" w:rsidRPr="00E646DC" w:rsidRDefault="004B6C33" w:rsidP="004D7B7B">
      <w:pPr>
        <w:spacing w:line="360" w:lineRule="auto"/>
        <w:ind w:left="360"/>
        <w:jc w:val="both"/>
        <w:rPr>
          <w:lang w:val="en-US"/>
        </w:rPr>
        <w:pPrChange w:id="4933" w:author="Administrator" w:date="2024-12-28T10:43:00Z">
          <w:pPr>
            <w:spacing w:line="360" w:lineRule="auto"/>
            <w:ind w:left="360"/>
          </w:pPr>
        </w:pPrChange>
      </w:pPr>
    </w:p>
    <w:p w14:paraId="4AEE02A7" w14:textId="77777777" w:rsidR="004B6C33" w:rsidRPr="00E646DC" w:rsidRDefault="004B6C33" w:rsidP="004D7B7B">
      <w:pPr>
        <w:spacing w:line="360" w:lineRule="auto"/>
        <w:ind w:left="360"/>
        <w:jc w:val="both"/>
        <w:rPr>
          <w:lang w:val="en-US"/>
        </w:rPr>
        <w:pPrChange w:id="4934" w:author="Administrator" w:date="2024-12-28T10:43:00Z">
          <w:pPr>
            <w:spacing w:line="360" w:lineRule="auto"/>
            <w:ind w:left="360"/>
          </w:pPr>
        </w:pPrChange>
      </w:pPr>
    </w:p>
    <w:p w14:paraId="27E8951D" w14:textId="77777777" w:rsidR="004B6C33" w:rsidRPr="00E646DC" w:rsidRDefault="004B6C33" w:rsidP="004D7B7B">
      <w:pPr>
        <w:spacing w:line="360" w:lineRule="auto"/>
        <w:ind w:left="360"/>
        <w:jc w:val="both"/>
        <w:rPr>
          <w:lang w:val="en-US"/>
        </w:rPr>
        <w:pPrChange w:id="4935" w:author="Administrator" w:date="2024-12-28T10:43:00Z">
          <w:pPr>
            <w:spacing w:line="360" w:lineRule="auto"/>
            <w:ind w:left="360"/>
          </w:pPr>
        </w:pPrChange>
      </w:pPr>
    </w:p>
    <w:p w14:paraId="20AD4836" w14:textId="77777777" w:rsidR="004B6C33" w:rsidRPr="00E646DC" w:rsidRDefault="004B6C33" w:rsidP="004D7B7B">
      <w:pPr>
        <w:spacing w:line="360" w:lineRule="auto"/>
        <w:ind w:left="360"/>
        <w:jc w:val="both"/>
        <w:rPr>
          <w:lang w:val="en-US"/>
        </w:rPr>
        <w:pPrChange w:id="4936" w:author="Administrator" w:date="2024-12-28T10:43:00Z">
          <w:pPr>
            <w:spacing w:line="360" w:lineRule="auto"/>
            <w:ind w:left="360"/>
          </w:pPr>
        </w:pPrChange>
      </w:pPr>
    </w:p>
    <w:p w14:paraId="32B80ED1" w14:textId="77777777" w:rsidR="004B6C33" w:rsidRPr="00E646DC" w:rsidRDefault="004B6C33" w:rsidP="004D7B7B">
      <w:pPr>
        <w:spacing w:line="360" w:lineRule="auto"/>
        <w:ind w:left="360"/>
        <w:jc w:val="both"/>
        <w:rPr>
          <w:lang w:val="en-US"/>
        </w:rPr>
        <w:pPrChange w:id="4937" w:author="Administrator" w:date="2024-12-28T10:43:00Z">
          <w:pPr>
            <w:spacing w:line="360" w:lineRule="auto"/>
            <w:ind w:left="360"/>
          </w:pPr>
        </w:pPrChange>
      </w:pPr>
    </w:p>
    <w:p w14:paraId="5A1D418A" w14:textId="77777777" w:rsidR="004B6C33" w:rsidRPr="00E646DC" w:rsidRDefault="004B6C33" w:rsidP="004D7B7B">
      <w:pPr>
        <w:spacing w:line="360" w:lineRule="auto"/>
        <w:ind w:left="360"/>
        <w:jc w:val="both"/>
        <w:rPr>
          <w:lang w:val="en-US"/>
        </w:rPr>
        <w:pPrChange w:id="4938" w:author="Administrator" w:date="2024-12-28T10:43:00Z">
          <w:pPr>
            <w:spacing w:line="360" w:lineRule="auto"/>
            <w:ind w:left="360"/>
          </w:pPr>
        </w:pPrChange>
      </w:pPr>
    </w:p>
    <w:p w14:paraId="2F682E44" w14:textId="77777777" w:rsidR="004B6C33" w:rsidRPr="00E646DC" w:rsidRDefault="004B6C33" w:rsidP="004D7B7B">
      <w:pPr>
        <w:spacing w:line="360" w:lineRule="auto"/>
        <w:ind w:left="360"/>
        <w:jc w:val="both"/>
        <w:rPr>
          <w:lang w:val="en-US"/>
        </w:rPr>
        <w:pPrChange w:id="4939" w:author="Administrator" w:date="2024-12-28T10:43:00Z">
          <w:pPr>
            <w:spacing w:line="360" w:lineRule="auto"/>
            <w:ind w:left="360"/>
          </w:pPr>
        </w:pPrChange>
      </w:pPr>
    </w:p>
    <w:p w14:paraId="4AC3A618" w14:textId="77777777" w:rsidR="004B6C33" w:rsidRPr="00E646DC" w:rsidRDefault="004B6C33" w:rsidP="004D7B7B">
      <w:pPr>
        <w:spacing w:line="360" w:lineRule="auto"/>
        <w:ind w:left="360"/>
        <w:jc w:val="both"/>
        <w:rPr>
          <w:lang w:val="en-US"/>
        </w:rPr>
        <w:pPrChange w:id="4940" w:author="Administrator" w:date="2024-12-28T10:43:00Z">
          <w:pPr>
            <w:spacing w:line="360" w:lineRule="auto"/>
            <w:ind w:left="360"/>
          </w:pPr>
        </w:pPrChange>
      </w:pPr>
    </w:p>
    <w:p w14:paraId="4EC7B3D2" w14:textId="77777777" w:rsidR="004B6C33" w:rsidRPr="00E646DC" w:rsidRDefault="004B6C33" w:rsidP="004D7B7B">
      <w:pPr>
        <w:spacing w:line="360" w:lineRule="auto"/>
        <w:ind w:left="360"/>
        <w:jc w:val="both"/>
        <w:rPr>
          <w:lang w:val="en-US"/>
        </w:rPr>
        <w:pPrChange w:id="4941" w:author="Administrator" w:date="2024-12-28T10:43:00Z">
          <w:pPr>
            <w:spacing w:line="360" w:lineRule="auto"/>
            <w:ind w:left="360"/>
          </w:pPr>
        </w:pPrChange>
      </w:pPr>
    </w:p>
    <w:p w14:paraId="5E4A559B" w14:textId="77777777" w:rsidR="004B6C33" w:rsidRPr="00E646DC" w:rsidRDefault="004B6C33" w:rsidP="004D7B7B">
      <w:pPr>
        <w:spacing w:line="360" w:lineRule="auto"/>
        <w:ind w:left="360"/>
        <w:jc w:val="both"/>
        <w:rPr>
          <w:lang w:val="en-US"/>
        </w:rPr>
        <w:pPrChange w:id="4942" w:author="Administrator" w:date="2024-12-28T10:43:00Z">
          <w:pPr>
            <w:spacing w:line="360" w:lineRule="auto"/>
            <w:ind w:left="360"/>
          </w:pPr>
        </w:pPrChange>
      </w:pPr>
    </w:p>
    <w:p w14:paraId="64C2FEBD" w14:textId="77777777" w:rsidR="004B6C33" w:rsidRPr="00E646DC" w:rsidRDefault="004B6C33" w:rsidP="004D7B7B">
      <w:pPr>
        <w:spacing w:line="360" w:lineRule="auto"/>
        <w:ind w:left="360"/>
        <w:jc w:val="both"/>
        <w:rPr>
          <w:lang w:val="en-US"/>
        </w:rPr>
        <w:pPrChange w:id="4943" w:author="Administrator" w:date="2024-12-28T10:43:00Z">
          <w:pPr>
            <w:spacing w:line="360" w:lineRule="auto"/>
            <w:ind w:left="360"/>
          </w:pPr>
        </w:pPrChange>
      </w:pPr>
    </w:p>
    <w:p w14:paraId="27B373ED" w14:textId="77777777" w:rsidR="004B6C33" w:rsidRPr="00E646DC" w:rsidRDefault="004B6C33" w:rsidP="004D7B7B">
      <w:pPr>
        <w:spacing w:line="360" w:lineRule="auto"/>
        <w:ind w:left="360"/>
        <w:jc w:val="both"/>
        <w:rPr>
          <w:lang w:val="en-US"/>
        </w:rPr>
        <w:pPrChange w:id="4944" w:author="Administrator" w:date="2024-12-28T10:43:00Z">
          <w:pPr>
            <w:spacing w:line="360" w:lineRule="auto"/>
            <w:ind w:left="360"/>
          </w:pPr>
        </w:pPrChange>
      </w:pPr>
    </w:p>
    <w:p w14:paraId="2A7307B7" w14:textId="77777777" w:rsidR="008E73CE" w:rsidRPr="00E646DC" w:rsidRDefault="008E73CE" w:rsidP="004D7B7B">
      <w:pPr>
        <w:spacing w:line="360" w:lineRule="auto"/>
        <w:ind w:left="360"/>
        <w:jc w:val="both"/>
        <w:rPr>
          <w:lang w:val="en-US"/>
        </w:rPr>
        <w:pPrChange w:id="4945" w:author="Administrator" w:date="2024-12-28T10:43:00Z">
          <w:pPr>
            <w:spacing w:line="360" w:lineRule="auto"/>
            <w:ind w:left="360"/>
          </w:pPr>
        </w:pPrChange>
      </w:pPr>
    </w:p>
    <w:p w14:paraId="19FBCF4D" w14:textId="77777777" w:rsidR="004B6C33" w:rsidRPr="00E646DC" w:rsidRDefault="004B6C33" w:rsidP="004D7B7B">
      <w:pPr>
        <w:pStyle w:val="ListParagraph"/>
        <w:numPr>
          <w:ilvl w:val="0"/>
          <w:numId w:val="5"/>
        </w:numPr>
        <w:spacing w:line="360" w:lineRule="auto"/>
        <w:jc w:val="both"/>
        <w:rPr>
          <w:rFonts w:cs="Times New Roman"/>
          <w:b w:val="0"/>
          <w:i w:val="0"/>
          <w:lang w:val="en-US"/>
        </w:rPr>
        <w:pPrChange w:id="4946" w:author="Administrator" w:date="2024-12-28T10:43:00Z">
          <w:pPr>
            <w:pStyle w:val="ListParagraph"/>
            <w:numPr>
              <w:numId w:val="5"/>
            </w:numPr>
            <w:spacing w:line="360" w:lineRule="auto"/>
            <w:ind w:left="1080" w:hanging="360"/>
            <w:jc w:val="left"/>
          </w:pPr>
        </w:pPrChange>
      </w:pPr>
      <w:r w:rsidRPr="00E646DC">
        <w:rPr>
          <w:rFonts w:cs="Times New Roman"/>
          <w:b w:val="0"/>
          <w:i w:val="0"/>
          <w:lang w:val="en-US"/>
        </w:rPr>
        <w:t>Bước này chọn các tính năng trong NodeJS như NPM… Bạn có thể để mặc định và bấm Next.</w:t>
      </w:r>
    </w:p>
    <w:p w14:paraId="6C4C6BF3" w14:textId="77777777" w:rsidR="00B14EAA" w:rsidRPr="00E646DC" w:rsidDel="0045438E" w:rsidRDefault="00B14EAA" w:rsidP="004D7B7B">
      <w:pPr>
        <w:spacing w:line="360" w:lineRule="auto"/>
        <w:ind w:left="360"/>
        <w:jc w:val="both"/>
        <w:rPr>
          <w:del w:id="4947" w:author="Administrator" w:date="2024-12-28T12:12:00Z"/>
          <w:lang w:val="en-US"/>
        </w:rPr>
        <w:pPrChange w:id="4948" w:author="Administrator" w:date="2024-12-28T10:43:00Z">
          <w:pPr>
            <w:spacing w:line="360" w:lineRule="auto"/>
            <w:ind w:left="360"/>
          </w:pPr>
        </w:pPrChange>
      </w:pPr>
      <w:r w:rsidRPr="00E646DC">
        <w:rPr>
          <w:noProof/>
        </w:rPr>
        <w:drawing>
          <wp:inline distT="0" distB="0" distL="0" distR="0" wp14:anchorId="4289036B" wp14:editId="1D54EA21">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4AD64535" w14:textId="77777777" w:rsidR="004B6C33" w:rsidRPr="00E646DC" w:rsidRDefault="004B6C33" w:rsidP="0045438E">
      <w:pPr>
        <w:spacing w:line="360" w:lineRule="auto"/>
        <w:ind w:left="360"/>
        <w:jc w:val="both"/>
        <w:rPr>
          <w:lang w:val="en-US"/>
        </w:rPr>
        <w:pPrChange w:id="4949" w:author="Administrator" w:date="2024-12-28T12:12:00Z">
          <w:pPr>
            <w:spacing w:line="360" w:lineRule="auto"/>
            <w:ind w:left="360"/>
          </w:pPr>
        </w:pPrChange>
      </w:pPr>
    </w:p>
    <w:p w14:paraId="1929ECE1" w14:textId="77777777" w:rsidR="004B6C33" w:rsidRPr="00E646DC" w:rsidRDefault="004B6C33" w:rsidP="004D7B7B">
      <w:pPr>
        <w:pStyle w:val="Heading7"/>
        <w:spacing w:line="360" w:lineRule="auto"/>
        <w:rPr>
          <w:rFonts w:cs="Times New Roman"/>
          <w:lang w:val="en-US"/>
        </w:rPr>
      </w:pPr>
      <w:bookmarkStart w:id="4950" w:name="_Toc186281415"/>
      <w:r w:rsidRPr="00E646DC">
        <w:rPr>
          <w:rFonts w:cs="Times New Roman"/>
          <w:lang w:val="en-US"/>
        </w:rPr>
        <w:t xml:space="preserve">Hình </w:t>
      </w:r>
      <w:r w:rsidR="008E73CE" w:rsidRPr="00E646DC">
        <w:rPr>
          <w:rFonts w:cs="Times New Roman"/>
          <w:lang w:val="en-US"/>
        </w:rPr>
        <w:t>4</w:t>
      </w:r>
      <w:r w:rsidRPr="00E646DC">
        <w:rPr>
          <w:rFonts w:cs="Times New Roman"/>
          <w:lang w:val="en-US"/>
        </w:rPr>
        <w:t>.6 Cài đặt NodeJS #4</w:t>
      </w:r>
      <w:bookmarkEnd w:id="4950"/>
    </w:p>
    <w:p w14:paraId="7871396B" w14:textId="77777777" w:rsidR="004B6C33" w:rsidRPr="00E646DC" w:rsidRDefault="004B6C33" w:rsidP="004D7B7B">
      <w:pPr>
        <w:spacing w:line="360" w:lineRule="auto"/>
        <w:ind w:left="360"/>
        <w:jc w:val="both"/>
        <w:rPr>
          <w:lang w:val="en-US"/>
        </w:rPr>
        <w:pPrChange w:id="4951" w:author="Administrator" w:date="2024-12-28T10:43:00Z">
          <w:pPr>
            <w:spacing w:line="360" w:lineRule="auto"/>
            <w:ind w:left="360"/>
          </w:pPr>
        </w:pPrChange>
      </w:pPr>
    </w:p>
    <w:p w14:paraId="2AB4BB3A" w14:textId="77777777" w:rsidR="004B6C33" w:rsidRPr="00E646DC" w:rsidRDefault="004B6C33" w:rsidP="004D7B7B">
      <w:pPr>
        <w:spacing w:line="360" w:lineRule="auto"/>
        <w:ind w:left="360"/>
        <w:jc w:val="both"/>
        <w:rPr>
          <w:lang w:val="en-US"/>
        </w:rPr>
        <w:pPrChange w:id="4952" w:author="Administrator" w:date="2024-12-28T10:43:00Z">
          <w:pPr>
            <w:spacing w:line="360" w:lineRule="auto"/>
            <w:ind w:left="360"/>
          </w:pPr>
        </w:pPrChange>
      </w:pPr>
    </w:p>
    <w:p w14:paraId="727F7590" w14:textId="77777777" w:rsidR="004B6C33" w:rsidRPr="00E646DC" w:rsidRDefault="004B6C33" w:rsidP="004D7B7B">
      <w:pPr>
        <w:spacing w:line="360" w:lineRule="auto"/>
        <w:ind w:left="360"/>
        <w:jc w:val="both"/>
        <w:rPr>
          <w:lang w:val="en-US"/>
        </w:rPr>
        <w:pPrChange w:id="4953" w:author="Administrator" w:date="2024-12-28T10:43:00Z">
          <w:pPr>
            <w:spacing w:line="360" w:lineRule="auto"/>
            <w:ind w:left="360"/>
          </w:pPr>
        </w:pPrChange>
      </w:pPr>
    </w:p>
    <w:p w14:paraId="1ECDF8D2" w14:textId="77777777" w:rsidR="004B6C33" w:rsidRPr="00E646DC" w:rsidRDefault="004B6C33" w:rsidP="004D7B7B">
      <w:pPr>
        <w:spacing w:line="360" w:lineRule="auto"/>
        <w:ind w:left="360"/>
        <w:jc w:val="both"/>
        <w:rPr>
          <w:lang w:val="en-US"/>
        </w:rPr>
        <w:pPrChange w:id="4954" w:author="Administrator" w:date="2024-12-28T10:43:00Z">
          <w:pPr>
            <w:spacing w:line="360" w:lineRule="auto"/>
            <w:ind w:left="360"/>
          </w:pPr>
        </w:pPrChange>
      </w:pPr>
    </w:p>
    <w:p w14:paraId="5ECF4C28" w14:textId="77777777" w:rsidR="004B6C33" w:rsidRPr="00E646DC" w:rsidRDefault="004B6C33" w:rsidP="004D7B7B">
      <w:pPr>
        <w:spacing w:line="360" w:lineRule="auto"/>
        <w:ind w:left="360"/>
        <w:jc w:val="both"/>
        <w:rPr>
          <w:lang w:val="en-US"/>
        </w:rPr>
        <w:pPrChange w:id="4955" w:author="Administrator" w:date="2024-12-28T10:43:00Z">
          <w:pPr>
            <w:spacing w:line="360" w:lineRule="auto"/>
            <w:ind w:left="360"/>
          </w:pPr>
        </w:pPrChange>
      </w:pPr>
    </w:p>
    <w:p w14:paraId="51A97964" w14:textId="77777777" w:rsidR="004B6C33" w:rsidRPr="00E646DC" w:rsidRDefault="004B6C33" w:rsidP="004D7B7B">
      <w:pPr>
        <w:spacing w:line="360" w:lineRule="auto"/>
        <w:ind w:left="360"/>
        <w:jc w:val="both"/>
        <w:rPr>
          <w:lang w:val="en-US"/>
        </w:rPr>
        <w:pPrChange w:id="4956" w:author="Administrator" w:date="2024-12-28T10:43:00Z">
          <w:pPr>
            <w:spacing w:line="360" w:lineRule="auto"/>
            <w:ind w:left="360"/>
          </w:pPr>
        </w:pPrChange>
      </w:pPr>
    </w:p>
    <w:p w14:paraId="6DA2C984" w14:textId="77777777" w:rsidR="004B6C33" w:rsidRPr="00E646DC" w:rsidRDefault="004B6C33" w:rsidP="004D7B7B">
      <w:pPr>
        <w:spacing w:line="360" w:lineRule="auto"/>
        <w:ind w:left="360"/>
        <w:jc w:val="both"/>
        <w:rPr>
          <w:lang w:val="en-US"/>
        </w:rPr>
        <w:pPrChange w:id="4957" w:author="Administrator" w:date="2024-12-28T10:43:00Z">
          <w:pPr>
            <w:spacing w:line="360" w:lineRule="auto"/>
            <w:ind w:left="360"/>
          </w:pPr>
        </w:pPrChange>
      </w:pPr>
    </w:p>
    <w:p w14:paraId="1919C524" w14:textId="77777777" w:rsidR="004B6C33" w:rsidRPr="00E646DC" w:rsidRDefault="004B6C33" w:rsidP="004D7B7B">
      <w:pPr>
        <w:spacing w:line="360" w:lineRule="auto"/>
        <w:ind w:left="360"/>
        <w:jc w:val="both"/>
        <w:rPr>
          <w:lang w:val="en-US"/>
        </w:rPr>
        <w:pPrChange w:id="4958" w:author="Administrator" w:date="2024-12-28T10:43:00Z">
          <w:pPr>
            <w:spacing w:line="360" w:lineRule="auto"/>
            <w:ind w:left="360"/>
          </w:pPr>
        </w:pPrChange>
      </w:pPr>
    </w:p>
    <w:p w14:paraId="0CACB70B" w14:textId="77777777" w:rsidR="004B6C33" w:rsidRPr="00E646DC" w:rsidRDefault="004B6C33" w:rsidP="004D7B7B">
      <w:pPr>
        <w:spacing w:line="360" w:lineRule="auto"/>
        <w:ind w:left="360"/>
        <w:jc w:val="both"/>
        <w:rPr>
          <w:lang w:val="en-US"/>
        </w:rPr>
        <w:pPrChange w:id="4959" w:author="Administrator" w:date="2024-12-28T10:43:00Z">
          <w:pPr>
            <w:spacing w:line="360" w:lineRule="auto"/>
            <w:ind w:left="360"/>
          </w:pPr>
        </w:pPrChange>
      </w:pPr>
    </w:p>
    <w:p w14:paraId="58F6E6FA" w14:textId="77777777" w:rsidR="004B6C33" w:rsidRPr="00E646DC" w:rsidRDefault="004B6C33" w:rsidP="004D7B7B">
      <w:pPr>
        <w:spacing w:line="360" w:lineRule="auto"/>
        <w:ind w:left="360"/>
        <w:jc w:val="both"/>
        <w:rPr>
          <w:lang w:val="en-US"/>
        </w:rPr>
        <w:pPrChange w:id="4960" w:author="Administrator" w:date="2024-12-28T10:43:00Z">
          <w:pPr>
            <w:spacing w:line="360" w:lineRule="auto"/>
            <w:ind w:left="360"/>
          </w:pPr>
        </w:pPrChange>
      </w:pPr>
    </w:p>
    <w:p w14:paraId="1307F7B0" w14:textId="77777777" w:rsidR="004B6C33" w:rsidRPr="00E646DC" w:rsidRDefault="004B6C33" w:rsidP="004D7B7B">
      <w:pPr>
        <w:spacing w:line="360" w:lineRule="auto"/>
        <w:ind w:left="360"/>
        <w:jc w:val="both"/>
        <w:rPr>
          <w:lang w:val="en-US"/>
        </w:rPr>
        <w:pPrChange w:id="4961" w:author="Administrator" w:date="2024-12-28T10:43:00Z">
          <w:pPr>
            <w:spacing w:line="360" w:lineRule="auto"/>
            <w:ind w:left="360"/>
          </w:pPr>
        </w:pPrChange>
      </w:pPr>
    </w:p>
    <w:p w14:paraId="33B5DFDF" w14:textId="77777777" w:rsidR="004B6C33" w:rsidRPr="00E646DC" w:rsidRDefault="004B6C33" w:rsidP="004D7B7B">
      <w:pPr>
        <w:spacing w:line="360" w:lineRule="auto"/>
        <w:ind w:left="360"/>
        <w:jc w:val="both"/>
        <w:rPr>
          <w:lang w:val="en-US"/>
        </w:rPr>
        <w:pPrChange w:id="4962" w:author="Administrator" w:date="2024-12-28T10:43:00Z">
          <w:pPr>
            <w:spacing w:line="360" w:lineRule="auto"/>
            <w:ind w:left="360"/>
          </w:pPr>
        </w:pPrChange>
      </w:pPr>
    </w:p>
    <w:p w14:paraId="635A4C0B" w14:textId="77777777" w:rsidR="004B6C33" w:rsidRPr="00E646DC" w:rsidRDefault="004B6C33" w:rsidP="004D7B7B">
      <w:pPr>
        <w:spacing w:line="360" w:lineRule="auto"/>
        <w:ind w:left="360"/>
        <w:jc w:val="both"/>
        <w:rPr>
          <w:lang w:val="en-US"/>
        </w:rPr>
        <w:pPrChange w:id="4963" w:author="Administrator" w:date="2024-12-28T10:43:00Z">
          <w:pPr>
            <w:spacing w:line="360" w:lineRule="auto"/>
            <w:ind w:left="360"/>
          </w:pPr>
        </w:pPrChange>
      </w:pPr>
      <w:bookmarkStart w:id="4964" w:name="_GoBack"/>
      <w:bookmarkEnd w:id="4964"/>
    </w:p>
    <w:p w14:paraId="1A2440A1" w14:textId="77777777" w:rsidR="004B6C33" w:rsidRPr="00E646DC" w:rsidRDefault="004B6C33" w:rsidP="004D7B7B">
      <w:pPr>
        <w:pStyle w:val="ListParagraph"/>
        <w:numPr>
          <w:ilvl w:val="0"/>
          <w:numId w:val="34"/>
        </w:numPr>
        <w:spacing w:line="360" w:lineRule="auto"/>
        <w:jc w:val="both"/>
        <w:rPr>
          <w:rFonts w:cs="Times New Roman"/>
          <w:b w:val="0"/>
          <w:i w:val="0"/>
          <w:lang w:val="en-US"/>
        </w:rPr>
        <w:pPrChange w:id="4965" w:author="Administrator" w:date="2024-12-28T10:43:00Z">
          <w:pPr>
            <w:pStyle w:val="ListParagraph"/>
            <w:numPr>
              <w:numId w:val="34"/>
            </w:numPr>
            <w:spacing w:line="360" w:lineRule="auto"/>
            <w:ind w:left="720" w:hanging="360"/>
            <w:jc w:val="left"/>
          </w:pPr>
        </w:pPrChange>
      </w:pPr>
      <w:r w:rsidRPr="00E646DC">
        <w:rPr>
          <w:rFonts w:cs="Times New Roman"/>
          <w:b w:val="0"/>
          <w:i w:val="0"/>
          <w:lang w:val="en-US"/>
        </w:rPr>
        <w:lastRenderedPageBreak/>
        <w:t>Tiếp tục bấm Next đến bước Install thì bấm Install để bắt đầu cài đặt NodeJS, Cài đặt thành công bấm Finish để hoàn tất.</w:t>
      </w:r>
    </w:p>
    <w:p w14:paraId="7BD012E9" w14:textId="77777777" w:rsidR="004B6C33" w:rsidRPr="00E646DC" w:rsidRDefault="004B6C33" w:rsidP="004D7B7B">
      <w:pPr>
        <w:spacing w:line="360" w:lineRule="auto"/>
        <w:ind w:left="360"/>
        <w:jc w:val="both"/>
        <w:rPr>
          <w:lang w:val="en-US"/>
        </w:rPr>
        <w:pPrChange w:id="4966" w:author="Administrator" w:date="2024-12-28T10:43:00Z">
          <w:pPr>
            <w:spacing w:line="360" w:lineRule="auto"/>
            <w:ind w:left="360"/>
          </w:pPr>
        </w:pPrChange>
      </w:pPr>
    </w:p>
    <w:p w14:paraId="789FC908" w14:textId="77277E65" w:rsidR="00A07B3D" w:rsidRDefault="00B14EAA" w:rsidP="0045438E">
      <w:pPr>
        <w:pStyle w:val="NoSpacing"/>
        <w:rPr>
          <w:ins w:id="4967" w:author="Administrator" w:date="2024-12-28T12:12:00Z"/>
          <w:lang w:val="en-US"/>
        </w:rPr>
        <w:pPrChange w:id="4968" w:author="Administrator" w:date="2024-12-28T12:12:00Z">
          <w:pPr>
            <w:pStyle w:val="Heading7"/>
            <w:spacing w:line="360" w:lineRule="auto"/>
          </w:pPr>
        </w:pPrChange>
      </w:pPr>
      <w:r w:rsidRPr="00E646DC">
        <w:rPr>
          <w:noProof/>
        </w:rPr>
        <w:drawing>
          <wp:inline distT="0" distB="0" distL="0" distR="0" wp14:anchorId="5DA6A7B0" wp14:editId="5D7BF183">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ins w:id="4969" w:author="Administrator" w:date="2024-12-28T12:06:00Z">
        <w:r w:rsidR="00A07B3D" w:rsidRPr="00A07B3D">
          <w:rPr>
            <w:lang w:val="en-US"/>
          </w:rPr>
          <w:t xml:space="preserve"> </w:t>
        </w:r>
      </w:ins>
    </w:p>
    <w:p w14:paraId="43AA3789" w14:textId="50EC26E1" w:rsidR="0045438E" w:rsidRPr="00E646DC" w:rsidRDefault="0045438E" w:rsidP="0045438E">
      <w:pPr>
        <w:pStyle w:val="Heading7"/>
        <w:spacing w:line="360" w:lineRule="auto"/>
        <w:rPr>
          <w:ins w:id="4970" w:author="Administrator" w:date="2024-12-28T12:12:00Z"/>
          <w:rFonts w:cs="Times New Roman"/>
          <w:lang w:val="en-US"/>
        </w:rPr>
      </w:pPr>
      <w:bookmarkStart w:id="4971" w:name="_Toc186281416"/>
      <w:ins w:id="4972" w:author="Administrator" w:date="2024-12-28T12:12:00Z">
        <w:r w:rsidRPr="00E646DC">
          <w:rPr>
            <w:rFonts w:cs="Times New Roman"/>
            <w:lang w:val="en-US"/>
          </w:rPr>
          <w:t xml:space="preserve">Hình </w:t>
        </w:r>
        <w:r>
          <w:rPr>
            <w:rFonts w:cs="Times New Roman"/>
            <w:lang w:val="en-US"/>
          </w:rPr>
          <w:t>4.7 Cài đặt NodeJS #5</w:t>
        </w:r>
        <w:bookmarkEnd w:id="4971"/>
      </w:ins>
    </w:p>
    <w:p w14:paraId="1408C2F8" w14:textId="77777777" w:rsidR="0045438E" w:rsidRPr="0045438E" w:rsidRDefault="0045438E" w:rsidP="0045438E">
      <w:pPr>
        <w:rPr>
          <w:ins w:id="4973" w:author="Administrator" w:date="2024-12-28T12:06:00Z"/>
          <w:lang w:val="en-US"/>
        </w:rPr>
        <w:pPrChange w:id="4974" w:author="Administrator" w:date="2024-12-28T12:12:00Z">
          <w:pPr>
            <w:pStyle w:val="Heading7"/>
            <w:spacing w:line="360" w:lineRule="auto"/>
          </w:pPr>
        </w:pPrChange>
      </w:pPr>
    </w:p>
    <w:p w14:paraId="78727E36" w14:textId="03FC1434" w:rsidR="00B14EAA" w:rsidRPr="00E646DC" w:rsidRDefault="004B6C33" w:rsidP="004D7B7B">
      <w:pPr>
        <w:pStyle w:val="NoSpacing"/>
        <w:jc w:val="center"/>
        <w:rPr>
          <w:lang w:val="en-US"/>
        </w:rPr>
        <w:pPrChange w:id="4975" w:author="Administrator" w:date="2024-12-28T10:47:00Z">
          <w:pPr>
            <w:spacing w:line="360" w:lineRule="auto"/>
            <w:ind w:left="360"/>
            <w:jc w:val="center"/>
          </w:pPr>
        </w:pPrChange>
      </w:pPr>
      <w:del w:id="4976" w:author="Administrator" w:date="2024-12-28T12:06:00Z">
        <w:r w:rsidRPr="00E646DC" w:rsidDel="00A07B3D">
          <w:rPr>
            <w:rStyle w:val="Heading7Char"/>
            <w:rFonts w:cs="Times New Roman"/>
          </w:rPr>
          <w:delText xml:space="preserve">Hình </w:delText>
        </w:r>
        <w:r w:rsidR="008E73CE" w:rsidRPr="00E646DC" w:rsidDel="00A07B3D">
          <w:rPr>
            <w:rStyle w:val="Heading7Char"/>
            <w:rFonts w:cs="Times New Roman"/>
          </w:rPr>
          <w:delText>4</w:delText>
        </w:r>
        <w:r w:rsidRPr="00E646DC" w:rsidDel="00A07B3D">
          <w:rPr>
            <w:rStyle w:val="Heading7Char"/>
            <w:rFonts w:cs="Times New Roman"/>
          </w:rPr>
          <w:delText>.7 Cài đặt NodeJS #5</w:delText>
        </w:r>
      </w:del>
    </w:p>
    <w:p w14:paraId="5B60CA56" w14:textId="77777777" w:rsidR="00B14EAA" w:rsidRPr="00E646DC" w:rsidRDefault="00B14EAA" w:rsidP="004D7B7B">
      <w:pPr>
        <w:spacing w:line="360" w:lineRule="auto"/>
        <w:ind w:left="360"/>
        <w:jc w:val="both"/>
        <w:rPr>
          <w:lang w:val="en-US"/>
        </w:rPr>
        <w:pPrChange w:id="4977" w:author="Administrator" w:date="2024-12-28T10:43:00Z">
          <w:pPr>
            <w:spacing w:line="360" w:lineRule="auto"/>
            <w:ind w:left="360"/>
          </w:pPr>
        </w:pPrChange>
      </w:pPr>
      <w:r w:rsidRPr="00E646DC">
        <w:rPr>
          <w:lang w:val="en-US"/>
        </w:rPr>
        <w:lastRenderedPageBreak/>
        <w:t xml:space="preserve"> </w:t>
      </w:r>
      <w:r w:rsidRPr="00E646DC">
        <w:rPr>
          <w:noProof/>
        </w:rPr>
        <w:drawing>
          <wp:inline distT="0" distB="0" distL="0" distR="0" wp14:anchorId="76ED21FA" wp14:editId="023D6989">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2B3F34AA" w14:textId="77777777" w:rsidR="00B14EAA" w:rsidRPr="00E646DC" w:rsidRDefault="004B6C33" w:rsidP="004D7B7B">
      <w:pPr>
        <w:pStyle w:val="Heading7"/>
        <w:spacing w:line="360" w:lineRule="auto"/>
        <w:rPr>
          <w:rFonts w:cs="Times New Roman"/>
          <w:lang w:val="en-US"/>
        </w:rPr>
      </w:pPr>
      <w:bookmarkStart w:id="4978" w:name="_Toc186281417"/>
      <w:r w:rsidRPr="00E646DC">
        <w:rPr>
          <w:rFonts w:cs="Times New Roman"/>
          <w:lang w:val="en-US"/>
        </w:rPr>
        <w:t xml:space="preserve">Hình </w:t>
      </w:r>
      <w:r w:rsidR="008E73CE" w:rsidRPr="00E646DC">
        <w:rPr>
          <w:rFonts w:cs="Times New Roman"/>
          <w:lang w:val="en-US"/>
        </w:rPr>
        <w:t>4</w:t>
      </w:r>
      <w:r w:rsidRPr="00E646DC">
        <w:rPr>
          <w:rFonts w:cs="Times New Roman"/>
          <w:lang w:val="en-US"/>
        </w:rPr>
        <w:t>.8 Cài đặt NodeJS #6</w:t>
      </w:r>
      <w:bookmarkEnd w:id="4978"/>
    </w:p>
    <w:p w14:paraId="32D4150E" w14:textId="77777777" w:rsidR="00D5759C" w:rsidRPr="00E646DC" w:rsidRDefault="00B14EAA" w:rsidP="004D7B7B">
      <w:pPr>
        <w:pStyle w:val="ListParagraph"/>
        <w:numPr>
          <w:ilvl w:val="0"/>
          <w:numId w:val="30"/>
        </w:numPr>
        <w:spacing w:line="360" w:lineRule="auto"/>
        <w:jc w:val="both"/>
        <w:rPr>
          <w:rFonts w:cs="Times New Roman"/>
          <w:lang w:val="en-US"/>
        </w:rPr>
        <w:pPrChange w:id="4979" w:author="Administrator" w:date="2024-12-28T10:43:00Z">
          <w:pPr>
            <w:pStyle w:val="ListParagraph"/>
            <w:numPr>
              <w:numId w:val="30"/>
            </w:numPr>
            <w:spacing w:line="360" w:lineRule="auto"/>
            <w:ind w:left="720" w:hanging="360"/>
            <w:jc w:val="left"/>
          </w:pPr>
        </w:pPrChange>
      </w:pPr>
      <w:r w:rsidRPr="00E646DC">
        <w:rPr>
          <w:rFonts w:cs="Times New Roman"/>
          <w:lang w:val="en-US"/>
        </w:rPr>
        <w:t>Khởi tạo dự án</w:t>
      </w:r>
      <w:del w:id="4980" w:author="admin" w:date="2024-12-27T16:49:00Z">
        <w:r w:rsidRPr="00E646DC" w:rsidDel="00DF1309">
          <w:rPr>
            <w:rFonts w:cs="Times New Roman"/>
            <w:lang w:val="en-US"/>
          </w:rPr>
          <w:delText>:</w:delText>
        </w:r>
      </w:del>
    </w:p>
    <w:p w14:paraId="0D3895E0" w14:textId="77777777" w:rsidR="00B14EAA" w:rsidRPr="00E646DC" w:rsidRDefault="00B14EAA" w:rsidP="004D7B7B">
      <w:pPr>
        <w:pStyle w:val="ListParagraph"/>
        <w:numPr>
          <w:ilvl w:val="0"/>
          <w:numId w:val="32"/>
        </w:numPr>
        <w:spacing w:line="360" w:lineRule="auto"/>
        <w:ind w:left="709" w:hanging="283"/>
        <w:jc w:val="both"/>
        <w:rPr>
          <w:rFonts w:cs="Times New Roman"/>
          <w:b w:val="0"/>
          <w:i w:val="0"/>
          <w:lang w:val="en-US"/>
        </w:rPr>
        <w:pPrChange w:id="4981" w:author="Administrator" w:date="2024-12-28T10:43:00Z">
          <w:pPr>
            <w:pStyle w:val="ListParagraph"/>
            <w:numPr>
              <w:numId w:val="32"/>
            </w:numPr>
            <w:spacing w:line="360" w:lineRule="auto"/>
            <w:ind w:left="709" w:hanging="283"/>
            <w:jc w:val="left"/>
          </w:pPr>
        </w:pPrChange>
      </w:pPr>
      <w:r w:rsidRPr="00E646DC">
        <w:rPr>
          <w:rFonts w:cs="Times New Roman"/>
          <w:b w:val="0"/>
          <w:i w:val="0"/>
          <w:lang w:val="en-US"/>
        </w:rPr>
        <w:t>Mở Visual Studio Code, chọn vào địa chỉ sẽ khởi tạo dự án</w:t>
      </w:r>
    </w:p>
    <w:p w14:paraId="4EDA7968" w14:textId="77777777" w:rsidR="00B14EAA" w:rsidRPr="00E646DC" w:rsidRDefault="00B14EAA" w:rsidP="004D7B7B">
      <w:pPr>
        <w:spacing w:line="360" w:lineRule="auto"/>
        <w:jc w:val="both"/>
        <w:rPr>
          <w:lang w:val="en-US"/>
        </w:rPr>
        <w:pPrChange w:id="4982" w:author="Administrator" w:date="2024-12-28T10:43:00Z">
          <w:pPr>
            <w:spacing w:line="360" w:lineRule="auto"/>
          </w:pPr>
        </w:pPrChange>
      </w:pPr>
      <w:r w:rsidRPr="00E646DC">
        <w:rPr>
          <w:noProof/>
          <w:lang w:val="en-US"/>
        </w:rPr>
        <w:drawing>
          <wp:inline distT="0" distB="0" distL="0" distR="0" wp14:anchorId="09066E09" wp14:editId="56B80AC4">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3117850"/>
                    </a:xfrm>
                    <a:prstGeom prst="rect">
                      <a:avLst/>
                    </a:prstGeom>
                  </pic:spPr>
                </pic:pic>
              </a:graphicData>
            </a:graphic>
          </wp:inline>
        </w:drawing>
      </w:r>
    </w:p>
    <w:p w14:paraId="2E706C1D" w14:textId="77777777" w:rsidR="004B6C33" w:rsidRPr="00E646DC" w:rsidRDefault="004B6C33" w:rsidP="004D7B7B">
      <w:pPr>
        <w:pStyle w:val="Heading7"/>
        <w:spacing w:line="360" w:lineRule="auto"/>
        <w:rPr>
          <w:rFonts w:cs="Times New Roman"/>
          <w:lang w:val="en-US"/>
        </w:rPr>
      </w:pPr>
      <w:bookmarkStart w:id="4983" w:name="_Toc186281418"/>
      <w:r w:rsidRPr="00E646DC">
        <w:rPr>
          <w:rFonts w:cs="Times New Roman"/>
          <w:lang w:val="en-US"/>
        </w:rPr>
        <w:t xml:space="preserve">Hình </w:t>
      </w:r>
      <w:r w:rsidR="008E73CE" w:rsidRPr="00E646DC">
        <w:rPr>
          <w:rFonts w:cs="Times New Roman"/>
          <w:lang w:val="en-US"/>
        </w:rPr>
        <w:t>4</w:t>
      </w:r>
      <w:r w:rsidRPr="00E646DC">
        <w:rPr>
          <w:rFonts w:cs="Times New Roman"/>
          <w:lang w:val="en-US"/>
        </w:rPr>
        <w:t xml:space="preserve">.9 </w:t>
      </w:r>
      <w:r w:rsidR="00AC0685" w:rsidRPr="00E646DC">
        <w:rPr>
          <w:rFonts w:cs="Times New Roman"/>
          <w:lang w:val="en-US"/>
        </w:rPr>
        <w:t>Màn hình Visual Studio Code</w:t>
      </w:r>
      <w:bookmarkEnd w:id="4983"/>
    </w:p>
    <w:p w14:paraId="29F06C81" w14:textId="77777777" w:rsidR="00B14EAA" w:rsidRPr="00E646DC" w:rsidRDefault="00B14EAA" w:rsidP="004D7B7B">
      <w:pPr>
        <w:pStyle w:val="ListParagraph"/>
        <w:numPr>
          <w:ilvl w:val="0"/>
          <w:numId w:val="32"/>
        </w:numPr>
        <w:spacing w:line="360" w:lineRule="auto"/>
        <w:ind w:left="709" w:hanging="283"/>
        <w:jc w:val="both"/>
        <w:rPr>
          <w:rFonts w:cs="Times New Roman"/>
          <w:b w:val="0"/>
          <w:i w:val="0"/>
          <w:lang w:val="en-US"/>
        </w:rPr>
        <w:pPrChange w:id="4984" w:author="Administrator" w:date="2024-12-28T10:43:00Z">
          <w:pPr>
            <w:pStyle w:val="ListParagraph"/>
            <w:numPr>
              <w:numId w:val="32"/>
            </w:numPr>
            <w:spacing w:line="360" w:lineRule="auto"/>
            <w:ind w:left="709" w:hanging="283"/>
            <w:jc w:val="left"/>
          </w:pPr>
        </w:pPrChange>
      </w:pPr>
      <w:r w:rsidRPr="00E646DC">
        <w:rPr>
          <w:rFonts w:cs="Times New Roman"/>
          <w:b w:val="0"/>
          <w:i w:val="0"/>
          <w:lang w:val="en-US"/>
        </w:rPr>
        <w:t xml:space="preserve">Cài đặt Create React App bằng câu lệnh </w:t>
      </w:r>
      <w:r w:rsidRPr="00E646DC">
        <w:rPr>
          <w:rFonts w:cs="Times New Roman"/>
          <w:lang w:val="en-US"/>
        </w:rPr>
        <w:t>npm install -g create-react-app</w:t>
      </w:r>
    </w:p>
    <w:p w14:paraId="077F4DC9" w14:textId="77777777" w:rsidR="00B14EAA" w:rsidRPr="00E646DC" w:rsidRDefault="00B14EAA" w:rsidP="004D7B7B">
      <w:pPr>
        <w:spacing w:line="360" w:lineRule="auto"/>
        <w:jc w:val="both"/>
        <w:rPr>
          <w:lang w:val="en-US"/>
        </w:rPr>
        <w:pPrChange w:id="4985" w:author="Administrator" w:date="2024-12-28T10:43:00Z">
          <w:pPr>
            <w:spacing w:line="360" w:lineRule="auto"/>
          </w:pPr>
        </w:pPrChange>
      </w:pPr>
      <w:r w:rsidRPr="00E646DC">
        <w:rPr>
          <w:noProof/>
          <w:lang w:val="en-US"/>
        </w:rPr>
        <w:lastRenderedPageBreak/>
        <w:drawing>
          <wp:inline distT="0" distB="0" distL="0" distR="0" wp14:anchorId="6D81D436" wp14:editId="28B7166D">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1836420"/>
                    </a:xfrm>
                    <a:prstGeom prst="rect">
                      <a:avLst/>
                    </a:prstGeom>
                  </pic:spPr>
                </pic:pic>
              </a:graphicData>
            </a:graphic>
          </wp:inline>
        </w:drawing>
      </w:r>
    </w:p>
    <w:p w14:paraId="39D7BEFC" w14:textId="77777777" w:rsidR="00AC0685" w:rsidRPr="00E646DC" w:rsidRDefault="00AC0685" w:rsidP="004D7B7B">
      <w:pPr>
        <w:pStyle w:val="Heading7"/>
        <w:spacing w:line="360" w:lineRule="auto"/>
        <w:rPr>
          <w:rFonts w:cs="Times New Roman"/>
          <w:lang w:val="en-US"/>
        </w:rPr>
      </w:pPr>
      <w:bookmarkStart w:id="4986" w:name="_Toc186281419"/>
      <w:r w:rsidRPr="00E646DC">
        <w:rPr>
          <w:rFonts w:cs="Times New Roman"/>
          <w:lang w:val="en-US"/>
        </w:rPr>
        <w:t xml:space="preserve">Hình </w:t>
      </w:r>
      <w:r w:rsidR="008E73CE" w:rsidRPr="00E646DC">
        <w:rPr>
          <w:rFonts w:cs="Times New Roman"/>
          <w:lang w:val="en-US"/>
        </w:rPr>
        <w:t>4</w:t>
      </w:r>
      <w:r w:rsidRPr="00E646DC">
        <w:rPr>
          <w:rFonts w:cs="Times New Roman"/>
          <w:lang w:val="en-US"/>
        </w:rPr>
        <w:t>.10 Chạy câu lệnh npm install -g create-react-app</w:t>
      </w:r>
      <w:bookmarkEnd w:id="4986"/>
    </w:p>
    <w:p w14:paraId="24C68E68" w14:textId="77777777" w:rsidR="00AC0685" w:rsidRPr="00E646DC" w:rsidRDefault="00AC0685" w:rsidP="004D7B7B">
      <w:pPr>
        <w:spacing w:line="360" w:lineRule="auto"/>
        <w:jc w:val="both"/>
        <w:rPr>
          <w:lang w:val="en-US"/>
        </w:rPr>
        <w:pPrChange w:id="4987" w:author="Administrator" w:date="2024-12-28T10:43:00Z">
          <w:pPr>
            <w:spacing w:line="360" w:lineRule="auto"/>
          </w:pPr>
        </w:pPrChange>
      </w:pPr>
    </w:p>
    <w:p w14:paraId="705202D8" w14:textId="5EDFCAC3" w:rsidR="00B14EAA" w:rsidRPr="00E646DC" w:rsidRDefault="00B14EAA" w:rsidP="004D7B7B">
      <w:pPr>
        <w:pStyle w:val="ListParagraph"/>
        <w:numPr>
          <w:ilvl w:val="0"/>
          <w:numId w:val="32"/>
        </w:numPr>
        <w:spacing w:line="360" w:lineRule="auto"/>
        <w:ind w:left="709" w:hanging="283"/>
        <w:jc w:val="both"/>
        <w:rPr>
          <w:rFonts w:cs="Times New Roman"/>
          <w:lang w:val="en-US"/>
        </w:rPr>
        <w:pPrChange w:id="4988" w:author="Administrator" w:date="2024-12-28T10:43:00Z">
          <w:pPr>
            <w:pStyle w:val="ListParagraph"/>
            <w:numPr>
              <w:numId w:val="32"/>
            </w:numPr>
            <w:spacing w:line="360" w:lineRule="auto"/>
            <w:ind w:left="709" w:hanging="283"/>
            <w:jc w:val="left"/>
          </w:pPr>
        </w:pPrChange>
      </w:pPr>
      <w:r w:rsidRPr="00E646DC">
        <w:rPr>
          <w:rFonts w:cs="Times New Roman"/>
          <w:b w:val="0"/>
          <w:i w:val="0"/>
          <w:lang w:val="en-US"/>
        </w:rPr>
        <w:t>Tạo dự án React: sử dụng câu lệnh</w:t>
      </w:r>
      <w:r w:rsidRPr="00E646DC">
        <w:rPr>
          <w:rFonts w:cs="Times New Roman"/>
          <w:lang w:val="en-US"/>
        </w:rPr>
        <w:t xml:space="preserve"> create-react-app </w:t>
      </w:r>
      <w:del w:id="4989" w:author="Administrator" w:date="2024-12-28T12:39:00Z">
        <w:r w:rsidRPr="00E646DC" w:rsidDel="00CB4E8C">
          <w:rPr>
            <w:rFonts w:cs="Times New Roman"/>
            <w:lang w:val="en-US"/>
          </w:rPr>
          <w:delText>my-app</w:delText>
        </w:r>
      </w:del>
      <w:ins w:id="4990" w:author="Administrator" w:date="2024-12-28T12:39:00Z">
        <w:r w:rsidR="00CB4E8C">
          <w:rPr>
            <w:rFonts w:cs="Times New Roman"/>
            <w:lang w:val="en-US"/>
          </w:rPr>
          <w:t>admin</w:t>
        </w:r>
      </w:ins>
    </w:p>
    <w:p w14:paraId="15441B39" w14:textId="77777777" w:rsidR="00B14EAA" w:rsidRPr="00E646DC" w:rsidRDefault="00B14EAA" w:rsidP="004D7B7B">
      <w:pPr>
        <w:spacing w:line="360" w:lineRule="auto"/>
        <w:jc w:val="both"/>
        <w:rPr>
          <w:lang w:val="en-US"/>
        </w:rPr>
        <w:pPrChange w:id="4991" w:author="Administrator" w:date="2024-12-28T10:43:00Z">
          <w:pPr>
            <w:spacing w:line="360" w:lineRule="auto"/>
          </w:pPr>
        </w:pPrChange>
      </w:pPr>
      <w:r w:rsidRPr="00E646DC">
        <w:rPr>
          <w:noProof/>
          <w:lang w:val="en-US"/>
        </w:rPr>
        <w:drawing>
          <wp:inline distT="0" distB="0" distL="0" distR="0" wp14:anchorId="12E4225A" wp14:editId="55068680">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70D50BD5" w14:textId="766473E9" w:rsidR="00B14EAA" w:rsidRPr="00E646DC" w:rsidRDefault="00AC0685" w:rsidP="004D7B7B">
      <w:pPr>
        <w:pStyle w:val="Heading7"/>
        <w:spacing w:line="360" w:lineRule="auto"/>
        <w:rPr>
          <w:rFonts w:cs="Times New Roman"/>
          <w:lang w:val="en-US"/>
        </w:rPr>
      </w:pPr>
      <w:bookmarkStart w:id="4992" w:name="_Toc186281420"/>
      <w:r w:rsidRPr="00E646DC">
        <w:rPr>
          <w:rFonts w:cs="Times New Roman"/>
          <w:lang w:val="en-US"/>
        </w:rPr>
        <w:t xml:space="preserve">Hình </w:t>
      </w:r>
      <w:r w:rsidR="008E73CE" w:rsidRPr="00E646DC">
        <w:rPr>
          <w:rFonts w:cs="Times New Roman"/>
          <w:lang w:val="en-US"/>
        </w:rPr>
        <w:t>4</w:t>
      </w:r>
      <w:r w:rsidRPr="00E646DC">
        <w:rPr>
          <w:rFonts w:cs="Times New Roman"/>
          <w:lang w:val="en-US"/>
        </w:rPr>
        <w:t xml:space="preserve">.11 Chạy câu lệnh create-react-app </w:t>
      </w:r>
      <w:del w:id="4993" w:author="Administrator" w:date="2024-12-28T12:39:00Z">
        <w:r w:rsidRPr="00E646DC" w:rsidDel="00CB4E8C">
          <w:rPr>
            <w:rFonts w:cs="Times New Roman"/>
            <w:lang w:val="en-US"/>
          </w:rPr>
          <w:delText>my-app</w:delText>
        </w:r>
      </w:del>
      <w:bookmarkEnd w:id="4992"/>
      <w:ins w:id="4994" w:author="Administrator" w:date="2024-12-28T12:39:00Z">
        <w:r w:rsidR="00CB4E8C">
          <w:rPr>
            <w:rFonts w:cs="Times New Roman"/>
            <w:lang w:val="en-US"/>
          </w:rPr>
          <w:t>admin</w:t>
        </w:r>
      </w:ins>
    </w:p>
    <w:p w14:paraId="3833D813" w14:textId="77777777" w:rsidR="002D5989" w:rsidRPr="00E646DC" w:rsidRDefault="008E73CE" w:rsidP="004D7B7B">
      <w:pPr>
        <w:spacing w:line="360" w:lineRule="auto"/>
        <w:jc w:val="both"/>
        <w:rPr>
          <w:lang w:val="en-US"/>
        </w:rPr>
        <w:pPrChange w:id="4995" w:author="Administrator" w:date="2024-12-28T10:43:00Z">
          <w:pPr>
            <w:spacing w:line="360" w:lineRule="auto"/>
          </w:pPr>
        </w:pPrChange>
      </w:pPr>
      <w:r w:rsidRPr="00E646DC">
        <w:rPr>
          <w:lang w:val="en-US"/>
        </w:rPr>
        <w:t>4</w:t>
      </w:r>
      <w:r w:rsidR="00D5759C" w:rsidRPr="00E646DC">
        <w:rPr>
          <w:lang w:val="en-US"/>
        </w:rPr>
        <w:t xml:space="preserve">.1.4 Cài đặt Flutter </w:t>
      </w:r>
    </w:p>
    <w:p w14:paraId="37F527BF" w14:textId="77777777" w:rsidR="002D5989" w:rsidRPr="00E646DC" w:rsidRDefault="002D5989" w:rsidP="004D7B7B">
      <w:pPr>
        <w:pStyle w:val="ListParagraph"/>
        <w:numPr>
          <w:ilvl w:val="0"/>
          <w:numId w:val="31"/>
        </w:numPr>
        <w:spacing w:line="360" w:lineRule="auto"/>
        <w:jc w:val="both"/>
        <w:rPr>
          <w:rFonts w:cs="Times New Roman"/>
          <w:lang w:val="en-US"/>
        </w:rPr>
        <w:pPrChange w:id="4996" w:author="Administrator" w:date="2024-12-28T10:43:00Z">
          <w:pPr>
            <w:pStyle w:val="ListParagraph"/>
            <w:numPr>
              <w:numId w:val="31"/>
            </w:numPr>
            <w:spacing w:line="360" w:lineRule="auto"/>
            <w:ind w:left="720" w:hanging="360"/>
            <w:jc w:val="left"/>
          </w:pPr>
        </w:pPrChange>
      </w:pPr>
      <w:r w:rsidRPr="00E646DC">
        <w:rPr>
          <w:rFonts w:cs="Times New Roman"/>
          <w:lang w:val="en-US"/>
        </w:rPr>
        <w:t xml:space="preserve">Cài đặt Flutter SDK tại đường dẫn ở </w:t>
      </w:r>
      <w:r w:rsidR="000A5801" w:rsidRPr="00E646DC">
        <w:rPr>
          <w:rFonts w:cs="Times New Roman"/>
        </w:rPr>
        <w:fldChar w:fldCharType="begin"/>
      </w:r>
      <w:r w:rsidR="000A5801" w:rsidRPr="00E646DC">
        <w:rPr>
          <w:rFonts w:cs="Times New Roman"/>
        </w:rPr>
        <w:instrText xml:space="preserve"> HYPERLINK "https://docs.flutter.dev/get-started/install" </w:instrText>
      </w:r>
      <w:r w:rsidR="000A5801" w:rsidRPr="00E646DC">
        <w:rPr>
          <w:rFonts w:cs="Times New Roman"/>
        </w:rPr>
        <w:fldChar w:fldCharType="separate"/>
      </w:r>
      <w:r w:rsidR="00877B40" w:rsidRPr="00E646DC">
        <w:rPr>
          <w:rStyle w:val="Hyperlink"/>
          <w:rFonts w:cs="Times New Roman"/>
          <w:color w:val="auto"/>
          <w:lang w:val="en-US"/>
        </w:rPr>
        <w:t>đây</w:t>
      </w:r>
      <w:r w:rsidR="000A5801" w:rsidRPr="00E646DC">
        <w:rPr>
          <w:rStyle w:val="Hyperlink"/>
          <w:rFonts w:cs="Times New Roman"/>
          <w:color w:val="auto"/>
          <w:lang w:val="en-US"/>
        </w:rPr>
        <w:fldChar w:fldCharType="end"/>
      </w:r>
      <w:r w:rsidR="00877B40" w:rsidRPr="00E646DC">
        <w:rPr>
          <w:rFonts w:cs="Times New Roman"/>
          <w:lang w:val="en-US"/>
        </w:rPr>
        <w:t xml:space="preserve"> (phiên bản 3.24)</w:t>
      </w:r>
    </w:p>
    <w:p w14:paraId="530291DE" w14:textId="77777777" w:rsidR="00A0777A" w:rsidRPr="00E646DC" w:rsidRDefault="00A0777A" w:rsidP="004D7B7B">
      <w:pPr>
        <w:pStyle w:val="ListParagraph"/>
        <w:numPr>
          <w:ilvl w:val="0"/>
          <w:numId w:val="31"/>
        </w:numPr>
        <w:spacing w:line="360" w:lineRule="auto"/>
        <w:jc w:val="both"/>
        <w:rPr>
          <w:rFonts w:cs="Times New Roman"/>
          <w:lang w:val="en-US"/>
        </w:rPr>
        <w:pPrChange w:id="4997" w:author="Administrator" w:date="2024-12-28T10:43:00Z">
          <w:pPr>
            <w:pStyle w:val="ListParagraph"/>
            <w:numPr>
              <w:numId w:val="31"/>
            </w:numPr>
            <w:spacing w:line="360" w:lineRule="auto"/>
            <w:ind w:left="720" w:hanging="360"/>
            <w:jc w:val="left"/>
          </w:pPr>
        </w:pPrChange>
      </w:pPr>
      <w:r w:rsidRPr="00E646DC">
        <w:rPr>
          <w:rFonts w:cs="Times New Roman"/>
          <w:lang w:val="en-US"/>
        </w:rPr>
        <w:t>Setup Môi trường</w:t>
      </w:r>
      <w:del w:id="4998" w:author="admin" w:date="2024-12-27T16:49:00Z">
        <w:r w:rsidRPr="00E646DC" w:rsidDel="00DF1309">
          <w:rPr>
            <w:rFonts w:cs="Times New Roman"/>
            <w:lang w:val="en-US"/>
          </w:rPr>
          <w:delText>:</w:delText>
        </w:r>
      </w:del>
    </w:p>
    <w:p w14:paraId="24A2D66E" w14:textId="77777777" w:rsidR="00A0777A" w:rsidRPr="00E646DC" w:rsidRDefault="00A0777A" w:rsidP="004D7B7B">
      <w:pPr>
        <w:spacing w:line="360" w:lineRule="auto"/>
        <w:ind w:left="360"/>
        <w:jc w:val="both"/>
        <w:rPr>
          <w:sz w:val="26"/>
          <w:szCs w:val="26"/>
          <w:lang w:val="en-US"/>
        </w:rPr>
        <w:pPrChange w:id="4999" w:author="Administrator" w:date="2024-12-28T10:43:00Z">
          <w:pPr>
            <w:spacing w:line="360" w:lineRule="auto"/>
            <w:ind w:left="360"/>
          </w:pPr>
        </w:pPrChange>
      </w:pPr>
      <w:r w:rsidRPr="00E646DC">
        <w:rPr>
          <w:sz w:val="26"/>
          <w:szCs w:val="26"/>
          <w:lang w:val="en-US"/>
        </w:rPr>
        <w:t>Với Android studio thì tiến hành cài đặt như bình thường, còn Sdk của Flutter thì chỉ cần giải nén vào một file nào đó chúng ta sẽ dùng sau</w:t>
      </w:r>
      <w:r w:rsidR="004B6C33" w:rsidRPr="00E646DC">
        <w:rPr>
          <w:sz w:val="26"/>
          <w:szCs w:val="26"/>
          <w:lang w:val="en-US"/>
        </w:rPr>
        <w:t>.</w:t>
      </w:r>
      <w:r w:rsidRPr="00E646DC">
        <w:rPr>
          <w:sz w:val="26"/>
          <w:szCs w:val="26"/>
          <w:lang w:val="en-US"/>
        </w:rPr>
        <w:t xml:space="preserve"> Sau khi download và cài đặt giải nén các thứ thì bây giờ hãy mở Android Studio lên và tiến hành các config dưới đây:</w:t>
      </w:r>
    </w:p>
    <w:p w14:paraId="1608F934" w14:textId="77777777" w:rsidR="00A0777A" w:rsidRPr="00E646DC" w:rsidRDefault="00A0777A" w:rsidP="004D7B7B">
      <w:pPr>
        <w:pStyle w:val="ListParagraph"/>
        <w:numPr>
          <w:ilvl w:val="0"/>
          <w:numId w:val="32"/>
        </w:numPr>
        <w:spacing w:line="360" w:lineRule="auto"/>
        <w:jc w:val="both"/>
        <w:rPr>
          <w:rFonts w:cs="Times New Roman"/>
          <w:b w:val="0"/>
          <w:i w:val="0"/>
          <w:szCs w:val="26"/>
          <w:lang w:val="en-US"/>
        </w:rPr>
        <w:pPrChange w:id="5000" w:author="Administrator" w:date="2024-12-28T10:43:00Z">
          <w:pPr>
            <w:pStyle w:val="ListParagraph"/>
            <w:numPr>
              <w:numId w:val="32"/>
            </w:numPr>
            <w:spacing w:line="360" w:lineRule="auto"/>
            <w:ind w:left="1080" w:hanging="360"/>
            <w:jc w:val="left"/>
          </w:pPr>
        </w:pPrChange>
      </w:pPr>
      <w:r w:rsidRPr="00E646DC">
        <w:rPr>
          <w:rFonts w:cs="Times New Roman"/>
          <w:b w:val="0"/>
          <w:i w:val="0"/>
          <w:szCs w:val="26"/>
          <w:lang w:val="en-US"/>
        </w:rPr>
        <w:t>Vào File -&gt; Settings...</w:t>
      </w:r>
    </w:p>
    <w:p w14:paraId="714CFF0D" w14:textId="77777777" w:rsidR="00A0777A" w:rsidRPr="00E646DC" w:rsidRDefault="00A0777A" w:rsidP="004D7B7B">
      <w:pPr>
        <w:pStyle w:val="ListParagraph"/>
        <w:numPr>
          <w:ilvl w:val="0"/>
          <w:numId w:val="32"/>
        </w:numPr>
        <w:spacing w:line="360" w:lineRule="auto"/>
        <w:jc w:val="both"/>
        <w:rPr>
          <w:rFonts w:cs="Times New Roman"/>
          <w:b w:val="0"/>
          <w:i w:val="0"/>
          <w:szCs w:val="26"/>
          <w:lang w:val="en-US"/>
        </w:rPr>
        <w:pPrChange w:id="5001" w:author="Administrator" w:date="2024-12-28T10:43:00Z">
          <w:pPr>
            <w:pStyle w:val="ListParagraph"/>
            <w:numPr>
              <w:numId w:val="32"/>
            </w:numPr>
            <w:spacing w:line="360" w:lineRule="auto"/>
            <w:ind w:left="1080" w:hanging="360"/>
            <w:jc w:val="left"/>
          </w:pPr>
        </w:pPrChange>
      </w:pPr>
      <w:r w:rsidRPr="00E646DC">
        <w:rPr>
          <w:rFonts w:cs="Times New Roman"/>
          <w:b w:val="0"/>
          <w:i w:val="0"/>
          <w:szCs w:val="26"/>
          <w:lang w:val="en-US"/>
        </w:rPr>
        <w:t>Chọn Plugin -&gt; search với từ khóa "flutter" và install như hình dưới đây</w:t>
      </w:r>
    </w:p>
    <w:p w14:paraId="31E19AA6" w14:textId="77777777" w:rsidR="00A0777A" w:rsidRPr="00E646DC" w:rsidRDefault="00A0777A" w:rsidP="004D7B7B">
      <w:pPr>
        <w:spacing w:line="360" w:lineRule="auto"/>
        <w:jc w:val="both"/>
        <w:rPr>
          <w:sz w:val="26"/>
          <w:szCs w:val="26"/>
          <w:lang w:val="en-US"/>
        </w:rPr>
        <w:pPrChange w:id="5002" w:author="Administrator" w:date="2024-12-28T10:43:00Z">
          <w:pPr>
            <w:spacing w:line="360" w:lineRule="auto"/>
          </w:pPr>
        </w:pPrChange>
      </w:pPr>
      <w:r w:rsidRPr="00E646DC">
        <w:rPr>
          <w:noProof/>
          <w:sz w:val="26"/>
          <w:szCs w:val="26"/>
        </w:rPr>
        <w:lastRenderedPageBreak/>
        <w:drawing>
          <wp:inline distT="0" distB="0" distL="0" distR="0" wp14:anchorId="7662B1FD" wp14:editId="435340C7">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36F68EC6" w14:textId="77777777" w:rsidR="00AC0685" w:rsidRPr="00E646DC" w:rsidRDefault="00AC0685" w:rsidP="004D7B7B">
      <w:pPr>
        <w:pStyle w:val="Heading7"/>
        <w:spacing w:line="360" w:lineRule="auto"/>
        <w:rPr>
          <w:rFonts w:cs="Times New Roman"/>
          <w:lang w:val="en-US"/>
        </w:rPr>
      </w:pPr>
      <w:bookmarkStart w:id="5003" w:name="_Toc186281421"/>
      <w:r w:rsidRPr="00E646DC">
        <w:rPr>
          <w:rFonts w:cs="Times New Roman"/>
          <w:lang w:val="en-US"/>
        </w:rPr>
        <w:t xml:space="preserve">Hình </w:t>
      </w:r>
      <w:r w:rsidR="008E73CE" w:rsidRPr="00E646DC">
        <w:rPr>
          <w:rFonts w:cs="Times New Roman"/>
          <w:lang w:val="en-US"/>
        </w:rPr>
        <w:t>4</w:t>
      </w:r>
      <w:r w:rsidRPr="00E646DC">
        <w:rPr>
          <w:rFonts w:cs="Times New Roman"/>
          <w:lang w:val="en-US"/>
        </w:rPr>
        <w:t>.12 Cài đặt Flutter và Dart Plugin cho Android Studio</w:t>
      </w:r>
      <w:bookmarkEnd w:id="5003"/>
    </w:p>
    <w:p w14:paraId="2BD00BCF" w14:textId="77777777" w:rsidR="00A0777A" w:rsidRPr="00E646DC" w:rsidRDefault="00A0777A" w:rsidP="004D7B7B">
      <w:pPr>
        <w:pStyle w:val="ListParagraph"/>
        <w:numPr>
          <w:ilvl w:val="0"/>
          <w:numId w:val="33"/>
        </w:numPr>
        <w:spacing w:line="360" w:lineRule="auto"/>
        <w:jc w:val="both"/>
        <w:rPr>
          <w:rFonts w:cs="Times New Roman"/>
          <w:b w:val="0"/>
          <w:i w:val="0"/>
          <w:szCs w:val="26"/>
          <w:lang w:val="en-US"/>
        </w:rPr>
        <w:pPrChange w:id="5004" w:author="Administrator" w:date="2024-12-28T10:43:00Z">
          <w:pPr>
            <w:pStyle w:val="ListParagraph"/>
            <w:numPr>
              <w:numId w:val="33"/>
            </w:numPr>
            <w:spacing w:line="360" w:lineRule="auto"/>
            <w:ind w:left="1080" w:hanging="360"/>
            <w:jc w:val="left"/>
          </w:pPr>
        </w:pPrChange>
      </w:pPr>
      <w:r w:rsidRPr="00E646DC">
        <w:rPr>
          <w:rFonts w:cs="Times New Roman"/>
          <w:b w:val="0"/>
          <w:i w:val="0"/>
          <w:szCs w:val="26"/>
          <w:lang w:val="en-US"/>
        </w:rPr>
        <w:t>Search thêm "dart" tại mục số (2) trong hình và install plug Dart tương tự.</w:t>
      </w:r>
    </w:p>
    <w:p w14:paraId="6761E1C8" w14:textId="77777777" w:rsidR="00A0777A" w:rsidRPr="00E646DC" w:rsidRDefault="00A0777A" w:rsidP="004D7B7B">
      <w:pPr>
        <w:pStyle w:val="ListParagraph"/>
        <w:numPr>
          <w:ilvl w:val="0"/>
          <w:numId w:val="33"/>
        </w:numPr>
        <w:spacing w:line="360" w:lineRule="auto"/>
        <w:jc w:val="both"/>
        <w:rPr>
          <w:rFonts w:cs="Times New Roman"/>
          <w:b w:val="0"/>
          <w:i w:val="0"/>
          <w:szCs w:val="26"/>
          <w:lang w:val="en-US"/>
        </w:rPr>
        <w:pPrChange w:id="5005" w:author="Administrator" w:date="2024-12-28T10:43:00Z">
          <w:pPr>
            <w:pStyle w:val="ListParagraph"/>
            <w:numPr>
              <w:numId w:val="33"/>
            </w:numPr>
            <w:spacing w:line="360" w:lineRule="auto"/>
            <w:ind w:left="1080" w:hanging="360"/>
            <w:jc w:val="left"/>
          </w:pPr>
        </w:pPrChange>
      </w:pPr>
      <w:r w:rsidRPr="00E646DC">
        <w:rPr>
          <w:rFonts w:cs="Times New Roman"/>
          <w:b w:val="0"/>
          <w:i w:val="0"/>
          <w:szCs w:val="26"/>
          <w:lang w:val="en-US"/>
        </w:rPr>
        <w:t>Chọn Apply -&gt; OK</w:t>
      </w:r>
    </w:p>
    <w:p w14:paraId="311FB0D7" w14:textId="77777777" w:rsidR="00A0777A" w:rsidRPr="00E646DC" w:rsidRDefault="00A0777A" w:rsidP="004D7B7B">
      <w:pPr>
        <w:pStyle w:val="ListParagraph"/>
        <w:numPr>
          <w:ilvl w:val="0"/>
          <w:numId w:val="33"/>
        </w:numPr>
        <w:spacing w:line="360" w:lineRule="auto"/>
        <w:jc w:val="both"/>
        <w:rPr>
          <w:rFonts w:cs="Times New Roman"/>
          <w:b w:val="0"/>
          <w:i w:val="0"/>
          <w:szCs w:val="26"/>
          <w:lang w:val="en-US"/>
        </w:rPr>
        <w:pPrChange w:id="5006" w:author="Administrator" w:date="2024-12-28T10:43:00Z">
          <w:pPr>
            <w:pStyle w:val="ListParagraph"/>
            <w:numPr>
              <w:numId w:val="33"/>
            </w:numPr>
            <w:spacing w:line="360" w:lineRule="auto"/>
            <w:ind w:left="1080" w:hanging="360"/>
            <w:jc w:val="left"/>
          </w:pPr>
        </w:pPrChange>
      </w:pPr>
      <w:r w:rsidRPr="00E646DC">
        <w:rPr>
          <w:rFonts w:cs="Times New Roman"/>
          <w:b w:val="0"/>
          <w:i w:val="0"/>
          <w:szCs w:val="26"/>
          <w:lang w:val="en-US"/>
        </w:rPr>
        <w:t>Khởi động lại Android Studio.</w:t>
      </w:r>
    </w:p>
    <w:p w14:paraId="27CFF343" w14:textId="77777777" w:rsidR="00A0777A" w:rsidRPr="00E646DC" w:rsidRDefault="00A0777A" w:rsidP="004D7B7B">
      <w:pPr>
        <w:pStyle w:val="ListParagraph"/>
        <w:numPr>
          <w:ilvl w:val="0"/>
          <w:numId w:val="31"/>
        </w:numPr>
        <w:spacing w:line="360" w:lineRule="auto"/>
        <w:jc w:val="both"/>
        <w:rPr>
          <w:rFonts w:cs="Times New Roman"/>
          <w:szCs w:val="26"/>
          <w:lang w:val="en-US"/>
        </w:rPr>
        <w:pPrChange w:id="5007" w:author="Administrator" w:date="2024-12-28T10:43:00Z">
          <w:pPr>
            <w:pStyle w:val="ListParagraph"/>
            <w:numPr>
              <w:numId w:val="31"/>
            </w:numPr>
            <w:spacing w:line="360" w:lineRule="auto"/>
            <w:ind w:left="720" w:hanging="360"/>
            <w:jc w:val="left"/>
          </w:pPr>
        </w:pPrChange>
      </w:pPr>
      <w:r w:rsidRPr="00E646DC">
        <w:rPr>
          <w:rFonts w:cs="Times New Roman"/>
          <w:szCs w:val="26"/>
          <w:lang w:val="en-US"/>
        </w:rPr>
        <w:t>Tạo mới Project Flutter</w:t>
      </w:r>
    </w:p>
    <w:p w14:paraId="6FB40BEE" w14:textId="77777777" w:rsidR="00877B40" w:rsidRPr="00E646DC" w:rsidRDefault="00A0777A" w:rsidP="004D7B7B">
      <w:pPr>
        <w:pStyle w:val="ListParagraph"/>
        <w:numPr>
          <w:ilvl w:val="0"/>
          <w:numId w:val="32"/>
        </w:numPr>
        <w:spacing w:line="360" w:lineRule="auto"/>
        <w:jc w:val="both"/>
        <w:rPr>
          <w:rFonts w:cs="Times New Roman"/>
          <w:b w:val="0"/>
          <w:i w:val="0"/>
          <w:szCs w:val="26"/>
          <w:lang w:val="en-US"/>
        </w:rPr>
        <w:pPrChange w:id="5008" w:author="Administrator" w:date="2024-12-28T10:43:00Z">
          <w:pPr>
            <w:pStyle w:val="ListParagraph"/>
            <w:numPr>
              <w:numId w:val="32"/>
            </w:numPr>
            <w:spacing w:line="360" w:lineRule="auto"/>
            <w:ind w:left="1080" w:hanging="360"/>
            <w:jc w:val="left"/>
          </w:pPr>
        </w:pPrChange>
      </w:pPr>
      <w:r w:rsidRPr="00E646DC">
        <w:rPr>
          <w:rFonts w:cs="Times New Roman"/>
          <w:b w:val="0"/>
          <w:i w:val="0"/>
          <w:szCs w:val="26"/>
          <w:lang w:val="en-US"/>
        </w:rPr>
        <w:t>Mở Android Studio Code</w:t>
      </w:r>
    </w:p>
    <w:p w14:paraId="693AAB4F" w14:textId="77777777" w:rsidR="00A0777A" w:rsidRPr="00E646DC" w:rsidRDefault="00A0777A" w:rsidP="004D7B7B">
      <w:pPr>
        <w:pStyle w:val="ListParagraph"/>
        <w:numPr>
          <w:ilvl w:val="0"/>
          <w:numId w:val="32"/>
        </w:numPr>
        <w:spacing w:line="360" w:lineRule="auto"/>
        <w:jc w:val="both"/>
        <w:rPr>
          <w:rFonts w:cs="Times New Roman"/>
          <w:b w:val="0"/>
          <w:i w:val="0"/>
          <w:szCs w:val="26"/>
          <w:lang w:val="en-US"/>
        </w:rPr>
        <w:pPrChange w:id="5009" w:author="Administrator" w:date="2024-12-28T10:43:00Z">
          <w:pPr>
            <w:pStyle w:val="ListParagraph"/>
            <w:numPr>
              <w:numId w:val="32"/>
            </w:numPr>
            <w:spacing w:line="360" w:lineRule="auto"/>
            <w:ind w:left="1080" w:hanging="360"/>
            <w:jc w:val="left"/>
          </w:pPr>
        </w:pPrChange>
      </w:pPr>
      <w:r w:rsidRPr="00E646DC">
        <w:rPr>
          <w:rFonts w:cs="Times New Roman"/>
          <w:b w:val="0"/>
          <w:i w:val="0"/>
          <w:szCs w:val="26"/>
          <w:lang w:val="en-US"/>
        </w:rPr>
        <w:t xml:space="preserve">Vào File -&gt; New -&gt; New Flutter Project (nó ở dòng thứ 2) -&gt; Chọn cái đầu tiên là Flutter Application -&gt; </w:t>
      </w:r>
      <w:r w:rsidR="004B6C33" w:rsidRPr="00E646DC">
        <w:rPr>
          <w:rFonts w:cs="Times New Roman"/>
          <w:b w:val="0"/>
          <w:i w:val="0"/>
          <w:szCs w:val="26"/>
          <w:lang w:val="en-US"/>
        </w:rPr>
        <w:t>flutter_app</w:t>
      </w:r>
      <w:del w:id="5010" w:author="Administrator" w:date="2024-12-28T12:40:00Z">
        <w:r w:rsidRPr="00E646DC" w:rsidDel="00CB4E8C">
          <w:rPr>
            <w:rFonts w:cs="Times New Roman"/>
            <w:b w:val="0"/>
            <w:i w:val="0"/>
            <w:szCs w:val="26"/>
            <w:lang w:val="en-US"/>
          </w:rPr>
          <w:delText xml:space="preserve"> </w:delText>
        </w:r>
      </w:del>
      <w:r w:rsidRPr="00E646DC">
        <w:rPr>
          <w:rFonts w:cs="Times New Roman"/>
          <w:b w:val="0"/>
          <w:i w:val="0"/>
          <w:szCs w:val="26"/>
          <w:lang w:val="en-US"/>
        </w:rPr>
        <w:t xml:space="preserve">, chúng ta sẽ được một bảng tùy chọn như này </w:t>
      </w:r>
    </w:p>
    <w:p w14:paraId="0ACAEDAA" w14:textId="77777777" w:rsidR="00A0777A" w:rsidRPr="00E646DC" w:rsidRDefault="00A0777A" w:rsidP="004D7B7B">
      <w:pPr>
        <w:spacing w:line="360" w:lineRule="auto"/>
        <w:jc w:val="both"/>
        <w:rPr>
          <w:lang w:val="en-US"/>
        </w:rPr>
        <w:pPrChange w:id="5011" w:author="Administrator" w:date="2024-12-28T10:43:00Z">
          <w:pPr>
            <w:spacing w:line="360" w:lineRule="auto"/>
          </w:pPr>
        </w:pPrChange>
      </w:pPr>
      <w:r w:rsidRPr="00E646DC">
        <w:rPr>
          <w:noProof/>
          <w:lang w:val="en-US"/>
        </w:rPr>
        <w:lastRenderedPageBreak/>
        <w:drawing>
          <wp:inline distT="0" distB="0" distL="0" distR="0" wp14:anchorId="6BE8F486" wp14:editId="6FB9A3CB">
            <wp:extent cx="585216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8755" cy="4548545"/>
                    </a:xfrm>
                    <a:prstGeom prst="rect">
                      <a:avLst/>
                    </a:prstGeom>
                    <a:noFill/>
                    <a:ln>
                      <a:noFill/>
                    </a:ln>
                  </pic:spPr>
                </pic:pic>
              </a:graphicData>
            </a:graphic>
          </wp:inline>
        </w:drawing>
      </w:r>
    </w:p>
    <w:p w14:paraId="260C3ED1" w14:textId="77777777" w:rsidR="00B8259D" w:rsidRPr="00E646DC" w:rsidRDefault="00AC0685" w:rsidP="004D7B7B">
      <w:pPr>
        <w:pStyle w:val="Heading7"/>
        <w:spacing w:line="360" w:lineRule="auto"/>
        <w:rPr>
          <w:rFonts w:cs="Times New Roman"/>
          <w:lang w:val="en-US"/>
        </w:rPr>
      </w:pPr>
      <w:bookmarkStart w:id="5012" w:name="OLE_LINK107"/>
      <w:bookmarkStart w:id="5013" w:name="OLE_LINK108"/>
      <w:bookmarkStart w:id="5014" w:name="_Toc186281422"/>
      <w:r w:rsidRPr="00E646DC">
        <w:rPr>
          <w:rFonts w:cs="Times New Roman"/>
          <w:lang w:val="en-US"/>
        </w:rPr>
        <w:t xml:space="preserve">Hình </w:t>
      </w:r>
      <w:r w:rsidR="008E73CE" w:rsidRPr="00E646DC">
        <w:rPr>
          <w:rFonts w:cs="Times New Roman"/>
          <w:lang w:val="en-US"/>
        </w:rPr>
        <w:t>4</w:t>
      </w:r>
      <w:r w:rsidRPr="00E646DC">
        <w:rPr>
          <w:rFonts w:cs="Times New Roman"/>
          <w:lang w:val="en-US"/>
        </w:rPr>
        <w:t>.13 Tạo Dự án Flutter mới</w:t>
      </w:r>
      <w:bookmarkEnd w:id="5012"/>
      <w:bookmarkEnd w:id="5013"/>
      <w:bookmarkEnd w:id="5014"/>
    </w:p>
    <w:p w14:paraId="3ED2AA46" w14:textId="77777777" w:rsidR="00E232B9" w:rsidRPr="00E646DC" w:rsidRDefault="00E232B9" w:rsidP="007F547C">
      <w:pPr>
        <w:pStyle w:val="Heading1"/>
        <w:spacing w:line="360" w:lineRule="auto"/>
        <w:jc w:val="both"/>
        <w:rPr>
          <w:rFonts w:eastAsia="Arial"/>
          <w:lang w:val="en-US"/>
        </w:rPr>
        <w:pPrChange w:id="5015" w:author="Administrator" w:date="2024-12-28T12:47:00Z">
          <w:pPr>
            <w:pStyle w:val="Heading2"/>
            <w:spacing w:line="360" w:lineRule="auto"/>
          </w:pPr>
        </w:pPrChange>
      </w:pPr>
      <w:bookmarkStart w:id="5016" w:name="OLE_LINK58"/>
      <w:bookmarkStart w:id="5017" w:name="OLE_LINK59"/>
      <w:bookmarkStart w:id="5018" w:name="OLE_LINK60"/>
      <w:bookmarkStart w:id="5019" w:name="OLE_LINK88"/>
      <w:bookmarkStart w:id="5020" w:name="OLE_LINK95"/>
      <w:bookmarkStart w:id="5021" w:name="OLE_LINK96"/>
      <w:bookmarkStart w:id="5022" w:name="_Toc186275569"/>
      <w:r w:rsidRPr="00E646DC">
        <w:rPr>
          <w:rFonts w:eastAsia="Arial"/>
          <w:lang w:val="en-US"/>
        </w:rPr>
        <w:t>4.2 Kiểm thử hệ thống</w:t>
      </w:r>
      <w:bookmarkEnd w:id="5022"/>
    </w:p>
    <w:p w14:paraId="32DB0ACF" w14:textId="77777777" w:rsidR="00E232B9" w:rsidRPr="00CB4E8C" w:rsidRDefault="00E36DAB" w:rsidP="007F547C">
      <w:pPr>
        <w:spacing w:line="360" w:lineRule="auto"/>
        <w:jc w:val="both"/>
        <w:rPr>
          <w:rFonts w:eastAsia="Arial"/>
          <w:sz w:val="26"/>
          <w:szCs w:val="26"/>
          <w:lang w:val="en-US"/>
          <w:rPrChange w:id="5023" w:author="Administrator" w:date="2024-12-28T12:40:00Z">
            <w:rPr>
              <w:rFonts w:eastAsia="Arial"/>
              <w:lang w:val="en-US"/>
            </w:rPr>
          </w:rPrChange>
        </w:rPr>
        <w:pPrChange w:id="5024" w:author="Administrator" w:date="2024-12-28T12:47:00Z">
          <w:pPr>
            <w:spacing w:line="360" w:lineRule="auto"/>
          </w:pPr>
        </w:pPrChange>
      </w:pPr>
      <w:r w:rsidRPr="00CB4E8C">
        <w:rPr>
          <w:rFonts w:eastAsia="Arial"/>
          <w:sz w:val="26"/>
          <w:szCs w:val="26"/>
          <w:lang w:val="en-US"/>
          <w:rPrChange w:id="5025" w:author="Administrator" w:date="2024-12-28T12:40:00Z">
            <w:rPr>
              <w:rFonts w:eastAsia="Arial"/>
              <w:lang w:val="en-US"/>
            </w:rPr>
          </w:rPrChange>
        </w:rPr>
        <w:t xml:space="preserve">Trong quá trình phát triển hệ thống đặt xe trực tuyến, việc kiểm thử là bước quan trọng nhằm đảm bảo tính ổn định, </w:t>
      </w:r>
      <w:proofErr w:type="gramStart"/>
      <w:r w:rsidRPr="00CB4E8C">
        <w:rPr>
          <w:rFonts w:eastAsia="Arial"/>
          <w:sz w:val="26"/>
          <w:szCs w:val="26"/>
          <w:lang w:val="en-US"/>
          <w:rPrChange w:id="5026" w:author="Administrator" w:date="2024-12-28T12:40:00Z">
            <w:rPr>
              <w:rFonts w:eastAsia="Arial"/>
              <w:lang w:val="en-US"/>
            </w:rPr>
          </w:rPrChange>
        </w:rPr>
        <w:t>an</w:t>
      </w:r>
      <w:proofErr w:type="gramEnd"/>
      <w:r w:rsidRPr="00CB4E8C">
        <w:rPr>
          <w:rFonts w:eastAsia="Arial"/>
          <w:sz w:val="26"/>
          <w:szCs w:val="26"/>
          <w:lang w:val="en-US"/>
          <w:rPrChange w:id="5027" w:author="Administrator" w:date="2024-12-28T12:40:00Z">
            <w:rPr>
              <w:rFonts w:eastAsia="Arial"/>
              <w:lang w:val="en-US"/>
            </w:rPr>
          </w:rPrChange>
        </w:rPr>
        <w:t xml:space="preserve">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183A76B3" w14:textId="77777777" w:rsidR="00E36DAB" w:rsidRPr="00E646DC" w:rsidRDefault="00E232B9" w:rsidP="007F547C">
      <w:pPr>
        <w:pStyle w:val="Heading2"/>
        <w:spacing w:line="360" w:lineRule="auto"/>
        <w:jc w:val="both"/>
        <w:rPr>
          <w:rFonts w:eastAsia="Arial"/>
          <w:lang w:val="en-US"/>
        </w:rPr>
        <w:pPrChange w:id="5028" w:author="Administrator" w:date="2024-12-28T12:47:00Z">
          <w:pPr>
            <w:pStyle w:val="Heading3"/>
          </w:pPr>
        </w:pPrChange>
      </w:pPr>
      <w:bookmarkStart w:id="5029" w:name="OLE_LINK89"/>
      <w:bookmarkStart w:id="5030" w:name="OLE_LINK90"/>
      <w:bookmarkStart w:id="5031" w:name="_Toc186275570"/>
      <w:r w:rsidRPr="00E646DC">
        <w:rPr>
          <w:rFonts w:eastAsia="Arial"/>
          <w:lang w:val="en-US"/>
        </w:rPr>
        <w:t xml:space="preserve">4.2.1 </w:t>
      </w:r>
      <w:r w:rsidR="00E36DAB" w:rsidRPr="00E646DC">
        <w:rPr>
          <w:rFonts w:eastAsia="Arial"/>
          <w:lang w:val="en-US"/>
        </w:rPr>
        <w:t>Kiểm thử đơn vị (Unit Testing)</w:t>
      </w:r>
      <w:bookmarkEnd w:id="5031"/>
      <w:del w:id="5032" w:author="admin" w:date="2024-12-27T16:48:00Z">
        <w:r w:rsidR="00E36DAB" w:rsidRPr="00E646DC" w:rsidDel="00DF1309">
          <w:rPr>
            <w:rFonts w:eastAsia="Arial"/>
            <w:lang w:val="en-US"/>
          </w:rPr>
          <w:delText>:</w:delText>
        </w:r>
      </w:del>
    </w:p>
    <w:bookmarkEnd w:id="5029"/>
    <w:bookmarkEnd w:id="5030"/>
    <w:p w14:paraId="15E88028" w14:textId="77777777" w:rsidR="00E232B9" w:rsidRPr="00E646DC" w:rsidRDefault="00E36DAB" w:rsidP="004D7B7B">
      <w:pPr>
        <w:spacing w:line="360" w:lineRule="auto"/>
        <w:jc w:val="both"/>
        <w:rPr>
          <w:rFonts w:eastAsia="Arial"/>
          <w:lang w:val="en-US"/>
        </w:rPr>
        <w:pPrChange w:id="5033" w:author="Administrator" w:date="2024-12-28T10:43:00Z">
          <w:pPr>
            <w:spacing w:line="360" w:lineRule="auto"/>
          </w:pPr>
        </w:pPrChange>
      </w:pPr>
      <w:r w:rsidRPr="00E646DC">
        <w:rPr>
          <w:rFonts w:eastAsia="Arial"/>
          <w:lang w:val="en-US"/>
        </w:rPr>
        <w:t xml:space="preserve">Kiểm thử từng </w:t>
      </w:r>
      <w:r w:rsidR="006B078B" w:rsidRPr="00E646DC">
        <w:rPr>
          <w:rFonts w:eastAsia="Arial"/>
          <w:lang w:val="en-US"/>
        </w:rPr>
        <w:t>chức năng</w:t>
      </w:r>
      <w:r w:rsidRPr="00E646DC">
        <w:rPr>
          <w:rFonts w:eastAsia="Arial"/>
          <w:lang w:val="en-US"/>
        </w:rPr>
        <w:t xml:space="preserve"> nhỏ lẻ trong hệ thống, các chức năng kiểm thử</w:t>
      </w:r>
    </w:p>
    <w:p w14:paraId="13892AD1" w14:textId="77777777" w:rsidR="005E5D31" w:rsidRPr="00E646DC" w:rsidRDefault="005E5D31" w:rsidP="004D7B7B">
      <w:pPr>
        <w:pStyle w:val="ListParagraph"/>
        <w:numPr>
          <w:ilvl w:val="0"/>
          <w:numId w:val="42"/>
        </w:numPr>
        <w:spacing w:line="360" w:lineRule="auto"/>
        <w:ind w:left="709" w:hanging="283"/>
        <w:jc w:val="both"/>
        <w:rPr>
          <w:rFonts w:cs="Times New Roman"/>
          <w:lang w:val="en-US"/>
        </w:rPr>
        <w:pPrChange w:id="5034" w:author="Administrator" w:date="2024-12-28T10:43:00Z">
          <w:pPr>
            <w:pStyle w:val="ListParagraph"/>
            <w:numPr>
              <w:numId w:val="42"/>
            </w:numPr>
            <w:spacing w:line="360" w:lineRule="auto"/>
            <w:ind w:left="709" w:hanging="283"/>
            <w:jc w:val="left"/>
          </w:pPr>
        </w:pPrChange>
      </w:pPr>
      <w:bookmarkStart w:id="5035" w:name="OLE_LINK91"/>
      <w:bookmarkStart w:id="5036" w:name="OLE_LINK92"/>
      <w:r w:rsidRPr="00E646DC">
        <w:rPr>
          <w:rFonts w:cs="Times New Roman"/>
          <w:b w:val="0"/>
          <w:bCs/>
          <w:i w:val="0"/>
          <w:iCs/>
          <w:lang w:val="en-US"/>
        </w:rPr>
        <w:t>Đăng nhập, đăng ký xác thực thông tin OTP</w:t>
      </w:r>
    </w:p>
    <w:bookmarkEnd w:id="5035"/>
    <w:bookmarkEnd w:id="5036"/>
    <w:p w14:paraId="103C54D1" w14:textId="77777777" w:rsidR="005E5D31" w:rsidRPr="00E646DC" w:rsidRDefault="005E5D31" w:rsidP="004D7B7B">
      <w:pPr>
        <w:pStyle w:val="ListParagraph"/>
        <w:numPr>
          <w:ilvl w:val="0"/>
          <w:numId w:val="42"/>
        </w:numPr>
        <w:spacing w:line="360" w:lineRule="auto"/>
        <w:ind w:left="709" w:hanging="283"/>
        <w:jc w:val="both"/>
        <w:rPr>
          <w:rFonts w:cs="Times New Roman"/>
          <w:lang w:val="en-US"/>
        </w:rPr>
        <w:pPrChange w:id="5037"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Các API của Google Map: tìm kiếm địa chỉ, chỉ đường</w:t>
      </w:r>
    </w:p>
    <w:p w14:paraId="758E94F0" w14:textId="77777777" w:rsidR="005E5D31" w:rsidRPr="00E646DC" w:rsidRDefault="005E5D31" w:rsidP="004D7B7B">
      <w:pPr>
        <w:pStyle w:val="ListParagraph"/>
        <w:numPr>
          <w:ilvl w:val="0"/>
          <w:numId w:val="42"/>
        </w:numPr>
        <w:spacing w:line="360" w:lineRule="auto"/>
        <w:ind w:left="709" w:hanging="283"/>
        <w:jc w:val="both"/>
        <w:rPr>
          <w:rFonts w:cs="Times New Roman"/>
          <w:lang w:val="en-US"/>
        </w:rPr>
        <w:pPrChange w:id="5038"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Tính toán giá cước dựa trên địa điểm (tính toán theo khoảng cách, thời gian, thời tiết...)</w:t>
      </w:r>
    </w:p>
    <w:p w14:paraId="79F4B22C" w14:textId="77777777" w:rsidR="005E5D31" w:rsidRPr="00E646DC" w:rsidRDefault="005E5D31" w:rsidP="004D7B7B">
      <w:pPr>
        <w:pStyle w:val="ListParagraph"/>
        <w:numPr>
          <w:ilvl w:val="0"/>
          <w:numId w:val="42"/>
        </w:numPr>
        <w:spacing w:line="360" w:lineRule="auto"/>
        <w:ind w:left="709" w:hanging="283"/>
        <w:jc w:val="both"/>
        <w:rPr>
          <w:rFonts w:cs="Times New Roman"/>
          <w:lang w:val="en-US"/>
        </w:rPr>
        <w:pPrChange w:id="5039"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Gửi và nhận thông tin thời gian thực thông qua MQTT</w:t>
      </w:r>
    </w:p>
    <w:p w14:paraId="3B642CE8" w14:textId="77777777" w:rsidR="006B078B" w:rsidRPr="00E646DC" w:rsidRDefault="006B078B" w:rsidP="004D7B7B">
      <w:pPr>
        <w:pStyle w:val="ListParagraph"/>
        <w:numPr>
          <w:ilvl w:val="0"/>
          <w:numId w:val="42"/>
        </w:numPr>
        <w:spacing w:line="360" w:lineRule="auto"/>
        <w:ind w:left="709" w:hanging="283"/>
        <w:jc w:val="both"/>
        <w:rPr>
          <w:rFonts w:cs="Times New Roman"/>
          <w:lang w:val="en-US"/>
        </w:rPr>
        <w:pPrChange w:id="5040"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Xem lịch sử chuyến xe, xem lịch sử giao dịch</w:t>
      </w:r>
    </w:p>
    <w:p w14:paraId="0D1BA1EB" w14:textId="77777777" w:rsidR="006B078B" w:rsidRPr="00E646DC" w:rsidRDefault="006B078B" w:rsidP="004D7B7B">
      <w:pPr>
        <w:pStyle w:val="ListParagraph"/>
        <w:numPr>
          <w:ilvl w:val="0"/>
          <w:numId w:val="42"/>
        </w:numPr>
        <w:spacing w:line="360" w:lineRule="auto"/>
        <w:ind w:left="709" w:hanging="283"/>
        <w:jc w:val="both"/>
        <w:rPr>
          <w:rFonts w:cs="Times New Roman"/>
          <w:lang w:val="en-US"/>
        </w:rPr>
        <w:pPrChange w:id="5041"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Tạo yêu cầu nạp tiền, tạo yêu cầu rút tiền</w:t>
      </w:r>
    </w:p>
    <w:p w14:paraId="781F5B7B" w14:textId="3DB1A277" w:rsidR="006B078B" w:rsidRPr="00703C55" w:rsidRDefault="006B078B" w:rsidP="004D7B7B">
      <w:pPr>
        <w:pStyle w:val="ListParagraph"/>
        <w:numPr>
          <w:ilvl w:val="0"/>
          <w:numId w:val="42"/>
        </w:numPr>
        <w:spacing w:line="360" w:lineRule="auto"/>
        <w:ind w:left="709" w:hanging="283"/>
        <w:jc w:val="both"/>
        <w:rPr>
          <w:ins w:id="5042" w:author="Administrator" w:date="2024-12-28T12:31:00Z"/>
          <w:rFonts w:cs="Times New Roman"/>
          <w:lang w:val="en-US"/>
          <w:rPrChange w:id="5043" w:author="Administrator" w:date="2024-12-28T12:31:00Z">
            <w:rPr>
              <w:ins w:id="5044" w:author="Administrator" w:date="2024-12-28T12:31:00Z"/>
              <w:rFonts w:cs="Times New Roman"/>
              <w:b w:val="0"/>
              <w:bCs/>
              <w:i w:val="0"/>
              <w:iCs/>
              <w:lang w:val="en-US"/>
            </w:rPr>
          </w:rPrChange>
        </w:rPr>
      </w:pPr>
      <w:r w:rsidRPr="00E646DC">
        <w:rPr>
          <w:rFonts w:cs="Times New Roman"/>
          <w:b w:val="0"/>
          <w:bCs/>
          <w:i w:val="0"/>
          <w:iCs/>
          <w:lang w:val="en-US"/>
        </w:rPr>
        <w:lastRenderedPageBreak/>
        <w:t>Cập nhật thông tin cá nhân</w:t>
      </w:r>
    </w:p>
    <w:p w14:paraId="62B27609" w14:textId="4CD607F6" w:rsidR="00703C55" w:rsidRPr="00703C55" w:rsidRDefault="00703C55" w:rsidP="004D7B7B">
      <w:pPr>
        <w:pStyle w:val="ListParagraph"/>
        <w:numPr>
          <w:ilvl w:val="0"/>
          <w:numId w:val="42"/>
        </w:numPr>
        <w:spacing w:line="360" w:lineRule="auto"/>
        <w:ind w:left="709" w:hanging="283"/>
        <w:jc w:val="both"/>
        <w:rPr>
          <w:rFonts w:cs="Times New Roman"/>
          <w:b w:val="0"/>
          <w:i w:val="0"/>
          <w:lang w:val="en-US"/>
          <w:rPrChange w:id="5045" w:author="Administrator" w:date="2024-12-28T12:31:00Z">
            <w:rPr>
              <w:rFonts w:cs="Times New Roman"/>
              <w:lang w:val="en-US"/>
            </w:rPr>
          </w:rPrChange>
        </w:rPr>
        <w:pPrChange w:id="5046" w:author="Administrator" w:date="2024-12-28T10:43:00Z">
          <w:pPr>
            <w:pStyle w:val="ListParagraph"/>
            <w:numPr>
              <w:numId w:val="42"/>
            </w:numPr>
            <w:spacing w:line="360" w:lineRule="auto"/>
            <w:ind w:left="709" w:hanging="283"/>
            <w:jc w:val="left"/>
          </w:pPr>
        </w:pPrChange>
      </w:pPr>
      <w:ins w:id="5047" w:author="Administrator" w:date="2024-12-28T12:31:00Z">
        <w:r w:rsidRPr="00703C55">
          <w:rPr>
            <w:rFonts w:cs="Times New Roman"/>
            <w:b w:val="0"/>
            <w:i w:val="0"/>
            <w:lang w:val="en-US"/>
            <w:rPrChange w:id="5048" w:author="Administrator" w:date="2024-12-28T12:31:00Z">
              <w:rPr>
                <w:rFonts w:cs="Times New Roman"/>
                <w:lang w:val="en-US"/>
              </w:rPr>
            </w:rPrChange>
          </w:rPr>
          <w:t>Đánh giá chuyến xe</w:t>
        </w:r>
      </w:ins>
    </w:p>
    <w:p w14:paraId="660576D7" w14:textId="77777777" w:rsidR="006B2B98" w:rsidRPr="00E646DC" w:rsidRDefault="006B2B98" w:rsidP="004D7B7B">
      <w:pPr>
        <w:pStyle w:val="ListParagraph"/>
        <w:numPr>
          <w:ilvl w:val="0"/>
          <w:numId w:val="42"/>
        </w:numPr>
        <w:spacing w:line="360" w:lineRule="auto"/>
        <w:ind w:left="709" w:hanging="283"/>
        <w:jc w:val="both"/>
        <w:rPr>
          <w:rFonts w:cs="Times New Roman"/>
          <w:lang w:val="en-US"/>
        </w:rPr>
        <w:pPrChange w:id="5049"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Thống kê dữ liệu</w:t>
      </w:r>
    </w:p>
    <w:p w14:paraId="7AAD0B5D" w14:textId="77777777" w:rsidR="005E5D31" w:rsidRPr="00E646DC" w:rsidRDefault="005E5D31" w:rsidP="004D7B7B">
      <w:pPr>
        <w:pStyle w:val="Heading2"/>
        <w:jc w:val="both"/>
        <w:rPr>
          <w:rFonts w:eastAsia="Arial"/>
          <w:lang w:val="en-US"/>
        </w:rPr>
        <w:pPrChange w:id="5050" w:author="Administrator" w:date="2024-12-28T10:43:00Z">
          <w:pPr>
            <w:pStyle w:val="Heading3"/>
          </w:pPr>
        </w:pPrChange>
      </w:pPr>
      <w:bookmarkStart w:id="5051" w:name="_Toc186275571"/>
      <w:r w:rsidRPr="00E646DC">
        <w:rPr>
          <w:rFonts w:eastAsia="Arial"/>
          <w:lang w:val="en-US"/>
        </w:rPr>
        <w:t>4.2.</w:t>
      </w:r>
      <w:r w:rsidR="006B078B" w:rsidRPr="00E646DC">
        <w:rPr>
          <w:rFonts w:eastAsia="Arial"/>
          <w:lang w:val="en-US"/>
        </w:rPr>
        <w:t>2</w:t>
      </w:r>
      <w:r w:rsidRPr="00E646DC">
        <w:rPr>
          <w:rFonts w:eastAsia="Arial"/>
          <w:lang w:val="en-US"/>
        </w:rPr>
        <w:t xml:space="preserve"> Kiểm thử </w:t>
      </w:r>
      <w:r w:rsidR="004B3165" w:rsidRPr="00E646DC">
        <w:rPr>
          <w:rFonts w:eastAsia="Arial"/>
          <w:lang w:val="en-US"/>
        </w:rPr>
        <w:t>tích hợp</w:t>
      </w:r>
      <w:r w:rsidRPr="00E646DC">
        <w:rPr>
          <w:rFonts w:eastAsia="Arial"/>
          <w:lang w:val="en-US"/>
        </w:rPr>
        <w:t xml:space="preserve"> (</w:t>
      </w:r>
      <w:r w:rsidR="004B3165" w:rsidRPr="00E646DC">
        <w:rPr>
          <w:rFonts w:eastAsia="Arial"/>
          <w:lang w:val="en-US"/>
        </w:rPr>
        <w:t>Integration</w:t>
      </w:r>
      <w:r w:rsidRPr="00E646DC">
        <w:rPr>
          <w:rFonts w:eastAsia="Arial"/>
          <w:lang w:val="en-US"/>
        </w:rPr>
        <w:t xml:space="preserve"> Testing):</w:t>
      </w:r>
      <w:bookmarkEnd w:id="5051"/>
    </w:p>
    <w:p w14:paraId="5B99F940" w14:textId="77777777" w:rsidR="004B3165" w:rsidRPr="007F547C" w:rsidRDefault="004B3165" w:rsidP="004D7B7B">
      <w:pPr>
        <w:spacing w:line="360" w:lineRule="auto"/>
        <w:ind w:left="709" w:hanging="709"/>
        <w:jc w:val="both"/>
        <w:rPr>
          <w:rFonts w:eastAsia="Arial"/>
          <w:sz w:val="26"/>
          <w:szCs w:val="26"/>
          <w:lang w:val="en-US"/>
          <w:rPrChange w:id="5052" w:author="Administrator" w:date="2024-12-28T12:40:00Z">
            <w:rPr>
              <w:rFonts w:eastAsia="Arial"/>
              <w:lang w:val="en-US"/>
            </w:rPr>
          </w:rPrChange>
        </w:rPr>
        <w:pPrChange w:id="5053" w:author="Administrator" w:date="2024-12-28T10:43:00Z">
          <w:pPr>
            <w:spacing w:line="360" w:lineRule="auto"/>
            <w:ind w:left="709" w:hanging="709"/>
          </w:pPr>
        </w:pPrChange>
      </w:pPr>
      <w:r w:rsidRPr="007F547C">
        <w:rPr>
          <w:rFonts w:eastAsia="Arial"/>
          <w:sz w:val="26"/>
          <w:szCs w:val="26"/>
          <w:lang w:val="en-US"/>
          <w:rPrChange w:id="5054" w:author="Administrator" w:date="2024-12-28T12:40:00Z">
            <w:rPr>
              <w:rFonts w:eastAsia="Arial"/>
              <w:lang w:val="en-US"/>
            </w:rPr>
          </w:rPrChange>
        </w:rPr>
        <w:t xml:space="preserve">Kiểm thử các </w:t>
      </w:r>
      <w:r w:rsidR="006B078B" w:rsidRPr="007F547C">
        <w:rPr>
          <w:rFonts w:eastAsia="Arial"/>
          <w:sz w:val="26"/>
          <w:szCs w:val="26"/>
          <w:lang w:val="en-US"/>
          <w:rPrChange w:id="5055" w:author="Administrator" w:date="2024-12-28T12:40:00Z">
            <w:rPr>
              <w:rFonts w:eastAsia="Arial"/>
              <w:lang w:val="en-US"/>
            </w:rPr>
          </w:rPrChange>
        </w:rPr>
        <w:t>chức năng</w:t>
      </w:r>
      <w:r w:rsidRPr="007F547C">
        <w:rPr>
          <w:rFonts w:eastAsia="Arial"/>
          <w:sz w:val="26"/>
          <w:szCs w:val="26"/>
          <w:lang w:val="en-US"/>
          <w:rPrChange w:id="5056" w:author="Administrator" w:date="2024-12-28T12:40:00Z">
            <w:rPr>
              <w:rFonts w:eastAsia="Arial"/>
              <w:lang w:val="en-US"/>
            </w:rPr>
          </w:rPrChange>
        </w:rPr>
        <w:t xml:space="preserve"> khi kết hợp với nhau</w:t>
      </w:r>
    </w:p>
    <w:p w14:paraId="3CFBFFDD" w14:textId="77777777" w:rsidR="004B3165" w:rsidRPr="00E646DC" w:rsidRDefault="004B3165" w:rsidP="004D7B7B">
      <w:pPr>
        <w:pStyle w:val="ListParagraph"/>
        <w:numPr>
          <w:ilvl w:val="0"/>
          <w:numId w:val="42"/>
        </w:numPr>
        <w:spacing w:line="360" w:lineRule="auto"/>
        <w:ind w:left="709" w:hanging="283"/>
        <w:jc w:val="both"/>
        <w:rPr>
          <w:rFonts w:cs="Times New Roman"/>
          <w:lang w:val="en-US"/>
        </w:rPr>
        <w:pPrChange w:id="5057"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Kết hợp giữa GPS và hiển thị vị trí trên bản đồ</w:t>
      </w:r>
    </w:p>
    <w:p w14:paraId="2A93A58A" w14:textId="77777777" w:rsidR="004B3165" w:rsidRPr="00E646DC" w:rsidRDefault="004B3165" w:rsidP="004D7B7B">
      <w:pPr>
        <w:pStyle w:val="ListParagraph"/>
        <w:numPr>
          <w:ilvl w:val="0"/>
          <w:numId w:val="42"/>
        </w:numPr>
        <w:spacing w:line="360" w:lineRule="auto"/>
        <w:ind w:left="709" w:hanging="283"/>
        <w:jc w:val="both"/>
        <w:rPr>
          <w:rFonts w:cs="Times New Roman"/>
          <w:lang w:val="en-US"/>
        </w:rPr>
        <w:pPrChange w:id="5058"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Kết hợp API chỉ đường của Goolge Map và hiển thị đường đi trên bản đồ</w:t>
      </w:r>
    </w:p>
    <w:p w14:paraId="21EB2449" w14:textId="300DF1D2" w:rsidR="0045438E" w:rsidRPr="0045438E" w:rsidRDefault="006B078B" w:rsidP="0045438E">
      <w:pPr>
        <w:pStyle w:val="ListParagraph"/>
        <w:numPr>
          <w:ilvl w:val="0"/>
          <w:numId w:val="42"/>
        </w:numPr>
        <w:spacing w:line="360" w:lineRule="auto"/>
        <w:ind w:left="709" w:hanging="283"/>
        <w:jc w:val="both"/>
        <w:rPr>
          <w:rFonts w:cs="Times New Roman"/>
          <w:lang w:val="en-US"/>
        </w:rPr>
        <w:pPrChange w:id="5059" w:author="Administrator" w:date="2024-12-28T12:30:00Z">
          <w:pPr>
            <w:pStyle w:val="ListParagraph"/>
            <w:numPr>
              <w:numId w:val="42"/>
            </w:numPr>
            <w:spacing w:line="360" w:lineRule="auto"/>
            <w:ind w:left="709" w:hanging="283"/>
            <w:jc w:val="left"/>
          </w:pPr>
        </w:pPrChange>
      </w:pPr>
      <w:r w:rsidRPr="00E646DC">
        <w:rPr>
          <w:rFonts w:cs="Times New Roman"/>
          <w:b w:val="0"/>
          <w:bCs/>
          <w:i w:val="0"/>
          <w:iCs/>
          <w:lang w:val="en-US"/>
        </w:rPr>
        <w:t>Kết hợp chức năng tạo yêu cầu nạp tiền với API tạo mã QR thanh toán của VietQR</w:t>
      </w:r>
    </w:p>
    <w:p w14:paraId="7A5B77CC" w14:textId="77777777" w:rsidR="006B078B" w:rsidRPr="00E646DC" w:rsidRDefault="006B078B" w:rsidP="004D7B7B">
      <w:pPr>
        <w:pStyle w:val="ListParagraph"/>
        <w:numPr>
          <w:ilvl w:val="0"/>
          <w:numId w:val="42"/>
        </w:numPr>
        <w:spacing w:line="360" w:lineRule="auto"/>
        <w:ind w:left="709" w:hanging="283"/>
        <w:jc w:val="both"/>
        <w:rPr>
          <w:rFonts w:cs="Times New Roman"/>
          <w:lang w:val="en-US"/>
        </w:rPr>
        <w:pPrChange w:id="5060" w:author="Administrator" w:date="2024-12-28T10:43:00Z">
          <w:pPr>
            <w:pStyle w:val="ListParagraph"/>
            <w:numPr>
              <w:numId w:val="42"/>
            </w:numPr>
            <w:spacing w:line="360" w:lineRule="auto"/>
            <w:ind w:left="709" w:hanging="283"/>
            <w:jc w:val="left"/>
          </w:pPr>
        </w:pPrChange>
      </w:pPr>
      <w:r w:rsidRPr="00E646DC">
        <w:rPr>
          <w:rFonts w:cs="Times New Roman"/>
          <w:b w:val="0"/>
          <w:bCs/>
          <w:i w:val="0"/>
          <w:iCs/>
          <w:lang w:val="en-US"/>
        </w:rPr>
        <w:t>Kết nối dữ liệu từ Back-end và cơ sở dữ liệu</w:t>
      </w:r>
    </w:p>
    <w:p w14:paraId="220FCF69" w14:textId="77777777" w:rsidR="005E5D31" w:rsidRPr="00E646DC" w:rsidRDefault="006B078B" w:rsidP="004D7B7B">
      <w:pPr>
        <w:pStyle w:val="Heading2"/>
        <w:jc w:val="both"/>
        <w:rPr>
          <w:lang w:val="en-US"/>
        </w:rPr>
        <w:pPrChange w:id="5061" w:author="Administrator" w:date="2024-12-28T10:43:00Z">
          <w:pPr>
            <w:pStyle w:val="Heading3"/>
          </w:pPr>
        </w:pPrChange>
      </w:pPr>
      <w:bookmarkStart w:id="5062" w:name="_Toc186275572"/>
      <w:r w:rsidRPr="00E646DC">
        <w:rPr>
          <w:lang w:val="en-US"/>
        </w:rPr>
        <w:t>4.2.3 Kiểm thử hệ thống (System Testing):</w:t>
      </w:r>
      <w:bookmarkEnd w:id="5062"/>
    </w:p>
    <w:p w14:paraId="5394C430" w14:textId="77777777" w:rsidR="006B078B" w:rsidRPr="007F547C" w:rsidRDefault="006B078B" w:rsidP="004D7B7B">
      <w:pPr>
        <w:spacing w:line="360" w:lineRule="auto"/>
        <w:ind w:left="720" w:hanging="720"/>
        <w:jc w:val="both"/>
        <w:rPr>
          <w:sz w:val="26"/>
          <w:szCs w:val="26"/>
          <w:lang w:val="en-US"/>
          <w:rPrChange w:id="5063" w:author="Administrator" w:date="2024-12-28T12:40:00Z">
            <w:rPr>
              <w:lang w:val="en-US"/>
            </w:rPr>
          </w:rPrChange>
        </w:rPr>
        <w:pPrChange w:id="5064" w:author="Administrator" w:date="2024-12-28T10:43:00Z">
          <w:pPr>
            <w:spacing w:line="360" w:lineRule="auto"/>
            <w:ind w:left="720" w:hanging="720"/>
          </w:pPr>
        </w:pPrChange>
      </w:pPr>
      <w:r w:rsidRPr="007F547C">
        <w:rPr>
          <w:sz w:val="26"/>
          <w:szCs w:val="26"/>
          <w:lang w:val="en-US"/>
          <w:rPrChange w:id="5065" w:author="Administrator" w:date="2024-12-28T12:40:00Z">
            <w:rPr>
              <w:lang w:val="en-US"/>
            </w:rPr>
          </w:rPrChange>
        </w:rPr>
        <w:t>Kiểm thử toàn bộ hệ thống trong môi trường giả lập gần giống với thực tế nhất</w:t>
      </w:r>
    </w:p>
    <w:p w14:paraId="0D374580" w14:textId="77777777" w:rsidR="006B2B98" w:rsidRPr="007F547C" w:rsidRDefault="006B2B98" w:rsidP="004D7B7B">
      <w:pPr>
        <w:pStyle w:val="Heading3"/>
        <w:jc w:val="both"/>
        <w:pPrChange w:id="5066" w:author="Administrator" w:date="2024-12-28T10:43:00Z">
          <w:pPr>
            <w:pStyle w:val="Heading4"/>
          </w:pPr>
        </w:pPrChange>
      </w:pPr>
      <w:bookmarkStart w:id="5067" w:name="_Toc186275573"/>
      <w:r w:rsidRPr="007F547C">
        <w:t>4.2.3.1 Kiểm thử chức năng:</w:t>
      </w:r>
      <w:bookmarkEnd w:id="5067"/>
    </w:p>
    <w:p w14:paraId="1C71EDBC" w14:textId="77777777" w:rsidR="006B2B98" w:rsidRPr="007F547C" w:rsidRDefault="006B2B98" w:rsidP="004D7B7B">
      <w:pPr>
        <w:pStyle w:val="ListParagraph"/>
        <w:numPr>
          <w:ilvl w:val="0"/>
          <w:numId w:val="43"/>
        </w:numPr>
        <w:spacing w:line="360" w:lineRule="auto"/>
        <w:ind w:left="709" w:hanging="283"/>
        <w:jc w:val="both"/>
        <w:rPr>
          <w:rFonts w:cs="Times New Roman"/>
          <w:b w:val="0"/>
          <w:bCs/>
          <w:i w:val="0"/>
          <w:iCs/>
          <w:szCs w:val="26"/>
          <w:lang w:val="en-US"/>
        </w:rPr>
        <w:pPrChange w:id="5068" w:author="Administrator" w:date="2024-12-28T10:43:00Z">
          <w:pPr>
            <w:pStyle w:val="ListParagraph"/>
            <w:numPr>
              <w:numId w:val="43"/>
            </w:numPr>
            <w:spacing w:line="360" w:lineRule="auto"/>
            <w:ind w:left="709" w:hanging="283"/>
            <w:jc w:val="left"/>
          </w:pPr>
        </w:pPrChange>
      </w:pPr>
      <w:r w:rsidRPr="007F547C">
        <w:rPr>
          <w:rFonts w:cs="Times New Roman"/>
          <w:b w:val="0"/>
          <w:bCs/>
          <w:i w:val="0"/>
          <w:iCs/>
          <w:szCs w:val="26"/>
          <w:lang w:val="en-US"/>
        </w:rPr>
        <w:t>Chức năng đặt xe</w:t>
      </w:r>
    </w:p>
    <w:p w14:paraId="59B9FB8B" w14:textId="77777777" w:rsidR="006B2B98" w:rsidRPr="007F547C" w:rsidRDefault="006B2B98" w:rsidP="004D7B7B">
      <w:pPr>
        <w:pStyle w:val="ListParagraph"/>
        <w:numPr>
          <w:ilvl w:val="0"/>
          <w:numId w:val="43"/>
        </w:numPr>
        <w:spacing w:line="360" w:lineRule="auto"/>
        <w:ind w:left="709" w:hanging="283"/>
        <w:jc w:val="both"/>
        <w:rPr>
          <w:rFonts w:cs="Times New Roman"/>
          <w:b w:val="0"/>
          <w:bCs/>
          <w:i w:val="0"/>
          <w:iCs/>
          <w:szCs w:val="26"/>
          <w:lang w:val="en-US"/>
        </w:rPr>
        <w:pPrChange w:id="5069" w:author="Administrator" w:date="2024-12-28T10:43:00Z">
          <w:pPr>
            <w:pStyle w:val="ListParagraph"/>
            <w:numPr>
              <w:numId w:val="43"/>
            </w:numPr>
            <w:spacing w:line="360" w:lineRule="auto"/>
            <w:ind w:left="709" w:hanging="283"/>
            <w:jc w:val="left"/>
          </w:pPr>
        </w:pPrChange>
      </w:pPr>
      <w:r w:rsidRPr="007F547C">
        <w:rPr>
          <w:rFonts w:cs="Times New Roman"/>
          <w:b w:val="0"/>
          <w:bCs/>
          <w:i w:val="0"/>
          <w:iCs/>
          <w:szCs w:val="26"/>
          <w:lang w:val="en-US"/>
        </w:rPr>
        <w:t>Chức năng thực hiện chuyến xe</w:t>
      </w:r>
    </w:p>
    <w:p w14:paraId="6BACA5DC" w14:textId="45F1E671" w:rsidR="0045438E" w:rsidRPr="007F547C" w:rsidRDefault="006B2B98" w:rsidP="00703C55">
      <w:pPr>
        <w:pStyle w:val="ListParagraph"/>
        <w:numPr>
          <w:ilvl w:val="0"/>
          <w:numId w:val="43"/>
        </w:numPr>
        <w:spacing w:line="360" w:lineRule="auto"/>
        <w:ind w:left="709" w:hanging="283"/>
        <w:jc w:val="both"/>
        <w:rPr>
          <w:rFonts w:cs="Times New Roman"/>
          <w:b w:val="0"/>
          <w:bCs/>
          <w:i w:val="0"/>
          <w:iCs/>
          <w:szCs w:val="26"/>
          <w:lang w:val="en-US"/>
          <w:rPrChange w:id="5070" w:author="Administrator" w:date="2024-12-28T12:40:00Z">
            <w:rPr>
              <w:lang w:val="en-US"/>
            </w:rPr>
          </w:rPrChange>
        </w:rPr>
        <w:pPrChange w:id="5071" w:author="Administrator" w:date="2024-12-28T12:30:00Z">
          <w:pPr>
            <w:pStyle w:val="ListParagraph"/>
            <w:numPr>
              <w:numId w:val="43"/>
            </w:numPr>
            <w:spacing w:line="360" w:lineRule="auto"/>
            <w:ind w:left="709" w:hanging="283"/>
            <w:jc w:val="left"/>
          </w:pPr>
        </w:pPrChange>
      </w:pPr>
      <w:r w:rsidRPr="007F547C">
        <w:rPr>
          <w:rFonts w:cs="Times New Roman"/>
          <w:b w:val="0"/>
          <w:bCs/>
          <w:i w:val="0"/>
          <w:iCs/>
          <w:szCs w:val="26"/>
          <w:lang w:val="en-US"/>
        </w:rPr>
        <w:t>Chức năng tạo yêu cầu nạp tiền, tạo yêu cầu rút tiền</w:t>
      </w:r>
    </w:p>
    <w:p w14:paraId="7F6A5C49" w14:textId="77777777" w:rsidR="006B2B98" w:rsidRPr="007F547C" w:rsidRDefault="006B2B98" w:rsidP="004D7B7B">
      <w:pPr>
        <w:pStyle w:val="Heading3"/>
        <w:jc w:val="both"/>
        <w:pPrChange w:id="5072" w:author="Administrator" w:date="2024-12-28T10:43:00Z">
          <w:pPr>
            <w:pStyle w:val="Heading4"/>
          </w:pPr>
        </w:pPrChange>
      </w:pPr>
      <w:bookmarkStart w:id="5073" w:name="_Toc186275574"/>
      <w:r w:rsidRPr="007F547C">
        <w:t>4.2.3.2 Kiểm thử cài đặt:</w:t>
      </w:r>
      <w:bookmarkEnd w:id="5073"/>
    </w:p>
    <w:p w14:paraId="2E635EF9" w14:textId="77777777" w:rsidR="006B2B98" w:rsidRPr="007F547C" w:rsidRDefault="006B2B98" w:rsidP="004D7B7B">
      <w:pPr>
        <w:pStyle w:val="ListParagraph"/>
        <w:numPr>
          <w:ilvl w:val="0"/>
          <w:numId w:val="43"/>
        </w:numPr>
        <w:spacing w:line="360" w:lineRule="auto"/>
        <w:ind w:left="709" w:hanging="283"/>
        <w:jc w:val="both"/>
        <w:rPr>
          <w:rFonts w:cs="Times New Roman"/>
          <w:b w:val="0"/>
          <w:bCs/>
          <w:i w:val="0"/>
          <w:iCs/>
          <w:szCs w:val="26"/>
          <w:lang w:val="en-US"/>
        </w:rPr>
        <w:pPrChange w:id="5074" w:author="Administrator" w:date="2024-12-28T10:43:00Z">
          <w:pPr>
            <w:pStyle w:val="ListParagraph"/>
            <w:numPr>
              <w:numId w:val="43"/>
            </w:numPr>
            <w:spacing w:line="360" w:lineRule="auto"/>
            <w:ind w:left="709" w:hanging="283"/>
            <w:jc w:val="left"/>
          </w:pPr>
        </w:pPrChange>
      </w:pPr>
      <w:r w:rsidRPr="007F547C">
        <w:rPr>
          <w:rFonts w:cs="Times New Roman"/>
          <w:b w:val="0"/>
          <w:bCs/>
          <w:i w:val="0"/>
          <w:iCs/>
          <w:szCs w:val="26"/>
          <w:lang w:val="en-US"/>
        </w:rPr>
        <w:t>Thử nghiệm cài đặt trên môi trường IOS và Android</w:t>
      </w:r>
    </w:p>
    <w:p w14:paraId="353F3313" w14:textId="77777777" w:rsidR="00BB3A9F" w:rsidRPr="007F547C" w:rsidRDefault="006B2B98" w:rsidP="004D7B7B">
      <w:pPr>
        <w:pStyle w:val="Heading3"/>
        <w:jc w:val="both"/>
        <w:rPr>
          <w:lang w:val="en-US"/>
        </w:rPr>
        <w:pPrChange w:id="5075" w:author="Administrator" w:date="2024-12-28T10:43:00Z">
          <w:pPr>
            <w:pStyle w:val="Heading4"/>
          </w:pPr>
        </w:pPrChange>
      </w:pPr>
      <w:bookmarkStart w:id="5076" w:name="_Toc186275575"/>
      <w:r w:rsidRPr="007F547C">
        <w:rPr>
          <w:lang w:val="en-US"/>
        </w:rPr>
        <w:t>4.2.3.</w:t>
      </w:r>
      <w:r w:rsidR="00BB3A9F" w:rsidRPr="007F547C">
        <w:rPr>
          <w:lang w:val="en-US"/>
        </w:rPr>
        <w:t>3</w:t>
      </w:r>
      <w:r w:rsidRPr="007F547C">
        <w:rPr>
          <w:lang w:val="en-US"/>
        </w:rPr>
        <w:t xml:space="preserve"> Kiểm thử </w:t>
      </w:r>
      <w:r w:rsidR="00BB3A9F" w:rsidRPr="007F547C">
        <w:rPr>
          <w:lang w:val="en-US"/>
        </w:rPr>
        <w:t>hiệu năng</w:t>
      </w:r>
      <w:r w:rsidRPr="007F547C">
        <w:rPr>
          <w:lang w:val="en-US"/>
        </w:rPr>
        <w:t>:</w:t>
      </w:r>
      <w:bookmarkEnd w:id="5076"/>
    </w:p>
    <w:p w14:paraId="549737B8" w14:textId="77777777" w:rsidR="006B2B98" w:rsidRPr="007F547C" w:rsidRDefault="00BB3A9F" w:rsidP="004D7B7B">
      <w:pPr>
        <w:pStyle w:val="ListParagraph"/>
        <w:numPr>
          <w:ilvl w:val="0"/>
          <w:numId w:val="43"/>
        </w:numPr>
        <w:spacing w:line="360" w:lineRule="auto"/>
        <w:ind w:left="709" w:hanging="283"/>
        <w:jc w:val="both"/>
        <w:rPr>
          <w:rFonts w:cs="Times New Roman"/>
          <w:b w:val="0"/>
          <w:bCs/>
          <w:i w:val="0"/>
          <w:iCs/>
          <w:szCs w:val="26"/>
          <w:lang w:val="en-US"/>
        </w:rPr>
        <w:pPrChange w:id="5077" w:author="Administrator" w:date="2024-12-28T10:43:00Z">
          <w:pPr>
            <w:pStyle w:val="ListParagraph"/>
            <w:numPr>
              <w:numId w:val="43"/>
            </w:numPr>
            <w:spacing w:line="360" w:lineRule="auto"/>
            <w:ind w:left="709" w:hanging="283"/>
            <w:jc w:val="left"/>
          </w:pPr>
        </w:pPrChange>
      </w:pPr>
      <w:r w:rsidRPr="007F547C">
        <w:rPr>
          <w:rFonts w:cs="Times New Roman"/>
          <w:b w:val="0"/>
          <w:bCs/>
          <w:i w:val="0"/>
          <w:iCs/>
          <w:szCs w:val="26"/>
          <w:lang w:val="en-US"/>
        </w:rPr>
        <w:t>Kiểm thử khả năng hiển thị vị trí của tài xế khi di chuyển</w:t>
      </w:r>
    </w:p>
    <w:p w14:paraId="48416330" w14:textId="77777777" w:rsidR="00BB3A9F" w:rsidRPr="007F547C" w:rsidRDefault="00BB3A9F" w:rsidP="004D7B7B">
      <w:pPr>
        <w:pStyle w:val="ListParagraph"/>
        <w:numPr>
          <w:ilvl w:val="0"/>
          <w:numId w:val="43"/>
        </w:numPr>
        <w:spacing w:line="360" w:lineRule="auto"/>
        <w:ind w:left="709" w:hanging="283"/>
        <w:jc w:val="both"/>
        <w:rPr>
          <w:rFonts w:cs="Times New Roman"/>
          <w:b w:val="0"/>
          <w:bCs/>
          <w:i w:val="0"/>
          <w:iCs/>
          <w:szCs w:val="26"/>
          <w:lang w:val="en-US"/>
        </w:rPr>
        <w:pPrChange w:id="5078" w:author="Administrator" w:date="2024-12-28T10:43:00Z">
          <w:pPr>
            <w:pStyle w:val="ListParagraph"/>
            <w:numPr>
              <w:numId w:val="43"/>
            </w:numPr>
            <w:spacing w:line="360" w:lineRule="auto"/>
            <w:ind w:left="709" w:hanging="283"/>
            <w:jc w:val="left"/>
          </w:pPr>
        </w:pPrChange>
      </w:pPr>
      <w:r w:rsidRPr="007F547C">
        <w:rPr>
          <w:rFonts w:cs="Times New Roman"/>
          <w:b w:val="0"/>
          <w:bCs/>
          <w:i w:val="0"/>
          <w:iCs/>
          <w:szCs w:val="26"/>
          <w:lang w:val="en-US"/>
        </w:rPr>
        <w:t>Kiểm tra tốc độ truyền tin của MQTT</w:t>
      </w:r>
    </w:p>
    <w:p w14:paraId="0F86FE02" w14:textId="77777777" w:rsidR="00BB3A9F" w:rsidRPr="00E646DC" w:rsidRDefault="00BB3A9F" w:rsidP="004D7B7B">
      <w:pPr>
        <w:pStyle w:val="Heading2"/>
        <w:jc w:val="both"/>
        <w:rPr>
          <w:lang w:val="en-US"/>
        </w:rPr>
        <w:pPrChange w:id="5079" w:author="Administrator" w:date="2024-12-28T10:43:00Z">
          <w:pPr>
            <w:pStyle w:val="Heading3"/>
          </w:pPr>
        </w:pPrChange>
      </w:pPr>
      <w:bookmarkStart w:id="5080" w:name="_Toc186275576"/>
      <w:r w:rsidRPr="00E646DC">
        <w:rPr>
          <w:lang w:val="en-US"/>
        </w:rPr>
        <w:t>4.2.4 Các kịch bản kiểm thử (Test cases):</w:t>
      </w:r>
      <w:bookmarkEnd w:id="5080"/>
    </w:p>
    <w:tbl>
      <w:tblPr>
        <w:tblStyle w:val="TableGrid"/>
        <w:tblW w:w="0" w:type="auto"/>
        <w:tblInd w:w="-5" w:type="dxa"/>
        <w:tblLook w:val="04A0" w:firstRow="1" w:lastRow="0" w:firstColumn="1" w:lastColumn="0" w:noHBand="0" w:noVBand="1"/>
      </w:tblPr>
      <w:tblGrid>
        <w:gridCol w:w="2127"/>
        <w:gridCol w:w="3402"/>
        <w:gridCol w:w="3540"/>
      </w:tblGrid>
      <w:tr w:rsidR="00BB3A9F" w:rsidRPr="00E646DC" w14:paraId="3A07C7A1" w14:textId="77777777" w:rsidTr="0076688E">
        <w:tc>
          <w:tcPr>
            <w:tcW w:w="2127" w:type="dxa"/>
          </w:tcPr>
          <w:p w14:paraId="48CB56D6" w14:textId="77777777" w:rsidR="00BB3A9F" w:rsidRPr="007F547C" w:rsidRDefault="00BB3A9F" w:rsidP="004D7B7B">
            <w:pPr>
              <w:spacing w:line="360" w:lineRule="auto"/>
              <w:jc w:val="both"/>
              <w:rPr>
                <w:bCs/>
                <w:iCs/>
                <w:sz w:val="26"/>
                <w:szCs w:val="26"/>
                <w:lang w:val="en-US"/>
                <w:rPrChange w:id="5081" w:author="Administrator" w:date="2024-12-28T12:41:00Z">
                  <w:rPr>
                    <w:bCs/>
                    <w:iCs/>
                    <w:lang w:val="en-US"/>
                  </w:rPr>
                </w:rPrChange>
              </w:rPr>
              <w:pPrChange w:id="5082" w:author="Administrator" w:date="2024-12-28T10:43:00Z">
                <w:pPr>
                  <w:spacing w:line="360" w:lineRule="auto"/>
                </w:pPr>
              </w:pPrChange>
            </w:pPr>
            <w:r w:rsidRPr="007F547C">
              <w:rPr>
                <w:bCs/>
                <w:iCs/>
                <w:sz w:val="26"/>
                <w:szCs w:val="26"/>
                <w:lang w:val="en-US"/>
                <w:rPrChange w:id="5083" w:author="Administrator" w:date="2024-12-28T12:41:00Z">
                  <w:rPr>
                    <w:bCs/>
                    <w:iCs/>
                    <w:lang w:val="en-US"/>
                  </w:rPr>
                </w:rPrChange>
              </w:rPr>
              <w:t>Kịch bản</w:t>
            </w:r>
          </w:p>
        </w:tc>
        <w:tc>
          <w:tcPr>
            <w:tcW w:w="3402" w:type="dxa"/>
          </w:tcPr>
          <w:p w14:paraId="3BCF2DDA" w14:textId="77777777" w:rsidR="00BB3A9F" w:rsidRPr="007F547C" w:rsidRDefault="0076688E" w:rsidP="004D7B7B">
            <w:pPr>
              <w:spacing w:line="360" w:lineRule="auto"/>
              <w:jc w:val="both"/>
              <w:rPr>
                <w:bCs/>
                <w:iCs/>
                <w:sz w:val="26"/>
                <w:szCs w:val="26"/>
                <w:lang w:val="en-US"/>
                <w:rPrChange w:id="5084" w:author="Administrator" w:date="2024-12-28T12:41:00Z">
                  <w:rPr>
                    <w:bCs/>
                    <w:iCs/>
                    <w:lang w:val="en-US"/>
                  </w:rPr>
                </w:rPrChange>
              </w:rPr>
              <w:pPrChange w:id="5085" w:author="Administrator" w:date="2024-12-28T10:43:00Z">
                <w:pPr>
                  <w:spacing w:line="360" w:lineRule="auto"/>
                </w:pPr>
              </w:pPrChange>
            </w:pPr>
            <w:r w:rsidRPr="007F547C">
              <w:rPr>
                <w:bCs/>
                <w:iCs/>
                <w:sz w:val="26"/>
                <w:szCs w:val="26"/>
                <w:lang w:val="en-US"/>
                <w:rPrChange w:id="5086" w:author="Administrator" w:date="2024-12-28T12:41:00Z">
                  <w:rPr>
                    <w:bCs/>
                    <w:iCs/>
                    <w:lang w:val="en-US"/>
                  </w:rPr>
                </w:rPrChange>
              </w:rPr>
              <w:t>Mô tả</w:t>
            </w:r>
          </w:p>
        </w:tc>
        <w:tc>
          <w:tcPr>
            <w:tcW w:w="3540" w:type="dxa"/>
          </w:tcPr>
          <w:p w14:paraId="161EE36F" w14:textId="77777777" w:rsidR="00BB3A9F" w:rsidRPr="007F547C" w:rsidRDefault="0076688E" w:rsidP="004D7B7B">
            <w:pPr>
              <w:spacing w:line="360" w:lineRule="auto"/>
              <w:jc w:val="both"/>
              <w:rPr>
                <w:bCs/>
                <w:iCs/>
                <w:sz w:val="26"/>
                <w:szCs w:val="26"/>
                <w:lang w:val="en-US"/>
                <w:rPrChange w:id="5087" w:author="Administrator" w:date="2024-12-28T12:41:00Z">
                  <w:rPr>
                    <w:bCs/>
                    <w:iCs/>
                    <w:lang w:val="en-US"/>
                  </w:rPr>
                </w:rPrChange>
              </w:rPr>
              <w:pPrChange w:id="5088" w:author="Administrator" w:date="2024-12-28T10:43:00Z">
                <w:pPr>
                  <w:spacing w:line="360" w:lineRule="auto"/>
                </w:pPr>
              </w:pPrChange>
            </w:pPr>
            <w:r w:rsidRPr="007F547C">
              <w:rPr>
                <w:bCs/>
                <w:iCs/>
                <w:sz w:val="26"/>
                <w:szCs w:val="26"/>
                <w:lang w:val="en-US"/>
                <w:rPrChange w:id="5089" w:author="Administrator" w:date="2024-12-28T12:41:00Z">
                  <w:rPr>
                    <w:bCs/>
                    <w:iCs/>
                    <w:lang w:val="en-US"/>
                  </w:rPr>
                </w:rPrChange>
              </w:rPr>
              <w:t>Kỳ vọng</w:t>
            </w:r>
          </w:p>
        </w:tc>
      </w:tr>
      <w:tr w:rsidR="0076688E" w:rsidRPr="00E646DC" w14:paraId="12DEF09A" w14:textId="77777777" w:rsidTr="0076688E">
        <w:tc>
          <w:tcPr>
            <w:tcW w:w="2127" w:type="dxa"/>
          </w:tcPr>
          <w:p w14:paraId="57824F11" w14:textId="77777777" w:rsidR="0076688E" w:rsidRPr="007F547C" w:rsidRDefault="0076688E" w:rsidP="004D7B7B">
            <w:pPr>
              <w:spacing w:line="360" w:lineRule="auto"/>
              <w:jc w:val="both"/>
              <w:rPr>
                <w:bCs/>
                <w:iCs/>
                <w:sz w:val="26"/>
                <w:szCs w:val="26"/>
                <w:lang w:val="en-US"/>
                <w:rPrChange w:id="5090" w:author="Administrator" w:date="2024-12-28T12:41:00Z">
                  <w:rPr>
                    <w:bCs/>
                    <w:iCs/>
                    <w:lang w:val="en-US"/>
                  </w:rPr>
                </w:rPrChange>
              </w:rPr>
              <w:pPrChange w:id="5091" w:author="Administrator" w:date="2024-12-28T10:43:00Z">
                <w:pPr>
                  <w:spacing w:line="360" w:lineRule="auto"/>
                </w:pPr>
              </w:pPrChange>
            </w:pPr>
            <w:r w:rsidRPr="007F547C">
              <w:rPr>
                <w:bCs/>
                <w:iCs/>
                <w:sz w:val="26"/>
                <w:szCs w:val="26"/>
                <w:lang w:val="en-US"/>
                <w:rPrChange w:id="5092" w:author="Administrator" w:date="2024-12-28T12:41:00Z">
                  <w:rPr>
                    <w:bCs/>
                    <w:iCs/>
                    <w:lang w:val="en-US"/>
                  </w:rPr>
                </w:rPrChange>
              </w:rPr>
              <w:t>Kịch bản 1</w:t>
            </w:r>
          </w:p>
        </w:tc>
        <w:tc>
          <w:tcPr>
            <w:tcW w:w="3402" w:type="dxa"/>
          </w:tcPr>
          <w:p w14:paraId="3D202860" w14:textId="77777777" w:rsidR="0076688E" w:rsidRPr="007F547C" w:rsidRDefault="0076688E" w:rsidP="004D7B7B">
            <w:pPr>
              <w:spacing w:line="360" w:lineRule="auto"/>
              <w:jc w:val="both"/>
              <w:rPr>
                <w:sz w:val="26"/>
                <w:szCs w:val="26"/>
                <w:lang w:val="en-US"/>
                <w:rPrChange w:id="5093" w:author="Administrator" w:date="2024-12-28T12:41:00Z">
                  <w:rPr>
                    <w:lang w:val="en-US"/>
                  </w:rPr>
                </w:rPrChange>
              </w:rPr>
              <w:pPrChange w:id="5094" w:author="Administrator" w:date="2024-12-28T10:43:00Z">
                <w:pPr>
                  <w:spacing w:line="360" w:lineRule="auto"/>
                </w:pPr>
              </w:pPrChange>
            </w:pPr>
            <w:r w:rsidRPr="007F547C">
              <w:rPr>
                <w:sz w:val="26"/>
                <w:szCs w:val="26"/>
                <w:lang w:val="en-US"/>
                <w:rPrChange w:id="5095" w:author="Administrator" w:date="2024-12-28T12:41:00Z">
                  <w:rPr>
                    <w:lang w:val="en-US"/>
                  </w:rPr>
                </w:rPrChange>
              </w:rPr>
              <w:t>Khách hàng đặt xe với thông tin hợp lệ</w:t>
            </w:r>
          </w:p>
        </w:tc>
        <w:tc>
          <w:tcPr>
            <w:tcW w:w="3540" w:type="dxa"/>
          </w:tcPr>
          <w:p w14:paraId="15B9C59E" w14:textId="77777777" w:rsidR="0076688E" w:rsidRPr="007F547C" w:rsidRDefault="0076688E" w:rsidP="004D7B7B">
            <w:pPr>
              <w:spacing w:line="360" w:lineRule="auto"/>
              <w:jc w:val="both"/>
              <w:rPr>
                <w:sz w:val="26"/>
                <w:szCs w:val="26"/>
                <w:lang w:val="en-US"/>
                <w:rPrChange w:id="5096" w:author="Administrator" w:date="2024-12-28T12:41:00Z">
                  <w:rPr>
                    <w:lang w:val="en-US"/>
                  </w:rPr>
                </w:rPrChange>
              </w:rPr>
              <w:pPrChange w:id="5097" w:author="Administrator" w:date="2024-12-28T10:43:00Z">
                <w:pPr>
                  <w:spacing w:line="360" w:lineRule="auto"/>
                </w:pPr>
              </w:pPrChange>
            </w:pPr>
            <w:r w:rsidRPr="007F547C">
              <w:rPr>
                <w:sz w:val="26"/>
                <w:szCs w:val="26"/>
                <w:lang w:val="en-US"/>
                <w:rPrChange w:id="5098" w:author="Administrator" w:date="2024-12-28T12:41:00Z">
                  <w:rPr>
                    <w:lang w:val="en-US"/>
                  </w:rPr>
                </w:rPrChange>
              </w:rPr>
              <w:t>Hệ thống xác nhận đặt xe thành công và thông tin đặt xe được hiển thị trên màn hình của tài xế</w:t>
            </w:r>
          </w:p>
        </w:tc>
      </w:tr>
      <w:tr w:rsidR="0076688E" w:rsidRPr="00E646DC" w14:paraId="76FA994C" w14:textId="77777777" w:rsidTr="0076688E">
        <w:tc>
          <w:tcPr>
            <w:tcW w:w="2127" w:type="dxa"/>
          </w:tcPr>
          <w:p w14:paraId="0DC11240" w14:textId="77777777" w:rsidR="0076688E" w:rsidRPr="007F547C" w:rsidRDefault="0076688E" w:rsidP="004D7B7B">
            <w:pPr>
              <w:spacing w:line="360" w:lineRule="auto"/>
              <w:jc w:val="both"/>
              <w:rPr>
                <w:bCs/>
                <w:iCs/>
                <w:sz w:val="26"/>
                <w:szCs w:val="26"/>
                <w:lang w:val="en-US"/>
                <w:rPrChange w:id="5099" w:author="Administrator" w:date="2024-12-28T12:41:00Z">
                  <w:rPr>
                    <w:bCs/>
                    <w:iCs/>
                    <w:lang w:val="en-US"/>
                  </w:rPr>
                </w:rPrChange>
              </w:rPr>
              <w:pPrChange w:id="5100" w:author="Administrator" w:date="2024-12-28T10:43:00Z">
                <w:pPr>
                  <w:spacing w:line="360" w:lineRule="auto"/>
                </w:pPr>
              </w:pPrChange>
            </w:pPr>
            <w:r w:rsidRPr="007F547C">
              <w:rPr>
                <w:bCs/>
                <w:iCs/>
                <w:sz w:val="26"/>
                <w:szCs w:val="26"/>
                <w:lang w:val="en-US"/>
                <w:rPrChange w:id="5101" w:author="Administrator" w:date="2024-12-28T12:41:00Z">
                  <w:rPr>
                    <w:bCs/>
                    <w:iCs/>
                    <w:lang w:val="en-US"/>
                  </w:rPr>
                </w:rPrChange>
              </w:rPr>
              <w:t>Kịch bản 2</w:t>
            </w:r>
          </w:p>
        </w:tc>
        <w:tc>
          <w:tcPr>
            <w:tcW w:w="3402" w:type="dxa"/>
          </w:tcPr>
          <w:p w14:paraId="42E5CD9C" w14:textId="77777777" w:rsidR="0076688E" w:rsidRPr="007F547C" w:rsidRDefault="0076688E" w:rsidP="004D7B7B">
            <w:pPr>
              <w:spacing w:line="360" w:lineRule="auto"/>
              <w:jc w:val="both"/>
              <w:rPr>
                <w:sz w:val="26"/>
                <w:szCs w:val="26"/>
                <w:lang w:val="en-US"/>
                <w:rPrChange w:id="5102" w:author="Administrator" w:date="2024-12-28T12:41:00Z">
                  <w:rPr>
                    <w:lang w:val="en-US"/>
                  </w:rPr>
                </w:rPrChange>
              </w:rPr>
              <w:pPrChange w:id="5103" w:author="Administrator" w:date="2024-12-28T10:43:00Z">
                <w:pPr>
                  <w:spacing w:line="360" w:lineRule="auto"/>
                </w:pPr>
              </w:pPrChange>
            </w:pPr>
            <w:r w:rsidRPr="007F547C">
              <w:rPr>
                <w:sz w:val="26"/>
                <w:szCs w:val="26"/>
                <w:lang w:val="en-US"/>
                <w:rPrChange w:id="5104" w:author="Administrator" w:date="2024-12-28T12:41:00Z">
                  <w:rPr>
                    <w:lang w:val="en-US"/>
                  </w:rPr>
                </w:rPrChange>
              </w:rPr>
              <w:t>Tài xế bấm nhận chuyến xe</w:t>
            </w:r>
          </w:p>
        </w:tc>
        <w:tc>
          <w:tcPr>
            <w:tcW w:w="3540" w:type="dxa"/>
          </w:tcPr>
          <w:p w14:paraId="050DA188" w14:textId="77777777" w:rsidR="0076688E" w:rsidRPr="007F547C" w:rsidRDefault="0076688E" w:rsidP="004D7B7B">
            <w:pPr>
              <w:spacing w:line="360" w:lineRule="auto"/>
              <w:jc w:val="both"/>
              <w:rPr>
                <w:sz w:val="26"/>
                <w:szCs w:val="26"/>
                <w:lang w:val="en-US"/>
                <w:rPrChange w:id="5105" w:author="Administrator" w:date="2024-12-28T12:41:00Z">
                  <w:rPr>
                    <w:lang w:val="en-US"/>
                  </w:rPr>
                </w:rPrChange>
              </w:rPr>
              <w:pPrChange w:id="5106" w:author="Administrator" w:date="2024-12-28T10:43:00Z">
                <w:pPr>
                  <w:spacing w:line="360" w:lineRule="auto"/>
                </w:pPr>
              </w:pPrChange>
            </w:pPr>
            <w:r w:rsidRPr="007F547C">
              <w:rPr>
                <w:sz w:val="26"/>
                <w:szCs w:val="26"/>
                <w:lang w:val="en-US"/>
                <w:rPrChange w:id="5107" w:author="Administrator" w:date="2024-12-28T12:41:00Z">
                  <w:rPr>
                    <w:lang w:val="en-US"/>
                  </w:rPr>
                </w:rPrChange>
              </w:rPr>
              <w:t xml:space="preserve">Hệ thống thông báo cho khách hàng đã có tài xế nhận chuyến </w:t>
            </w:r>
            <w:r w:rsidRPr="007F547C">
              <w:rPr>
                <w:sz w:val="26"/>
                <w:szCs w:val="26"/>
                <w:lang w:val="en-US"/>
                <w:rPrChange w:id="5108" w:author="Administrator" w:date="2024-12-28T12:41:00Z">
                  <w:rPr>
                    <w:lang w:val="en-US"/>
                  </w:rPr>
                </w:rPrChange>
              </w:rPr>
              <w:lastRenderedPageBreak/>
              <w:t>xe và chuyển tới màn hình thực hiện chuyến xe</w:t>
            </w:r>
          </w:p>
        </w:tc>
      </w:tr>
      <w:tr w:rsidR="0076688E" w:rsidRPr="00E646DC" w14:paraId="6F5109A0" w14:textId="77777777" w:rsidTr="0076688E">
        <w:tc>
          <w:tcPr>
            <w:tcW w:w="2127" w:type="dxa"/>
          </w:tcPr>
          <w:p w14:paraId="06D7EFF9" w14:textId="77777777" w:rsidR="0076688E" w:rsidRPr="007F547C" w:rsidRDefault="0076688E" w:rsidP="004D7B7B">
            <w:pPr>
              <w:spacing w:line="360" w:lineRule="auto"/>
              <w:jc w:val="both"/>
              <w:rPr>
                <w:bCs/>
                <w:iCs/>
                <w:sz w:val="26"/>
                <w:szCs w:val="26"/>
                <w:lang w:val="en-US"/>
                <w:rPrChange w:id="5109" w:author="Administrator" w:date="2024-12-28T12:41:00Z">
                  <w:rPr>
                    <w:bCs/>
                    <w:iCs/>
                    <w:lang w:val="en-US"/>
                  </w:rPr>
                </w:rPrChange>
              </w:rPr>
              <w:pPrChange w:id="5110" w:author="Administrator" w:date="2024-12-28T10:43:00Z">
                <w:pPr>
                  <w:spacing w:line="360" w:lineRule="auto"/>
                </w:pPr>
              </w:pPrChange>
            </w:pPr>
            <w:r w:rsidRPr="007F547C">
              <w:rPr>
                <w:bCs/>
                <w:iCs/>
                <w:sz w:val="26"/>
                <w:szCs w:val="26"/>
                <w:lang w:val="en-US"/>
                <w:rPrChange w:id="5111" w:author="Administrator" w:date="2024-12-28T12:41:00Z">
                  <w:rPr>
                    <w:bCs/>
                    <w:iCs/>
                    <w:lang w:val="en-US"/>
                  </w:rPr>
                </w:rPrChange>
              </w:rPr>
              <w:lastRenderedPageBreak/>
              <w:t>Kịch bản 3</w:t>
            </w:r>
          </w:p>
        </w:tc>
        <w:tc>
          <w:tcPr>
            <w:tcW w:w="3402" w:type="dxa"/>
          </w:tcPr>
          <w:p w14:paraId="251DE492" w14:textId="77777777" w:rsidR="0076688E" w:rsidRPr="007F547C" w:rsidRDefault="0076688E" w:rsidP="004D7B7B">
            <w:pPr>
              <w:spacing w:line="360" w:lineRule="auto"/>
              <w:jc w:val="both"/>
              <w:rPr>
                <w:sz w:val="26"/>
                <w:szCs w:val="26"/>
                <w:lang w:val="en-US"/>
                <w:rPrChange w:id="5112" w:author="Administrator" w:date="2024-12-28T12:41:00Z">
                  <w:rPr>
                    <w:lang w:val="en-US"/>
                  </w:rPr>
                </w:rPrChange>
              </w:rPr>
              <w:pPrChange w:id="5113" w:author="Administrator" w:date="2024-12-28T10:43:00Z">
                <w:pPr>
                  <w:spacing w:line="360" w:lineRule="auto"/>
                </w:pPr>
              </w:pPrChange>
            </w:pPr>
            <w:r w:rsidRPr="007F547C">
              <w:rPr>
                <w:sz w:val="26"/>
                <w:szCs w:val="26"/>
                <w:lang w:val="en-US"/>
                <w:rPrChange w:id="5114" w:author="Administrator" w:date="2024-12-28T12:41:00Z">
                  <w:rPr>
                    <w:lang w:val="en-US"/>
                  </w:rPr>
                </w:rPrChange>
              </w:rPr>
              <w:t>Trong khi thực hiện chuyến xe, khi tài xế đang đến đón khách hàng, khách hàng hoặc tài xế bấm Huỷ chuyến xe và Xác nhận lý do</w:t>
            </w:r>
          </w:p>
        </w:tc>
        <w:tc>
          <w:tcPr>
            <w:tcW w:w="3540" w:type="dxa"/>
          </w:tcPr>
          <w:p w14:paraId="06D688F6" w14:textId="77777777" w:rsidR="0076688E" w:rsidRPr="007F547C" w:rsidRDefault="0076688E" w:rsidP="004D7B7B">
            <w:pPr>
              <w:spacing w:line="360" w:lineRule="auto"/>
              <w:jc w:val="both"/>
              <w:rPr>
                <w:sz w:val="26"/>
                <w:szCs w:val="26"/>
                <w:lang w:val="en-US"/>
                <w:rPrChange w:id="5115" w:author="Administrator" w:date="2024-12-28T12:41:00Z">
                  <w:rPr>
                    <w:lang w:val="en-US"/>
                  </w:rPr>
                </w:rPrChange>
              </w:rPr>
              <w:pPrChange w:id="5116" w:author="Administrator" w:date="2024-12-28T10:43:00Z">
                <w:pPr>
                  <w:spacing w:line="360" w:lineRule="auto"/>
                </w:pPr>
              </w:pPrChange>
            </w:pPr>
            <w:r w:rsidRPr="007F547C">
              <w:rPr>
                <w:sz w:val="26"/>
                <w:szCs w:val="26"/>
                <w:lang w:val="en-US"/>
                <w:rPrChange w:id="5117" w:author="Administrator" w:date="2024-12-28T12:41:00Z">
                  <w:rPr>
                    <w:lang w:val="en-US"/>
                  </w:rPr>
                </w:rPrChange>
              </w:rPr>
              <w:t>Cả 2 ứng dụng chuyển tới màn hình kết thúc chuyến đi với thông báo chuyến xe bị Huỷ</w:t>
            </w:r>
          </w:p>
        </w:tc>
      </w:tr>
      <w:tr w:rsidR="0076688E" w:rsidRPr="00E646DC" w14:paraId="05D7A57B" w14:textId="77777777" w:rsidTr="0076688E">
        <w:tc>
          <w:tcPr>
            <w:tcW w:w="2127" w:type="dxa"/>
          </w:tcPr>
          <w:p w14:paraId="12EB2B2D" w14:textId="77777777" w:rsidR="0076688E" w:rsidRPr="007F547C" w:rsidRDefault="0076688E" w:rsidP="004D7B7B">
            <w:pPr>
              <w:spacing w:line="360" w:lineRule="auto"/>
              <w:jc w:val="both"/>
              <w:rPr>
                <w:bCs/>
                <w:iCs/>
                <w:sz w:val="26"/>
                <w:szCs w:val="26"/>
                <w:lang w:val="en-US"/>
                <w:rPrChange w:id="5118" w:author="Administrator" w:date="2024-12-28T12:41:00Z">
                  <w:rPr>
                    <w:bCs/>
                    <w:iCs/>
                    <w:lang w:val="en-US"/>
                  </w:rPr>
                </w:rPrChange>
              </w:rPr>
              <w:pPrChange w:id="5119" w:author="Administrator" w:date="2024-12-28T10:43:00Z">
                <w:pPr>
                  <w:spacing w:line="360" w:lineRule="auto"/>
                </w:pPr>
              </w:pPrChange>
            </w:pPr>
            <w:r w:rsidRPr="007F547C">
              <w:rPr>
                <w:bCs/>
                <w:iCs/>
                <w:sz w:val="26"/>
                <w:szCs w:val="26"/>
                <w:lang w:val="en-US"/>
                <w:rPrChange w:id="5120" w:author="Administrator" w:date="2024-12-28T12:41:00Z">
                  <w:rPr>
                    <w:bCs/>
                    <w:iCs/>
                    <w:lang w:val="en-US"/>
                  </w:rPr>
                </w:rPrChange>
              </w:rPr>
              <w:t>Kịch bản 4</w:t>
            </w:r>
          </w:p>
        </w:tc>
        <w:tc>
          <w:tcPr>
            <w:tcW w:w="3402" w:type="dxa"/>
          </w:tcPr>
          <w:p w14:paraId="62E40E20" w14:textId="77777777" w:rsidR="0076688E" w:rsidRPr="007F547C" w:rsidRDefault="0076688E" w:rsidP="004D7B7B">
            <w:pPr>
              <w:spacing w:line="360" w:lineRule="auto"/>
              <w:jc w:val="both"/>
              <w:rPr>
                <w:sz w:val="26"/>
                <w:szCs w:val="26"/>
                <w:lang w:val="en-US"/>
                <w:rPrChange w:id="5121" w:author="Administrator" w:date="2024-12-28T12:41:00Z">
                  <w:rPr>
                    <w:lang w:val="en-US"/>
                  </w:rPr>
                </w:rPrChange>
              </w:rPr>
              <w:pPrChange w:id="5122" w:author="Administrator" w:date="2024-12-28T10:43:00Z">
                <w:pPr>
                  <w:spacing w:line="360" w:lineRule="auto"/>
                </w:pPr>
              </w:pPrChange>
            </w:pPr>
            <w:r w:rsidRPr="007F547C">
              <w:rPr>
                <w:sz w:val="26"/>
                <w:szCs w:val="26"/>
                <w:lang w:val="en-US"/>
                <w:rPrChange w:id="5123" w:author="Administrator" w:date="2024-12-28T12:41:00Z">
                  <w:rPr>
                    <w:lang w:val="en-US"/>
                  </w:rPr>
                </w:rPrChange>
              </w:rPr>
              <w:t>Tài xế bấm vào "Hoàn thành chuyến xe", khách hàng bấm vào xác nhận trong thông báo</w:t>
            </w:r>
          </w:p>
        </w:tc>
        <w:tc>
          <w:tcPr>
            <w:tcW w:w="3540" w:type="dxa"/>
          </w:tcPr>
          <w:p w14:paraId="61FEC4FA" w14:textId="77777777" w:rsidR="0076688E" w:rsidRPr="007F547C" w:rsidRDefault="0076688E" w:rsidP="004D7B7B">
            <w:pPr>
              <w:spacing w:line="360" w:lineRule="auto"/>
              <w:jc w:val="both"/>
              <w:rPr>
                <w:sz w:val="26"/>
                <w:szCs w:val="26"/>
                <w:lang w:val="en-US"/>
                <w:rPrChange w:id="5124" w:author="Administrator" w:date="2024-12-28T12:41:00Z">
                  <w:rPr>
                    <w:lang w:val="en-US"/>
                  </w:rPr>
                </w:rPrChange>
              </w:rPr>
              <w:pPrChange w:id="5125" w:author="Administrator" w:date="2024-12-28T10:43:00Z">
                <w:pPr>
                  <w:spacing w:line="360" w:lineRule="auto"/>
                </w:pPr>
              </w:pPrChange>
            </w:pPr>
            <w:r w:rsidRPr="007F547C">
              <w:rPr>
                <w:sz w:val="26"/>
                <w:szCs w:val="26"/>
                <w:lang w:val="en-US"/>
                <w:rPrChange w:id="5126" w:author="Administrator" w:date="2024-12-28T12:41:00Z">
                  <w:rPr>
                    <w:lang w:val="en-US"/>
                  </w:rPr>
                </w:rPrChange>
              </w:rPr>
              <w:t>Cả 2 ứng dụng chuyển tới màn hình hoàn thành chuyến xe, khách hàng sẽ có phần đánh giá chuyến xe</w:t>
            </w:r>
          </w:p>
        </w:tc>
      </w:tr>
      <w:tr w:rsidR="0076688E" w:rsidRPr="00E646DC" w14:paraId="34781771" w14:textId="77777777" w:rsidTr="0076688E">
        <w:tc>
          <w:tcPr>
            <w:tcW w:w="2127" w:type="dxa"/>
          </w:tcPr>
          <w:p w14:paraId="3CF4206C" w14:textId="77777777" w:rsidR="0076688E" w:rsidRPr="007F547C" w:rsidRDefault="0076688E" w:rsidP="004D7B7B">
            <w:pPr>
              <w:spacing w:line="360" w:lineRule="auto"/>
              <w:jc w:val="both"/>
              <w:rPr>
                <w:bCs/>
                <w:iCs/>
                <w:sz w:val="26"/>
                <w:szCs w:val="26"/>
                <w:lang w:val="en-US"/>
                <w:rPrChange w:id="5127" w:author="Administrator" w:date="2024-12-28T12:41:00Z">
                  <w:rPr>
                    <w:bCs/>
                    <w:iCs/>
                    <w:lang w:val="en-US"/>
                  </w:rPr>
                </w:rPrChange>
              </w:rPr>
              <w:pPrChange w:id="5128" w:author="Administrator" w:date="2024-12-28T10:43:00Z">
                <w:pPr>
                  <w:spacing w:line="360" w:lineRule="auto"/>
                </w:pPr>
              </w:pPrChange>
            </w:pPr>
            <w:r w:rsidRPr="007F547C">
              <w:rPr>
                <w:bCs/>
                <w:iCs/>
                <w:sz w:val="26"/>
                <w:szCs w:val="26"/>
                <w:lang w:val="en-US"/>
                <w:rPrChange w:id="5129" w:author="Administrator" w:date="2024-12-28T12:41:00Z">
                  <w:rPr>
                    <w:bCs/>
                    <w:iCs/>
                    <w:lang w:val="en-US"/>
                  </w:rPr>
                </w:rPrChange>
              </w:rPr>
              <w:t>Kịch bản 5</w:t>
            </w:r>
          </w:p>
        </w:tc>
        <w:tc>
          <w:tcPr>
            <w:tcW w:w="3402" w:type="dxa"/>
          </w:tcPr>
          <w:p w14:paraId="7C8CA6AC" w14:textId="77777777" w:rsidR="0076688E" w:rsidRPr="007F547C" w:rsidRDefault="0076688E" w:rsidP="004D7B7B">
            <w:pPr>
              <w:spacing w:line="360" w:lineRule="auto"/>
              <w:jc w:val="both"/>
              <w:rPr>
                <w:sz w:val="26"/>
                <w:szCs w:val="26"/>
                <w:lang w:val="en-US"/>
                <w:rPrChange w:id="5130" w:author="Administrator" w:date="2024-12-28T12:41:00Z">
                  <w:rPr>
                    <w:lang w:val="en-US"/>
                  </w:rPr>
                </w:rPrChange>
              </w:rPr>
              <w:pPrChange w:id="5131" w:author="Administrator" w:date="2024-12-28T10:43:00Z">
                <w:pPr>
                  <w:spacing w:line="360" w:lineRule="auto"/>
                </w:pPr>
              </w:pPrChange>
            </w:pPr>
            <w:r w:rsidRPr="007F547C">
              <w:rPr>
                <w:sz w:val="26"/>
                <w:szCs w:val="26"/>
                <w:lang w:val="en-US"/>
                <w:rPrChange w:id="5132" w:author="Administrator" w:date="2024-12-28T12:41:00Z">
                  <w:rPr>
                    <w:lang w:val="en-US"/>
                  </w:rPr>
                </w:rPrChange>
              </w:rPr>
              <w:t>Tài xế hoặc khách hàng bấm tạo yêu cầu nạp tiền</w:t>
            </w:r>
          </w:p>
        </w:tc>
        <w:tc>
          <w:tcPr>
            <w:tcW w:w="3540" w:type="dxa"/>
          </w:tcPr>
          <w:p w14:paraId="3AE313B7" w14:textId="77777777" w:rsidR="0076688E" w:rsidRPr="007F547C" w:rsidRDefault="0076688E" w:rsidP="004D7B7B">
            <w:pPr>
              <w:spacing w:line="360" w:lineRule="auto"/>
              <w:jc w:val="both"/>
              <w:rPr>
                <w:sz w:val="26"/>
                <w:szCs w:val="26"/>
                <w:lang w:val="en-US"/>
                <w:rPrChange w:id="5133" w:author="Administrator" w:date="2024-12-28T12:41:00Z">
                  <w:rPr>
                    <w:lang w:val="en-US"/>
                  </w:rPr>
                </w:rPrChange>
              </w:rPr>
              <w:pPrChange w:id="5134" w:author="Administrator" w:date="2024-12-28T10:43:00Z">
                <w:pPr>
                  <w:spacing w:line="360" w:lineRule="auto"/>
                </w:pPr>
              </w:pPrChange>
            </w:pPr>
            <w:r w:rsidRPr="007F547C">
              <w:rPr>
                <w:sz w:val="26"/>
                <w:szCs w:val="26"/>
                <w:lang w:val="en-US"/>
                <w:rPrChange w:id="5135" w:author="Administrator" w:date="2024-12-28T12:41:00Z">
                  <w:rPr>
                    <w:lang w:val="en-US"/>
                  </w:rPr>
                </w:rPrChange>
              </w:rPr>
              <w:t>Yêu cầu nạp tiền hiển thị trên hệ thống với các thông tin hợp lệ</w:t>
            </w:r>
          </w:p>
        </w:tc>
      </w:tr>
      <w:tr w:rsidR="0076688E" w:rsidRPr="00E646DC" w14:paraId="447A84C4" w14:textId="77777777" w:rsidTr="0076688E">
        <w:tc>
          <w:tcPr>
            <w:tcW w:w="2127" w:type="dxa"/>
          </w:tcPr>
          <w:p w14:paraId="7E281A38" w14:textId="77777777" w:rsidR="0076688E" w:rsidRPr="007F547C" w:rsidRDefault="0076688E" w:rsidP="004D7B7B">
            <w:pPr>
              <w:spacing w:line="360" w:lineRule="auto"/>
              <w:jc w:val="both"/>
              <w:rPr>
                <w:bCs/>
                <w:iCs/>
                <w:sz w:val="26"/>
                <w:szCs w:val="26"/>
                <w:lang w:val="en-US"/>
                <w:rPrChange w:id="5136" w:author="Administrator" w:date="2024-12-28T12:41:00Z">
                  <w:rPr>
                    <w:bCs/>
                    <w:iCs/>
                    <w:lang w:val="en-US"/>
                  </w:rPr>
                </w:rPrChange>
              </w:rPr>
              <w:pPrChange w:id="5137" w:author="Administrator" w:date="2024-12-28T10:43:00Z">
                <w:pPr>
                  <w:spacing w:line="360" w:lineRule="auto"/>
                </w:pPr>
              </w:pPrChange>
            </w:pPr>
            <w:r w:rsidRPr="007F547C">
              <w:rPr>
                <w:bCs/>
                <w:iCs/>
                <w:sz w:val="26"/>
                <w:szCs w:val="26"/>
                <w:lang w:val="en-US"/>
                <w:rPrChange w:id="5138" w:author="Administrator" w:date="2024-12-28T12:41:00Z">
                  <w:rPr>
                    <w:bCs/>
                    <w:iCs/>
                    <w:lang w:val="en-US"/>
                  </w:rPr>
                </w:rPrChange>
              </w:rPr>
              <w:t>Kịch bản 6</w:t>
            </w:r>
          </w:p>
        </w:tc>
        <w:tc>
          <w:tcPr>
            <w:tcW w:w="3402" w:type="dxa"/>
          </w:tcPr>
          <w:p w14:paraId="6382E42E" w14:textId="77777777" w:rsidR="0076688E" w:rsidRPr="007F547C" w:rsidRDefault="0076688E" w:rsidP="004D7B7B">
            <w:pPr>
              <w:spacing w:line="360" w:lineRule="auto"/>
              <w:jc w:val="both"/>
              <w:rPr>
                <w:sz w:val="26"/>
                <w:szCs w:val="26"/>
                <w:lang w:val="en-US"/>
                <w:rPrChange w:id="5139" w:author="Administrator" w:date="2024-12-28T12:41:00Z">
                  <w:rPr>
                    <w:lang w:val="en-US"/>
                  </w:rPr>
                </w:rPrChange>
              </w:rPr>
              <w:pPrChange w:id="5140" w:author="Administrator" w:date="2024-12-28T10:43:00Z">
                <w:pPr>
                  <w:spacing w:line="360" w:lineRule="auto"/>
                </w:pPr>
              </w:pPrChange>
            </w:pPr>
            <w:r w:rsidRPr="007F547C">
              <w:rPr>
                <w:sz w:val="26"/>
                <w:szCs w:val="26"/>
                <w:lang w:val="en-US"/>
                <w:rPrChange w:id="5141" w:author="Administrator" w:date="2024-12-28T12:41:00Z">
                  <w:rPr>
                    <w:lang w:val="en-US"/>
                  </w:rPr>
                </w:rPrChange>
              </w:rPr>
              <w:t>Tài xế tạo yêu cầu rút tiền nhiều hơn số tiền tài xế hiện có</w:t>
            </w:r>
          </w:p>
        </w:tc>
        <w:tc>
          <w:tcPr>
            <w:tcW w:w="3540" w:type="dxa"/>
          </w:tcPr>
          <w:p w14:paraId="2F78B312" w14:textId="77777777" w:rsidR="0076688E" w:rsidRPr="007F547C" w:rsidRDefault="0076688E" w:rsidP="004D7B7B">
            <w:pPr>
              <w:spacing w:line="360" w:lineRule="auto"/>
              <w:jc w:val="both"/>
              <w:rPr>
                <w:sz w:val="26"/>
                <w:szCs w:val="26"/>
                <w:lang w:val="en-US"/>
                <w:rPrChange w:id="5142" w:author="Administrator" w:date="2024-12-28T12:41:00Z">
                  <w:rPr>
                    <w:lang w:val="en-US"/>
                  </w:rPr>
                </w:rPrChange>
              </w:rPr>
              <w:pPrChange w:id="5143" w:author="Administrator" w:date="2024-12-28T10:43:00Z">
                <w:pPr>
                  <w:spacing w:line="360" w:lineRule="auto"/>
                </w:pPr>
              </w:pPrChange>
            </w:pPr>
            <w:r w:rsidRPr="007F547C">
              <w:rPr>
                <w:sz w:val="26"/>
                <w:szCs w:val="26"/>
                <w:lang w:val="en-US"/>
                <w:rPrChange w:id="5144" w:author="Administrator" w:date="2024-12-28T12:41:00Z">
                  <w:rPr>
                    <w:lang w:val="en-US"/>
                  </w:rPr>
                </w:rPrChange>
              </w:rPr>
              <w:t>Hệ thống thông báo số tiền rút không vượt quá số tiền hiện có</w:t>
            </w:r>
          </w:p>
        </w:tc>
      </w:tr>
      <w:tr w:rsidR="0076688E" w:rsidRPr="00E646DC" w14:paraId="01CE9B04" w14:textId="77777777" w:rsidTr="0076688E">
        <w:tc>
          <w:tcPr>
            <w:tcW w:w="2127" w:type="dxa"/>
          </w:tcPr>
          <w:p w14:paraId="2B443B21" w14:textId="77777777" w:rsidR="0076688E" w:rsidRPr="007F547C" w:rsidRDefault="0076688E" w:rsidP="004D7B7B">
            <w:pPr>
              <w:spacing w:line="360" w:lineRule="auto"/>
              <w:jc w:val="both"/>
              <w:rPr>
                <w:bCs/>
                <w:iCs/>
                <w:sz w:val="26"/>
                <w:szCs w:val="26"/>
                <w:lang w:val="en-US"/>
                <w:rPrChange w:id="5145" w:author="Administrator" w:date="2024-12-28T12:41:00Z">
                  <w:rPr>
                    <w:bCs/>
                    <w:iCs/>
                    <w:lang w:val="en-US"/>
                  </w:rPr>
                </w:rPrChange>
              </w:rPr>
              <w:pPrChange w:id="5146" w:author="Administrator" w:date="2024-12-28T10:43:00Z">
                <w:pPr>
                  <w:spacing w:line="360" w:lineRule="auto"/>
                </w:pPr>
              </w:pPrChange>
            </w:pPr>
            <w:r w:rsidRPr="007F547C">
              <w:rPr>
                <w:bCs/>
                <w:iCs/>
                <w:sz w:val="26"/>
                <w:szCs w:val="26"/>
                <w:lang w:val="en-US"/>
                <w:rPrChange w:id="5147" w:author="Administrator" w:date="2024-12-28T12:41:00Z">
                  <w:rPr>
                    <w:bCs/>
                    <w:iCs/>
                    <w:lang w:val="en-US"/>
                  </w:rPr>
                </w:rPrChange>
              </w:rPr>
              <w:t>Kịch bản 7</w:t>
            </w:r>
          </w:p>
        </w:tc>
        <w:tc>
          <w:tcPr>
            <w:tcW w:w="3402" w:type="dxa"/>
          </w:tcPr>
          <w:p w14:paraId="739D385A" w14:textId="77777777" w:rsidR="0076688E" w:rsidRPr="007F547C" w:rsidRDefault="00C24202" w:rsidP="004D7B7B">
            <w:pPr>
              <w:spacing w:line="360" w:lineRule="auto"/>
              <w:jc w:val="both"/>
              <w:rPr>
                <w:sz w:val="26"/>
                <w:szCs w:val="26"/>
                <w:lang w:val="en-US"/>
                <w:rPrChange w:id="5148" w:author="Administrator" w:date="2024-12-28T12:41:00Z">
                  <w:rPr>
                    <w:lang w:val="en-US"/>
                  </w:rPr>
                </w:rPrChange>
              </w:rPr>
              <w:pPrChange w:id="5149" w:author="Administrator" w:date="2024-12-28T10:43:00Z">
                <w:pPr>
                  <w:spacing w:line="360" w:lineRule="auto"/>
                </w:pPr>
              </w:pPrChange>
            </w:pPr>
            <w:r w:rsidRPr="007F547C">
              <w:rPr>
                <w:sz w:val="26"/>
                <w:szCs w:val="26"/>
                <w:lang w:val="en-US"/>
                <w:rPrChange w:id="5150" w:author="Administrator" w:date="2024-12-28T12:41:00Z">
                  <w:rPr>
                    <w:lang w:val="en-US"/>
                  </w:rPr>
                </w:rPrChange>
              </w:rPr>
              <w:t>Tài xế đang di chuyển thì mất mạng, sau đó có mạng trở lại</w:t>
            </w:r>
          </w:p>
        </w:tc>
        <w:tc>
          <w:tcPr>
            <w:tcW w:w="3540" w:type="dxa"/>
          </w:tcPr>
          <w:p w14:paraId="7187CCF4" w14:textId="77777777" w:rsidR="0076688E" w:rsidRPr="007F547C" w:rsidRDefault="00C24202" w:rsidP="004D7B7B">
            <w:pPr>
              <w:spacing w:line="360" w:lineRule="auto"/>
              <w:jc w:val="both"/>
              <w:rPr>
                <w:sz w:val="26"/>
                <w:szCs w:val="26"/>
                <w:lang w:val="en-US"/>
                <w:rPrChange w:id="5151" w:author="Administrator" w:date="2024-12-28T12:41:00Z">
                  <w:rPr>
                    <w:lang w:val="en-US"/>
                  </w:rPr>
                </w:rPrChange>
              </w:rPr>
              <w:pPrChange w:id="5152" w:author="Administrator" w:date="2024-12-28T10:43:00Z">
                <w:pPr>
                  <w:spacing w:line="360" w:lineRule="auto"/>
                </w:pPr>
              </w:pPrChange>
            </w:pPr>
            <w:r w:rsidRPr="007F547C">
              <w:rPr>
                <w:sz w:val="26"/>
                <w:szCs w:val="26"/>
                <w:lang w:val="en-US"/>
                <w:rPrChange w:id="5153" w:author="Administrator" w:date="2024-12-28T12:41:00Z">
                  <w:rPr>
                    <w:lang w:val="en-US"/>
                  </w:rPr>
                </w:rPrChange>
              </w:rPr>
              <w:t>Hệ thống cập nhật ngay lập tức vị trí và đường đi của tài xế khi có mạng trở lại</w:t>
            </w:r>
          </w:p>
        </w:tc>
      </w:tr>
      <w:tr w:rsidR="00703C55" w:rsidRPr="00E646DC" w14:paraId="3B6A1A7F" w14:textId="77777777" w:rsidTr="0076688E">
        <w:trPr>
          <w:ins w:id="5154" w:author="Administrator" w:date="2024-12-28T12:31:00Z"/>
        </w:trPr>
        <w:tc>
          <w:tcPr>
            <w:tcW w:w="2127" w:type="dxa"/>
          </w:tcPr>
          <w:p w14:paraId="58544016" w14:textId="06DCE8CE" w:rsidR="00703C55" w:rsidRPr="007F547C" w:rsidRDefault="00703C55" w:rsidP="004D7B7B">
            <w:pPr>
              <w:spacing w:line="360" w:lineRule="auto"/>
              <w:jc w:val="both"/>
              <w:rPr>
                <w:ins w:id="5155" w:author="Administrator" w:date="2024-12-28T12:31:00Z"/>
                <w:bCs/>
                <w:iCs/>
                <w:sz w:val="26"/>
                <w:szCs w:val="26"/>
                <w:lang w:val="en-US"/>
                <w:rPrChange w:id="5156" w:author="Administrator" w:date="2024-12-28T12:41:00Z">
                  <w:rPr>
                    <w:ins w:id="5157" w:author="Administrator" w:date="2024-12-28T12:31:00Z"/>
                    <w:bCs/>
                    <w:iCs/>
                    <w:lang w:val="en-US"/>
                  </w:rPr>
                </w:rPrChange>
              </w:rPr>
            </w:pPr>
            <w:ins w:id="5158" w:author="Administrator" w:date="2024-12-28T12:31:00Z">
              <w:r w:rsidRPr="007F547C">
                <w:rPr>
                  <w:bCs/>
                  <w:iCs/>
                  <w:sz w:val="26"/>
                  <w:szCs w:val="26"/>
                  <w:lang w:val="en-US"/>
                  <w:rPrChange w:id="5159" w:author="Administrator" w:date="2024-12-28T12:41:00Z">
                    <w:rPr>
                      <w:bCs/>
                      <w:iCs/>
                      <w:lang w:val="en-US"/>
                    </w:rPr>
                  </w:rPrChange>
                </w:rPr>
                <w:t>Kịch bản 8</w:t>
              </w:r>
            </w:ins>
          </w:p>
        </w:tc>
        <w:tc>
          <w:tcPr>
            <w:tcW w:w="3402" w:type="dxa"/>
          </w:tcPr>
          <w:p w14:paraId="332B7604" w14:textId="7F7D823D" w:rsidR="00703C55" w:rsidRPr="007F547C" w:rsidRDefault="00703C55" w:rsidP="004D7B7B">
            <w:pPr>
              <w:spacing w:line="360" w:lineRule="auto"/>
              <w:jc w:val="both"/>
              <w:rPr>
                <w:ins w:id="5160" w:author="Administrator" w:date="2024-12-28T12:31:00Z"/>
                <w:sz w:val="26"/>
                <w:szCs w:val="26"/>
                <w:lang w:val="en-US"/>
                <w:rPrChange w:id="5161" w:author="Administrator" w:date="2024-12-28T12:41:00Z">
                  <w:rPr>
                    <w:ins w:id="5162" w:author="Administrator" w:date="2024-12-28T12:31:00Z"/>
                    <w:lang w:val="en-US"/>
                  </w:rPr>
                </w:rPrChange>
              </w:rPr>
            </w:pPr>
            <w:ins w:id="5163" w:author="Administrator" w:date="2024-12-28T12:31:00Z">
              <w:r w:rsidRPr="007F547C">
                <w:rPr>
                  <w:sz w:val="26"/>
                  <w:szCs w:val="26"/>
                  <w:lang w:val="en-US"/>
                  <w:rPrChange w:id="5164" w:author="Administrator" w:date="2024-12-28T12:41:00Z">
                    <w:rPr>
                      <w:lang w:val="en-US"/>
                    </w:rPr>
                  </w:rPrChange>
                </w:rPr>
                <w:t>Khách hàng đánh giá chuyến xe</w:t>
              </w:r>
            </w:ins>
          </w:p>
        </w:tc>
        <w:tc>
          <w:tcPr>
            <w:tcW w:w="3540" w:type="dxa"/>
          </w:tcPr>
          <w:p w14:paraId="255B521E" w14:textId="727998F7" w:rsidR="00703C55" w:rsidRPr="007F547C" w:rsidRDefault="00703C55" w:rsidP="004D7B7B">
            <w:pPr>
              <w:spacing w:line="360" w:lineRule="auto"/>
              <w:jc w:val="both"/>
              <w:rPr>
                <w:ins w:id="5165" w:author="Administrator" w:date="2024-12-28T12:31:00Z"/>
                <w:sz w:val="26"/>
                <w:szCs w:val="26"/>
                <w:lang w:val="en-US"/>
                <w:rPrChange w:id="5166" w:author="Administrator" w:date="2024-12-28T12:41:00Z">
                  <w:rPr>
                    <w:ins w:id="5167" w:author="Administrator" w:date="2024-12-28T12:31:00Z"/>
                    <w:lang w:val="en-US"/>
                  </w:rPr>
                </w:rPrChange>
              </w:rPr>
            </w:pPr>
            <w:ins w:id="5168" w:author="Administrator" w:date="2024-12-28T12:31:00Z">
              <w:r w:rsidRPr="007F547C">
                <w:rPr>
                  <w:sz w:val="26"/>
                  <w:szCs w:val="26"/>
                  <w:lang w:val="en-US"/>
                  <w:rPrChange w:id="5169" w:author="Administrator" w:date="2024-12-28T12:41:00Z">
                    <w:rPr>
                      <w:lang w:val="en-US"/>
                    </w:rPr>
                  </w:rPrChange>
                </w:rPr>
                <w:t xml:space="preserve">Hệ thống sẽ </w:t>
              </w:r>
            </w:ins>
            <w:ins w:id="5170" w:author="Administrator" w:date="2024-12-28T12:32:00Z">
              <w:r w:rsidRPr="007F547C">
                <w:rPr>
                  <w:sz w:val="26"/>
                  <w:szCs w:val="26"/>
                  <w:lang w:val="en-US"/>
                  <w:rPrChange w:id="5171" w:author="Administrator" w:date="2024-12-28T12:41:00Z">
                    <w:rPr>
                      <w:lang w:val="en-US"/>
                    </w:rPr>
                  </w:rPrChange>
                </w:rPr>
                <w:t>cập nhật trạng thái của đánh giá sau khi chạy qua model phân loại, bên phía Quản trị viên cũng sẽ được cập nhật trong bảng xếp hạng tài xế.</w:t>
              </w:r>
            </w:ins>
          </w:p>
        </w:tc>
      </w:tr>
    </w:tbl>
    <w:p w14:paraId="6E1D8AFE" w14:textId="77777777" w:rsidR="002C3D2E" w:rsidRPr="00E646DC" w:rsidRDefault="002C3D2E" w:rsidP="004D7B7B">
      <w:pPr>
        <w:pStyle w:val="Heading8"/>
        <w:rPr>
          <w:rFonts w:cs="Times New Roman"/>
          <w:lang w:val="en-US"/>
        </w:rPr>
      </w:pPr>
      <w:bookmarkStart w:id="5172" w:name="OLE_LINK93"/>
      <w:bookmarkStart w:id="5173" w:name="OLE_LINK94"/>
      <w:bookmarkStart w:id="5174" w:name="_Toc186274611"/>
      <w:r w:rsidRPr="00E646DC">
        <w:rPr>
          <w:rFonts w:cs="Times New Roman"/>
          <w:lang w:val="en-US"/>
        </w:rPr>
        <w:t>Bảng 4.1 Kịch bản Test Case</w:t>
      </w:r>
      <w:bookmarkEnd w:id="5174"/>
    </w:p>
    <w:p w14:paraId="7E6A285C" w14:textId="77777777" w:rsidR="00C24202" w:rsidRPr="00E646DC" w:rsidRDefault="00C24202" w:rsidP="007F547C">
      <w:pPr>
        <w:pStyle w:val="Heading2"/>
        <w:rPr>
          <w:lang w:val="en-US"/>
        </w:rPr>
        <w:pPrChange w:id="5175" w:author="Administrator" w:date="2024-12-28T12:41:00Z">
          <w:pPr>
            <w:spacing w:line="360" w:lineRule="auto"/>
            <w:ind w:left="720" w:hanging="720"/>
          </w:pPr>
        </w:pPrChange>
      </w:pPr>
      <w:r w:rsidRPr="00E646DC">
        <w:rPr>
          <w:lang w:val="en-US"/>
        </w:rPr>
        <w:t>4.2.5 Công cụ và môi trường kiểm thử:</w:t>
      </w:r>
    </w:p>
    <w:bookmarkEnd w:id="5172"/>
    <w:bookmarkEnd w:id="5173"/>
    <w:p w14:paraId="499B4C87" w14:textId="77777777" w:rsidR="00C24202" w:rsidRPr="00E646DC" w:rsidRDefault="00C24202" w:rsidP="004D7B7B">
      <w:pPr>
        <w:pStyle w:val="ListParagraph"/>
        <w:numPr>
          <w:ilvl w:val="0"/>
          <w:numId w:val="44"/>
        </w:numPr>
        <w:spacing w:line="360" w:lineRule="auto"/>
        <w:ind w:left="709" w:hanging="425"/>
        <w:jc w:val="both"/>
        <w:rPr>
          <w:rFonts w:cs="Times New Roman"/>
          <w:b w:val="0"/>
          <w:i w:val="0"/>
          <w:lang w:val="en-US"/>
        </w:rPr>
        <w:pPrChange w:id="5176" w:author="Administrator" w:date="2024-12-28T10:43:00Z">
          <w:pPr>
            <w:pStyle w:val="ListParagraph"/>
            <w:numPr>
              <w:numId w:val="44"/>
            </w:numPr>
            <w:spacing w:line="360" w:lineRule="auto"/>
            <w:ind w:left="709" w:hanging="425"/>
            <w:jc w:val="left"/>
          </w:pPr>
        </w:pPrChange>
      </w:pPr>
      <w:r w:rsidRPr="00E646DC">
        <w:rPr>
          <w:rFonts w:cs="Times New Roman"/>
          <w:b w:val="0"/>
          <w:i w:val="0"/>
          <w:lang w:val="en-US"/>
        </w:rPr>
        <w:t xml:space="preserve">Postman: dùng để kiểm thử các API liên quan </w:t>
      </w:r>
    </w:p>
    <w:p w14:paraId="65D3C1AA" w14:textId="77777777" w:rsidR="006B2B98" w:rsidRPr="00E646DC" w:rsidRDefault="00C24202" w:rsidP="004D7B7B">
      <w:pPr>
        <w:spacing w:line="360" w:lineRule="auto"/>
        <w:ind w:left="426"/>
        <w:jc w:val="both"/>
        <w:rPr>
          <w:bCs/>
          <w:iCs/>
          <w:lang w:val="en-US"/>
        </w:rPr>
      </w:pPr>
      <w:r w:rsidRPr="00E646DC">
        <w:rPr>
          <w:bCs/>
          <w:iCs/>
          <w:noProof/>
          <w:lang w:val="en-US"/>
        </w:rPr>
        <w:lastRenderedPageBreak/>
        <w:drawing>
          <wp:inline distT="0" distB="0" distL="0" distR="0" wp14:anchorId="1C37617A" wp14:editId="13A33EB8">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9"/>
                    <a:stretch>
                      <a:fillRect/>
                    </a:stretch>
                  </pic:blipFill>
                  <pic:spPr>
                    <a:xfrm>
                      <a:off x="0" y="0"/>
                      <a:ext cx="5761990" cy="4973955"/>
                    </a:xfrm>
                    <a:prstGeom prst="rect">
                      <a:avLst/>
                    </a:prstGeom>
                  </pic:spPr>
                </pic:pic>
              </a:graphicData>
            </a:graphic>
          </wp:inline>
        </w:drawing>
      </w:r>
    </w:p>
    <w:p w14:paraId="07B982CF" w14:textId="77777777" w:rsidR="001E3579" w:rsidRPr="00E646DC" w:rsidRDefault="001E3579" w:rsidP="004D7B7B">
      <w:pPr>
        <w:pStyle w:val="Heading7"/>
        <w:rPr>
          <w:rFonts w:cs="Times New Roman"/>
          <w:lang w:val="en-US"/>
        </w:rPr>
        <w:pPrChange w:id="5177" w:author="Administrator" w:date="2024-12-28T10:47:00Z">
          <w:pPr>
            <w:pStyle w:val="Heading7"/>
            <w:spacing w:line="360" w:lineRule="auto"/>
          </w:pPr>
        </w:pPrChange>
      </w:pPr>
      <w:bookmarkStart w:id="5178" w:name="OLE_LINK109"/>
      <w:bookmarkStart w:id="5179" w:name="OLE_LINK110"/>
      <w:bookmarkStart w:id="5180" w:name="_Toc186281423"/>
      <w:r w:rsidRPr="00E646DC">
        <w:rPr>
          <w:rFonts w:cs="Times New Roman"/>
          <w:lang w:val="en-US"/>
        </w:rPr>
        <w:t>Hình 4.14 Giao diện Postman</w:t>
      </w:r>
      <w:bookmarkEnd w:id="5180"/>
    </w:p>
    <w:bookmarkEnd w:id="5178"/>
    <w:bookmarkEnd w:id="5179"/>
    <w:p w14:paraId="72DBEFD3" w14:textId="222F75CD" w:rsidR="00C24202" w:rsidRPr="00E646DC" w:rsidRDefault="00C24202" w:rsidP="004D7B7B">
      <w:pPr>
        <w:pStyle w:val="ListParagraph"/>
        <w:numPr>
          <w:ilvl w:val="0"/>
          <w:numId w:val="44"/>
        </w:numPr>
        <w:spacing w:line="360" w:lineRule="auto"/>
        <w:ind w:left="709" w:hanging="425"/>
        <w:jc w:val="both"/>
        <w:rPr>
          <w:rFonts w:cs="Times New Roman"/>
          <w:b w:val="0"/>
          <w:i w:val="0"/>
          <w:lang w:val="en-US"/>
        </w:rPr>
        <w:pPrChange w:id="5181" w:author="Administrator" w:date="2024-12-28T10:43:00Z">
          <w:pPr>
            <w:pStyle w:val="ListParagraph"/>
            <w:numPr>
              <w:numId w:val="44"/>
            </w:numPr>
            <w:spacing w:line="360" w:lineRule="auto"/>
            <w:ind w:left="709" w:hanging="425"/>
            <w:jc w:val="left"/>
          </w:pPr>
        </w:pPrChange>
      </w:pPr>
      <w:r w:rsidRPr="00E646DC">
        <w:rPr>
          <w:rFonts w:cs="Times New Roman"/>
          <w:b w:val="0"/>
          <w:i w:val="0"/>
          <w:lang w:val="en-US"/>
        </w:rPr>
        <w:t>Máy ảo: Sử dụng Android Emulator và IOS Simulator để giả lập các thiết bị di động trên các hệ điều hành Android 8.0 và IOS 1</w:t>
      </w:r>
      <w:ins w:id="5182" w:author="Administrator" w:date="2024-12-28T12:46:00Z">
        <w:r w:rsidR="007F547C">
          <w:rPr>
            <w:rFonts w:cs="Times New Roman"/>
            <w:b w:val="0"/>
            <w:i w:val="0"/>
            <w:lang w:val="en-US"/>
          </w:rPr>
          <w:t>3</w:t>
        </w:r>
      </w:ins>
      <w:del w:id="5183" w:author="Administrator" w:date="2024-12-28T12:46:00Z">
        <w:r w:rsidRPr="00E646DC" w:rsidDel="007F547C">
          <w:rPr>
            <w:rFonts w:cs="Times New Roman"/>
            <w:b w:val="0"/>
            <w:i w:val="0"/>
            <w:lang w:val="en-US"/>
          </w:rPr>
          <w:delText>6</w:delText>
        </w:r>
      </w:del>
      <w:r w:rsidRPr="00E646DC">
        <w:rPr>
          <w:rFonts w:cs="Times New Roman"/>
          <w:b w:val="0"/>
          <w:i w:val="0"/>
          <w:lang w:val="en-US"/>
        </w:rPr>
        <w:t xml:space="preserve"> trở lên</w:t>
      </w:r>
    </w:p>
    <w:p w14:paraId="7A8C6D6E" w14:textId="77777777" w:rsidR="00C24202" w:rsidRPr="00E646DC" w:rsidRDefault="00C24202" w:rsidP="004D7B7B">
      <w:pPr>
        <w:spacing w:line="360" w:lineRule="auto"/>
        <w:ind w:left="284"/>
        <w:jc w:val="both"/>
        <w:rPr>
          <w:noProof/>
        </w:rPr>
        <w:pPrChange w:id="5184" w:author="Administrator" w:date="2024-12-28T10:43:00Z">
          <w:pPr>
            <w:spacing w:line="360" w:lineRule="auto"/>
            <w:ind w:left="284"/>
          </w:pPr>
        </w:pPrChange>
      </w:pPr>
      <w:r w:rsidRPr="00E646DC">
        <w:rPr>
          <w:noProof/>
          <w:lang w:val="en-US"/>
        </w:rPr>
        <w:drawing>
          <wp:inline distT="0" distB="0" distL="0" distR="0" wp14:anchorId="78A9D190" wp14:editId="25D96E69">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70"/>
                    <a:stretch>
                      <a:fillRect/>
                    </a:stretch>
                  </pic:blipFill>
                  <pic:spPr>
                    <a:xfrm>
                      <a:off x="0" y="0"/>
                      <a:ext cx="1434601" cy="2587405"/>
                    </a:xfrm>
                    <a:prstGeom prst="rect">
                      <a:avLst/>
                    </a:prstGeom>
                  </pic:spPr>
                </pic:pic>
              </a:graphicData>
            </a:graphic>
          </wp:inline>
        </w:drawing>
      </w:r>
      <w:r w:rsidRPr="00E646DC">
        <w:rPr>
          <w:noProof/>
        </w:rPr>
        <w:t xml:space="preserve"> </w:t>
      </w:r>
      <w:r w:rsidRPr="00E646DC">
        <w:rPr>
          <w:noProof/>
          <w:lang w:val="en-US"/>
        </w:rPr>
        <w:drawing>
          <wp:inline distT="0" distB="0" distL="0" distR="0" wp14:anchorId="216D779B" wp14:editId="7F923764">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1"/>
                    <a:stretch>
                      <a:fillRect/>
                    </a:stretch>
                  </pic:blipFill>
                  <pic:spPr>
                    <a:xfrm>
                      <a:off x="0" y="0"/>
                      <a:ext cx="1181140" cy="2551078"/>
                    </a:xfrm>
                    <a:prstGeom prst="rect">
                      <a:avLst/>
                    </a:prstGeom>
                  </pic:spPr>
                </pic:pic>
              </a:graphicData>
            </a:graphic>
          </wp:inline>
        </w:drawing>
      </w:r>
    </w:p>
    <w:p w14:paraId="784F17DC" w14:textId="77777777" w:rsidR="001E3579" w:rsidRPr="00E646DC" w:rsidRDefault="001E3579" w:rsidP="004D7B7B">
      <w:pPr>
        <w:pStyle w:val="Heading7"/>
        <w:rPr>
          <w:rFonts w:cs="Times New Roman"/>
          <w:lang w:val="en-US"/>
        </w:rPr>
        <w:pPrChange w:id="5185" w:author="Administrator" w:date="2024-12-28T10:47:00Z">
          <w:pPr>
            <w:pStyle w:val="Heading7"/>
            <w:spacing w:line="360" w:lineRule="auto"/>
          </w:pPr>
        </w:pPrChange>
      </w:pPr>
      <w:bookmarkStart w:id="5186" w:name="_Toc186281424"/>
      <w:r w:rsidRPr="00E646DC">
        <w:rPr>
          <w:rFonts w:cs="Times New Roman"/>
          <w:lang w:val="en-US"/>
        </w:rPr>
        <w:t>Hình 4.15 Máy ảo Android và IOS</w:t>
      </w:r>
      <w:bookmarkEnd w:id="5186"/>
    </w:p>
    <w:p w14:paraId="0D53395A" w14:textId="77777777" w:rsidR="001E3579" w:rsidRPr="00E646DC" w:rsidRDefault="001E3579" w:rsidP="004D7B7B">
      <w:pPr>
        <w:spacing w:line="360" w:lineRule="auto"/>
        <w:ind w:left="284"/>
        <w:jc w:val="both"/>
        <w:rPr>
          <w:lang w:val="en-US"/>
        </w:rPr>
        <w:pPrChange w:id="5187" w:author="Administrator" w:date="2024-12-28T10:43:00Z">
          <w:pPr>
            <w:spacing w:line="360" w:lineRule="auto"/>
            <w:ind w:left="284"/>
          </w:pPr>
        </w:pPrChange>
      </w:pPr>
    </w:p>
    <w:p w14:paraId="4CCBF0DC" w14:textId="77777777" w:rsidR="00C24202" w:rsidRPr="00E646DC" w:rsidRDefault="00C24202" w:rsidP="004D7B7B">
      <w:pPr>
        <w:pStyle w:val="Heading2"/>
        <w:jc w:val="both"/>
        <w:rPr>
          <w:lang w:val="en-US"/>
        </w:rPr>
        <w:pPrChange w:id="5188" w:author="Administrator" w:date="2024-12-28T10:43:00Z">
          <w:pPr>
            <w:pStyle w:val="Heading3"/>
          </w:pPr>
        </w:pPrChange>
      </w:pPr>
      <w:bookmarkStart w:id="5189" w:name="_Toc186275577"/>
      <w:r w:rsidRPr="00E646DC">
        <w:rPr>
          <w:lang w:val="en-US"/>
        </w:rPr>
        <w:lastRenderedPageBreak/>
        <w:t>4.2.6 Kết quả kiểm thử</w:t>
      </w:r>
      <w:bookmarkEnd w:id="5189"/>
      <w:del w:id="5190" w:author="admin" w:date="2024-12-27T17:15:00Z">
        <w:r w:rsidRPr="00E646DC" w:rsidDel="0042080B">
          <w:rPr>
            <w:lang w:val="en-US"/>
          </w:rPr>
          <w:delText>:</w:delText>
        </w:r>
      </w:del>
    </w:p>
    <w:p w14:paraId="46E4067B" w14:textId="77777777" w:rsidR="008028BE" w:rsidRPr="00E646DC" w:rsidRDefault="008028BE" w:rsidP="004D7B7B">
      <w:pPr>
        <w:pStyle w:val="Heading3"/>
        <w:jc w:val="both"/>
        <w:rPr>
          <w:lang w:val="en-US"/>
        </w:rPr>
        <w:pPrChange w:id="5191" w:author="Administrator" w:date="2024-12-28T10:43:00Z">
          <w:pPr>
            <w:pStyle w:val="Heading4"/>
          </w:pPr>
        </w:pPrChange>
      </w:pPr>
      <w:bookmarkStart w:id="5192" w:name="OLE_LINK97"/>
      <w:bookmarkStart w:id="5193" w:name="OLE_LINK98"/>
      <w:bookmarkStart w:id="5194" w:name="_Toc186275578"/>
      <w:r w:rsidRPr="00E646DC">
        <w:rPr>
          <w:lang w:val="en-US"/>
        </w:rPr>
        <w:t>4.2.6.1 Kết quả kiểm thử chức năng</w:t>
      </w:r>
      <w:bookmarkEnd w:id="5194"/>
    </w:p>
    <w:p w14:paraId="34D97F5D" w14:textId="77777777" w:rsidR="00475809" w:rsidRPr="00E646DC" w:rsidRDefault="00475809" w:rsidP="007F547C">
      <w:pPr>
        <w:pStyle w:val="ListParagraph"/>
        <w:numPr>
          <w:ilvl w:val="0"/>
          <w:numId w:val="44"/>
        </w:numPr>
        <w:spacing w:line="360" w:lineRule="auto"/>
        <w:ind w:left="567" w:hanging="283"/>
        <w:jc w:val="both"/>
        <w:rPr>
          <w:rFonts w:cs="Times New Roman"/>
          <w:bCs/>
          <w:iCs/>
          <w:lang w:val="en-US"/>
        </w:rPr>
        <w:pPrChange w:id="5195"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16F7F518" w14:textId="77777777" w:rsidR="00475809" w:rsidRPr="00E646DC" w:rsidRDefault="00475809" w:rsidP="007F547C">
      <w:pPr>
        <w:pStyle w:val="ListParagraph"/>
        <w:numPr>
          <w:ilvl w:val="0"/>
          <w:numId w:val="44"/>
        </w:numPr>
        <w:spacing w:line="360" w:lineRule="auto"/>
        <w:ind w:left="567" w:hanging="283"/>
        <w:jc w:val="both"/>
        <w:rPr>
          <w:rFonts w:cs="Times New Roman"/>
          <w:bCs/>
          <w:iCs/>
          <w:lang w:val="en-US"/>
        </w:rPr>
        <w:pPrChange w:id="5196"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4182592F" w14:textId="77777777" w:rsidR="00475809" w:rsidRPr="00E646DC" w:rsidRDefault="00475809" w:rsidP="007F547C">
      <w:pPr>
        <w:pStyle w:val="ListParagraph"/>
        <w:numPr>
          <w:ilvl w:val="0"/>
          <w:numId w:val="44"/>
        </w:numPr>
        <w:spacing w:line="360" w:lineRule="auto"/>
        <w:ind w:left="567" w:hanging="283"/>
        <w:jc w:val="both"/>
        <w:rPr>
          <w:rFonts w:cs="Times New Roman"/>
          <w:bCs/>
          <w:iCs/>
          <w:lang w:val="en-US"/>
        </w:rPr>
        <w:pPrChange w:id="5197"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Chức năng Nạp/Rút tiền: Thực hiện chức năng tốt, thỉnh thoảng mã QR thanh toán sẽ xuất hiện lâu do mạng hoặc do phía VietQR</w:t>
      </w:r>
    </w:p>
    <w:p w14:paraId="40A43425" w14:textId="58780322" w:rsidR="00845B03" w:rsidRPr="00703C55" w:rsidRDefault="00845B03" w:rsidP="007F547C">
      <w:pPr>
        <w:pStyle w:val="ListParagraph"/>
        <w:numPr>
          <w:ilvl w:val="0"/>
          <w:numId w:val="44"/>
        </w:numPr>
        <w:spacing w:line="360" w:lineRule="auto"/>
        <w:ind w:left="567" w:hanging="283"/>
        <w:jc w:val="both"/>
        <w:rPr>
          <w:ins w:id="5198" w:author="Administrator" w:date="2024-12-28T12:33:00Z"/>
          <w:rFonts w:cs="Times New Roman"/>
          <w:bCs/>
          <w:iCs/>
          <w:lang w:val="en-US"/>
          <w:rPrChange w:id="5199" w:author="Administrator" w:date="2024-12-28T12:33:00Z">
            <w:rPr>
              <w:ins w:id="5200" w:author="Administrator" w:date="2024-12-28T12:33:00Z"/>
              <w:rFonts w:cs="Times New Roman"/>
              <w:b w:val="0"/>
              <w:i w:val="0"/>
              <w:lang w:val="en-US"/>
            </w:rPr>
          </w:rPrChange>
        </w:rPr>
      </w:pPr>
      <w:r w:rsidRPr="00E646DC">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0F1D1183" w14:textId="0D08CFCD" w:rsidR="00703C55" w:rsidRPr="00E646DC" w:rsidRDefault="00703C55" w:rsidP="007F547C">
      <w:pPr>
        <w:pStyle w:val="ListParagraph"/>
        <w:numPr>
          <w:ilvl w:val="0"/>
          <w:numId w:val="44"/>
        </w:numPr>
        <w:spacing w:line="360" w:lineRule="auto"/>
        <w:ind w:left="567" w:hanging="283"/>
        <w:jc w:val="both"/>
        <w:rPr>
          <w:rFonts w:cs="Times New Roman"/>
          <w:bCs/>
          <w:iCs/>
          <w:lang w:val="en-US"/>
        </w:rPr>
        <w:pPrChange w:id="5201" w:author="Administrator" w:date="2024-12-28T12:46:00Z">
          <w:pPr>
            <w:pStyle w:val="ListParagraph"/>
            <w:numPr>
              <w:numId w:val="44"/>
            </w:numPr>
            <w:spacing w:line="360" w:lineRule="auto"/>
            <w:ind w:left="567" w:hanging="283"/>
            <w:jc w:val="left"/>
          </w:pPr>
        </w:pPrChange>
      </w:pPr>
      <w:ins w:id="5202" w:author="Administrator" w:date="2024-12-28T12:33:00Z">
        <w:r>
          <w:rPr>
            <w:rFonts w:cs="Times New Roman"/>
            <w:b w:val="0"/>
            <w:bCs/>
            <w:i w:val="0"/>
            <w:iCs/>
            <w:lang w:val="en-US"/>
          </w:rPr>
          <w:t>Chức năng Đánh giá tài xế thông qua AI: Vì s</w:t>
        </w:r>
      </w:ins>
      <w:ins w:id="5203" w:author="Administrator" w:date="2024-12-28T12:35:00Z">
        <w:r>
          <w:rPr>
            <w:rFonts w:cs="Times New Roman"/>
            <w:b w:val="0"/>
            <w:bCs/>
            <w:i w:val="0"/>
            <w:iCs/>
            <w:lang w:val="en-US"/>
          </w:rPr>
          <w:t>ử</w:t>
        </w:r>
      </w:ins>
      <w:ins w:id="5204" w:author="Administrator" w:date="2024-12-28T12:33:00Z">
        <w:r>
          <w:rPr>
            <w:rFonts w:cs="Times New Roman"/>
            <w:b w:val="0"/>
            <w:bCs/>
            <w:i w:val="0"/>
            <w:iCs/>
            <w:lang w:val="en-US"/>
          </w:rPr>
          <w:t xml:space="preserve"> dụng mô hình của bên thứ 3 (thư viện Transformer) nên thời gian </w:t>
        </w:r>
      </w:ins>
      <w:ins w:id="5205" w:author="Administrator" w:date="2024-12-28T12:34:00Z">
        <w:r>
          <w:rPr>
            <w:rFonts w:cs="Times New Roman"/>
            <w:b w:val="0"/>
            <w:bCs/>
            <w:i w:val="0"/>
            <w:iCs/>
            <w:lang w:val="en-US"/>
          </w:rPr>
          <w:t xml:space="preserve">thực hiện sẽ không ổn định, nhưng việc hoàn thiện công việc lại ổn định, </w:t>
        </w:r>
      </w:ins>
      <w:ins w:id="5206" w:author="Administrator" w:date="2024-12-28T12:35:00Z">
        <w:r>
          <w:rPr>
            <w:rFonts w:cs="Times New Roman"/>
            <w:b w:val="0"/>
            <w:bCs/>
            <w:i w:val="0"/>
            <w:iCs/>
            <w:lang w:val="en-US"/>
          </w:rPr>
          <w:t>không bị ngắt kết nối giữa chừng, công việc kiểm thử hoàn thiện 50/50 lần thử.</w:t>
        </w:r>
      </w:ins>
      <w:ins w:id="5207" w:author="Administrator" w:date="2024-12-28T12:42:00Z">
        <w:r w:rsidR="007F547C">
          <w:rPr>
            <w:rFonts w:cs="Times New Roman"/>
            <w:b w:val="0"/>
            <w:bCs/>
            <w:i w:val="0"/>
            <w:iCs/>
            <w:lang w:val="en-US"/>
          </w:rPr>
          <w:t xml:space="preserve"> Việc hiển thị xếp hạng trên trang Quản trị viên không có vấn đề.</w:t>
        </w:r>
      </w:ins>
    </w:p>
    <w:p w14:paraId="767141A2" w14:textId="77777777" w:rsidR="00475809" w:rsidRPr="00E646DC" w:rsidRDefault="00475809" w:rsidP="007F547C">
      <w:pPr>
        <w:pStyle w:val="Heading3"/>
        <w:ind w:left="567"/>
        <w:jc w:val="both"/>
        <w:pPrChange w:id="5208" w:author="Administrator" w:date="2024-12-28T12:46:00Z">
          <w:pPr>
            <w:pStyle w:val="Heading4"/>
          </w:pPr>
        </w:pPrChange>
      </w:pPr>
      <w:bookmarkStart w:id="5209" w:name="OLE_LINK99"/>
      <w:bookmarkStart w:id="5210" w:name="OLE_LINK100"/>
      <w:bookmarkStart w:id="5211" w:name="OLE_LINK101"/>
      <w:bookmarkStart w:id="5212" w:name="OLE_LINK102"/>
      <w:bookmarkStart w:id="5213" w:name="_Toc186275579"/>
      <w:r w:rsidRPr="00E646DC">
        <w:t>4.2.6.2 Kết quả kiểm thử kết hợp</w:t>
      </w:r>
      <w:bookmarkEnd w:id="5213"/>
    </w:p>
    <w:bookmarkEnd w:id="5209"/>
    <w:bookmarkEnd w:id="5210"/>
    <w:p w14:paraId="71EFEE04" w14:textId="01E4F8C3" w:rsidR="00475809" w:rsidRPr="00E646DC" w:rsidRDefault="00475809" w:rsidP="007F547C">
      <w:pPr>
        <w:pStyle w:val="ListParagraph"/>
        <w:numPr>
          <w:ilvl w:val="0"/>
          <w:numId w:val="44"/>
        </w:numPr>
        <w:spacing w:line="360" w:lineRule="auto"/>
        <w:ind w:left="567" w:hanging="283"/>
        <w:jc w:val="both"/>
        <w:rPr>
          <w:rFonts w:cs="Times New Roman"/>
          <w:bCs/>
          <w:iCs/>
          <w:lang w:val="en-US"/>
        </w:rPr>
        <w:pPrChange w:id="5214"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ins w:id="5215" w:author="Administrator" w:date="2024-12-28T12:42:00Z">
        <w:r w:rsidR="007F547C">
          <w:rPr>
            <w:rFonts w:cs="Times New Roman"/>
            <w:b w:val="0"/>
            <w:i w:val="0"/>
            <w:lang w:val="en-US"/>
          </w:rPr>
          <w:t>.</w:t>
        </w:r>
      </w:ins>
    </w:p>
    <w:p w14:paraId="1C8B0D8F" w14:textId="77777777" w:rsidR="00475809" w:rsidRPr="00E646DC" w:rsidRDefault="00845B03" w:rsidP="007F547C">
      <w:pPr>
        <w:pStyle w:val="ListParagraph"/>
        <w:numPr>
          <w:ilvl w:val="0"/>
          <w:numId w:val="44"/>
        </w:numPr>
        <w:spacing w:line="360" w:lineRule="auto"/>
        <w:ind w:left="567" w:hanging="283"/>
        <w:jc w:val="both"/>
        <w:rPr>
          <w:rFonts w:cs="Times New Roman"/>
          <w:bCs/>
          <w:iCs/>
          <w:lang w:val="en-US"/>
        </w:rPr>
        <w:pPrChange w:id="5216"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Các chức năng còn lại thực hiện một cách tốt, có thì cũng chỉ là lỗi do mạng hoặc bên thứ 3.</w:t>
      </w:r>
    </w:p>
    <w:p w14:paraId="1D93F567" w14:textId="77777777" w:rsidR="00845B03" w:rsidRPr="00E646DC" w:rsidRDefault="00845B03" w:rsidP="007F547C">
      <w:pPr>
        <w:pStyle w:val="Heading3"/>
        <w:ind w:left="567"/>
        <w:jc w:val="both"/>
        <w:rPr>
          <w:lang w:val="en-US"/>
        </w:rPr>
        <w:pPrChange w:id="5217" w:author="Administrator" w:date="2024-12-28T12:46:00Z">
          <w:pPr>
            <w:pStyle w:val="Heading4"/>
          </w:pPr>
        </w:pPrChange>
      </w:pPr>
      <w:bookmarkStart w:id="5218" w:name="OLE_LINK103"/>
      <w:bookmarkStart w:id="5219" w:name="OLE_LINK104"/>
      <w:bookmarkStart w:id="5220" w:name="_Toc186275580"/>
      <w:bookmarkEnd w:id="5020"/>
      <w:bookmarkEnd w:id="5021"/>
      <w:bookmarkEnd w:id="5192"/>
      <w:bookmarkEnd w:id="5193"/>
      <w:bookmarkEnd w:id="5211"/>
      <w:bookmarkEnd w:id="5212"/>
      <w:r w:rsidRPr="00E646DC">
        <w:rPr>
          <w:lang w:val="en-US"/>
        </w:rPr>
        <w:t>4.2.6.3 Kết quả kiểm thử hệ thống</w:t>
      </w:r>
      <w:bookmarkEnd w:id="5220"/>
    </w:p>
    <w:p w14:paraId="503A2AB6" w14:textId="77777777" w:rsidR="00845B03" w:rsidRPr="00E646DC" w:rsidRDefault="00845B03" w:rsidP="007F547C">
      <w:pPr>
        <w:pStyle w:val="ListParagraph"/>
        <w:numPr>
          <w:ilvl w:val="0"/>
          <w:numId w:val="44"/>
        </w:numPr>
        <w:spacing w:line="360" w:lineRule="auto"/>
        <w:ind w:left="567" w:hanging="283"/>
        <w:jc w:val="both"/>
        <w:rPr>
          <w:rFonts w:cs="Times New Roman"/>
          <w:bCs/>
          <w:iCs/>
          <w:lang w:val="en-US"/>
        </w:rPr>
        <w:pPrChange w:id="5221"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Các Test Case thực hiện đúng quy trình và đều đạt được kỳ vọng của hệ thống.</w:t>
      </w:r>
    </w:p>
    <w:p w14:paraId="62856E18" w14:textId="501EBFD5" w:rsidR="00845B03" w:rsidRPr="00E646DC" w:rsidDel="000A5801" w:rsidRDefault="00845B03" w:rsidP="007F547C">
      <w:pPr>
        <w:pStyle w:val="Heading3"/>
        <w:ind w:left="567"/>
        <w:jc w:val="both"/>
        <w:rPr>
          <w:del w:id="5222" w:author="Administrator" w:date="2024-12-28T10:19:00Z"/>
        </w:rPr>
        <w:pPrChange w:id="5223" w:author="Administrator" w:date="2024-12-28T12:46:00Z">
          <w:pPr>
            <w:pStyle w:val="Heading4"/>
          </w:pPr>
        </w:pPrChange>
      </w:pPr>
      <w:bookmarkStart w:id="5224" w:name="OLE_LINK105"/>
      <w:bookmarkStart w:id="5225" w:name="OLE_LINK106"/>
      <w:bookmarkEnd w:id="5218"/>
      <w:bookmarkEnd w:id="5219"/>
      <w:commentRangeStart w:id="5226"/>
      <w:del w:id="5227" w:author="Administrator" w:date="2024-12-28T10:19:00Z">
        <w:r w:rsidRPr="00E646DC" w:rsidDel="000A5801">
          <w:delText>4.2.6.3 Kết quả kiểm thử hệ thống</w:delText>
        </w:r>
        <w:commentRangeEnd w:id="5226"/>
        <w:r w:rsidR="0042080B" w:rsidRPr="00E646DC" w:rsidDel="000A5801">
          <w:rPr>
            <w:rStyle w:val="CommentReference"/>
          </w:rPr>
          <w:commentReference w:id="5226"/>
        </w:r>
      </w:del>
    </w:p>
    <w:p w14:paraId="33DD70BA" w14:textId="0BA1593B" w:rsidR="00845B03" w:rsidRPr="00E646DC" w:rsidDel="000A5801" w:rsidRDefault="00845B03" w:rsidP="007F547C">
      <w:pPr>
        <w:pStyle w:val="ListParagraph"/>
        <w:numPr>
          <w:ilvl w:val="0"/>
          <w:numId w:val="44"/>
        </w:numPr>
        <w:spacing w:line="360" w:lineRule="auto"/>
        <w:ind w:left="567" w:hanging="283"/>
        <w:jc w:val="both"/>
        <w:rPr>
          <w:del w:id="5228" w:author="Administrator" w:date="2024-12-28T10:19:00Z"/>
          <w:rFonts w:cs="Times New Roman"/>
          <w:bCs/>
          <w:iCs/>
          <w:lang w:val="en-US"/>
        </w:rPr>
        <w:pPrChange w:id="5229" w:author="Administrator" w:date="2024-12-28T12:46:00Z">
          <w:pPr>
            <w:pStyle w:val="ListParagraph"/>
            <w:numPr>
              <w:numId w:val="44"/>
            </w:numPr>
            <w:spacing w:line="360" w:lineRule="auto"/>
            <w:ind w:left="567" w:hanging="283"/>
            <w:jc w:val="left"/>
          </w:pPr>
        </w:pPrChange>
      </w:pPr>
      <w:commentRangeStart w:id="5230"/>
      <w:del w:id="5231" w:author="Administrator" w:date="2024-12-28T10:19:00Z">
        <w:r w:rsidRPr="006564B4" w:rsidDel="000A5801">
          <w:rPr>
            <w:rFonts w:cs="Times New Roman"/>
            <w:b w:val="0"/>
            <w:i w:val="0"/>
            <w:lang w:val="en-US"/>
          </w:rPr>
          <w:delText>Các Test Case thực hiện đúng quy trình và đều đạt được kỳ vọng của hệ thống.</w:delText>
        </w:r>
        <w:bookmarkEnd w:id="5224"/>
        <w:bookmarkEnd w:id="5225"/>
        <w:commentRangeEnd w:id="5230"/>
        <w:r w:rsidR="00AB73B4" w:rsidRPr="006564B4" w:rsidDel="000A5801">
          <w:rPr>
            <w:rStyle w:val="CommentReference"/>
            <w:rFonts w:eastAsia="Times New Roman" w:cs="Times New Roman"/>
            <w:b w:val="0"/>
            <w:i w:val="0"/>
          </w:rPr>
          <w:commentReference w:id="5230"/>
        </w:r>
      </w:del>
    </w:p>
    <w:p w14:paraId="513A5986" w14:textId="77777777" w:rsidR="00845B03" w:rsidRPr="00E646DC" w:rsidRDefault="00845B03" w:rsidP="007F547C">
      <w:pPr>
        <w:pStyle w:val="Heading3"/>
        <w:ind w:left="567"/>
        <w:jc w:val="both"/>
        <w:pPrChange w:id="5232" w:author="Administrator" w:date="2024-12-28T12:46:00Z">
          <w:pPr>
            <w:pStyle w:val="Heading4"/>
          </w:pPr>
        </w:pPrChange>
      </w:pPr>
      <w:bookmarkStart w:id="5233" w:name="_Toc186275581"/>
      <w:r w:rsidRPr="00E646DC">
        <w:t>4.2.6.4 Kết luận</w:t>
      </w:r>
      <w:bookmarkEnd w:id="5233"/>
    </w:p>
    <w:p w14:paraId="46894E3C" w14:textId="77777777" w:rsidR="00845B03" w:rsidRPr="00E646DC" w:rsidRDefault="00845B03" w:rsidP="007F547C">
      <w:pPr>
        <w:pStyle w:val="ListParagraph"/>
        <w:numPr>
          <w:ilvl w:val="0"/>
          <w:numId w:val="44"/>
        </w:numPr>
        <w:spacing w:line="360" w:lineRule="auto"/>
        <w:ind w:left="567" w:hanging="283"/>
        <w:jc w:val="both"/>
        <w:rPr>
          <w:rFonts w:cs="Times New Roman"/>
          <w:bCs/>
          <w:iCs/>
          <w:lang w:val="en-US"/>
        </w:rPr>
        <w:pPrChange w:id="5234" w:author="Administrator" w:date="2024-12-28T12:46:00Z">
          <w:pPr>
            <w:pStyle w:val="ListParagraph"/>
            <w:numPr>
              <w:numId w:val="44"/>
            </w:numPr>
            <w:spacing w:line="360" w:lineRule="auto"/>
            <w:ind w:left="567" w:hanging="283"/>
            <w:jc w:val="left"/>
          </w:pPr>
        </w:pPrChange>
      </w:pPr>
      <w:r w:rsidRPr="00E646DC">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1C8B247F" w14:textId="77777777" w:rsidR="00845B03" w:rsidRPr="007F547C" w:rsidRDefault="00845B03" w:rsidP="007F547C">
      <w:pPr>
        <w:pStyle w:val="ListParagraph"/>
        <w:numPr>
          <w:ilvl w:val="0"/>
          <w:numId w:val="44"/>
        </w:numPr>
        <w:spacing w:line="360" w:lineRule="auto"/>
        <w:ind w:left="567" w:hanging="283"/>
        <w:jc w:val="both"/>
        <w:rPr>
          <w:rFonts w:cs="Times New Roman"/>
          <w:bCs/>
          <w:iCs/>
          <w:szCs w:val="26"/>
          <w:lang w:val="en-US"/>
        </w:rPr>
        <w:pPrChange w:id="5235" w:author="Administrator" w:date="2024-12-28T12:46:00Z">
          <w:pPr>
            <w:pStyle w:val="ListParagraph"/>
            <w:numPr>
              <w:numId w:val="44"/>
            </w:numPr>
            <w:spacing w:line="360" w:lineRule="auto"/>
            <w:ind w:left="567" w:hanging="283"/>
            <w:jc w:val="left"/>
          </w:pPr>
        </w:pPrChange>
      </w:pPr>
      <w:r w:rsidRPr="007F547C">
        <w:rPr>
          <w:rFonts w:cs="Times New Roman"/>
          <w:b w:val="0"/>
          <w:i w:val="0"/>
          <w:szCs w:val="26"/>
          <w:lang w:val="en-US"/>
        </w:rPr>
        <w:lastRenderedPageBreak/>
        <w:t xml:space="preserve">Hạn chế còn tồn tại: Vấn đề về kết nối trong MQTT vẫn còn bị mất kết nối, vẫn còn bị trì hoãn một vài tác vụ như đặt xe, tạo mã QR do phụ thuộc vào bên thứ 3. Chưa thể cài đặt app trên môi trường thật IOS vì hạn chế về tài nguyên. </w:t>
      </w:r>
      <w:r w:rsidR="002B5F7A" w:rsidRPr="007F547C">
        <w:rPr>
          <w:rFonts w:cs="Times New Roman"/>
          <w:b w:val="0"/>
          <w:i w:val="0"/>
          <w:szCs w:val="26"/>
          <w:lang w:val="en-US"/>
        </w:rPr>
        <w:t>Giao diện người quản trị vẫn còn sơ sài, chưa bắt mắt.</w:t>
      </w:r>
    </w:p>
    <w:p w14:paraId="2103E7AB" w14:textId="77777777" w:rsidR="00845B03" w:rsidRPr="007F547C" w:rsidRDefault="00845B03" w:rsidP="007F547C">
      <w:pPr>
        <w:spacing w:line="360" w:lineRule="auto"/>
        <w:jc w:val="both"/>
        <w:rPr>
          <w:bCs/>
          <w:iCs/>
          <w:sz w:val="26"/>
          <w:szCs w:val="26"/>
          <w:lang w:val="en-US"/>
          <w:rPrChange w:id="5236" w:author="Administrator" w:date="2024-12-28T12:42:00Z">
            <w:rPr>
              <w:bCs/>
              <w:iCs/>
              <w:lang w:val="en-US"/>
            </w:rPr>
          </w:rPrChange>
        </w:rPr>
        <w:pPrChange w:id="5237" w:author="Administrator" w:date="2024-12-28T12:46:00Z">
          <w:pPr>
            <w:spacing w:line="360" w:lineRule="auto"/>
          </w:pPr>
        </w:pPrChange>
      </w:pPr>
      <w:r w:rsidRPr="007F547C">
        <w:rPr>
          <w:bCs/>
          <w:iCs/>
          <w:sz w:val="26"/>
          <w:szCs w:val="26"/>
          <w:lang w:val="en-US"/>
          <w:rPrChange w:id="5238" w:author="Administrator" w:date="2024-12-28T12:42:00Z">
            <w:rPr>
              <w:bCs/>
              <w:iCs/>
              <w:lang w:val="en-US"/>
            </w:rPr>
          </w:rPrChange>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DDB4232" w14:textId="77777777" w:rsidR="008E73CE" w:rsidRPr="00E646DC" w:rsidRDefault="008E73CE" w:rsidP="004D7B7B">
      <w:pPr>
        <w:pStyle w:val="Heading1"/>
        <w:jc w:val="both"/>
        <w:rPr>
          <w:rFonts w:eastAsia="Arial"/>
          <w:lang w:val="en-US"/>
        </w:rPr>
        <w:pPrChange w:id="5239" w:author="Administrator" w:date="2024-12-28T10:43:00Z">
          <w:pPr>
            <w:pStyle w:val="Heading2"/>
            <w:spacing w:line="360" w:lineRule="auto"/>
          </w:pPr>
        </w:pPrChange>
      </w:pPr>
      <w:bookmarkStart w:id="5240" w:name="_Toc186275582"/>
      <w:r w:rsidRPr="00E646DC">
        <w:rPr>
          <w:rFonts w:eastAsia="Arial"/>
          <w:lang w:val="en-US"/>
        </w:rPr>
        <w:t>4.</w:t>
      </w:r>
      <w:r w:rsidR="00E232B9" w:rsidRPr="00E646DC">
        <w:rPr>
          <w:rFonts w:eastAsia="Arial"/>
          <w:lang w:val="en-US"/>
        </w:rPr>
        <w:t>3</w:t>
      </w:r>
      <w:r w:rsidRPr="00E646DC">
        <w:rPr>
          <w:rFonts w:eastAsia="Arial"/>
          <w:lang w:val="en-US"/>
        </w:rPr>
        <w:t xml:space="preserve"> Các màn hình triển khai</w:t>
      </w:r>
      <w:bookmarkEnd w:id="5240"/>
    </w:p>
    <w:tbl>
      <w:tblPr>
        <w:tblStyle w:val="TableGrid"/>
        <w:tblW w:w="0" w:type="auto"/>
        <w:tblLook w:val="04A0" w:firstRow="1" w:lastRow="0" w:firstColumn="1" w:lastColumn="0" w:noHBand="0" w:noVBand="1"/>
        <w:tblPrChange w:id="5241" w:author="Administrator" w:date="2024-12-28T12:45:00Z">
          <w:tblPr>
            <w:tblStyle w:val="TableGrid"/>
            <w:tblW w:w="0" w:type="auto"/>
            <w:tblLook w:val="04A0" w:firstRow="1" w:lastRow="0" w:firstColumn="1" w:lastColumn="0" w:noHBand="0" w:noVBand="1"/>
          </w:tblPr>
        </w:tblPrChange>
      </w:tblPr>
      <w:tblGrid>
        <w:gridCol w:w="2122"/>
        <w:gridCol w:w="6942"/>
        <w:tblGridChange w:id="5242">
          <w:tblGrid>
            <w:gridCol w:w="4554"/>
            <w:gridCol w:w="4510"/>
          </w:tblGrid>
        </w:tblGridChange>
      </w:tblGrid>
      <w:tr w:rsidR="00B8259D" w:rsidRPr="00E646DC" w14:paraId="66C70652" w14:textId="77777777" w:rsidTr="007F547C">
        <w:tc>
          <w:tcPr>
            <w:tcW w:w="2122" w:type="dxa"/>
            <w:tcPrChange w:id="5243" w:author="Administrator" w:date="2024-12-28T12:45:00Z">
              <w:tcPr>
                <w:tcW w:w="4645" w:type="dxa"/>
              </w:tcPr>
            </w:tcPrChange>
          </w:tcPr>
          <w:bookmarkEnd w:id="5016"/>
          <w:bookmarkEnd w:id="5017"/>
          <w:bookmarkEnd w:id="5018"/>
          <w:bookmarkEnd w:id="5019"/>
          <w:p w14:paraId="4F873F0C" w14:textId="77777777" w:rsidR="00B8259D" w:rsidRPr="00E646DC" w:rsidRDefault="00B8259D" w:rsidP="004D7B7B">
            <w:pPr>
              <w:spacing w:line="360" w:lineRule="auto"/>
              <w:jc w:val="both"/>
              <w:rPr>
                <w:lang w:val="en-US"/>
              </w:rPr>
              <w:pPrChange w:id="5244" w:author="Administrator" w:date="2024-12-28T10:43:00Z">
                <w:pPr>
                  <w:spacing w:line="360" w:lineRule="auto"/>
                  <w:jc w:val="center"/>
                </w:pPr>
              </w:pPrChange>
            </w:pPr>
            <w:r w:rsidRPr="00E646DC">
              <w:rPr>
                <w:lang w:val="en-US"/>
              </w:rPr>
              <w:t>Màn hình</w:t>
            </w:r>
          </w:p>
        </w:tc>
        <w:tc>
          <w:tcPr>
            <w:tcW w:w="6942" w:type="dxa"/>
            <w:tcPrChange w:id="5245" w:author="Administrator" w:date="2024-12-28T12:45:00Z">
              <w:tcPr>
                <w:tcW w:w="4645" w:type="dxa"/>
              </w:tcPr>
            </w:tcPrChange>
          </w:tcPr>
          <w:p w14:paraId="128A82C2" w14:textId="77777777" w:rsidR="00B8259D" w:rsidRPr="00E646DC" w:rsidRDefault="00B8259D" w:rsidP="004D7B7B">
            <w:pPr>
              <w:spacing w:line="360" w:lineRule="auto"/>
              <w:jc w:val="both"/>
              <w:rPr>
                <w:lang w:val="en-US"/>
              </w:rPr>
              <w:pPrChange w:id="5246" w:author="Administrator" w:date="2024-12-28T10:43:00Z">
                <w:pPr>
                  <w:spacing w:line="360" w:lineRule="auto"/>
                  <w:jc w:val="center"/>
                </w:pPr>
              </w:pPrChange>
            </w:pPr>
            <w:r w:rsidRPr="00E646DC">
              <w:rPr>
                <w:lang w:val="en-US"/>
              </w:rPr>
              <w:t>Tên màn hình</w:t>
            </w:r>
          </w:p>
        </w:tc>
      </w:tr>
      <w:tr w:rsidR="00B8259D" w:rsidRPr="00E646DC" w14:paraId="4E797CC0" w14:textId="77777777" w:rsidTr="007F547C">
        <w:tc>
          <w:tcPr>
            <w:tcW w:w="2122" w:type="dxa"/>
            <w:tcPrChange w:id="5247" w:author="Administrator" w:date="2024-12-28T12:45:00Z">
              <w:tcPr>
                <w:tcW w:w="4645" w:type="dxa"/>
              </w:tcPr>
            </w:tcPrChange>
          </w:tcPr>
          <w:p w14:paraId="7C4A5A51" w14:textId="77777777" w:rsidR="00B8259D" w:rsidRPr="00E646DC" w:rsidRDefault="00B8259D" w:rsidP="004D7B7B">
            <w:pPr>
              <w:spacing w:line="360" w:lineRule="auto"/>
              <w:jc w:val="both"/>
              <w:rPr>
                <w:lang w:val="en-US"/>
              </w:rPr>
              <w:pPrChange w:id="5248" w:author="Administrator" w:date="2024-12-28T10:43:00Z">
                <w:pPr>
                  <w:spacing w:line="360" w:lineRule="auto"/>
                  <w:jc w:val="center"/>
                </w:pPr>
              </w:pPrChange>
            </w:pPr>
            <w:r w:rsidRPr="00E646DC">
              <w:rPr>
                <w:noProof/>
                <w:lang w:val="en-US"/>
              </w:rPr>
              <w:drawing>
                <wp:inline distT="0" distB="0" distL="0" distR="0" wp14:anchorId="2763FF7A" wp14:editId="424CA07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6942" w:type="dxa"/>
            <w:vAlign w:val="center"/>
            <w:tcPrChange w:id="5249" w:author="Administrator" w:date="2024-12-28T12:45:00Z">
              <w:tcPr>
                <w:tcW w:w="4645" w:type="dxa"/>
              </w:tcPr>
            </w:tcPrChange>
          </w:tcPr>
          <w:p w14:paraId="4B77D028" w14:textId="77777777" w:rsidR="00B8259D" w:rsidRPr="00E646DC" w:rsidRDefault="00B8259D" w:rsidP="004D7B7B">
            <w:pPr>
              <w:spacing w:line="360" w:lineRule="auto"/>
              <w:jc w:val="both"/>
              <w:rPr>
                <w:lang w:val="en-US"/>
              </w:rPr>
              <w:pPrChange w:id="5250" w:author="Administrator" w:date="2024-12-28T10:43:00Z">
                <w:pPr>
                  <w:spacing w:line="360" w:lineRule="auto"/>
                  <w:jc w:val="center"/>
                </w:pPr>
              </w:pPrChange>
            </w:pPr>
            <w:r w:rsidRPr="00E646DC">
              <w:rPr>
                <w:lang w:val="en-US"/>
              </w:rPr>
              <w:t>Màn hình chính Khách hàng</w:t>
            </w:r>
          </w:p>
        </w:tc>
      </w:tr>
      <w:tr w:rsidR="00B8259D" w:rsidRPr="00E646DC" w14:paraId="3378B49C" w14:textId="77777777" w:rsidTr="007F547C">
        <w:tc>
          <w:tcPr>
            <w:tcW w:w="2122" w:type="dxa"/>
            <w:tcPrChange w:id="5251" w:author="Administrator" w:date="2024-12-28T12:45:00Z">
              <w:tcPr>
                <w:tcW w:w="4645" w:type="dxa"/>
              </w:tcPr>
            </w:tcPrChange>
          </w:tcPr>
          <w:p w14:paraId="25B3B302" w14:textId="77777777" w:rsidR="00B8259D" w:rsidRPr="00E646DC" w:rsidRDefault="00B8259D" w:rsidP="004D7B7B">
            <w:pPr>
              <w:spacing w:line="360" w:lineRule="auto"/>
              <w:jc w:val="both"/>
              <w:rPr>
                <w:noProof/>
                <w:lang w:val="en-US"/>
              </w:rPr>
              <w:pPrChange w:id="5252" w:author="Administrator" w:date="2024-12-28T10:43:00Z">
                <w:pPr>
                  <w:spacing w:line="360" w:lineRule="auto"/>
                  <w:jc w:val="center"/>
                </w:pPr>
              </w:pPrChange>
            </w:pPr>
            <w:r w:rsidRPr="00E646DC">
              <w:rPr>
                <w:noProof/>
                <w:lang w:val="en-US"/>
              </w:rPr>
              <w:drawing>
                <wp:inline distT="0" distB="0" distL="0" distR="0" wp14:anchorId="10B406F0" wp14:editId="657AF0A3">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6942" w:type="dxa"/>
            <w:vAlign w:val="center"/>
            <w:tcPrChange w:id="5253" w:author="Administrator" w:date="2024-12-28T12:45:00Z">
              <w:tcPr>
                <w:tcW w:w="4645" w:type="dxa"/>
              </w:tcPr>
            </w:tcPrChange>
          </w:tcPr>
          <w:p w14:paraId="79E724B9" w14:textId="77777777" w:rsidR="00B8259D" w:rsidRPr="00E646DC" w:rsidRDefault="00B8259D" w:rsidP="004D7B7B">
            <w:pPr>
              <w:spacing w:line="360" w:lineRule="auto"/>
              <w:jc w:val="both"/>
              <w:rPr>
                <w:lang w:val="en-US"/>
              </w:rPr>
              <w:pPrChange w:id="5254" w:author="Administrator" w:date="2024-12-28T10:43:00Z">
                <w:pPr>
                  <w:spacing w:line="360" w:lineRule="auto"/>
                  <w:jc w:val="center"/>
                </w:pPr>
              </w:pPrChange>
            </w:pPr>
            <w:r w:rsidRPr="00E646DC">
              <w:rPr>
                <w:lang w:val="en-US"/>
              </w:rPr>
              <w:t>Màn hình đặt xe</w:t>
            </w:r>
          </w:p>
        </w:tc>
      </w:tr>
      <w:tr w:rsidR="00E36DAB" w:rsidRPr="00E646DC" w14:paraId="2DE29389" w14:textId="77777777" w:rsidTr="007F547C">
        <w:tc>
          <w:tcPr>
            <w:tcW w:w="2122" w:type="dxa"/>
            <w:tcPrChange w:id="5255" w:author="Administrator" w:date="2024-12-28T12:45:00Z">
              <w:tcPr>
                <w:tcW w:w="4645" w:type="dxa"/>
              </w:tcPr>
            </w:tcPrChange>
          </w:tcPr>
          <w:p w14:paraId="38B591A0" w14:textId="77777777" w:rsidR="00B8259D" w:rsidRPr="00E646DC" w:rsidRDefault="00B8259D" w:rsidP="004D7B7B">
            <w:pPr>
              <w:spacing w:line="360" w:lineRule="auto"/>
              <w:jc w:val="both"/>
              <w:rPr>
                <w:noProof/>
                <w:lang w:val="en-US"/>
              </w:rPr>
              <w:pPrChange w:id="5256" w:author="Administrator" w:date="2024-12-28T10:43:00Z">
                <w:pPr>
                  <w:spacing w:line="360" w:lineRule="auto"/>
                  <w:jc w:val="center"/>
                </w:pPr>
              </w:pPrChange>
            </w:pPr>
            <w:r w:rsidRPr="00E646DC">
              <w:rPr>
                <w:noProof/>
                <w:lang w:val="en-US"/>
              </w:rPr>
              <w:lastRenderedPageBreak/>
              <w:drawing>
                <wp:inline distT="0" distB="0" distL="0" distR="0" wp14:anchorId="386E9A0C" wp14:editId="0618895E">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6942" w:type="dxa"/>
            <w:vAlign w:val="center"/>
            <w:tcPrChange w:id="5257" w:author="Administrator" w:date="2024-12-28T12:45:00Z">
              <w:tcPr>
                <w:tcW w:w="4645" w:type="dxa"/>
              </w:tcPr>
            </w:tcPrChange>
          </w:tcPr>
          <w:p w14:paraId="28A06F82" w14:textId="77777777" w:rsidR="00B8259D" w:rsidRPr="00E646DC" w:rsidRDefault="00B8259D" w:rsidP="004D7B7B">
            <w:pPr>
              <w:spacing w:line="360" w:lineRule="auto"/>
              <w:jc w:val="both"/>
              <w:rPr>
                <w:lang w:val="en-US"/>
              </w:rPr>
              <w:pPrChange w:id="5258" w:author="Administrator" w:date="2024-12-28T10:43:00Z">
                <w:pPr>
                  <w:spacing w:line="360" w:lineRule="auto"/>
                  <w:jc w:val="center"/>
                </w:pPr>
              </w:pPrChange>
            </w:pPr>
            <w:r w:rsidRPr="00E646DC">
              <w:rPr>
                <w:lang w:val="en-US"/>
              </w:rPr>
              <w:t>Màn hình xem lịch sử chuyến xe</w:t>
            </w:r>
          </w:p>
        </w:tc>
      </w:tr>
      <w:tr w:rsidR="00E36DAB" w:rsidRPr="00E646DC" w14:paraId="193CF460" w14:textId="77777777" w:rsidTr="007F547C">
        <w:tc>
          <w:tcPr>
            <w:tcW w:w="2122" w:type="dxa"/>
            <w:tcPrChange w:id="5259" w:author="Administrator" w:date="2024-12-28T12:45:00Z">
              <w:tcPr>
                <w:tcW w:w="4645" w:type="dxa"/>
              </w:tcPr>
            </w:tcPrChange>
          </w:tcPr>
          <w:p w14:paraId="6842C948" w14:textId="77777777" w:rsidR="00B8259D" w:rsidRPr="00E646DC" w:rsidRDefault="00B8259D" w:rsidP="004D7B7B">
            <w:pPr>
              <w:spacing w:line="360" w:lineRule="auto"/>
              <w:jc w:val="both"/>
              <w:rPr>
                <w:noProof/>
                <w:lang w:val="en-US"/>
              </w:rPr>
              <w:pPrChange w:id="5260" w:author="Administrator" w:date="2024-12-28T10:43:00Z">
                <w:pPr>
                  <w:spacing w:line="360" w:lineRule="auto"/>
                  <w:jc w:val="center"/>
                </w:pPr>
              </w:pPrChange>
            </w:pPr>
            <w:r w:rsidRPr="00E646DC">
              <w:rPr>
                <w:noProof/>
                <w:lang w:val="en-US"/>
              </w:rPr>
              <w:drawing>
                <wp:inline distT="0" distB="0" distL="0" distR="0" wp14:anchorId="765A87CD" wp14:editId="0A18CD92">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6942" w:type="dxa"/>
            <w:vAlign w:val="center"/>
            <w:tcPrChange w:id="5261" w:author="Administrator" w:date="2024-12-28T12:45:00Z">
              <w:tcPr>
                <w:tcW w:w="4645" w:type="dxa"/>
              </w:tcPr>
            </w:tcPrChange>
          </w:tcPr>
          <w:p w14:paraId="6530B92E" w14:textId="77777777" w:rsidR="00B8259D" w:rsidRPr="00E646DC" w:rsidRDefault="00B8259D" w:rsidP="004D7B7B">
            <w:pPr>
              <w:spacing w:line="360" w:lineRule="auto"/>
              <w:jc w:val="both"/>
              <w:rPr>
                <w:lang w:val="en-US"/>
              </w:rPr>
              <w:pPrChange w:id="5262" w:author="Administrator" w:date="2024-12-28T10:43:00Z">
                <w:pPr>
                  <w:spacing w:line="360" w:lineRule="auto"/>
                  <w:jc w:val="center"/>
                </w:pPr>
              </w:pPrChange>
            </w:pPr>
            <w:r w:rsidRPr="00E646DC">
              <w:rPr>
                <w:lang w:val="en-US"/>
              </w:rPr>
              <w:t>Màn hình ví</w:t>
            </w:r>
          </w:p>
        </w:tc>
      </w:tr>
      <w:tr w:rsidR="00E36DAB" w:rsidRPr="00E646DC" w14:paraId="70229795" w14:textId="77777777" w:rsidTr="007F547C">
        <w:tc>
          <w:tcPr>
            <w:tcW w:w="2122" w:type="dxa"/>
            <w:tcPrChange w:id="5263" w:author="Administrator" w:date="2024-12-28T12:45:00Z">
              <w:tcPr>
                <w:tcW w:w="4645" w:type="dxa"/>
              </w:tcPr>
            </w:tcPrChange>
          </w:tcPr>
          <w:p w14:paraId="5277D879" w14:textId="77777777" w:rsidR="00B8259D" w:rsidRPr="00E646DC" w:rsidRDefault="00B8259D" w:rsidP="004D7B7B">
            <w:pPr>
              <w:spacing w:line="360" w:lineRule="auto"/>
              <w:jc w:val="both"/>
              <w:rPr>
                <w:noProof/>
                <w:lang w:val="en-US"/>
              </w:rPr>
              <w:pPrChange w:id="5264" w:author="Administrator" w:date="2024-12-28T10:43:00Z">
                <w:pPr>
                  <w:spacing w:line="360" w:lineRule="auto"/>
                  <w:jc w:val="center"/>
                </w:pPr>
              </w:pPrChange>
            </w:pPr>
            <w:r w:rsidRPr="00E646DC">
              <w:rPr>
                <w:noProof/>
                <w:lang w:val="en-US"/>
              </w:rPr>
              <w:drawing>
                <wp:inline distT="0" distB="0" distL="0" distR="0" wp14:anchorId="74930485" wp14:editId="47216225">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6942" w:type="dxa"/>
            <w:vAlign w:val="center"/>
            <w:tcPrChange w:id="5265" w:author="Administrator" w:date="2024-12-28T12:45:00Z">
              <w:tcPr>
                <w:tcW w:w="4645" w:type="dxa"/>
              </w:tcPr>
            </w:tcPrChange>
          </w:tcPr>
          <w:p w14:paraId="5AB86C60" w14:textId="77777777" w:rsidR="00B8259D" w:rsidRPr="00E646DC" w:rsidRDefault="00B8259D" w:rsidP="004D7B7B">
            <w:pPr>
              <w:spacing w:line="360" w:lineRule="auto"/>
              <w:jc w:val="both"/>
              <w:rPr>
                <w:lang w:val="en-US"/>
              </w:rPr>
              <w:pPrChange w:id="5266" w:author="Administrator" w:date="2024-12-28T10:43:00Z">
                <w:pPr>
                  <w:spacing w:line="360" w:lineRule="auto"/>
                  <w:jc w:val="center"/>
                </w:pPr>
              </w:pPrChange>
            </w:pPr>
            <w:r w:rsidRPr="00E646DC">
              <w:rPr>
                <w:lang w:val="en-US"/>
              </w:rPr>
              <w:t>Màn hình tài khoản</w:t>
            </w:r>
          </w:p>
        </w:tc>
      </w:tr>
      <w:tr w:rsidR="00B8259D" w:rsidRPr="00E646DC" w14:paraId="56D46288" w14:textId="77777777" w:rsidTr="007F547C">
        <w:tc>
          <w:tcPr>
            <w:tcW w:w="2122" w:type="dxa"/>
            <w:tcPrChange w:id="5267" w:author="Administrator" w:date="2024-12-28T12:45:00Z">
              <w:tcPr>
                <w:tcW w:w="4645" w:type="dxa"/>
              </w:tcPr>
            </w:tcPrChange>
          </w:tcPr>
          <w:p w14:paraId="7A1E20DE" w14:textId="77777777" w:rsidR="00B8259D" w:rsidRPr="00E646DC" w:rsidRDefault="00B8259D" w:rsidP="004D7B7B">
            <w:pPr>
              <w:spacing w:line="360" w:lineRule="auto"/>
              <w:jc w:val="both"/>
              <w:rPr>
                <w:noProof/>
                <w:lang w:val="en-US"/>
              </w:rPr>
              <w:pPrChange w:id="5268" w:author="Administrator" w:date="2024-12-28T10:43:00Z">
                <w:pPr>
                  <w:spacing w:line="360" w:lineRule="auto"/>
                  <w:jc w:val="center"/>
                </w:pPr>
              </w:pPrChange>
            </w:pPr>
            <w:r w:rsidRPr="00E646DC">
              <w:rPr>
                <w:noProof/>
                <w:lang w:val="en-US"/>
              </w:rPr>
              <w:lastRenderedPageBreak/>
              <w:drawing>
                <wp:inline distT="0" distB="0" distL="0" distR="0" wp14:anchorId="66BEFAC8" wp14:editId="47A7C69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6942" w:type="dxa"/>
            <w:vAlign w:val="center"/>
            <w:tcPrChange w:id="5269" w:author="Administrator" w:date="2024-12-28T12:45:00Z">
              <w:tcPr>
                <w:tcW w:w="4645" w:type="dxa"/>
              </w:tcPr>
            </w:tcPrChange>
          </w:tcPr>
          <w:p w14:paraId="70DFDAA8" w14:textId="77777777" w:rsidR="00B8259D" w:rsidRPr="00E646DC" w:rsidRDefault="00B8259D" w:rsidP="004D7B7B">
            <w:pPr>
              <w:spacing w:line="360" w:lineRule="auto"/>
              <w:jc w:val="both"/>
              <w:rPr>
                <w:lang w:val="en-US"/>
              </w:rPr>
              <w:pPrChange w:id="5270" w:author="Administrator" w:date="2024-12-28T10:43:00Z">
                <w:pPr>
                  <w:spacing w:line="360" w:lineRule="auto"/>
                  <w:jc w:val="center"/>
                </w:pPr>
              </w:pPrChange>
            </w:pPr>
            <w:r w:rsidRPr="00E646DC">
              <w:rPr>
                <w:lang w:val="en-US"/>
              </w:rPr>
              <w:t>Màn hình tạo yêu cầu nạp tiền</w:t>
            </w:r>
          </w:p>
        </w:tc>
      </w:tr>
      <w:tr w:rsidR="00B8259D" w:rsidRPr="00E646DC" w14:paraId="40922A96" w14:textId="77777777" w:rsidTr="007F547C">
        <w:tc>
          <w:tcPr>
            <w:tcW w:w="2122" w:type="dxa"/>
            <w:tcPrChange w:id="5271" w:author="Administrator" w:date="2024-12-28T12:45:00Z">
              <w:tcPr>
                <w:tcW w:w="4645" w:type="dxa"/>
              </w:tcPr>
            </w:tcPrChange>
          </w:tcPr>
          <w:p w14:paraId="2CD4CCDB" w14:textId="77777777" w:rsidR="00B8259D" w:rsidRPr="00E646DC" w:rsidRDefault="00B8259D" w:rsidP="004D7B7B">
            <w:pPr>
              <w:spacing w:line="360" w:lineRule="auto"/>
              <w:jc w:val="both"/>
              <w:rPr>
                <w:noProof/>
                <w:lang w:val="en-US"/>
              </w:rPr>
              <w:pPrChange w:id="5272" w:author="Administrator" w:date="2024-12-28T10:43:00Z">
                <w:pPr>
                  <w:spacing w:line="360" w:lineRule="auto"/>
                  <w:jc w:val="center"/>
                </w:pPr>
              </w:pPrChange>
            </w:pPr>
            <w:r w:rsidRPr="00E646DC">
              <w:rPr>
                <w:noProof/>
                <w:lang w:val="en-US"/>
              </w:rPr>
              <w:drawing>
                <wp:inline distT="0" distB="0" distL="0" distR="0" wp14:anchorId="0A7A52F8" wp14:editId="11CDABD8">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6942" w:type="dxa"/>
            <w:vAlign w:val="center"/>
            <w:tcPrChange w:id="5273" w:author="Administrator" w:date="2024-12-28T12:45:00Z">
              <w:tcPr>
                <w:tcW w:w="4645" w:type="dxa"/>
              </w:tcPr>
            </w:tcPrChange>
          </w:tcPr>
          <w:p w14:paraId="7AC3B20A" w14:textId="77777777" w:rsidR="00B8259D" w:rsidRPr="00E646DC" w:rsidRDefault="00B8259D" w:rsidP="004D7B7B">
            <w:pPr>
              <w:spacing w:line="360" w:lineRule="auto"/>
              <w:jc w:val="both"/>
              <w:rPr>
                <w:lang w:val="en-US"/>
              </w:rPr>
              <w:pPrChange w:id="5274" w:author="Administrator" w:date="2024-12-28T10:43:00Z">
                <w:pPr>
                  <w:spacing w:line="360" w:lineRule="auto"/>
                  <w:jc w:val="center"/>
                </w:pPr>
              </w:pPrChange>
            </w:pPr>
            <w:r w:rsidRPr="00E646DC">
              <w:rPr>
                <w:lang w:val="en-US"/>
              </w:rPr>
              <w:t>Màn hình chính của Tài xế</w:t>
            </w:r>
          </w:p>
        </w:tc>
      </w:tr>
      <w:tr w:rsidR="00B8259D" w:rsidRPr="00E646DC" w14:paraId="5C5AC8B2" w14:textId="77777777" w:rsidTr="007F547C">
        <w:tc>
          <w:tcPr>
            <w:tcW w:w="2122" w:type="dxa"/>
            <w:tcPrChange w:id="5275" w:author="Administrator" w:date="2024-12-28T12:45:00Z">
              <w:tcPr>
                <w:tcW w:w="4645" w:type="dxa"/>
              </w:tcPr>
            </w:tcPrChange>
          </w:tcPr>
          <w:p w14:paraId="42788732" w14:textId="77777777" w:rsidR="00B8259D" w:rsidRPr="00E646DC" w:rsidRDefault="00B8259D" w:rsidP="004D7B7B">
            <w:pPr>
              <w:spacing w:line="360" w:lineRule="auto"/>
              <w:jc w:val="both"/>
              <w:rPr>
                <w:noProof/>
                <w:lang w:val="en-US"/>
              </w:rPr>
              <w:pPrChange w:id="5276" w:author="Administrator" w:date="2024-12-28T10:43:00Z">
                <w:pPr>
                  <w:spacing w:line="360" w:lineRule="auto"/>
                  <w:jc w:val="center"/>
                </w:pPr>
              </w:pPrChange>
            </w:pPr>
            <w:r w:rsidRPr="00E646DC">
              <w:rPr>
                <w:noProof/>
                <w:lang w:val="en-US"/>
              </w:rPr>
              <w:drawing>
                <wp:inline distT="0" distB="0" distL="0" distR="0" wp14:anchorId="1A463658" wp14:editId="129F7C47">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6942" w:type="dxa"/>
            <w:vAlign w:val="center"/>
            <w:tcPrChange w:id="5277" w:author="Administrator" w:date="2024-12-28T12:45:00Z">
              <w:tcPr>
                <w:tcW w:w="4645" w:type="dxa"/>
              </w:tcPr>
            </w:tcPrChange>
          </w:tcPr>
          <w:p w14:paraId="24E766AD" w14:textId="77777777" w:rsidR="00B8259D" w:rsidRPr="00E646DC" w:rsidRDefault="00B8259D" w:rsidP="004D7B7B">
            <w:pPr>
              <w:spacing w:line="360" w:lineRule="auto"/>
              <w:jc w:val="both"/>
              <w:rPr>
                <w:lang w:val="en-US"/>
              </w:rPr>
              <w:pPrChange w:id="5278" w:author="Administrator" w:date="2024-12-28T10:43:00Z">
                <w:pPr>
                  <w:spacing w:line="360" w:lineRule="auto"/>
                  <w:jc w:val="center"/>
                </w:pPr>
              </w:pPrChange>
            </w:pPr>
            <w:r w:rsidRPr="00E646DC">
              <w:rPr>
                <w:lang w:val="en-US"/>
              </w:rPr>
              <w:t>Màn hình xem chi tiết chuyến xe</w:t>
            </w:r>
          </w:p>
        </w:tc>
      </w:tr>
      <w:tr w:rsidR="00B8259D" w:rsidRPr="00E646DC" w14:paraId="177AC299" w14:textId="77777777" w:rsidTr="007F547C">
        <w:tc>
          <w:tcPr>
            <w:tcW w:w="2122" w:type="dxa"/>
            <w:tcPrChange w:id="5279" w:author="Administrator" w:date="2024-12-28T12:45:00Z">
              <w:tcPr>
                <w:tcW w:w="4645" w:type="dxa"/>
              </w:tcPr>
            </w:tcPrChange>
          </w:tcPr>
          <w:p w14:paraId="21D24A4E" w14:textId="77777777" w:rsidR="00B8259D" w:rsidRPr="00E646DC" w:rsidRDefault="00B8259D" w:rsidP="004D7B7B">
            <w:pPr>
              <w:spacing w:line="360" w:lineRule="auto"/>
              <w:jc w:val="both"/>
              <w:rPr>
                <w:noProof/>
                <w:lang w:val="en-US"/>
              </w:rPr>
              <w:pPrChange w:id="5280" w:author="Administrator" w:date="2024-12-28T10:43:00Z">
                <w:pPr>
                  <w:spacing w:line="360" w:lineRule="auto"/>
                  <w:jc w:val="center"/>
                </w:pPr>
              </w:pPrChange>
            </w:pPr>
            <w:r w:rsidRPr="00E646DC">
              <w:rPr>
                <w:noProof/>
                <w:lang w:val="en-US"/>
              </w:rPr>
              <w:lastRenderedPageBreak/>
              <w:drawing>
                <wp:inline distT="0" distB="0" distL="0" distR="0" wp14:anchorId="0B6F6D03" wp14:editId="4CB5CEED">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80"/>
                          <a:stretch>
                            <a:fillRect/>
                          </a:stretch>
                        </pic:blipFill>
                        <pic:spPr>
                          <a:xfrm>
                            <a:off x="0" y="0"/>
                            <a:ext cx="1170286" cy="2470490"/>
                          </a:xfrm>
                          <a:prstGeom prst="rect">
                            <a:avLst/>
                          </a:prstGeom>
                        </pic:spPr>
                      </pic:pic>
                    </a:graphicData>
                  </a:graphic>
                </wp:inline>
              </w:drawing>
            </w:r>
          </w:p>
        </w:tc>
        <w:tc>
          <w:tcPr>
            <w:tcW w:w="6942" w:type="dxa"/>
            <w:vAlign w:val="center"/>
            <w:tcPrChange w:id="5281" w:author="Administrator" w:date="2024-12-28T12:45:00Z">
              <w:tcPr>
                <w:tcW w:w="4645" w:type="dxa"/>
              </w:tcPr>
            </w:tcPrChange>
          </w:tcPr>
          <w:p w14:paraId="1B794C8F" w14:textId="77777777" w:rsidR="00B8259D" w:rsidRPr="00E646DC" w:rsidRDefault="00B8259D" w:rsidP="004D7B7B">
            <w:pPr>
              <w:spacing w:line="360" w:lineRule="auto"/>
              <w:jc w:val="both"/>
              <w:rPr>
                <w:lang w:val="en-US"/>
              </w:rPr>
              <w:pPrChange w:id="5282" w:author="Administrator" w:date="2024-12-28T10:43:00Z">
                <w:pPr>
                  <w:spacing w:line="360" w:lineRule="auto"/>
                  <w:jc w:val="center"/>
                </w:pPr>
              </w:pPrChange>
            </w:pPr>
            <w:r w:rsidRPr="00E646DC">
              <w:rPr>
                <w:lang w:val="en-US"/>
              </w:rPr>
              <w:t>Màn hình thực hiện chuyến xe của Tài xế</w:t>
            </w:r>
          </w:p>
        </w:tc>
      </w:tr>
      <w:tr w:rsidR="00B8259D" w:rsidRPr="00E646DC" w14:paraId="4FF8B4B8" w14:textId="77777777" w:rsidTr="007F547C">
        <w:tc>
          <w:tcPr>
            <w:tcW w:w="2122" w:type="dxa"/>
            <w:tcPrChange w:id="5283" w:author="Administrator" w:date="2024-12-28T12:45:00Z">
              <w:tcPr>
                <w:tcW w:w="4645" w:type="dxa"/>
              </w:tcPr>
            </w:tcPrChange>
          </w:tcPr>
          <w:p w14:paraId="5B882758" w14:textId="77777777" w:rsidR="00B8259D" w:rsidRPr="00E646DC" w:rsidRDefault="00B8259D" w:rsidP="004D7B7B">
            <w:pPr>
              <w:spacing w:line="360" w:lineRule="auto"/>
              <w:jc w:val="both"/>
              <w:rPr>
                <w:lang w:val="en-US"/>
              </w:rPr>
              <w:pPrChange w:id="5284" w:author="Administrator" w:date="2024-12-28T10:43:00Z">
                <w:pPr>
                  <w:spacing w:line="360" w:lineRule="auto"/>
                  <w:jc w:val="center"/>
                </w:pPr>
              </w:pPrChange>
            </w:pPr>
            <w:r w:rsidRPr="00E646DC">
              <w:rPr>
                <w:noProof/>
                <w:lang w:val="en-US"/>
              </w:rPr>
              <w:drawing>
                <wp:inline distT="0" distB="0" distL="0" distR="0" wp14:anchorId="75D034D5" wp14:editId="4F87CE4F">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6942" w:type="dxa"/>
            <w:vAlign w:val="center"/>
            <w:tcPrChange w:id="5285" w:author="Administrator" w:date="2024-12-28T12:45:00Z">
              <w:tcPr>
                <w:tcW w:w="4645" w:type="dxa"/>
              </w:tcPr>
            </w:tcPrChange>
          </w:tcPr>
          <w:p w14:paraId="115A4AEA" w14:textId="77777777" w:rsidR="00B8259D" w:rsidRPr="00E646DC" w:rsidRDefault="00B8259D" w:rsidP="004D7B7B">
            <w:pPr>
              <w:spacing w:line="360" w:lineRule="auto"/>
              <w:jc w:val="both"/>
              <w:rPr>
                <w:lang w:val="en-US"/>
              </w:rPr>
              <w:pPrChange w:id="5286" w:author="Administrator" w:date="2024-12-28T10:43:00Z">
                <w:pPr>
                  <w:spacing w:line="360" w:lineRule="auto"/>
                  <w:jc w:val="center"/>
                </w:pPr>
              </w:pPrChange>
            </w:pPr>
            <w:r w:rsidRPr="00E646DC">
              <w:rPr>
                <w:lang w:val="en-US"/>
              </w:rPr>
              <w:t>Màn hình thực hiện chuyến xe của Khách hàng</w:t>
            </w:r>
          </w:p>
        </w:tc>
      </w:tr>
      <w:tr w:rsidR="00B8259D" w:rsidRPr="00E646DC" w14:paraId="22F0E28D" w14:textId="77777777" w:rsidTr="007F547C">
        <w:trPr>
          <w:trHeight w:val="3276"/>
          <w:trPrChange w:id="5287" w:author="Administrator" w:date="2024-12-28T12:45:00Z">
            <w:trPr>
              <w:trHeight w:val="3276"/>
            </w:trPr>
          </w:trPrChange>
        </w:trPr>
        <w:tc>
          <w:tcPr>
            <w:tcW w:w="2122" w:type="dxa"/>
            <w:tcPrChange w:id="5288" w:author="Administrator" w:date="2024-12-28T12:45:00Z">
              <w:tcPr>
                <w:tcW w:w="4645" w:type="dxa"/>
              </w:tcPr>
            </w:tcPrChange>
          </w:tcPr>
          <w:p w14:paraId="1339DC26" w14:textId="77777777" w:rsidR="00B8259D" w:rsidRPr="00E646DC" w:rsidRDefault="00B8259D" w:rsidP="004D7B7B">
            <w:pPr>
              <w:spacing w:line="360" w:lineRule="auto"/>
              <w:jc w:val="both"/>
              <w:rPr>
                <w:noProof/>
                <w:lang w:val="en-US"/>
              </w:rPr>
              <w:pPrChange w:id="5289" w:author="Administrator" w:date="2024-12-28T10:43:00Z">
                <w:pPr>
                  <w:spacing w:line="360" w:lineRule="auto"/>
                  <w:jc w:val="center"/>
                </w:pPr>
              </w:pPrChange>
            </w:pPr>
            <w:r w:rsidRPr="00E646DC">
              <w:rPr>
                <w:noProof/>
                <w:lang w:val="en-US"/>
              </w:rPr>
              <w:drawing>
                <wp:inline distT="0" distB="0" distL="0" distR="0" wp14:anchorId="28027B27" wp14:editId="023B4177">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6942" w:type="dxa"/>
            <w:vAlign w:val="center"/>
            <w:tcPrChange w:id="5290" w:author="Administrator" w:date="2024-12-28T12:45:00Z">
              <w:tcPr>
                <w:tcW w:w="4645" w:type="dxa"/>
              </w:tcPr>
            </w:tcPrChange>
          </w:tcPr>
          <w:p w14:paraId="2DBF6776" w14:textId="77777777" w:rsidR="00B8259D" w:rsidRPr="00E646DC" w:rsidRDefault="00B8259D" w:rsidP="004D7B7B">
            <w:pPr>
              <w:spacing w:line="360" w:lineRule="auto"/>
              <w:jc w:val="both"/>
              <w:rPr>
                <w:lang w:val="en-US"/>
              </w:rPr>
              <w:pPrChange w:id="5291" w:author="Administrator" w:date="2024-12-28T10:43:00Z">
                <w:pPr>
                  <w:spacing w:line="360" w:lineRule="auto"/>
                  <w:jc w:val="center"/>
                </w:pPr>
              </w:pPrChange>
            </w:pPr>
            <w:r w:rsidRPr="00E646DC">
              <w:rPr>
                <w:lang w:val="en-US"/>
              </w:rPr>
              <w:t>Màn hình hoàn thành chuyến xe của Khách hàng</w:t>
            </w:r>
          </w:p>
        </w:tc>
      </w:tr>
    </w:tbl>
    <w:p w14:paraId="0E2FF60B" w14:textId="77777777" w:rsidR="00B8259D" w:rsidRPr="00E646DC" w:rsidRDefault="00B8259D" w:rsidP="004D7B7B">
      <w:pPr>
        <w:pStyle w:val="Heading8"/>
        <w:rPr>
          <w:rFonts w:cs="Times New Roman"/>
          <w:lang w:val="en-US"/>
        </w:rPr>
        <w:pPrChange w:id="5292" w:author="Administrator" w:date="2024-12-28T10:46:00Z">
          <w:pPr>
            <w:pStyle w:val="Heading8"/>
            <w:spacing w:line="360" w:lineRule="auto"/>
          </w:pPr>
        </w:pPrChange>
      </w:pPr>
      <w:bookmarkStart w:id="5293" w:name="_Toc186274612"/>
      <w:r w:rsidRPr="00E646DC">
        <w:rPr>
          <w:rFonts w:cs="Times New Roman"/>
          <w:lang w:val="en-US"/>
        </w:rPr>
        <w:lastRenderedPageBreak/>
        <w:t>Bảng 4.</w:t>
      </w:r>
      <w:r w:rsidR="002C3D2E" w:rsidRPr="00E646DC">
        <w:rPr>
          <w:rFonts w:cs="Times New Roman"/>
          <w:lang w:val="en-US"/>
        </w:rPr>
        <w:t>2</w:t>
      </w:r>
      <w:r w:rsidRPr="00E646DC">
        <w:rPr>
          <w:rFonts w:cs="Times New Roman"/>
          <w:lang w:val="en-US"/>
        </w:rPr>
        <w:t xml:space="preserve"> Màn hình ứng dụng</w:t>
      </w:r>
      <w:bookmarkEnd w:id="5293"/>
    </w:p>
    <w:p w14:paraId="6DB8A0D0" w14:textId="6DB9232A" w:rsidR="00A67DC5" w:rsidRDefault="00B8259D" w:rsidP="0045438E">
      <w:pPr>
        <w:pStyle w:val="NoSpacing"/>
        <w:rPr>
          <w:ins w:id="5294" w:author="Administrator" w:date="2024-12-28T12:13:00Z"/>
          <w:lang w:val="en-US"/>
        </w:rPr>
        <w:pPrChange w:id="5295" w:author="Administrator" w:date="2024-12-28T12:13:00Z">
          <w:pPr>
            <w:pStyle w:val="Heading7"/>
          </w:pPr>
        </w:pPrChange>
      </w:pPr>
      <w:r w:rsidRPr="00E646DC">
        <w:rPr>
          <w:noProof/>
          <w:lang w:val="en-US"/>
        </w:rPr>
        <w:drawing>
          <wp:inline distT="0" distB="0" distL="0" distR="0" wp14:anchorId="364B31D8" wp14:editId="7DC40D79">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16"/>
                    <a:stretch>
                      <a:fillRect/>
                    </a:stretch>
                  </pic:blipFill>
                  <pic:spPr>
                    <a:xfrm>
                      <a:off x="0" y="0"/>
                      <a:ext cx="5761990" cy="2909570"/>
                    </a:xfrm>
                    <a:prstGeom prst="rect">
                      <a:avLst/>
                    </a:prstGeom>
                  </pic:spPr>
                </pic:pic>
              </a:graphicData>
            </a:graphic>
          </wp:inline>
        </w:drawing>
      </w:r>
      <w:bookmarkStart w:id="5296" w:name="OLE_LINK46"/>
      <w:bookmarkStart w:id="5297" w:name="OLE_LINK47"/>
      <w:del w:id="5298" w:author="Administrator" w:date="2024-12-28T12:02:00Z">
        <w:r w:rsidRPr="00E646DC" w:rsidDel="00A43156">
          <w:rPr>
            <w:rStyle w:val="Heading7Char"/>
            <w:rFonts w:cs="Times New Roman"/>
          </w:rPr>
          <w:delText>Hình 4.1</w:delText>
        </w:r>
        <w:r w:rsidR="003B12D8" w:rsidRPr="00E646DC" w:rsidDel="00A43156">
          <w:rPr>
            <w:rStyle w:val="Heading7Char"/>
            <w:rFonts w:cs="Times New Roman"/>
            <w:rPrChange w:id="5299" w:author="Administrator" w:date="2024-12-28T10:51:00Z">
              <w:rPr>
                <w:rStyle w:val="Heading7Char"/>
                <w:rFonts w:cs="Times New Roman"/>
                <w:lang w:val="en-AU"/>
              </w:rPr>
            </w:rPrChange>
          </w:rPr>
          <w:delText>6</w:delText>
        </w:r>
        <w:r w:rsidRPr="00E646DC" w:rsidDel="00A43156">
          <w:rPr>
            <w:rStyle w:val="Heading7Char"/>
            <w:rFonts w:cs="Times New Roman"/>
          </w:rPr>
          <w:delText xml:space="preserve"> Màn hình thống kê</w:delText>
        </w:r>
      </w:del>
    </w:p>
    <w:p w14:paraId="28A91A32" w14:textId="5AFACCE7" w:rsidR="0045438E" w:rsidRPr="00E646DC" w:rsidRDefault="0045438E" w:rsidP="0045438E">
      <w:pPr>
        <w:pStyle w:val="Heading7"/>
        <w:spacing w:line="360" w:lineRule="auto"/>
        <w:rPr>
          <w:ins w:id="5300" w:author="Administrator" w:date="2024-12-28T12:13:00Z"/>
          <w:rFonts w:cs="Times New Roman"/>
          <w:lang w:val="en-US"/>
        </w:rPr>
      </w:pPr>
      <w:bookmarkStart w:id="5301" w:name="_Toc186281425"/>
      <w:ins w:id="5302" w:author="Administrator" w:date="2024-12-28T12:13:00Z">
        <w:r w:rsidRPr="00E646DC">
          <w:rPr>
            <w:rFonts w:cs="Times New Roman"/>
            <w:lang w:val="en-US"/>
          </w:rPr>
          <w:t>Hình 4.</w:t>
        </w:r>
        <w:r>
          <w:rPr>
            <w:rFonts w:cs="Times New Roman"/>
            <w:lang w:val="en-US"/>
          </w:rPr>
          <w:t>1</w:t>
        </w:r>
        <w:r w:rsidRPr="00E646DC">
          <w:rPr>
            <w:rFonts w:cs="Times New Roman"/>
            <w:lang w:val="en-US"/>
          </w:rPr>
          <w:t xml:space="preserve">6 </w:t>
        </w:r>
        <w:r>
          <w:rPr>
            <w:rFonts w:cs="Times New Roman"/>
            <w:lang w:val="en-US"/>
          </w:rPr>
          <w:t>Màn hình thống kê</w:t>
        </w:r>
        <w:bookmarkEnd w:id="5301"/>
      </w:ins>
    </w:p>
    <w:p w14:paraId="3326FB33" w14:textId="77777777" w:rsidR="0045438E" w:rsidRPr="0045438E" w:rsidRDefault="0045438E" w:rsidP="0045438E">
      <w:pPr>
        <w:rPr>
          <w:ins w:id="5303" w:author="Administrator" w:date="2024-12-28T12:06:00Z"/>
          <w:lang w:val="en-US"/>
        </w:rPr>
        <w:pPrChange w:id="5304" w:author="Administrator" w:date="2024-12-28T12:13:00Z">
          <w:pPr>
            <w:pStyle w:val="Heading7"/>
          </w:pPr>
        </w:pPrChange>
      </w:pPr>
    </w:p>
    <w:p w14:paraId="5CA12455" w14:textId="617C042A" w:rsidR="00A43156" w:rsidRPr="00E646DC" w:rsidRDefault="00A43156" w:rsidP="00A07B3D">
      <w:pPr>
        <w:pStyle w:val="NoSpacing"/>
        <w:jc w:val="center"/>
        <w:rPr>
          <w:ins w:id="5305" w:author="Administrator" w:date="2024-12-28T12:02:00Z"/>
          <w:lang w:val="en-US"/>
        </w:rPr>
        <w:pPrChange w:id="5306" w:author="Administrator" w:date="2024-12-28T12:04:00Z">
          <w:pPr>
            <w:pStyle w:val="Heading7"/>
          </w:pPr>
        </w:pPrChange>
      </w:pPr>
    </w:p>
    <w:p w14:paraId="60FECE06" w14:textId="47E2A357" w:rsidR="00B8259D" w:rsidRPr="00A43156" w:rsidRDefault="00B8259D" w:rsidP="00A43156">
      <w:pPr>
        <w:pStyle w:val="NoSpacing"/>
        <w:jc w:val="center"/>
        <w:rPr>
          <w:lang w:val="en-US"/>
        </w:rPr>
        <w:pPrChange w:id="5307" w:author="Administrator" w:date="2024-12-28T12:02:00Z">
          <w:pPr>
            <w:spacing w:line="360" w:lineRule="auto"/>
            <w:jc w:val="center"/>
          </w:pPr>
        </w:pPrChange>
      </w:pPr>
    </w:p>
    <w:bookmarkEnd w:id="5296"/>
    <w:bookmarkEnd w:id="5297"/>
    <w:p w14:paraId="2A32A7B4" w14:textId="77777777" w:rsidR="00B8259D" w:rsidRPr="00E646DC" w:rsidRDefault="00B8259D" w:rsidP="0045438E">
      <w:pPr>
        <w:pStyle w:val="NoSpacing"/>
        <w:rPr>
          <w:lang w:val="en-US"/>
        </w:rPr>
        <w:pPrChange w:id="5308" w:author="Administrator" w:date="2024-12-28T12:28:00Z">
          <w:pPr>
            <w:spacing w:line="360" w:lineRule="auto"/>
          </w:pPr>
        </w:pPrChange>
      </w:pPr>
      <w:r w:rsidRPr="00E646DC">
        <w:rPr>
          <w:noProof/>
          <w:lang w:val="en-US"/>
        </w:rPr>
        <w:drawing>
          <wp:inline distT="0" distB="0" distL="0" distR="0" wp14:anchorId="6545E247" wp14:editId="4506996E">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3"/>
                    <a:stretch>
                      <a:fillRect/>
                    </a:stretch>
                  </pic:blipFill>
                  <pic:spPr>
                    <a:xfrm>
                      <a:off x="0" y="0"/>
                      <a:ext cx="5761990" cy="2906395"/>
                    </a:xfrm>
                    <a:prstGeom prst="rect">
                      <a:avLst/>
                    </a:prstGeom>
                  </pic:spPr>
                </pic:pic>
              </a:graphicData>
            </a:graphic>
          </wp:inline>
        </w:drawing>
      </w:r>
    </w:p>
    <w:p w14:paraId="6A241F4D" w14:textId="65ED2444" w:rsidR="0045438E" w:rsidRPr="00E646DC" w:rsidRDefault="00B8259D" w:rsidP="0045438E">
      <w:pPr>
        <w:pStyle w:val="Heading7"/>
        <w:spacing w:line="360" w:lineRule="auto"/>
        <w:rPr>
          <w:ins w:id="5309" w:author="Administrator" w:date="2024-12-28T12:27:00Z"/>
          <w:rFonts w:cs="Times New Roman"/>
          <w:lang w:val="en-US"/>
        </w:rPr>
      </w:pPr>
      <w:del w:id="5310" w:author="Administrator" w:date="2024-12-28T12:28:00Z">
        <w:r w:rsidRPr="00E646DC" w:rsidDel="0045438E">
          <w:rPr>
            <w:rFonts w:cs="Times New Roman"/>
            <w:lang w:val="en-US"/>
          </w:rPr>
          <w:delText>Hình 4.1</w:delText>
        </w:r>
        <w:r w:rsidR="003B12D8" w:rsidRPr="00E646DC" w:rsidDel="0045438E">
          <w:rPr>
            <w:rFonts w:cs="Times New Roman"/>
            <w:lang w:val="en-US"/>
          </w:rPr>
          <w:delText>7</w:delText>
        </w:r>
        <w:r w:rsidRPr="00E646DC" w:rsidDel="0045438E">
          <w:rPr>
            <w:rFonts w:cs="Times New Roman"/>
            <w:lang w:val="en-US"/>
          </w:rPr>
          <w:delText xml:space="preserve"> Màn hình Quản lý khách hàng</w:delText>
        </w:r>
      </w:del>
      <w:bookmarkStart w:id="5311" w:name="_Toc186281426"/>
      <w:ins w:id="5312" w:author="Administrator" w:date="2024-12-28T12:27:00Z">
        <w:r w:rsidR="0045438E" w:rsidRPr="00E646DC">
          <w:rPr>
            <w:rFonts w:cs="Times New Roman"/>
            <w:lang w:val="en-US"/>
          </w:rPr>
          <w:t xml:space="preserve">Hình </w:t>
        </w:r>
      </w:ins>
      <w:ins w:id="5313" w:author="Administrator" w:date="2024-12-28T12:28:00Z">
        <w:r w:rsidR="0045438E" w:rsidRPr="00E646DC">
          <w:rPr>
            <w:rFonts w:cs="Times New Roman"/>
            <w:lang w:val="en-US"/>
          </w:rPr>
          <w:t>4.17 Màn hình Quản lý khách hàng</w:t>
        </w:r>
      </w:ins>
      <w:bookmarkEnd w:id="5311"/>
    </w:p>
    <w:p w14:paraId="4D631456" w14:textId="77777777" w:rsidR="0045438E" w:rsidRPr="0045438E" w:rsidRDefault="0045438E" w:rsidP="0045438E">
      <w:pPr>
        <w:rPr>
          <w:ins w:id="5314" w:author="Administrator" w:date="2024-12-28T10:45:00Z"/>
          <w:lang w:val="en-US"/>
        </w:rPr>
        <w:pPrChange w:id="5315" w:author="Administrator" w:date="2024-12-28T12:27:00Z">
          <w:pPr>
            <w:pStyle w:val="Heading7"/>
          </w:pPr>
        </w:pPrChange>
      </w:pPr>
    </w:p>
    <w:p w14:paraId="097D1E70" w14:textId="3F5E874D" w:rsidR="00A67DC5" w:rsidRDefault="004D7B7B" w:rsidP="0045438E">
      <w:pPr>
        <w:pStyle w:val="NoSpacing"/>
        <w:rPr>
          <w:ins w:id="5316" w:author="Administrator" w:date="2024-12-28T12:28:00Z"/>
          <w:lang w:val="en-US"/>
        </w:rPr>
      </w:pPr>
      <w:moveToRangeStart w:id="5317" w:author="Administrator" w:date="2024-12-28T10:45:00Z" w:name="move186275163"/>
      <w:moveTo w:id="5318" w:author="Administrator" w:date="2024-12-28T10:45:00Z">
        <w:r w:rsidRPr="00E646DC">
          <w:rPr>
            <w:noProof/>
            <w:lang w:val="en-US"/>
          </w:rPr>
          <w:lastRenderedPageBreak/>
          <w:drawing>
            <wp:inline distT="0" distB="0" distL="0" distR="0" wp14:anchorId="28511356" wp14:editId="495FA3C8">
              <wp:extent cx="5761990" cy="290639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14"/>
                      <a:stretch>
                        <a:fillRect/>
                      </a:stretch>
                    </pic:blipFill>
                    <pic:spPr>
                      <a:xfrm>
                        <a:off x="0" y="0"/>
                        <a:ext cx="5761990" cy="2906395"/>
                      </a:xfrm>
                      <a:prstGeom prst="rect">
                        <a:avLst/>
                      </a:prstGeom>
                    </pic:spPr>
                  </pic:pic>
                </a:graphicData>
              </a:graphic>
            </wp:inline>
          </w:drawing>
        </w:r>
      </w:moveTo>
    </w:p>
    <w:p w14:paraId="76FC27B2" w14:textId="070B578B" w:rsidR="0045438E" w:rsidRPr="00E646DC" w:rsidRDefault="0045438E" w:rsidP="0045438E">
      <w:pPr>
        <w:pStyle w:val="Heading7"/>
        <w:spacing w:line="360" w:lineRule="auto"/>
        <w:rPr>
          <w:ins w:id="5319" w:author="Administrator" w:date="2024-12-28T12:28:00Z"/>
          <w:rFonts w:cs="Times New Roman"/>
          <w:lang w:val="en-US"/>
        </w:rPr>
      </w:pPr>
      <w:bookmarkStart w:id="5320" w:name="_Toc186281427"/>
      <w:ins w:id="5321" w:author="Administrator" w:date="2024-12-28T12:28:00Z">
        <w:r w:rsidRPr="00E646DC">
          <w:rPr>
            <w:rFonts w:cs="Times New Roman"/>
            <w:lang w:val="en-US"/>
          </w:rPr>
          <w:t xml:space="preserve">Hình </w:t>
        </w:r>
        <w:r w:rsidRPr="00E646DC">
          <w:rPr>
            <w:lang w:val="en-US"/>
          </w:rPr>
          <w:t>4.1</w:t>
        </w:r>
        <w:r>
          <w:rPr>
            <w:lang w:val="en-US"/>
          </w:rPr>
          <w:t>8</w:t>
        </w:r>
        <w:r w:rsidRPr="00E646DC">
          <w:rPr>
            <w:lang w:val="en-US"/>
          </w:rPr>
          <w:t xml:space="preserve"> Màn hình </w:t>
        </w:r>
        <w:r>
          <w:rPr>
            <w:lang w:val="en-US"/>
          </w:rPr>
          <w:t>Quản lý vị trí tài xế</w:t>
        </w:r>
        <w:bookmarkEnd w:id="5320"/>
      </w:ins>
    </w:p>
    <w:p w14:paraId="736C99B1" w14:textId="072224B6" w:rsidR="004D7B7B" w:rsidRPr="00A43156" w:rsidDel="007F547C" w:rsidRDefault="004D7B7B" w:rsidP="007F547C">
      <w:pPr>
        <w:pStyle w:val="NoSpacing"/>
        <w:rPr>
          <w:del w:id="5322" w:author="Administrator" w:date="2024-12-28T12:43:00Z"/>
          <w:moveTo w:id="5323" w:author="Administrator" w:date="2024-12-28T10:45:00Z"/>
          <w:rStyle w:val="Heading7Char"/>
          <w:rPrChange w:id="5324" w:author="Administrator" w:date="2024-12-28T12:01:00Z">
            <w:rPr>
              <w:del w:id="5325" w:author="Administrator" w:date="2024-12-28T12:43:00Z"/>
              <w:moveTo w:id="5326" w:author="Administrator" w:date="2024-12-28T10:45:00Z"/>
              <w:lang w:val="en-US"/>
            </w:rPr>
          </w:rPrChange>
        </w:rPr>
        <w:pPrChange w:id="5327" w:author="Administrator" w:date="2024-12-28T12:43:00Z">
          <w:pPr>
            <w:pStyle w:val="Heading7"/>
          </w:pPr>
        </w:pPrChange>
      </w:pPr>
      <w:moveTo w:id="5328" w:author="Administrator" w:date="2024-12-28T10:45:00Z">
        <w:del w:id="5329" w:author="Administrator" w:date="2024-12-28T12:07:00Z">
          <w:r w:rsidRPr="00A43156" w:rsidDel="00A67DC5">
            <w:rPr>
              <w:rStyle w:val="Heading7Char"/>
              <w:rPrChange w:id="5330" w:author="Administrator" w:date="2024-12-28T12:01:00Z">
                <w:rPr>
                  <w:lang w:val="en-US"/>
                </w:rPr>
              </w:rPrChange>
            </w:rPr>
            <w:delText>Hình 4.18 Màn hình Quản lý vị trí tài xế</w:delText>
          </w:r>
        </w:del>
      </w:moveTo>
    </w:p>
    <w:moveToRangeEnd w:id="5317"/>
    <w:p w14:paraId="6C6B1609" w14:textId="77777777" w:rsidR="004D7B7B" w:rsidRPr="00E646DC" w:rsidDel="007F547C" w:rsidRDefault="004D7B7B" w:rsidP="007F547C">
      <w:pPr>
        <w:rPr>
          <w:del w:id="5331" w:author="Administrator" w:date="2024-12-28T12:43:00Z"/>
          <w:lang w:val="en-US"/>
        </w:rPr>
        <w:pPrChange w:id="5332" w:author="Administrator" w:date="2024-12-28T12:43:00Z">
          <w:pPr>
            <w:pStyle w:val="Heading7"/>
            <w:spacing w:line="360" w:lineRule="auto"/>
          </w:pPr>
        </w:pPrChange>
      </w:pPr>
    </w:p>
    <w:p w14:paraId="7FF2A5FE" w14:textId="77777777" w:rsidR="00B8259D" w:rsidRPr="00E646DC" w:rsidRDefault="00B8259D" w:rsidP="007F547C">
      <w:pPr>
        <w:pStyle w:val="NoSpacing"/>
        <w:rPr>
          <w:lang w:val="en-US"/>
        </w:rPr>
        <w:pPrChange w:id="5333" w:author="Administrator" w:date="2024-12-28T12:43:00Z">
          <w:pPr>
            <w:spacing w:line="360" w:lineRule="auto"/>
          </w:pPr>
        </w:pPrChange>
      </w:pPr>
    </w:p>
    <w:p w14:paraId="1AD701A1" w14:textId="497B28AA" w:rsidR="00B8259D" w:rsidRPr="00E646DC" w:rsidDel="004D7B7B" w:rsidRDefault="00B8259D" w:rsidP="004D7B7B">
      <w:pPr>
        <w:pStyle w:val="Heading7"/>
        <w:rPr>
          <w:moveFrom w:id="5334" w:author="Administrator" w:date="2024-12-28T10:45:00Z"/>
          <w:rFonts w:cs="Times New Roman"/>
          <w:lang w:val="en-US"/>
        </w:rPr>
        <w:pPrChange w:id="5335" w:author="Administrator" w:date="2024-12-28T10:45:00Z">
          <w:pPr>
            <w:spacing w:line="360" w:lineRule="auto"/>
          </w:pPr>
        </w:pPrChange>
      </w:pPr>
      <w:moveFromRangeStart w:id="5336" w:author="Administrator" w:date="2024-12-28T10:45:00Z" w:name="move186275163"/>
      <w:moveFrom w:id="5337" w:author="Administrator" w:date="2024-12-28T10:45:00Z">
        <w:r w:rsidRPr="00E646DC" w:rsidDel="004D7B7B">
          <w:rPr>
            <w:rFonts w:cs="Times New Roman"/>
            <w:noProof/>
            <w:lang w:val="en-US"/>
          </w:rPr>
          <w:drawing>
            <wp:inline distT="0" distB="0" distL="0" distR="0" wp14:anchorId="2938F06C" wp14:editId="086C2273">
              <wp:extent cx="5761990" cy="2906395"/>
              <wp:effectExtent l="0" t="0" r="0" b="0"/>
              <wp:docPr id="15492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14"/>
                      <a:stretch>
                        <a:fillRect/>
                      </a:stretch>
                    </pic:blipFill>
                    <pic:spPr>
                      <a:xfrm>
                        <a:off x="0" y="0"/>
                        <a:ext cx="5761990" cy="2906395"/>
                      </a:xfrm>
                      <a:prstGeom prst="rect">
                        <a:avLst/>
                      </a:prstGeom>
                    </pic:spPr>
                  </pic:pic>
                </a:graphicData>
              </a:graphic>
            </wp:inline>
          </w:drawing>
        </w:r>
      </w:moveFrom>
    </w:p>
    <w:p w14:paraId="456636CF" w14:textId="423C4ABC" w:rsidR="00B8259D" w:rsidRPr="00E646DC" w:rsidDel="004D7B7B" w:rsidRDefault="00B8259D" w:rsidP="004D7B7B">
      <w:pPr>
        <w:pStyle w:val="Heading7"/>
        <w:rPr>
          <w:moveFrom w:id="5338" w:author="Administrator" w:date="2024-12-28T10:45:00Z"/>
          <w:rFonts w:cs="Times New Roman"/>
          <w:lang w:val="en-US"/>
        </w:rPr>
        <w:pPrChange w:id="5339" w:author="Administrator" w:date="2024-12-28T10:45:00Z">
          <w:pPr>
            <w:pStyle w:val="Heading7"/>
            <w:spacing w:line="360" w:lineRule="auto"/>
          </w:pPr>
        </w:pPrChange>
      </w:pPr>
      <w:bookmarkStart w:id="5340" w:name="OLE_LINK48"/>
      <w:bookmarkStart w:id="5341" w:name="OLE_LINK49"/>
      <w:moveFrom w:id="5342" w:author="Administrator" w:date="2024-12-28T10:45:00Z">
        <w:r w:rsidRPr="00E646DC" w:rsidDel="004D7B7B">
          <w:rPr>
            <w:rFonts w:cs="Times New Roman"/>
            <w:lang w:val="en-US"/>
          </w:rPr>
          <w:t>Hình 4.1</w:t>
        </w:r>
        <w:r w:rsidR="003B12D8" w:rsidRPr="00E646DC" w:rsidDel="004D7B7B">
          <w:rPr>
            <w:rFonts w:cs="Times New Roman"/>
            <w:lang w:val="en-US"/>
          </w:rPr>
          <w:t>8</w:t>
        </w:r>
        <w:r w:rsidRPr="00E646DC" w:rsidDel="004D7B7B">
          <w:rPr>
            <w:rFonts w:cs="Times New Roman"/>
            <w:lang w:val="en-US"/>
          </w:rPr>
          <w:t xml:space="preserve"> Màn hình Quản lý vị trí tài xế</w:t>
        </w:r>
        <w:bookmarkEnd w:id="5340"/>
        <w:bookmarkEnd w:id="5341"/>
      </w:moveFrom>
    </w:p>
    <w:moveFromRangeEnd w:id="5336"/>
    <w:p w14:paraId="7D517B50" w14:textId="77777777" w:rsidR="00B8259D" w:rsidRPr="00E646DC" w:rsidRDefault="00B8259D" w:rsidP="004D7B7B">
      <w:pPr>
        <w:spacing w:line="360" w:lineRule="auto"/>
        <w:jc w:val="both"/>
        <w:rPr>
          <w:lang w:val="en-US"/>
        </w:rPr>
        <w:pPrChange w:id="5343" w:author="Administrator" w:date="2024-12-28T10:43:00Z">
          <w:pPr>
            <w:spacing w:line="360" w:lineRule="auto"/>
          </w:pPr>
        </w:pPrChange>
      </w:pPr>
      <w:r w:rsidRPr="00E646DC">
        <w:rPr>
          <w:noProof/>
          <w:lang w:val="en-US"/>
        </w:rPr>
        <w:drawing>
          <wp:inline distT="0" distB="0" distL="0" distR="0" wp14:anchorId="377246A2" wp14:editId="360C78D0">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4"/>
                    <a:stretch>
                      <a:fillRect/>
                    </a:stretch>
                  </pic:blipFill>
                  <pic:spPr>
                    <a:xfrm>
                      <a:off x="0" y="0"/>
                      <a:ext cx="5761990" cy="2909570"/>
                    </a:xfrm>
                    <a:prstGeom prst="rect">
                      <a:avLst/>
                    </a:prstGeom>
                  </pic:spPr>
                </pic:pic>
              </a:graphicData>
            </a:graphic>
          </wp:inline>
        </w:drawing>
      </w:r>
    </w:p>
    <w:p w14:paraId="39F49D48" w14:textId="77777777" w:rsidR="00B8259D" w:rsidRPr="00E646DC" w:rsidRDefault="00B8259D" w:rsidP="004D7B7B">
      <w:pPr>
        <w:pStyle w:val="Heading7"/>
        <w:rPr>
          <w:rFonts w:cs="Times New Roman"/>
          <w:lang w:val="en-US"/>
        </w:rPr>
        <w:pPrChange w:id="5344" w:author="Administrator" w:date="2024-12-28T10:44:00Z">
          <w:pPr>
            <w:pStyle w:val="Heading7"/>
            <w:spacing w:line="360" w:lineRule="auto"/>
          </w:pPr>
        </w:pPrChange>
      </w:pPr>
      <w:bookmarkStart w:id="5345" w:name="_Toc186281428"/>
      <w:r w:rsidRPr="00E646DC">
        <w:rPr>
          <w:rFonts w:cs="Times New Roman"/>
          <w:lang w:val="en-US"/>
        </w:rPr>
        <w:t>Hình 4.1</w:t>
      </w:r>
      <w:r w:rsidR="003B12D8" w:rsidRPr="00E646DC">
        <w:rPr>
          <w:rFonts w:cs="Times New Roman"/>
          <w:lang w:val="en-US"/>
        </w:rPr>
        <w:t>9</w:t>
      </w:r>
      <w:r w:rsidRPr="00E646DC">
        <w:rPr>
          <w:rFonts w:cs="Times New Roman"/>
          <w:lang w:val="en-US"/>
        </w:rPr>
        <w:t xml:space="preserve"> Màn hình Quản lý giao dịch</w:t>
      </w:r>
      <w:bookmarkEnd w:id="5345"/>
    </w:p>
    <w:p w14:paraId="78429850" w14:textId="77777777" w:rsidR="003B12D8" w:rsidRPr="00E646DC" w:rsidRDefault="003B12D8" w:rsidP="004D7B7B">
      <w:pPr>
        <w:pStyle w:val="Heading2"/>
        <w:spacing w:line="360" w:lineRule="auto"/>
        <w:jc w:val="center"/>
        <w:rPr>
          <w:rFonts w:eastAsia="Arial"/>
          <w:lang w:val="en-US"/>
        </w:rPr>
        <w:sectPr w:rsidR="003B12D8" w:rsidRPr="00E646DC" w:rsidSect="00A202E4">
          <w:headerReference w:type="default" r:id="rId85"/>
          <w:pgSz w:w="11909" w:h="16834"/>
          <w:pgMar w:top="1134" w:right="1134" w:bottom="1134" w:left="1701" w:header="720" w:footer="720" w:gutter="0"/>
          <w:cols w:space="720"/>
          <w:docGrid w:linePitch="299"/>
        </w:sectPr>
        <w:pPrChange w:id="5346" w:author="Administrator" w:date="2024-12-28T10:44:00Z">
          <w:pPr>
            <w:pStyle w:val="Heading2"/>
            <w:spacing w:line="360" w:lineRule="auto"/>
          </w:pPr>
        </w:pPrChange>
      </w:pPr>
      <w:bookmarkStart w:id="5347" w:name="OLE_LINK61"/>
      <w:bookmarkStart w:id="5348" w:name="OLE_LINK62"/>
    </w:p>
    <w:p w14:paraId="2DDA2801" w14:textId="77777777" w:rsidR="00B8259D" w:rsidRPr="00E646DC" w:rsidRDefault="00B8259D" w:rsidP="004D7B7B">
      <w:pPr>
        <w:pStyle w:val="Heading1"/>
        <w:jc w:val="both"/>
        <w:rPr>
          <w:rFonts w:eastAsia="Arial"/>
          <w:lang w:val="en-US"/>
        </w:rPr>
        <w:pPrChange w:id="5349" w:author="Administrator" w:date="2024-12-28T10:43:00Z">
          <w:pPr>
            <w:pStyle w:val="Heading2"/>
            <w:spacing w:line="360" w:lineRule="auto"/>
          </w:pPr>
        </w:pPrChange>
      </w:pPr>
      <w:bookmarkStart w:id="5350" w:name="_Toc186275583"/>
      <w:r w:rsidRPr="00E646DC">
        <w:rPr>
          <w:rFonts w:eastAsia="Arial"/>
          <w:lang w:val="en-US"/>
        </w:rPr>
        <w:t>4.</w:t>
      </w:r>
      <w:r w:rsidR="00E232B9" w:rsidRPr="00E646DC">
        <w:rPr>
          <w:rFonts w:eastAsia="Arial"/>
          <w:lang w:val="en-US"/>
        </w:rPr>
        <w:t>4</w:t>
      </w:r>
      <w:r w:rsidRPr="00E646DC">
        <w:rPr>
          <w:rFonts w:eastAsia="Arial"/>
          <w:lang w:val="en-US"/>
        </w:rPr>
        <w:t xml:space="preserve"> Kết luận</w:t>
      </w:r>
      <w:r w:rsidR="00E232B9" w:rsidRPr="00E646DC">
        <w:rPr>
          <w:rFonts w:eastAsia="Arial"/>
          <w:lang w:val="en-US"/>
        </w:rPr>
        <w:t xml:space="preserve"> chương IV</w:t>
      </w:r>
      <w:bookmarkEnd w:id="5350"/>
    </w:p>
    <w:p w14:paraId="253D7A6B" w14:textId="77777777" w:rsidR="00B8259D" w:rsidRPr="00E646DC" w:rsidRDefault="00E232B9" w:rsidP="004D7B7B">
      <w:pPr>
        <w:spacing w:line="360" w:lineRule="auto"/>
        <w:jc w:val="both"/>
        <w:rPr>
          <w:sz w:val="26"/>
          <w:szCs w:val="26"/>
          <w:lang w:val="en-US"/>
        </w:rPr>
        <w:pPrChange w:id="5351" w:author="Administrator" w:date="2024-12-28T10:43:00Z">
          <w:pPr>
            <w:spacing w:line="360" w:lineRule="auto"/>
          </w:pPr>
        </w:pPrChange>
      </w:pPr>
      <w:r w:rsidRPr="00E646DC">
        <w:rPr>
          <w:sz w:val="26"/>
          <w:szCs w:val="26"/>
          <w:lang w:val="en-US"/>
        </w:rPr>
        <w:tab/>
      </w:r>
      <w:r w:rsidR="00B8259D" w:rsidRPr="00E646DC">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E646DC">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428E1C5C" w14:textId="77777777" w:rsidR="00AE06D9" w:rsidRPr="00E646DC" w:rsidRDefault="00AE06D9" w:rsidP="004D7B7B">
      <w:pPr>
        <w:pStyle w:val="Heading1"/>
        <w:spacing w:before="60" w:after="60" w:line="360" w:lineRule="auto"/>
        <w:jc w:val="both"/>
        <w:rPr>
          <w:sz w:val="30"/>
        </w:rPr>
        <w:sectPr w:rsidR="00AE06D9" w:rsidRPr="00E646DC" w:rsidSect="003B12D8">
          <w:type w:val="continuous"/>
          <w:pgSz w:w="11909" w:h="16834"/>
          <w:pgMar w:top="1134" w:right="1134" w:bottom="1134" w:left="1701" w:header="720" w:footer="720" w:gutter="0"/>
          <w:cols w:space="720"/>
          <w:docGrid w:linePitch="299"/>
        </w:sectPr>
        <w:pPrChange w:id="5352" w:author="Administrator" w:date="2024-12-28T10:43:00Z">
          <w:pPr>
            <w:pStyle w:val="Heading1"/>
            <w:spacing w:before="60" w:after="60" w:line="360" w:lineRule="auto"/>
          </w:pPr>
        </w:pPrChange>
      </w:pPr>
      <w:bookmarkStart w:id="5353" w:name="OLE_LINK56"/>
      <w:bookmarkStart w:id="5354" w:name="OLE_LINK57"/>
      <w:bookmarkEnd w:id="5347"/>
      <w:bookmarkEnd w:id="5348"/>
    </w:p>
    <w:p w14:paraId="60E2C5D1" w14:textId="77777777" w:rsidR="00FE195C" w:rsidRPr="00E646DC" w:rsidRDefault="00FE195C" w:rsidP="004D7B7B">
      <w:pPr>
        <w:pStyle w:val="Heading1"/>
        <w:spacing w:before="60" w:after="60" w:line="360" w:lineRule="auto"/>
        <w:jc w:val="both"/>
        <w:rPr>
          <w:sz w:val="30"/>
        </w:rPr>
        <w:sectPr w:rsidR="00FE195C" w:rsidRPr="00E646DC" w:rsidSect="00AE06D9">
          <w:type w:val="continuous"/>
          <w:pgSz w:w="11909" w:h="16834"/>
          <w:pgMar w:top="1134" w:right="1134" w:bottom="1134" w:left="1701" w:header="720" w:footer="720" w:gutter="0"/>
          <w:cols w:space="720"/>
          <w:docGrid w:linePitch="299"/>
        </w:sectPr>
        <w:pPrChange w:id="5355" w:author="Administrator" w:date="2024-12-28T10:43:00Z">
          <w:pPr>
            <w:pStyle w:val="Heading1"/>
            <w:spacing w:before="60" w:after="60" w:line="360" w:lineRule="auto"/>
          </w:pPr>
        </w:pPrChange>
      </w:pPr>
    </w:p>
    <w:p w14:paraId="76CBDF4E" w14:textId="56F4C688" w:rsidR="004D7B7B" w:rsidRPr="00E646DC" w:rsidRDefault="004D7B7B" w:rsidP="004D7B7B">
      <w:pPr>
        <w:rPr>
          <w:rPrChange w:id="5356" w:author="Administrator" w:date="2024-12-28T10:51:00Z">
            <w:rPr>
              <w:sz w:val="30"/>
            </w:rPr>
          </w:rPrChange>
        </w:rPr>
        <w:sectPr w:rsidR="004D7B7B" w:rsidRPr="00E646DC" w:rsidSect="00AE06D9">
          <w:type w:val="continuous"/>
          <w:pgSz w:w="11909" w:h="16834"/>
          <w:pgMar w:top="1134" w:right="1134" w:bottom="1134" w:left="1701" w:header="720" w:footer="720" w:gutter="0"/>
          <w:cols w:space="720"/>
          <w:docGrid w:linePitch="299"/>
        </w:sectPr>
        <w:pPrChange w:id="5357" w:author="Administrator" w:date="2024-12-28T10:44:00Z">
          <w:pPr>
            <w:pStyle w:val="Heading1"/>
            <w:spacing w:before="60" w:after="60" w:line="360" w:lineRule="auto"/>
          </w:pPr>
        </w:pPrChange>
      </w:pPr>
    </w:p>
    <w:p w14:paraId="0642A142" w14:textId="77777777" w:rsidR="00B8259D" w:rsidRPr="00E646DC" w:rsidRDefault="00B8259D" w:rsidP="004D7B7B">
      <w:pPr>
        <w:pStyle w:val="Heading1"/>
        <w:spacing w:before="60" w:after="60" w:line="360" w:lineRule="auto"/>
        <w:rPr>
          <w:sz w:val="30"/>
        </w:rPr>
      </w:pPr>
      <w:bookmarkStart w:id="5358" w:name="_Toc186275584"/>
      <w:r w:rsidRPr="00E646DC">
        <w:rPr>
          <w:sz w:val="30"/>
        </w:rPr>
        <w:lastRenderedPageBreak/>
        <w:t>KẾT LUẬN</w:t>
      </w:r>
      <w:bookmarkEnd w:id="5358"/>
    </w:p>
    <w:p w14:paraId="4531266F" w14:textId="77777777" w:rsidR="00AE06D9" w:rsidRPr="00E646DC" w:rsidRDefault="00AE06D9" w:rsidP="004D7B7B">
      <w:pPr>
        <w:pStyle w:val="Heading2"/>
        <w:spacing w:before="60" w:after="60" w:line="360" w:lineRule="auto"/>
        <w:jc w:val="both"/>
        <w:rPr>
          <w:sz w:val="28"/>
          <w:lang w:val="en-US"/>
        </w:rPr>
        <w:sectPr w:rsidR="00AE06D9" w:rsidRPr="00E646DC" w:rsidSect="00AE06D9">
          <w:headerReference w:type="default" r:id="rId86"/>
          <w:type w:val="continuous"/>
          <w:pgSz w:w="11909" w:h="16834"/>
          <w:pgMar w:top="1134" w:right="1134" w:bottom="1134" w:left="1701" w:header="720" w:footer="720" w:gutter="0"/>
          <w:cols w:space="720"/>
          <w:docGrid w:linePitch="299"/>
        </w:sectPr>
        <w:pPrChange w:id="5359" w:author="Administrator" w:date="2024-12-28T10:43:00Z">
          <w:pPr>
            <w:pStyle w:val="Heading2"/>
            <w:spacing w:before="60" w:after="60" w:line="360" w:lineRule="auto"/>
          </w:pPr>
        </w:pPrChange>
      </w:pPr>
      <w:bookmarkStart w:id="5360" w:name="_Toc122440060"/>
    </w:p>
    <w:p w14:paraId="099C58C7" w14:textId="77777777" w:rsidR="00B8259D" w:rsidRPr="00E646DC" w:rsidRDefault="00B8259D" w:rsidP="004D7B7B">
      <w:pPr>
        <w:pStyle w:val="Heading2"/>
        <w:spacing w:before="60" w:after="60" w:line="360" w:lineRule="auto"/>
        <w:jc w:val="both"/>
        <w:rPr>
          <w:sz w:val="28"/>
        </w:rPr>
        <w:pPrChange w:id="5361" w:author="Administrator" w:date="2024-12-28T10:43:00Z">
          <w:pPr>
            <w:pStyle w:val="Heading2"/>
            <w:spacing w:before="60" w:after="60" w:line="360" w:lineRule="auto"/>
          </w:pPr>
        </w:pPrChange>
      </w:pPr>
      <w:bookmarkStart w:id="5362" w:name="_Toc186275585"/>
      <w:r w:rsidRPr="00E646DC">
        <w:rPr>
          <w:sz w:val="28"/>
          <w:lang w:val="en-US"/>
        </w:rPr>
        <w:t>1.</w:t>
      </w:r>
      <w:r w:rsidRPr="00E646DC">
        <w:rPr>
          <w:sz w:val="28"/>
        </w:rPr>
        <w:t xml:space="preserve"> Kết quả đạt được</w:t>
      </w:r>
      <w:bookmarkEnd w:id="5360"/>
      <w:bookmarkEnd w:id="5362"/>
    </w:p>
    <w:p w14:paraId="4E0685B6" w14:textId="77777777" w:rsidR="00B8259D" w:rsidRPr="00E646DC" w:rsidRDefault="00B8259D" w:rsidP="004D7B7B">
      <w:pPr>
        <w:spacing w:before="60" w:after="60" w:line="360" w:lineRule="auto"/>
        <w:ind w:firstLine="720"/>
        <w:jc w:val="both"/>
        <w:rPr>
          <w:sz w:val="26"/>
          <w:szCs w:val="26"/>
        </w:rPr>
      </w:pPr>
      <w:bookmarkStart w:id="5363" w:name="_Toc122440061"/>
      <w:r w:rsidRPr="00E646DC">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6B447287" w14:textId="77777777" w:rsidR="00B8259D" w:rsidRPr="00E646DC" w:rsidRDefault="00B8259D" w:rsidP="004D7B7B">
      <w:pPr>
        <w:pStyle w:val="Heading2"/>
        <w:spacing w:before="60" w:after="60" w:line="360" w:lineRule="auto"/>
        <w:jc w:val="both"/>
        <w:rPr>
          <w:sz w:val="28"/>
        </w:rPr>
        <w:pPrChange w:id="5364" w:author="Administrator" w:date="2024-12-28T10:43:00Z">
          <w:pPr>
            <w:pStyle w:val="Heading2"/>
            <w:spacing w:before="60" w:after="60" w:line="360" w:lineRule="auto"/>
          </w:pPr>
        </w:pPrChange>
      </w:pPr>
      <w:bookmarkStart w:id="5365" w:name="_Toc186275586"/>
      <w:r w:rsidRPr="00E646DC">
        <w:rPr>
          <w:sz w:val="28"/>
          <w:lang w:val="en-US"/>
        </w:rPr>
        <w:t>2.</w:t>
      </w:r>
      <w:r w:rsidRPr="00E646DC">
        <w:rPr>
          <w:sz w:val="28"/>
        </w:rPr>
        <w:t xml:space="preserve"> Hạn chế của hệ thống</w:t>
      </w:r>
      <w:bookmarkEnd w:id="5363"/>
      <w:bookmarkEnd w:id="5365"/>
    </w:p>
    <w:p w14:paraId="3BEA95F6" w14:textId="77777777" w:rsidR="00B8259D" w:rsidRPr="00E646DC" w:rsidRDefault="00B8259D" w:rsidP="004D7B7B">
      <w:pPr>
        <w:pStyle w:val="NormalWeb"/>
        <w:spacing w:line="360" w:lineRule="auto"/>
        <w:jc w:val="both"/>
        <w:rPr>
          <w:sz w:val="26"/>
          <w:szCs w:val="26"/>
        </w:rPr>
        <w:pPrChange w:id="5366" w:author="Administrator" w:date="2024-12-28T10:43:00Z">
          <w:pPr>
            <w:pStyle w:val="NormalWeb"/>
            <w:spacing w:line="360" w:lineRule="auto"/>
          </w:pPr>
        </w:pPrChange>
      </w:pPr>
      <w:bookmarkStart w:id="5367" w:name="_Toc122440062"/>
      <w:r w:rsidRPr="00E646DC">
        <w:rPr>
          <w:sz w:val="26"/>
          <w:szCs w:val="26"/>
        </w:rPr>
        <w:t>Hệ thống vẫn còn một số hạn chế, bao gồm:</w:t>
      </w:r>
    </w:p>
    <w:p w14:paraId="3187CE04" w14:textId="77777777"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68" w:author="Administrator" w:date="2024-12-28T10:43:00Z">
          <w:pPr>
            <w:numPr>
              <w:numId w:val="41"/>
            </w:numPr>
            <w:spacing w:before="100" w:beforeAutospacing="1" w:after="100" w:afterAutospacing="1" w:line="360" w:lineRule="auto"/>
            <w:ind w:left="567" w:hanging="283"/>
          </w:pPr>
        </w:pPrChange>
      </w:pPr>
      <w:r w:rsidRPr="00E646DC">
        <w:rPr>
          <w:sz w:val="26"/>
          <w:szCs w:val="26"/>
        </w:rPr>
        <w:t>Chưa triển khai đầy đủ các tính năng phân tích dữ liệu nâng cao.</w:t>
      </w:r>
    </w:p>
    <w:p w14:paraId="41F74C84" w14:textId="3E1E5B3A"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69" w:author="Administrator" w:date="2024-12-28T10:43:00Z">
          <w:pPr>
            <w:numPr>
              <w:numId w:val="41"/>
            </w:numPr>
            <w:spacing w:before="100" w:beforeAutospacing="1" w:after="100" w:afterAutospacing="1" w:line="360" w:lineRule="auto"/>
            <w:ind w:left="567" w:hanging="283"/>
          </w:pPr>
        </w:pPrChange>
      </w:pPr>
      <w:r w:rsidRPr="00E646DC">
        <w:rPr>
          <w:sz w:val="26"/>
          <w:szCs w:val="26"/>
          <w:lang w:val="en-AU"/>
        </w:rPr>
        <w:t>Thiếu khả năng tự động phân phối chuyến xe</w:t>
      </w:r>
      <w:ins w:id="5370" w:author="Administrator" w:date="2024-12-28T12:44:00Z">
        <w:r w:rsidR="007F547C">
          <w:rPr>
            <w:sz w:val="26"/>
            <w:szCs w:val="26"/>
            <w:lang w:val="en-AU"/>
          </w:rPr>
          <w:t>.</w:t>
        </w:r>
      </w:ins>
    </w:p>
    <w:p w14:paraId="473F2E5B" w14:textId="3EE8E378"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71" w:author="Administrator" w:date="2024-12-28T10:43:00Z">
          <w:pPr>
            <w:numPr>
              <w:numId w:val="41"/>
            </w:numPr>
            <w:spacing w:before="100" w:beforeAutospacing="1" w:after="100" w:afterAutospacing="1" w:line="360" w:lineRule="auto"/>
            <w:ind w:left="567" w:hanging="283"/>
          </w:pPr>
        </w:pPrChange>
      </w:pPr>
      <w:r w:rsidRPr="00E646DC">
        <w:rPr>
          <w:sz w:val="26"/>
          <w:szCs w:val="26"/>
        </w:rPr>
        <w:t>Khả năng mở rộng tích hợp thêm nhiều phương thức thanh toán và tối ưu hiệu năng hệ thống vẫn cần được cải thiện.</w:t>
      </w:r>
    </w:p>
    <w:p w14:paraId="5DE2410F" w14:textId="79891463"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72" w:author="Administrator" w:date="2024-12-28T10:43:00Z">
          <w:pPr>
            <w:numPr>
              <w:numId w:val="41"/>
            </w:numPr>
            <w:spacing w:before="100" w:beforeAutospacing="1" w:after="100" w:afterAutospacing="1" w:line="360" w:lineRule="auto"/>
            <w:ind w:left="567" w:hanging="283"/>
          </w:pPr>
        </w:pPrChange>
      </w:pPr>
      <w:r w:rsidRPr="00E646DC">
        <w:rPr>
          <w:sz w:val="26"/>
          <w:szCs w:val="26"/>
          <w:lang w:val="en-AU"/>
        </w:rPr>
        <w:t>Chưa tích hợp được thanh toán tự động</w:t>
      </w:r>
      <w:ins w:id="5373" w:author="Administrator" w:date="2024-12-28T12:44:00Z">
        <w:r w:rsidR="007F547C">
          <w:rPr>
            <w:sz w:val="26"/>
            <w:szCs w:val="26"/>
            <w:lang w:val="en-AU"/>
          </w:rPr>
          <w:t>.</w:t>
        </w:r>
      </w:ins>
    </w:p>
    <w:p w14:paraId="4BE6BAC9" w14:textId="27E35B00"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74" w:author="Administrator" w:date="2024-12-28T10:43:00Z">
          <w:pPr>
            <w:numPr>
              <w:numId w:val="41"/>
            </w:numPr>
            <w:spacing w:before="100" w:beforeAutospacing="1" w:after="100" w:afterAutospacing="1" w:line="360" w:lineRule="auto"/>
            <w:ind w:left="567" w:hanging="283"/>
          </w:pPr>
        </w:pPrChange>
      </w:pPr>
      <w:r w:rsidRPr="00E646DC">
        <w:rPr>
          <w:sz w:val="26"/>
          <w:szCs w:val="26"/>
          <w:lang w:val="en-AU"/>
        </w:rPr>
        <w:t>Hệ thống chỉ đường vẫn phải phụ thuộc hoàn toàn vào Google</w:t>
      </w:r>
      <w:ins w:id="5375" w:author="Administrator" w:date="2024-12-28T12:44:00Z">
        <w:r w:rsidR="007F547C">
          <w:rPr>
            <w:sz w:val="26"/>
            <w:szCs w:val="26"/>
            <w:lang w:val="en-AU"/>
          </w:rPr>
          <w:t>.</w:t>
        </w:r>
      </w:ins>
    </w:p>
    <w:p w14:paraId="6D987ECB" w14:textId="1A06E754"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76" w:author="Administrator" w:date="2024-12-28T10:43:00Z">
          <w:pPr>
            <w:numPr>
              <w:numId w:val="41"/>
            </w:numPr>
            <w:spacing w:before="100" w:beforeAutospacing="1" w:after="100" w:afterAutospacing="1" w:line="360" w:lineRule="auto"/>
            <w:ind w:left="567" w:hanging="283"/>
          </w:pPr>
        </w:pPrChange>
      </w:pPr>
      <w:r w:rsidRPr="00E646DC">
        <w:rPr>
          <w:sz w:val="26"/>
          <w:szCs w:val="26"/>
          <w:lang w:val="en-AU"/>
        </w:rPr>
        <w:t>Phân tích cảm xúc đánh giá đang sử dụng mô hình có sẵn, chưa thiết kế được mô hình</w:t>
      </w:r>
      <w:ins w:id="5377" w:author="Administrator" w:date="2024-12-28T12:44:00Z">
        <w:r w:rsidR="007F547C">
          <w:rPr>
            <w:sz w:val="26"/>
            <w:szCs w:val="26"/>
            <w:lang w:val="en-AU"/>
          </w:rPr>
          <w:t>.</w:t>
        </w:r>
      </w:ins>
    </w:p>
    <w:p w14:paraId="0E45206B" w14:textId="1D7D2AE1" w:rsidR="00B8259D" w:rsidRPr="00E646DC" w:rsidRDefault="00B8259D" w:rsidP="004D7B7B">
      <w:pPr>
        <w:numPr>
          <w:ilvl w:val="0"/>
          <w:numId w:val="41"/>
        </w:numPr>
        <w:spacing w:before="100" w:beforeAutospacing="1" w:after="100" w:afterAutospacing="1" w:line="360" w:lineRule="auto"/>
        <w:ind w:left="567" w:hanging="283"/>
        <w:jc w:val="both"/>
        <w:rPr>
          <w:sz w:val="26"/>
          <w:szCs w:val="26"/>
        </w:rPr>
        <w:pPrChange w:id="5378" w:author="Administrator" w:date="2024-12-28T10:43:00Z">
          <w:pPr>
            <w:numPr>
              <w:numId w:val="41"/>
            </w:numPr>
            <w:spacing w:before="100" w:beforeAutospacing="1" w:after="100" w:afterAutospacing="1" w:line="360" w:lineRule="auto"/>
            <w:ind w:left="567" w:hanging="283"/>
          </w:pPr>
        </w:pPrChange>
      </w:pPr>
      <w:r w:rsidRPr="00E646DC">
        <w:rPr>
          <w:sz w:val="26"/>
          <w:szCs w:val="26"/>
          <w:lang w:val="en-AU"/>
        </w:rPr>
        <w:t>Thiết kế UI/UX chưa được tối ưu</w:t>
      </w:r>
      <w:ins w:id="5379" w:author="Administrator" w:date="2024-12-28T12:44:00Z">
        <w:r w:rsidR="007F547C">
          <w:rPr>
            <w:sz w:val="26"/>
            <w:szCs w:val="26"/>
            <w:lang w:val="en-AU"/>
          </w:rPr>
          <w:t>.</w:t>
        </w:r>
      </w:ins>
    </w:p>
    <w:p w14:paraId="0CF9674A" w14:textId="77777777" w:rsidR="00B8259D" w:rsidRPr="00E646DC" w:rsidRDefault="00B8259D" w:rsidP="004D7B7B">
      <w:pPr>
        <w:pStyle w:val="Heading2"/>
        <w:spacing w:before="60" w:after="60" w:line="360" w:lineRule="auto"/>
        <w:jc w:val="both"/>
        <w:rPr>
          <w:sz w:val="28"/>
        </w:rPr>
        <w:pPrChange w:id="5380" w:author="Administrator" w:date="2024-12-28T10:43:00Z">
          <w:pPr>
            <w:pStyle w:val="Heading2"/>
            <w:spacing w:before="60" w:after="60" w:line="360" w:lineRule="auto"/>
          </w:pPr>
        </w:pPrChange>
      </w:pPr>
      <w:bookmarkStart w:id="5381" w:name="_Toc186275587"/>
      <w:r w:rsidRPr="00E646DC">
        <w:rPr>
          <w:sz w:val="28"/>
        </w:rPr>
        <w:t>3</w:t>
      </w:r>
      <w:r w:rsidRPr="00E646DC">
        <w:rPr>
          <w:sz w:val="28"/>
          <w:lang w:val="en-AU"/>
        </w:rPr>
        <w:t>.</w:t>
      </w:r>
      <w:r w:rsidRPr="00E646DC">
        <w:rPr>
          <w:sz w:val="28"/>
        </w:rPr>
        <w:t xml:space="preserve"> Định hướng phát triển hệ thống</w:t>
      </w:r>
      <w:bookmarkEnd w:id="5367"/>
      <w:bookmarkEnd w:id="5381"/>
    </w:p>
    <w:p w14:paraId="56FC411F" w14:textId="3AA31804" w:rsidR="00B8259D" w:rsidRPr="00E646DC" w:rsidRDefault="00B8259D" w:rsidP="004D7B7B">
      <w:pPr>
        <w:spacing w:before="60" w:after="60" w:line="360" w:lineRule="auto"/>
        <w:ind w:firstLine="720"/>
        <w:jc w:val="both"/>
        <w:rPr>
          <w:sz w:val="26"/>
          <w:szCs w:val="26"/>
          <w:lang w:val="en-AU"/>
        </w:rPr>
        <w:sectPr w:rsidR="00B8259D" w:rsidRPr="00E646DC" w:rsidSect="00AE06D9">
          <w:type w:val="continuous"/>
          <w:pgSz w:w="11909" w:h="16834"/>
          <w:pgMar w:top="1134" w:right="1134" w:bottom="1134" w:left="1701" w:header="720" w:footer="720" w:gutter="0"/>
          <w:cols w:space="720"/>
          <w:docGrid w:linePitch="299"/>
        </w:sectPr>
        <w:pPrChange w:id="5382" w:author="Administrator" w:date="2024-12-28T10:43:00Z">
          <w:pPr>
            <w:spacing w:before="60" w:after="60" w:line="360" w:lineRule="auto"/>
            <w:ind w:firstLine="720"/>
          </w:pPr>
        </w:pPrChange>
      </w:pPr>
      <w:r w:rsidRPr="00E646DC">
        <w:rPr>
          <w:sz w:val="26"/>
          <w:szCs w:val="26"/>
          <w:lang w:val="en-US"/>
        </w:rPr>
        <w:t xml:space="preserve">Trong tương lai, hệ thống sẽ tiếp tục cần được cải thiện về hiệu năng sử </w:t>
      </w:r>
      <w:proofErr w:type="gramStart"/>
      <w:r w:rsidRPr="00E646DC">
        <w:rPr>
          <w:sz w:val="26"/>
          <w:szCs w:val="26"/>
          <w:lang w:val="en-US"/>
        </w:rPr>
        <w:t xml:space="preserve">dụng, </w:t>
      </w:r>
      <w:bookmarkEnd w:id="5353"/>
      <w:bookmarkEnd w:id="5354"/>
      <w:r w:rsidRPr="00E646DC">
        <w:rPr>
          <w:sz w:val="26"/>
          <w:szCs w:val="26"/>
          <w:lang w:val="en-AU"/>
        </w:rPr>
        <w:t xml:space="preserve"> cải</w:t>
      </w:r>
      <w:proofErr w:type="gramEnd"/>
      <w:r w:rsidRPr="00E646DC">
        <w:rPr>
          <w:sz w:val="26"/>
          <w:szCs w:val="26"/>
          <w:lang w:val="en-AU"/>
        </w:rPr>
        <w:t xml:space="preserve"> thiện thêm các dịch vụ để làm hài lòng người dùng. Tiếp đến là phát triển thêm hệ thống nạp tiền tự động, tích hợp thêm các ứng dụng thanh toán như VNPAY, Momo</w:t>
      </w:r>
      <w:ins w:id="5383" w:author="Administrator" w:date="2024-12-28T12:44:00Z">
        <w:r w:rsidR="007F547C">
          <w:rPr>
            <w:sz w:val="26"/>
            <w:szCs w:val="26"/>
            <w:lang w:val="en-AU"/>
          </w:rPr>
          <w:t>,</w:t>
        </w:r>
      </w:ins>
      <w:del w:id="5384" w:author="Administrator" w:date="2024-12-28T12:44:00Z">
        <w:r w:rsidRPr="00E646DC" w:rsidDel="007F547C">
          <w:rPr>
            <w:sz w:val="26"/>
            <w:szCs w:val="26"/>
            <w:lang w:val="en-AU"/>
          </w:rPr>
          <w:delText>,</w:delText>
        </w:r>
      </w:del>
      <w:r w:rsidRPr="00E646DC">
        <w:rPr>
          <w:sz w:val="26"/>
          <w:szCs w:val="26"/>
          <w:lang w:val="en-AU"/>
        </w:rPr>
        <w:t>... Hơn hết, cần tự phát triển hệ thống chỉ đường, hệ thống phân phối chuyến xe cũng như hệ thống phân loại cảm xúc đánh giá.</w:t>
      </w:r>
    </w:p>
    <w:p w14:paraId="265B27CB" w14:textId="77777777" w:rsidR="00B8259D" w:rsidRPr="00E646DC" w:rsidRDefault="00B8259D" w:rsidP="004D7B7B">
      <w:pPr>
        <w:pStyle w:val="Heading1"/>
        <w:spacing w:before="60" w:after="60" w:line="360" w:lineRule="auto"/>
        <w:jc w:val="both"/>
        <w:rPr>
          <w:sz w:val="30"/>
        </w:rPr>
        <w:pPrChange w:id="5385" w:author="Administrator" w:date="2024-12-28T10:43:00Z">
          <w:pPr>
            <w:pStyle w:val="Heading1"/>
            <w:spacing w:before="60" w:after="60" w:line="360" w:lineRule="auto"/>
          </w:pPr>
        </w:pPrChange>
      </w:pPr>
      <w:bookmarkStart w:id="5386" w:name="_Toc186275588"/>
      <w:r w:rsidRPr="00E646DC">
        <w:rPr>
          <w:sz w:val="30"/>
        </w:rPr>
        <w:lastRenderedPageBreak/>
        <w:t>DANH MỤC TÀI LIỆU THAM KHẢO</w:t>
      </w:r>
      <w:bookmarkEnd w:id="5386"/>
    </w:p>
    <w:p w14:paraId="12124EF2" w14:textId="77777777" w:rsidR="00B8259D" w:rsidRPr="00E646DC" w:rsidRDefault="00B8259D" w:rsidP="004D7B7B">
      <w:pPr>
        <w:spacing w:before="60" w:after="60" w:line="360" w:lineRule="auto"/>
        <w:ind w:firstLine="720"/>
        <w:jc w:val="both"/>
        <w:rPr>
          <w:b/>
          <w:sz w:val="26"/>
          <w:szCs w:val="26"/>
        </w:rPr>
        <w:pPrChange w:id="5387" w:author="Administrator" w:date="2024-12-28T10:43:00Z">
          <w:pPr>
            <w:spacing w:before="60" w:after="60" w:line="360" w:lineRule="auto"/>
            <w:ind w:firstLine="720"/>
          </w:pPr>
        </w:pPrChange>
      </w:pPr>
      <w:r w:rsidRPr="00E646DC">
        <w:rPr>
          <w:b/>
          <w:sz w:val="26"/>
          <w:szCs w:val="26"/>
        </w:rPr>
        <w:t>Tài liệu, giáo trình:</w:t>
      </w:r>
    </w:p>
    <w:p w14:paraId="636B563B" w14:textId="77777777" w:rsidR="00B8259D" w:rsidRPr="00E646DC" w:rsidRDefault="00B8259D" w:rsidP="004D7B7B">
      <w:pPr>
        <w:spacing w:before="60" w:after="60" w:line="360" w:lineRule="auto"/>
        <w:ind w:left="720" w:firstLine="720"/>
        <w:jc w:val="both"/>
        <w:rPr>
          <w:sz w:val="26"/>
          <w:szCs w:val="26"/>
          <w:lang w:val="en-US"/>
        </w:rPr>
      </w:pPr>
      <w:r w:rsidRPr="00E646DC">
        <w:rPr>
          <w:sz w:val="26"/>
          <w:szCs w:val="26"/>
        </w:rPr>
        <w:t>[1] PGS.TS Trần Đình Quế, Phân tích và thiết kế hệ thống thông tin, Học viện Công nghệ Bưu chính Viễn thông, 2014</w:t>
      </w:r>
      <w:r w:rsidRPr="00E646DC">
        <w:rPr>
          <w:sz w:val="26"/>
          <w:szCs w:val="26"/>
          <w:lang w:val="en-US"/>
        </w:rPr>
        <w:t>.</w:t>
      </w:r>
    </w:p>
    <w:p w14:paraId="27D7F7BE" w14:textId="77777777" w:rsidR="00B8259D" w:rsidRPr="00E646DC" w:rsidRDefault="00B8259D" w:rsidP="004D7B7B">
      <w:pPr>
        <w:spacing w:before="60" w:after="60" w:line="360" w:lineRule="auto"/>
        <w:ind w:firstLine="720"/>
        <w:jc w:val="both"/>
        <w:rPr>
          <w:sz w:val="26"/>
          <w:szCs w:val="26"/>
        </w:rPr>
        <w:pPrChange w:id="5388" w:author="Administrator" w:date="2024-12-28T10:43:00Z">
          <w:pPr>
            <w:spacing w:before="60" w:after="60" w:line="360" w:lineRule="auto"/>
            <w:ind w:firstLine="720"/>
          </w:pPr>
        </w:pPrChange>
      </w:pPr>
      <w:r w:rsidRPr="00E646DC">
        <w:rPr>
          <w:b/>
          <w:sz w:val="26"/>
          <w:szCs w:val="26"/>
        </w:rPr>
        <w:t>Trang web:</w:t>
      </w:r>
    </w:p>
    <w:p w14:paraId="2347F37D" w14:textId="77777777" w:rsidR="00B8259D" w:rsidRPr="00E646DC" w:rsidRDefault="00B8259D" w:rsidP="004D7B7B">
      <w:pPr>
        <w:spacing w:before="60" w:after="60" w:line="360" w:lineRule="auto"/>
        <w:ind w:left="1440"/>
        <w:jc w:val="both"/>
        <w:rPr>
          <w:sz w:val="26"/>
          <w:szCs w:val="26"/>
          <w:lang w:val="en-US"/>
        </w:rPr>
        <w:pPrChange w:id="5389" w:author="Administrator" w:date="2024-12-28T10:43:00Z">
          <w:pPr>
            <w:spacing w:before="60" w:after="60" w:line="360" w:lineRule="auto"/>
            <w:ind w:left="1440"/>
          </w:pPr>
        </w:pPrChange>
      </w:pPr>
      <w:r w:rsidRPr="00E646DC">
        <w:rPr>
          <w:sz w:val="26"/>
          <w:szCs w:val="26"/>
        </w:rPr>
        <w:t xml:space="preserve">[1] </w:t>
      </w:r>
      <w:r w:rsidRPr="00E646DC">
        <w:rPr>
          <w:sz w:val="26"/>
          <w:szCs w:val="26"/>
          <w:lang w:val="en-US"/>
        </w:rPr>
        <w:t>https://pma.edu.vn/blogs/mo-hinh-waterfall-la-gi-khi-nao-su-dung-waterfall/?gad_source=1&amp;gclid=Cj0KCQjw1Yy5BhD-ARIsAI0RbXbJLmtv6pxGrrLcmydG9QhOoZys9_2Gpfnd9HYlt2G3UsOFsXAh9S8aAhrMEALw_wcB</w:t>
      </w:r>
    </w:p>
    <w:p w14:paraId="1A54D67B" w14:textId="77777777" w:rsidR="00B8259D" w:rsidRPr="00E646DC" w:rsidRDefault="00B8259D" w:rsidP="004D7B7B">
      <w:pPr>
        <w:spacing w:before="60" w:after="60" w:line="360" w:lineRule="auto"/>
        <w:ind w:left="1440"/>
        <w:jc w:val="both"/>
        <w:rPr>
          <w:sz w:val="26"/>
          <w:szCs w:val="26"/>
        </w:rPr>
        <w:pPrChange w:id="5390" w:author="Administrator" w:date="2024-12-28T10:43:00Z">
          <w:pPr>
            <w:spacing w:before="60" w:after="60" w:line="360" w:lineRule="auto"/>
            <w:ind w:left="1440"/>
          </w:pPr>
        </w:pPrChange>
      </w:pPr>
      <w:r w:rsidRPr="00E646DC">
        <w:rPr>
          <w:sz w:val="26"/>
          <w:szCs w:val="26"/>
        </w:rPr>
        <w:t xml:space="preserve">[2] </w:t>
      </w:r>
      <w:r w:rsidRPr="00E646DC">
        <w:rPr>
          <w:sz w:val="26"/>
          <w:szCs w:val="26"/>
          <w:lang w:val="en-US"/>
        </w:rPr>
        <w:t>https://aws.amazon.com/what-is/mqtt/</w:t>
      </w:r>
    </w:p>
    <w:p w14:paraId="43B4FEE1" w14:textId="5D89649A" w:rsidR="00B8259D" w:rsidRPr="00E646DC" w:rsidRDefault="00B8259D" w:rsidP="004D7B7B">
      <w:pPr>
        <w:spacing w:before="60" w:after="60" w:line="360" w:lineRule="auto"/>
        <w:ind w:left="1440"/>
        <w:jc w:val="both"/>
        <w:rPr>
          <w:lang w:val="en-US"/>
        </w:rPr>
        <w:pPrChange w:id="5391" w:author="Administrator" w:date="2024-12-28T10:43:00Z">
          <w:pPr>
            <w:spacing w:before="60" w:after="60" w:line="360" w:lineRule="auto"/>
            <w:ind w:left="1440"/>
          </w:pPr>
        </w:pPrChange>
      </w:pPr>
      <w:r w:rsidRPr="00E646DC">
        <w:rPr>
          <w:sz w:val="26"/>
          <w:szCs w:val="26"/>
        </w:rPr>
        <w:t>[3]</w:t>
      </w:r>
      <w:ins w:id="5392" w:author="Administrator" w:date="2024-12-28T10:43:00Z">
        <w:r w:rsidR="004D7B7B" w:rsidRPr="00E646DC">
          <w:rPr>
            <w:lang w:val="en-US"/>
          </w:rPr>
          <w:fldChar w:fldCharType="begin"/>
        </w:r>
        <w:r w:rsidR="004D7B7B" w:rsidRPr="00E646DC">
          <w:rPr>
            <w:lang w:val="en-US"/>
          </w:rPr>
          <w:instrText xml:space="preserve"> HYPERLINK "</w:instrText>
        </w:r>
      </w:ins>
      <w:r w:rsidR="004D7B7B" w:rsidRPr="00E646DC">
        <w:rPr>
          <w:lang w:val="en-US"/>
          <w:rPrChange w:id="5393" w:author="Administrator" w:date="2024-12-28T10:51:00Z">
            <w:rPr>
              <w:rStyle w:val="Hyperlink"/>
              <w:color w:val="auto"/>
              <w:lang w:val="en-US"/>
            </w:rPr>
          </w:rPrChange>
        </w:rPr>
        <w:instrText>https://developers.google.com/maps/documentation/directions/overview?hl=vi</w:instrText>
      </w:r>
      <w:ins w:id="5394" w:author="Administrator" w:date="2024-12-28T10:43:00Z">
        <w:r w:rsidR="004D7B7B" w:rsidRPr="00E646DC">
          <w:rPr>
            <w:lang w:val="en-US"/>
          </w:rPr>
          <w:instrText xml:space="preserve">" </w:instrText>
        </w:r>
        <w:r w:rsidR="004D7B7B" w:rsidRPr="00E646DC">
          <w:rPr>
            <w:lang w:val="en-US"/>
          </w:rPr>
          <w:fldChar w:fldCharType="separate"/>
        </w:r>
      </w:ins>
      <w:r w:rsidR="004D7B7B" w:rsidRPr="00E646DC">
        <w:rPr>
          <w:rStyle w:val="Hyperlink"/>
          <w:lang w:val="en-US"/>
          <w:rPrChange w:id="5395" w:author="Administrator" w:date="2024-12-28T10:51:00Z">
            <w:rPr>
              <w:rStyle w:val="Hyperlink"/>
              <w:color w:val="auto"/>
              <w:lang w:val="en-US"/>
            </w:rPr>
          </w:rPrChange>
        </w:rPr>
        <w:t>https://developers.google.com/maps/documentation/directions/overview?hl=vi</w:t>
      </w:r>
      <w:ins w:id="5396" w:author="Administrator" w:date="2024-12-28T10:43:00Z">
        <w:r w:rsidR="004D7B7B" w:rsidRPr="00E646DC">
          <w:rPr>
            <w:lang w:val="en-US"/>
          </w:rPr>
          <w:fldChar w:fldCharType="end"/>
        </w:r>
      </w:ins>
    </w:p>
    <w:p w14:paraId="11A2E18C" w14:textId="77777777" w:rsidR="00B8259D" w:rsidRPr="00E646DC" w:rsidRDefault="00B8259D" w:rsidP="004D7B7B">
      <w:pPr>
        <w:spacing w:before="60" w:after="60" w:line="360" w:lineRule="auto"/>
        <w:ind w:left="1440"/>
        <w:jc w:val="both"/>
        <w:rPr>
          <w:sz w:val="26"/>
          <w:szCs w:val="26"/>
          <w:lang w:val="en-US"/>
        </w:rPr>
        <w:pPrChange w:id="5397" w:author="Administrator" w:date="2024-12-28T10:43:00Z">
          <w:pPr>
            <w:spacing w:before="60" w:after="60" w:line="360" w:lineRule="auto"/>
            <w:ind w:left="1440"/>
          </w:pPr>
        </w:pPrChange>
      </w:pPr>
      <w:r w:rsidRPr="00E646DC">
        <w:rPr>
          <w:lang w:val="en-AU"/>
        </w:rPr>
        <w:t xml:space="preserve">[4] </w:t>
      </w:r>
      <w:r w:rsidR="000A5801" w:rsidRPr="00E646DC">
        <w:fldChar w:fldCharType="begin"/>
      </w:r>
      <w:r w:rsidR="000A5801" w:rsidRPr="00E646DC">
        <w:instrText xml:space="preserve"> HYPERLINK "https://kb.pavietnam.vn/cai-dat-nodejs-tren-windows.html" </w:instrText>
      </w:r>
      <w:r w:rsidR="000A5801" w:rsidRPr="00E646DC">
        <w:fldChar w:fldCharType="separate"/>
      </w:r>
      <w:r w:rsidRPr="00E646DC">
        <w:rPr>
          <w:rStyle w:val="Hyperlink"/>
          <w:color w:val="auto"/>
          <w:sz w:val="26"/>
          <w:szCs w:val="26"/>
          <w:lang w:val="en-US"/>
        </w:rPr>
        <w:t>https://kb.pavietnam.vn/cai-dat-nodejs-tren-windows.html</w:t>
      </w:r>
      <w:r w:rsidR="000A5801" w:rsidRPr="00E646DC">
        <w:rPr>
          <w:rStyle w:val="Hyperlink"/>
          <w:color w:val="auto"/>
          <w:sz w:val="26"/>
          <w:szCs w:val="26"/>
          <w:lang w:val="en-US"/>
        </w:rPr>
        <w:fldChar w:fldCharType="end"/>
      </w:r>
    </w:p>
    <w:p w14:paraId="30B3693D" w14:textId="77777777" w:rsidR="00B8259D" w:rsidRPr="00E646DC" w:rsidRDefault="00B8259D" w:rsidP="004D7B7B">
      <w:pPr>
        <w:spacing w:before="60" w:after="60" w:line="360" w:lineRule="auto"/>
        <w:ind w:left="1440"/>
        <w:jc w:val="both"/>
        <w:rPr>
          <w:sz w:val="26"/>
          <w:szCs w:val="26"/>
          <w:lang w:val="en-US"/>
        </w:rPr>
        <w:pPrChange w:id="5398" w:author="Administrator" w:date="2024-12-28T10:43:00Z">
          <w:pPr>
            <w:spacing w:before="60" w:after="60" w:line="360" w:lineRule="auto"/>
            <w:ind w:left="1440"/>
          </w:pPr>
        </w:pPrChange>
      </w:pPr>
      <w:r w:rsidRPr="00E646DC">
        <w:rPr>
          <w:sz w:val="26"/>
          <w:szCs w:val="26"/>
          <w:lang w:val="en-US"/>
        </w:rPr>
        <w:t>[5] https://viblo.asia/p/hoc-flutter-phan-1-tao-ung-dung-dau-tien-hello-world-RnB5pMADKPG</w:t>
      </w:r>
    </w:p>
    <w:p w14:paraId="6DD91788" w14:textId="77777777" w:rsidR="00B8259D" w:rsidRPr="00E646DC" w:rsidRDefault="00B8259D" w:rsidP="004D7B7B">
      <w:pPr>
        <w:spacing w:before="60" w:after="60" w:line="360" w:lineRule="auto"/>
        <w:ind w:left="1440"/>
        <w:jc w:val="both"/>
        <w:rPr>
          <w:sz w:val="26"/>
          <w:szCs w:val="26"/>
          <w:lang w:val="en-US"/>
        </w:rPr>
        <w:sectPr w:rsidR="00B8259D" w:rsidRPr="00E646DC" w:rsidSect="00A202E4">
          <w:headerReference w:type="default" r:id="rId87"/>
          <w:pgSz w:w="11909" w:h="16834"/>
          <w:pgMar w:top="1134" w:right="1134" w:bottom="1134" w:left="1701" w:header="720" w:footer="720" w:gutter="0"/>
          <w:cols w:space="720"/>
          <w:docGrid w:linePitch="299"/>
        </w:sectPr>
        <w:pPrChange w:id="5399" w:author="Administrator" w:date="2024-12-28T10:43:00Z">
          <w:pPr>
            <w:spacing w:before="60" w:after="60" w:line="360" w:lineRule="auto"/>
            <w:ind w:left="1440"/>
          </w:pPr>
        </w:pPrChange>
      </w:pPr>
      <w:r w:rsidRPr="00E646DC">
        <w:rPr>
          <w:sz w:val="26"/>
          <w:szCs w:val="26"/>
          <w:lang w:val="en-US"/>
        </w:rPr>
        <w:t>[7] https://huggingface.co/5CD-AI/Vietnamese-Sentiment-visobe</w:t>
      </w:r>
      <w:r w:rsidR="002C3D2E" w:rsidRPr="00E646DC">
        <w:rPr>
          <w:sz w:val="26"/>
          <w:szCs w:val="26"/>
          <w:lang w:val="en-US"/>
        </w:rPr>
        <w:t>r</w:t>
      </w:r>
    </w:p>
    <w:p w14:paraId="3C68BC76" w14:textId="77777777" w:rsidR="004D1F04" w:rsidRPr="00E646DC" w:rsidRDefault="004D1F04" w:rsidP="000F669E">
      <w:pPr>
        <w:spacing w:line="360" w:lineRule="auto"/>
        <w:rPr>
          <w:b/>
          <w:sz w:val="30"/>
          <w:szCs w:val="26"/>
        </w:rPr>
      </w:pPr>
    </w:p>
    <w:sectPr w:rsidR="004D1F04" w:rsidRPr="00E646DC" w:rsidSect="00825F1E">
      <w:headerReference w:type="default" r:id="rId88"/>
      <w:pgSz w:w="11909" w:h="16834"/>
      <w:pgMar w:top="1134"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dmin" w:date="2024-12-27T15:50:00Z" w:initials="a">
    <w:p w14:paraId="3E317BF7" w14:textId="4C79654D" w:rsidR="0045438E" w:rsidRPr="00893D5F" w:rsidRDefault="0045438E">
      <w:pPr>
        <w:pStyle w:val="CommentText"/>
        <w:rPr>
          <w:lang w:val="en-US"/>
        </w:rPr>
      </w:pPr>
      <w:r>
        <w:rPr>
          <w:rStyle w:val="CommentReference"/>
        </w:rPr>
        <w:annotationRef/>
      </w:r>
      <w:r>
        <w:rPr>
          <w:lang w:val="en-US"/>
        </w:rPr>
        <w:t>Mục 4.2 và các mục con ở Mục lục này đang bị lùi vào</w:t>
      </w:r>
    </w:p>
  </w:comment>
  <w:comment w:id="10" w:author="Administrator" w:date="2024-12-28T10:22:00Z" w:initials="A">
    <w:p w14:paraId="20EED30B" w14:textId="2B5A2DAE" w:rsidR="0045438E" w:rsidRDefault="0045438E">
      <w:pPr>
        <w:pStyle w:val="CommentText"/>
        <w:rPr>
          <w:lang w:val="en-US"/>
        </w:rPr>
      </w:pPr>
      <w:r>
        <w:rPr>
          <w:rStyle w:val="CommentReference"/>
        </w:rPr>
        <w:annotationRef/>
      </w:r>
      <w:r>
        <w:rPr>
          <w:lang w:val="en-US"/>
        </w:rPr>
        <w:t>Solve</w:t>
      </w:r>
    </w:p>
    <w:p w14:paraId="47E8E2FB" w14:textId="6B727491" w:rsidR="0045438E" w:rsidRPr="000A5801" w:rsidRDefault="0045438E">
      <w:pPr>
        <w:pStyle w:val="CommentText"/>
        <w:rPr>
          <w:lang w:val="en-US"/>
        </w:rPr>
      </w:pPr>
    </w:p>
  </w:comment>
  <w:comment w:id="2211" w:author="admin" w:date="2024-12-27T17:10:00Z" w:initials="a">
    <w:p w14:paraId="3C7228D0" w14:textId="54105CF0" w:rsidR="0045438E" w:rsidRPr="00133AE3" w:rsidRDefault="0045438E">
      <w:pPr>
        <w:pStyle w:val="CommentText"/>
        <w:rPr>
          <w:lang w:val="en-US"/>
        </w:rPr>
      </w:pPr>
      <w:r>
        <w:rPr>
          <w:rStyle w:val="CommentReference"/>
        </w:rPr>
        <w:annotationRef/>
      </w:r>
      <w:r>
        <w:rPr>
          <w:rStyle w:val="CommentReference"/>
          <w:lang w:val="en-US"/>
        </w:rPr>
        <w:t>Chức năng</w:t>
      </w:r>
      <w:r>
        <w:rPr>
          <w:lang w:val="en-US"/>
        </w:rPr>
        <w:t xml:space="preserve"> đánh giá tài xế dựa trên AI chưa có?</w:t>
      </w:r>
    </w:p>
  </w:comment>
  <w:comment w:id="2217" w:author="admin" w:date="2024-12-27T15:54:00Z" w:initials="a">
    <w:p w14:paraId="7801A9CB" w14:textId="332B8E34" w:rsidR="0045438E" w:rsidRPr="007A3BDA" w:rsidRDefault="0045438E">
      <w:pPr>
        <w:pStyle w:val="CommentText"/>
        <w:rPr>
          <w:lang w:val="en-US"/>
        </w:rPr>
      </w:pPr>
      <w:r>
        <w:rPr>
          <w:rStyle w:val="CommentReference"/>
        </w:rPr>
        <w:annotationRef/>
      </w:r>
      <w:r>
        <w:rPr>
          <w:lang w:val="en-US"/>
        </w:rPr>
        <w:t>Thiếu Hình 4.16</w:t>
      </w:r>
    </w:p>
  </w:comment>
  <w:comment w:id="2218" w:author="admin" w:date="2024-12-27T15:54:00Z" w:initials="a">
    <w:p w14:paraId="5664B05D" w14:textId="181EFDF7" w:rsidR="0045438E" w:rsidRPr="007A3BDA" w:rsidRDefault="0045438E">
      <w:pPr>
        <w:pStyle w:val="CommentText"/>
        <w:rPr>
          <w:lang w:val="en-US"/>
        </w:rPr>
      </w:pPr>
      <w:r>
        <w:rPr>
          <w:rStyle w:val="CommentReference"/>
        </w:rPr>
        <w:annotationRef/>
      </w:r>
      <w:r>
        <w:rPr>
          <w:lang w:val="en-US"/>
        </w:rPr>
        <w:t>Thiếu Hình 4.7</w:t>
      </w:r>
    </w:p>
  </w:comment>
  <w:comment w:id="2219" w:author="admin" w:date="2024-12-27T15:53:00Z" w:initials="a">
    <w:p w14:paraId="0AA8B78A" w14:textId="2C70FC8D" w:rsidR="0045438E" w:rsidRPr="00456709" w:rsidRDefault="0045438E">
      <w:pPr>
        <w:pStyle w:val="CommentText"/>
        <w:rPr>
          <w:lang w:val="en-US"/>
        </w:rPr>
      </w:pPr>
      <w:r>
        <w:rPr>
          <w:rStyle w:val="CommentReference"/>
        </w:rPr>
        <w:annotationRef/>
      </w:r>
      <w:r>
        <w:rPr>
          <w:lang w:val="en-US"/>
        </w:rPr>
        <w:t>Thiếu Hình 4.2</w:t>
      </w:r>
    </w:p>
  </w:comment>
  <w:comment w:id="2220" w:author="admin" w:date="2024-12-27T15:53:00Z" w:initials="a">
    <w:p w14:paraId="7812F269" w14:textId="58F0EDCC" w:rsidR="0045438E" w:rsidRPr="00794F2B" w:rsidRDefault="0045438E">
      <w:pPr>
        <w:pStyle w:val="CommentText"/>
        <w:rPr>
          <w:lang w:val="en-US"/>
        </w:rPr>
      </w:pPr>
      <w:r>
        <w:rPr>
          <w:rStyle w:val="CommentReference"/>
        </w:rPr>
        <w:annotationRef/>
      </w:r>
      <w:r>
        <w:rPr>
          <w:lang w:val="en-US"/>
        </w:rPr>
        <w:t>Thiếu Hình 3.20</w:t>
      </w:r>
    </w:p>
  </w:comment>
  <w:comment w:id="2221" w:author="admin" w:date="2024-12-27T15:52:00Z" w:initials="a">
    <w:p w14:paraId="6A54028A" w14:textId="0D83103F" w:rsidR="0045438E" w:rsidRPr="00794F2B" w:rsidRDefault="0045438E">
      <w:pPr>
        <w:pStyle w:val="CommentText"/>
        <w:rPr>
          <w:lang w:val="en-US"/>
        </w:rPr>
      </w:pPr>
      <w:r>
        <w:rPr>
          <w:rStyle w:val="CommentReference"/>
        </w:rPr>
        <w:annotationRef/>
      </w:r>
      <w:r>
        <w:rPr>
          <w:lang w:val="en-US"/>
        </w:rPr>
        <w:t>Thiếu Hình 3.12</w:t>
      </w:r>
    </w:p>
  </w:comment>
  <w:comment w:id="2222" w:author="admin" w:date="2024-12-27T15:51:00Z" w:initials="a">
    <w:p w14:paraId="44E631A4" w14:textId="200744BA" w:rsidR="0045438E" w:rsidRPr="00942B46" w:rsidRDefault="0045438E">
      <w:pPr>
        <w:pStyle w:val="CommentText"/>
        <w:rPr>
          <w:lang w:val="en-US"/>
        </w:rPr>
      </w:pPr>
      <w:r>
        <w:rPr>
          <w:rStyle w:val="CommentReference"/>
        </w:rPr>
        <w:annotationRef/>
      </w:r>
      <w:r>
        <w:rPr>
          <w:lang w:val="en-US"/>
        </w:rPr>
        <w:t>Đang thiếu Hình 3.1.</w:t>
      </w:r>
    </w:p>
  </w:comment>
  <w:comment w:id="2223" w:author="Administrator" w:date="2024-12-28T10:36:00Z" w:initials="A">
    <w:p w14:paraId="6DF959C0" w14:textId="77777777" w:rsidR="0045438E" w:rsidRDefault="0045438E">
      <w:pPr>
        <w:pStyle w:val="CommentText"/>
        <w:rPr>
          <w:lang w:val="en-US"/>
        </w:rPr>
      </w:pPr>
      <w:r>
        <w:rPr>
          <w:rStyle w:val="CommentReference"/>
        </w:rPr>
        <w:annotationRef/>
      </w:r>
      <w:r>
        <w:rPr>
          <w:lang w:val="en-US"/>
        </w:rPr>
        <w:t>Solve all</w:t>
      </w:r>
    </w:p>
    <w:p w14:paraId="7E5C608A" w14:textId="54236C2A" w:rsidR="0045438E" w:rsidRPr="00CA714D" w:rsidRDefault="0045438E">
      <w:pPr>
        <w:pStyle w:val="CommentText"/>
        <w:rPr>
          <w:lang w:val="en-US"/>
        </w:rPr>
      </w:pPr>
    </w:p>
  </w:comment>
  <w:comment w:id="3609" w:author="admin" w:date="2024-12-27T16:22:00Z" w:initials="a">
    <w:p w14:paraId="2C92B72C" w14:textId="29D1DB0C" w:rsidR="0045438E" w:rsidRPr="007A3A88" w:rsidRDefault="0045438E">
      <w:pPr>
        <w:pStyle w:val="CommentText"/>
        <w:rPr>
          <w:lang w:val="en-US"/>
        </w:rPr>
      </w:pPr>
      <w:r>
        <w:rPr>
          <w:rStyle w:val="CommentReference"/>
        </w:rPr>
        <w:annotationRef/>
      </w:r>
      <w:r>
        <w:rPr>
          <w:lang w:val="en-US"/>
        </w:rPr>
        <w:t>Hình 3.1 sai chỗ</w:t>
      </w:r>
    </w:p>
  </w:comment>
  <w:comment w:id="3610" w:author="Administrator" w:date="2024-12-28T10:36:00Z" w:initials="A">
    <w:p w14:paraId="72B92ED2" w14:textId="7A08B1C8" w:rsidR="0045438E" w:rsidRPr="00CA714D" w:rsidRDefault="0045438E">
      <w:pPr>
        <w:pStyle w:val="CommentText"/>
        <w:rPr>
          <w:lang w:val="en-US"/>
        </w:rPr>
      </w:pPr>
      <w:r>
        <w:rPr>
          <w:rStyle w:val="CommentReference"/>
        </w:rPr>
        <w:annotationRef/>
      </w:r>
      <w:r>
        <w:rPr>
          <w:lang w:val="en-US"/>
        </w:rPr>
        <w:t>solve</w:t>
      </w:r>
    </w:p>
  </w:comment>
  <w:comment w:id="3894" w:author="admin" w:date="2024-12-27T16:22:00Z" w:initials="a">
    <w:p w14:paraId="64FE6BBC" w14:textId="15A9462C" w:rsidR="0045438E" w:rsidRPr="004C115A" w:rsidRDefault="0045438E">
      <w:pPr>
        <w:pStyle w:val="CommentText"/>
        <w:rPr>
          <w:lang w:val="en-US"/>
        </w:rPr>
      </w:pPr>
      <w:r>
        <w:rPr>
          <w:rStyle w:val="CommentReference"/>
        </w:rPr>
        <w:annotationRef/>
      </w:r>
      <w:r>
        <w:rPr>
          <w:lang w:val="en-US"/>
        </w:rPr>
        <w:t>Căn lề trái khác với các Chương II, III… ỏ dưới</w:t>
      </w:r>
    </w:p>
  </w:comment>
  <w:comment w:id="3895" w:author="Administrator" w:date="2024-12-28T10:50:00Z" w:initials="A">
    <w:p w14:paraId="0A635DB8" w14:textId="295DB9FE" w:rsidR="0045438E" w:rsidRPr="00E646DC" w:rsidRDefault="0045438E">
      <w:pPr>
        <w:pStyle w:val="CommentText"/>
        <w:rPr>
          <w:lang w:val="en-US"/>
        </w:rPr>
      </w:pPr>
      <w:r>
        <w:rPr>
          <w:rStyle w:val="CommentReference"/>
        </w:rPr>
        <w:annotationRef/>
      </w:r>
      <w:r>
        <w:rPr>
          <w:lang w:val="en-US"/>
        </w:rPr>
        <w:t>solve</w:t>
      </w:r>
    </w:p>
  </w:comment>
  <w:comment w:id="3907" w:author="admin" w:date="2024-12-27T16:23:00Z" w:initials="a">
    <w:p w14:paraId="45D8B04C" w14:textId="503FD585" w:rsidR="0045438E" w:rsidRPr="00F640E8" w:rsidRDefault="0045438E">
      <w:pPr>
        <w:pStyle w:val="CommentText"/>
        <w:rPr>
          <w:lang w:val="en-US"/>
        </w:rPr>
      </w:pPr>
      <w:r>
        <w:rPr>
          <w:rStyle w:val="CommentReference"/>
        </w:rPr>
        <w:annotationRef/>
      </w:r>
      <w:r>
        <w:rPr>
          <w:lang w:val="en-US"/>
        </w:rPr>
        <w:t>Ktra format Justify</w:t>
      </w:r>
    </w:p>
  </w:comment>
  <w:comment w:id="3908" w:author="Administrator" w:date="2024-12-28T10:50:00Z" w:initials="A">
    <w:p w14:paraId="43BE966D" w14:textId="132A9747" w:rsidR="0045438E" w:rsidRPr="00E646DC" w:rsidRDefault="0045438E">
      <w:pPr>
        <w:pStyle w:val="CommentText"/>
        <w:rPr>
          <w:lang w:val="en-US"/>
        </w:rPr>
      </w:pPr>
      <w:r>
        <w:rPr>
          <w:rStyle w:val="CommentReference"/>
        </w:rPr>
        <w:annotationRef/>
      </w:r>
      <w:r>
        <w:rPr>
          <w:lang w:val="en-US"/>
        </w:rPr>
        <w:t>solve</w:t>
      </w:r>
    </w:p>
  </w:comment>
  <w:comment w:id="3911" w:author="admin" w:date="2024-12-27T16:24:00Z" w:initials="a">
    <w:p w14:paraId="39C22A99" w14:textId="77777777" w:rsidR="0045438E" w:rsidRPr="00F640E8" w:rsidRDefault="0045438E" w:rsidP="00F640E8">
      <w:pPr>
        <w:pStyle w:val="CommentText"/>
        <w:rPr>
          <w:lang w:val="en-US"/>
        </w:rPr>
      </w:pPr>
      <w:r>
        <w:rPr>
          <w:rStyle w:val="CommentReference"/>
        </w:rPr>
        <w:annotationRef/>
      </w:r>
      <w:r>
        <w:rPr>
          <w:lang w:val="en-US"/>
        </w:rPr>
        <w:t>Ktra format Justify</w:t>
      </w:r>
    </w:p>
    <w:p w14:paraId="611BF46D" w14:textId="68E90C91" w:rsidR="0045438E" w:rsidRDefault="0045438E">
      <w:pPr>
        <w:pStyle w:val="CommentText"/>
      </w:pPr>
    </w:p>
  </w:comment>
  <w:comment w:id="3912" w:author="Administrator" w:date="2024-12-28T10:50:00Z" w:initials="A">
    <w:p w14:paraId="660F8503" w14:textId="14FB4936" w:rsidR="0045438E" w:rsidRPr="00E646DC" w:rsidRDefault="0045438E">
      <w:pPr>
        <w:pStyle w:val="CommentText"/>
        <w:rPr>
          <w:lang w:val="en-US"/>
        </w:rPr>
      </w:pPr>
      <w:r>
        <w:rPr>
          <w:rStyle w:val="CommentReference"/>
        </w:rPr>
        <w:annotationRef/>
      </w:r>
      <w:r>
        <w:rPr>
          <w:lang w:val="en-US"/>
        </w:rPr>
        <w:t>solve</w:t>
      </w:r>
    </w:p>
  </w:comment>
  <w:comment w:id="3923" w:author="admin" w:date="2024-12-27T16:24:00Z" w:initials="a">
    <w:p w14:paraId="432CB6EF" w14:textId="6C94F3FC" w:rsidR="0045438E" w:rsidRPr="0077028B" w:rsidRDefault="0045438E">
      <w:pPr>
        <w:pStyle w:val="CommentText"/>
        <w:rPr>
          <w:lang w:val="en-US"/>
        </w:rPr>
      </w:pPr>
      <w:r>
        <w:rPr>
          <w:rStyle w:val="CommentReference"/>
        </w:rPr>
        <w:annotationRef/>
      </w:r>
      <w:r>
        <w:rPr>
          <w:lang w:val="en-US"/>
        </w:rPr>
        <w:t>Kiểm tra lề trái từ đây bị tụt vào</w:t>
      </w:r>
    </w:p>
  </w:comment>
  <w:comment w:id="3924" w:author="Administrator" w:date="2024-12-28T10:50:00Z" w:initials="A">
    <w:p w14:paraId="2FFF31BE" w14:textId="3CD6A1C6" w:rsidR="0045438E" w:rsidRDefault="0045438E">
      <w:pPr>
        <w:pStyle w:val="CommentText"/>
        <w:rPr>
          <w:lang w:val="en-US"/>
        </w:rPr>
      </w:pPr>
      <w:r>
        <w:rPr>
          <w:rStyle w:val="CommentReference"/>
        </w:rPr>
        <w:annotationRef/>
      </w:r>
      <w:r>
        <w:rPr>
          <w:lang w:val="en-US"/>
        </w:rPr>
        <w:t>Solve</w:t>
      </w:r>
    </w:p>
    <w:p w14:paraId="051D2511" w14:textId="28646EE6" w:rsidR="0045438E" w:rsidRPr="00E646DC" w:rsidRDefault="0045438E">
      <w:pPr>
        <w:pStyle w:val="CommentText"/>
        <w:rPr>
          <w:lang w:val="en-US"/>
        </w:rPr>
      </w:pPr>
    </w:p>
  </w:comment>
  <w:comment w:id="3944" w:author="admin" w:date="2024-12-27T16:25:00Z" w:initials="a">
    <w:p w14:paraId="32FAF4BA" w14:textId="77777777" w:rsidR="0045438E" w:rsidRPr="00F640E8" w:rsidRDefault="0045438E" w:rsidP="003D5B38">
      <w:pPr>
        <w:pStyle w:val="CommentText"/>
        <w:rPr>
          <w:lang w:val="en-US"/>
        </w:rPr>
      </w:pPr>
      <w:r>
        <w:rPr>
          <w:rStyle w:val="CommentReference"/>
        </w:rPr>
        <w:annotationRef/>
      </w:r>
      <w:r>
        <w:rPr>
          <w:lang w:val="en-US"/>
        </w:rPr>
        <w:t>Ktra format Justify</w:t>
      </w:r>
    </w:p>
    <w:p w14:paraId="3ADD2139" w14:textId="098E56DF" w:rsidR="0045438E" w:rsidRPr="003D5B38" w:rsidRDefault="0045438E">
      <w:pPr>
        <w:pStyle w:val="CommentText"/>
        <w:rPr>
          <w:lang w:val="en-US"/>
        </w:rPr>
      </w:pPr>
      <w:r>
        <w:rPr>
          <w:lang w:val="en-US"/>
        </w:rPr>
        <w:t>Tất cả từ đây về cuối đồ án, rất nhiều chỗ ko Justify</w:t>
      </w:r>
    </w:p>
  </w:comment>
  <w:comment w:id="3945" w:author="Administrator" w:date="2024-12-28T11:59:00Z" w:initials="A">
    <w:p w14:paraId="54793783" w14:textId="354CFBEA" w:rsidR="0045438E" w:rsidRPr="00A43156" w:rsidRDefault="0045438E">
      <w:pPr>
        <w:pStyle w:val="CommentText"/>
        <w:rPr>
          <w:lang w:val="en-US"/>
        </w:rPr>
      </w:pPr>
      <w:r>
        <w:rPr>
          <w:rStyle w:val="CommentReference"/>
        </w:rPr>
        <w:annotationRef/>
      </w:r>
      <w:r>
        <w:rPr>
          <w:lang w:val="en-US"/>
        </w:rPr>
        <w:t>solve</w:t>
      </w:r>
    </w:p>
  </w:comment>
  <w:comment w:id="5226" w:author="admin" w:date="2024-12-27T17:15:00Z" w:initials="a">
    <w:p w14:paraId="4B48C023" w14:textId="7D6BB6CC" w:rsidR="0045438E" w:rsidRPr="0042080B" w:rsidRDefault="0045438E">
      <w:pPr>
        <w:pStyle w:val="CommentText"/>
        <w:rPr>
          <w:lang w:val="en-US"/>
        </w:rPr>
      </w:pPr>
      <w:r>
        <w:rPr>
          <w:rStyle w:val="CommentReference"/>
        </w:rPr>
        <w:annotationRef/>
      </w:r>
      <w:r>
        <w:rPr>
          <w:lang w:val="en-US"/>
        </w:rPr>
        <w:t>Thừa</w:t>
      </w:r>
    </w:p>
  </w:comment>
  <w:comment w:id="5230" w:author="admin" w:date="2024-12-27T17:17:00Z" w:initials="a">
    <w:p w14:paraId="08BBD82C" w14:textId="14C64787" w:rsidR="0045438E" w:rsidRPr="00AB73B4" w:rsidRDefault="0045438E">
      <w:pPr>
        <w:pStyle w:val="CommentText"/>
        <w:rPr>
          <w:lang w:val="en-US"/>
        </w:rPr>
      </w:pPr>
      <w:r>
        <w:rPr>
          <w:rStyle w:val="CommentReference"/>
        </w:rPr>
        <w:annotationRef/>
      </w:r>
      <w:r>
        <w:rPr>
          <w:lang w:val="en-US"/>
        </w:rPr>
        <w:t>Thừa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317BF7" w15:done="0"/>
  <w15:commentEx w15:paraId="47E8E2FB" w15:paraIdParent="3E317BF7" w15:done="0"/>
  <w15:commentEx w15:paraId="3C7228D0" w15:done="0"/>
  <w15:commentEx w15:paraId="7801A9CB" w15:done="0"/>
  <w15:commentEx w15:paraId="5664B05D" w15:done="0"/>
  <w15:commentEx w15:paraId="0AA8B78A" w15:done="0"/>
  <w15:commentEx w15:paraId="7812F269" w15:done="0"/>
  <w15:commentEx w15:paraId="6A54028A" w15:done="0"/>
  <w15:commentEx w15:paraId="44E631A4" w15:done="0"/>
  <w15:commentEx w15:paraId="7E5C608A" w15:paraIdParent="44E631A4" w15:done="0"/>
  <w15:commentEx w15:paraId="2C92B72C" w15:done="0"/>
  <w15:commentEx w15:paraId="72B92ED2" w15:paraIdParent="2C92B72C" w15:done="0"/>
  <w15:commentEx w15:paraId="64FE6BBC" w15:done="0"/>
  <w15:commentEx w15:paraId="0A635DB8" w15:paraIdParent="64FE6BBC" w15:done="0"/>
  <w15:commentEx w15:paraId="45D8B04C" w15:done="0"/>
  <w15:commentEx w15:paraId="43BE966D" w15:paraIdParent="45D8B04C" w15:done="0"/>
  <w15:commentEx w15:paraId="611BF46D" w15:done="0"/>
  <w15:commentEx w15:paraId="660F8503" w15:paraIdParent="611BF46D" w15:done="0"/>
  <w15:commentEx w15:paraId="432CB6EF" w15:done="0"/>
  <w15:commentEx w15:paraId="051D2511" w15:paraIdParent="432CB6EF" w15:done="0"/>
  <w15:commentEx w15:paraId="3ADD2139" w15:done="0"/>
  <w15:commentEx w15:paraId="54793783" w15:paraIdParent="3ADD2139" w15:done="0"/>
  <w15:commentEx w15:paraId="4B48C023" w15:done="0"/>
  <w15:commentEx w15:paraId="08BBD8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194B62" w16cex:dateUtc="2024-12-27T08:50:00Z"/>
  <w16cex:commentExtensible w16cex:durableId="2B195DEE" w16cex:dateUtc="2024-12-27T10:10:00Z"/>
  <w16cex:commentExtensible w16cex:durableId="2B194C32" w16cex:dateUtc="2024-12-27T08:54:00Z"/>
  <w16cex:commentExtensible w16cex:durableId="2B194C1E" w16cex:dateUtc="2024-12-27T08:54:00Z"/>
  <w16cex:commentExtensible w16cex:durableId="2B194C09" w16cex:dateUtc="2024-12-27T08:53:00Z"/>
  <w16cex:commentExtensible w16cex:durableId="2B194BF1" w16cex:dateUtc="2024-12-27T08:53:00Z"/>
  <w16cex:commentExtensible w16cex:durableId="2B194BDA" w16cex:dateUtc="2024-12-27T08:52:00Z"/>
  <w16cex:commentExtensible w16cex:durableId="2B194B9F" w16cex:dateUtc="2024-12-27T08:51:00Z"/>
  <w16cex:commentExtensible w16cex:durableId="2B1952A9" w16cex:dateUtc="2024-12-27T09:22:00Z"/>
  <w16cex:commentExtensible w16cex:durableId="2B1952DF" w16cex:dateUtc="2024-12-27T09:22:00Z"/>
  <w16cex:commentExtensible w16cex:durableId="2B195300" w16cex:dateUtc="2024-12-27T09:23:00Z"/>
  <w16cex:commentExtensible w16cex:durableId="2B19532D" w16cex:dateUtc="2024-12-27T09:24:00Z"/>
  <w16cex:commentExtensible w16cex:durableId="2B19534B" w16cex:dateUtc="2024-12-27T09:24:00Z"/>
  <w16cex:commentExtensible w16cex:durableId="2B19537E" w16cex:dateUtc="2024-12-27T09:25:00Z"/>
  <w16cex:commentExtensible w16cex:durableId="2B195F4D" w16cex:dateUtc="2024-12-27T10:15:00Z"/>
  <w16cex:commentExtensible w16cex:durableId="2B195F90" w16cex:dateUtc="2024-12-27T1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317BF7" w16cid:durableId="2B194B62"/>
  <w16cid:commentId w16cid:paraId="47E8E2FB" w16cid:durableId="2B1A4FE1"/>
  <w16cid:commentId w16cid:paraId="3C7228D0" w16cid:durableId="2B195DEE"/>
  <w16cid:commentId w16cid:paraId="7801A9CB" w16cid:durableId="2B194C32"/>
  <w16cid:commentId w16cid:paraId="5664B05D" w16cid:durableId="2B194C1E"/>
  <w16cid:commentId w16cid:paraId="0AA8B78A" w16cid:durableId="2B194C09"/>
  <w16cid:commentId w16cid:paraId="7812F269" w16cid:durableId="2B194BF1"/>
  <w16cid:commentId w16cid:paraId="6A54028A" w16cid:durableId="2B194BDA"/>
  <w16cid:commentId w16cid:paraId="44E631A4" w16cid:durableId="2B194B9F"/>
  <w16cid:commentId w16cid:paraId="7E5C608A" w16cid:durableId="2B1A5335"/>
  <w16cid:commentId w16cid:paraId="2C92B72C" w16cid:durableId="2B1952A9"/>
  <w16cid:commentId w16cid:paraId="72B92ED2" w16cid:durableId="2B1A533D"/>
  <w16cid:commentId w16cid:paraId="64FE6BBC" w16cid:durableId="2B1952DF"/>
  <w16cid:commentId w16cid:paraId="0A635DB8" w16cid:durableId="2B1A5682"/>
  <w16cid:commentId w16cid:paraId="45D8B04C" w16cid:durableId="2B195300"/>
  <w16cid:commentId w16cid:paraId="43BE966D" w16cid:durableId="2B1A567E"/>
  <w16cid:commentId w16cid:paraId="611BF46D" w16cid:durableId="2B19532D"/>
  <w16cid:commentId w16cid:paraId="660F8503" w16cid:durableId="2B1A567B"/>
  <w16cid:commentId w16cid:paraId="432CB6EF" w16cid:durableId="2B19534B"/>
  <w16cid:commentId w16cid:paraId="051D2511" w16cid:durableId="2B1A5676"/>
  <w16cid:commentId w16cid:paraId="3ADD2139" w16cid:durableId="2B19537E"/>
  <w16cid:commentId w16cid:paraId="54793783" w16cid:durableId="2B1A66BB"/>
  <w16cid:commentId w16cid:paraId="4B48C023" w16cid:durableId="2B195F4D"/>
  <w16cid:commentId w16cid:paraId="08BBD82C" w16cid:durableId="2B195F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39C6A" w14:textId="77777777" w:rsidR="004002FE" w:rsidRDefault="004002FE">
      <w:r>
        <w:separator/>
      </w:r>
    </w:p>
  </w:endnote>
  <w:endnote w:type="continuationSeparator" w:id="0">
    <w:p w14:paraId="05AAE052" w14:textId="77777777" w:rsidR="004002FE" w:rsidRDefault="00400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8280C" w14:textId="77777777" w:rsidR="0045438E" w:rsidRDefault="0045438E">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2E126" w14:textId="77777777" w:rsidR="0045438E" w:rsidRPr="001343A1" w:rsidRDefault="0045438E" w:rsidP="000319E7">
    <w:pPr>
      <w:pBdr>
        <w:top w:val="single" w:sz="4" w:space="1" w:color="auto"/>
      </w:pBdr>
      <w:jc w:val="both"/>
      <w:rPr>
        <w:lang w:val="en-US"/>
      </w:rPr>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1D41" w14:textId="77777777" w:rsidR="0045438E" w:rsidRDefault="0045438E" w:rsidP="000319E7">
    <w:pPr>
      <w:pBdr>
        <w:top w:val="single" w:sz="4" w:space="1" w:color="auto"/>
      </w:pBdr>
      <w:jc w:val="both"/>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1054C" w14:textId="77777777" w:rsidR="004002FE" w:rsidRDefault="004002FE">
      <w:r>
        <w:separator/>
      </w:r>
    </w:p>
  </w:footnote>
  <w:footnote w:type="continuationSeparator" w:id="0">
    <w:p w14:paraId="538E0EFF" w14:textId="77777777" w:rsidR="004002FE" w:rsidRDefault="004002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CECDD" w14:textId="77777777" w:rsidR="0045438E" w:rsidRDefault="0045438E">
    <w:pPr>
      <w:rPr>
        <w:sz w:val="20"/>
        <w:szCs w:val="20"/>
      </w:rPr>
    </w:pPr>
    <w:r>
      <w:rPr>
        <w:sz w:val="20"/>
        <w:szCs w:val="20"/>
      </w:rPr>
      <w:t>Đồ án tốt nghiệp Đại học</w:t>
    </w:r>
  </w:p>
  <w:p w14:paraId="6F57A8BC" w14:textId="77777777" w:rsidR="0045438E" w:rsidRDefault="0045438E" w:rsidP="005854F0">
    <w:pPr>
      <w:pBdr>
        <w:bottom w:val="single" w:sz="4" w:space="1" w:color="auto"/>
      </w:pBdr>
      <w:rPr>
        <w:sz w:val="8"/>
        <w:szCs w:val="8"/>
      </w:rPr>
    </w:pPr>
  </w:p>
  <w:p w14:paraId="10F114F5" w14:textId="77777777" w:rsidR="0045438E" w:rsidRDefault="0045438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5AD9C" w14:textId="77777777" w:rsidR="0045438E" w:rsidRPr="00825F1E" w:rsidRDefault="0045438E"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 GIỚI THIỆU</w:t>
    </w:r>
  </w:p>
  <w:p w14:paraId="7251FB75" w14:textId="77777777" w:rsidR="0045438E" w:rsidRDefault="0045438E">
    <w:pPr>
      <w:rPr>
        <w:sz w:val="8"/>
        <w:szCs w:val="8"/>
      </w:rPr>
    </w:pPr>
  </w:p>
  <w:p w14:paraId="4E28A3C6" w14:textId="77777777" w:rsidR="0045438E" w:rsidRDefault="0045438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43F1" w14:textId="77777777" w:rsidR="0045438E" w:rsidRPr="00825F1E" w:rsidRDefault="0045438E"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4345" w:name="OLE_LINK52"/>
    <w:bookmarkStart w:id="4346" w:name="OLE_LINK53"/>
    <w:bookmarkStart w:id="4347" w:name="OLE_LINK54"/>
    <w:bookmarkStart w:id="4348" w:name="OLE_LINK55"/>
    <w:r>
      <w:rPr>
        <w:sz w:val="20"/>
        <w:szCs w:val="20"/>
        <w:lang w:val="en-US"/>
      </w:rPr>
      <w:t xml:space="preserve">Chương III. </w:t>
    </w:r>
    <w:bookmarkEnd w:id="4345"/>
    <w:bookmarkEnd w:id="4346"/>
    <w:bookmarkEnd w:id="4347"/>
    <w:bookmarkEnd w:id="4348"/>
    <w:r>
      <w:rPr>
        <w:sz w:val="20"/>
        <w:szCs w:val="20"/>
        <w:lang w:val="en-US"/>
      </w:rPr>
      <w:t>PHÂN TÍCH VÀ THIẾT KẾ HỆ THỐNG</w:t>
    </w:r>
  </w:p>
  <w:p w14:paraId="13A84E18" w14:textId="77777777" w:rsidR="0045438E" w:rsidRDefault="0045438E">
    <w:pPr>
      <w:rPr>
        <w:sz w:val="8"/>
        <w:szCs w:val="8"/>
      </w:rPr>
    </w:pPr>
  </w:p>
  <w:p w14:paraId="3AC8A485" w14:textId="77777777" w:rsidR="0045438E" w:rsidRDefault="0045438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FA2BD" w14:textId="77777777" w:rsidR="0045438E" w:rsidRPr="00825F1E" w:rsidRDefault="0045438E"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IV: CÀI ĐẶT HỆ THỐNG</w:t>
    </w:r>
  </w:p>
  <w:p w14:paraId="28432CDD" w14:textId="77777777" w:rsidR="0045438E" w:rsidRDefault="0045438E">
    <w:pPr>
      <w:rPr>
        <w:sz w:val="8"/>
        <w:szCs w:val="8"/>
      </w:rPr>
    </w:pPr>
  </w:p>
  <w:p w14:paraId="341CEC08" w14:textId="77777777" w:rsidR="0045438E" w:rsidRDefault="0045438E">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72DCE" w14:textId="77777777" w:rsidR="0045438E" w:rsidRPr="00825F1E" w:rsidRDefault="0045438E"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4BA52A53" w14:textId="77777777" w:rsidR="0045438E" w:rsidRDefault="0045438E">
    <w:pPr>
      <w:rPr>
        <w:sz w:val="8"/>
        <w:szCs w:val="8"/>
      </w:rPr>
    </w:pPr>
  </w:p>
  <w:p w14:paraId="1A55A0F9" w14:textId="77777777" w:rsidR="0045438E" w:rsidRDefault="0045438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FCEB1" w14:textId="77777777" w:rsidR="0045438E" w:rsidRPr="00825F1E" w:rsidRDefault="0045438E"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15092057" w14:textId="77777777" w:rsidR="0045438E" w:rsidRDefault="0045438E">
    <w:pPr>
      <w:rPr>
        <w:sz w:val="8"/>
        <w:szCs w:val="8"/>
      </w:rPr>
    </w:pPr>
  </w:p>
  <w:p w14:paraId="1A2A5A63" w14:textId="77777777" w:rsidR="0045438E" w:rsidRDefault="0045438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43F4D" w14:textId="77777777" w:rsidR="0045438E" w:rsidRPr="00825F1E" w:rsidRDefault="0045438E"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2F4D2DB6" w14:textId="77777777" w:rsidR="0045438E" w:rsidRDefault="0045438E">
    <w:pPr>
      <w:rPr>
        <w:sz w:val="8"/>
        <w:szCs w:val="8"/>
      </w:rPr>
    </w:pPr>
  </w:p>
  <w:p w14:paraId="3EDF768F" w14:textId="77777777" w:rsidR="0045438E" w:rsidRDefault="0045438E">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9A3C34"/>
    <w:multiLevelType w:val="hybridMultilevel"/>
    <w:tmpl w:val="BCBE6ECE"/>
    <w:lvl w:ilvl="0" w:tplc="76200480">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9"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2"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4"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5"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7"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0"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5"/>
  </w:num>
  <w:num w:numId="3">
    <w:abstractNumId w:val="16"/>
  </w:num>
  <w:num w:numId="4">
    <w:abstractNumId w:val="21"/>
  </w:num>
  <w:num w:numId="5">
    <w:abstractNumId w:val="6"/>
  </w:num>
  <w:num w:numId="6">
    <w:abstractNumId w:val="25"/>
  </w:num>
  <w:num w:numId="7">
    <w:abstractNumId w:val="36"/>
  </w:num>
  <w:num w:numId="8">
    <w:abstractNumId w:val="3"/>
  </w:num>
  <w:num w:numId="9">
    <w:abstractNumId w:val="22"/>
  </w:num>
  <w:num w:numId="10">
    <w:abstractNumId w:val="4"/>
  </w:num>
  <w:num w:numId="11">
    <w:abstractNumId w:val="13"/>
  </w:num>
  <w:num w:numId="12">
    <w:abstractNumId w:val="11"/>
  </w:num>
  <w:num w:numId="13">
    <w:abstractNumId w:val="39"/>
  </w:num>
  <w:num w:numId="14">
    <w:abstractNumId w:val="23"/>
  </w:num>
  <w:num w:numId="15">
    <w:abstractNumId w:val="26"/>
  </w:num>
  <w:num w:numId="16">
    <w:abstractNumId w:val="18"/>
  </w:num>
  <w:num w:numId="17">
    <w:abstractNumId w:val="9"/>
  </w:num>
  <w:num w:numId="18">
    <w:abstractNumId w:val="30"/>
  </w:num>
  <w:num w:numId="19">
    <w:abstractNumId w:val="17"/>
  </w:num>
  <w:num w:numId="20">
    <w:abstractNumId w:val="35"/>
  </w:num>
  <w:num w:numId="21">
    <w:abstractNumId w:val="24"/>
  </w:num>
  <w:num w:numId="22">
    <w:abstractNumId w:val="43"/>
  </w:num>
  <w:num w:numId="23">
    <w:abstractNumId w:val="19"/>
  </w:num>
  <w:num w:numId="24">
    <w:abstractNumId w:val="41"/>
  </w:num>
  <w:num w:numId="25">
    <w:abstractNumId w:val="29"/>
  </w:num>
  <w:num w:numId="26">
    <w:abstractNumId w:val="34"/>
  </w:num>
  <w:num w:numId="27">
    <w:abstractNumId w:val="20"/>
  </w:num>
  <w:num w:numId="28">
    <w:abstractNumId w:val="33"/>
  </w:num>
  <w:num w:numId="29">
    <w:abstractNumId w:val="31"/>
  </w:num>
  <w:num w:numId="30">
    <w:abstractNumId w:val="7"/>
  </w:num>
  <w:num w:numId="31">
    <w:abstractNumId w:val="12"/>
  </w:num>
  <w:num w:numId="32">
    <w:abstractNumId w:val="14"/>
  </w:num>
  <w:num w:numId="33">
    <w:abstractNumId w:val="42"/>
  </w:num>
  <w:num w:numId="34">
    <w:abstractNumId w:val="0"/>
  </w:num>
  <w:num w:numId="35">
    <w:abstractNumId w:val="38"/>
  </w:num>
  <w:num w:numId="36">
    <w:abstractNumId w:val="27"/>
  </w:num>
  <w:num w:numId="37">
    <w:abstractNumId w:val="32"/>
  </w:num>
  <w:num w:numId="38">
    <w:abstractNumId w:val="45"/>
  </w:num>
  <w:num w:numId="39">
    <w:abstractNumId w:val="2"/>
  </w:num>
  <w:num w:numId="40">
    <w:abstractNumId w:val="37"/>
  </w:num>
  <w:num w:numId="41">
    <w:abstractNumId w:val="44"/>
  </w:num>
  <w:num w:numId="42">
    <w:abstractNumId w:val="40"/>
  </w:num>
  <w:num w:numId="43">
    <w:abstractNumId w:val="1"/>
  </w:num>
  <w:num w:numId="44">
    <w:abstractNumId w:val="10"/>
  </w:num>
  <w:num w:numId="45">
    <w:abstractNumId w:val="8"/>
  </w:num>
  <w:num w:numId="46">
    <w:abstractNumId w:val="15"/>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5801"/>
    <w:rsid w:val="000A63AE"/>
    <w:rsid w:val="000C7EFE"/>
    <w:rsid w:val="000E29D5"/>
    <w:rsid w:val="000F1F3C"/>
    <w:rsid w:val="000F669E"/>
    <w:rsid w:val="00101FF6"/>
    <w:rsid w:val="00111FCF"/>
    <w:rsid w:val="00116842"/>
    <w:rsid w:val="001232AB"/>
    <w:rsid w:val="00123CDB"/>
    <w:rsid w:val="00124E0E"/>
    <w:rsid w:val="00125D3E"/>
    <w:rsid w:val="00133AE3"/>
    <w:rsid w:val="001343A1"/>
    <w:rsid w:val="00135038"/>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7D93"/>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1870"/>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414F5"/>
    <w:rsid w:val="00353C22"/>
    <w:rsid w:val="00355DD6"/>
    <w:rsid w:val="00356692"/>
    <w:rsid w:val="003612ED"/>
    <w:rsid w:val="0036302E"/>
    <w:rsid w:val="003805F1"/>
    <w:rsid w:val="00392691"/>
    <w:rsid w:val="003A0FCA"/>
    <w:rsid w:val="003A66B2"/>
    <w:rsid w:val="003B06C2"/>
    <w:rsid w:val="003B12D8"/>
    <w:rsid w:val="003B3FE6"/>
    <w:rsid w:val="003B5CC2"/>
    <w:rsid w:val="003C1D68"/>
    <w:rsid w:val="003C4C70"/>
    <w:rsid w:val="003D5B38"/>
    <w:rsid w:val="003D5BC1"/>
    <w:rsid w:val="003E01A7"/>
    <w:rsid w:val="003E336A"/>
    <w:rsid w:val="003F04DC"/>
    <w:rsid w:val="003F3855"/>
    <w:rsid w:val="003F6394"/>
    <w:rsid w:val="004002FE"/>
    <w:rsid w:val="00401D2B"/>
    <w:rsid w:val="00402EA8"/>
    <w:rsid w:val="004040A2"/>
    <w:rsid w:val="004045AA"/>
    <w:rsid w:val="0041561F"/>
    <w:rsid w:val="0042080B"/>
    <w:rsid w:val="0042297D"/>
    <w:rsid w:val="00423403"/>
    <w:rsid w:val="0044121A"/>
    <w:rsid w:val="004430A2"/>
    <w:rsid w:val="00445A42"/>
    <w:rsid w:val="00446F05"/>
    <w:rsid w:val="0045438E"/>
    <w:rsid w:val="00456709"/>
    <w:rsid w:val="00467F2B"/>
    <w:rsid w:val="00475809"/>
    <w:rsid w:val="00480874"/>
    <w:rsid w:val="00480DCE"/>
    <w:rsid w:val="00481156"/>
    <w:rsid w:val="0048619F"/>
    <w:rsid w:val="00487C6A"/>
    <w:rsid w:val="00492E7F"/>
    <w:rsid w:val="004A42B4"/>
    <w:rsid w:val="004A43E9"/>
    <w:rsid w:val="004A484C"/>
    <w:rsid w:val="004B0B61"/>
    <w:rsid w:val="004B2EEE"/>
    <w:rsid w:val="004B3165"/>
    <w:rsid w:val="004B588F"/>
    <w:rsid w:val="004B6490"/>
    <w:rsid w:val="004B6C33"/>
    <w:rsid w:val="004C115A"/>
    <w:rsid w:val="004C5DDD"/>
    <w:rsid w:val="004D046C"/>
    <w:rsid w:val="004D1F04"/>
    <w:rsid w:val="004D3434"/>
    <w:rsid w:val="004D7B7B"/>
    <w:rsid w:val="004F0542"/>
    <w:rsid w:val="004F3C75"/>
    <w:rsid w:val="004F457D"/>
    <w:rsid w:val="004F639A"/>
    <w:rsid w:val="004F6477"/>
    <w:rsid w:val="00503CB8"/>
    <w:rsid w:val="005107A7"/>
    <w:rsid w:val="0051773C"/>
    <w:rsid w:val="005222D5"/>
    <w:rsid w:val="00523326"/>
    <w:rsid w:val="005259E3"/>
    <w:rsid w:val="00525D73"/>
    <w:rsid w:val="00545A30"/>
    <w:rsid w:val="005500A2"/>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7D"/>
    <w:rsid w:val="00597E78"/>
    <w:rsid w:val="005A2436"/>
    <w:rsid w:val="005B1216"/>
    <w:rsid w:val="005B1400"/>
    <w:rsid w:val="005B226D"/>
    <w:rsid w:val="005B34A5"/>
    <w:rsid w:val="005C3EFD"/>
    <w:rsid w:val="005C45DB"/>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564B4"/>
    <w:rsid w:val="006602D1"/>
    <w:rsid w:val="006763D9"/>
    <w:rsid w:val="00686EB4"/>
    <w:rsid w:val="00690564"/>
    <w:rsid w:val="00693C39"/>
    <w:rsid w:val="006948D6"/>
    <w:rsid w:val="00697B83"/>
    <w:rsid w:val="006A1F30"/>
    <w:rsid w:val="006A5350"/>
    <w:rsid w:val="006B078B"/>
    <w:rsid w:val="006B2B98"/>
    <w:rsid w:val="006B3527"/>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3C55"/>
    <w:rsid w:val="00704AF5"/>
    <w:rsid w:val="007110ED"/>
    <w:rsid w:val="00711CDB"/>
    <w:rsid w:val="00712D85"/>
    <w:rsid w:val="0071392A"/>
    <w:rsid w:val="00717DE1"/>
    <w:rsid w:val="0072716E"/>
    <w:rsid w:val="0072729B"/>
    <w:rsid w:val="00727A4B"/>
    <w:rsid w:val="00760C04"/>
    <w:rsid w:val="00765525"/>
    <w:rsid w:val="00765E6C"/>
    <w:rsid w:val="0076688E"/>
    <w:rsid w:val="00766EA3"/>
    <w:rsid w:val="00767768"/>
    <w:rsid w:val="0077028B"/>
    <w:rsid w:val="00770500"/>
    <w:rsid w:val="00770BA6"/>
    <w:rsid w:val="007868A3"/>
    <w:rsid w:val="00787DF9"/>
    <w:rsid w:val="00794F2B"/>
    <w:rsid w:val="0079733C"/>
    <w:rsid w:val="007A3A88"/>
    <w:rsid w:val="007A3BDA"/>
    <w:rsid w:val="007A5BF2"/>
    <w:rsid w:val="007B6B48"/>
    <w:rsid w:val="007C34D6"/>
    <w:rsid w:val="007D54E1"/>
    <w:rsid w:val="007D5646"/>
    <w:rsid w:val="007D6A9E"/>
    <w:rsid w:val="007E5296"/>
    <w:rsid w:val="007E5EA6"/>
    <w:rsid w:val="007E6538"/>
    <w:rsid w:val="007E6DB9"/>
    <w:rsid w:val="007F02EB"/>
    <w:rsid w:val="007F547C"/>
    <w:rsid w:val="008028BE"/>
    <w:rsid w:val="00804C24"/>
    <w:rsid w:val="00815A4C"/>
    <w:rsid w:val="00816064"/>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93D5F"/>
    <w:rsid w:val="008A306D"/>
    <w:rsid w:val="008A57AE"/>
    <w:rsid w:val="008B286A"/>
    <w:rsid w:val="008C1F15"/>
    <w:rsid w:val="008C2689"/>
    <w:rsid w:val="008C3707"/>
    <w:rsid w:val="008C7990"/>
    <w:rsid w:val="008D3C62"/>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2B46"/>
    <w:rsid w:val="009452A6"/>
    <w:rsid w:val="0094744D"/>
    <w:rsid w:val="009509A7"/>
    <w:rsid w:val="009510DB"/>
    <w:rsid w:val="009618F7"/>
    <w:rsid w:val="009747C4"/>
    <w:rsid w:val="00982007"/>
    <w:rsid w:val="00982DD0"/>
    <w:rsid w:val="00983B95"/>
    <w:rsid w:val="0098474D"/>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07B3D"/>
    <w:rsid w:val="00A1386B"/>
    <w:rsid w:val="00A1456E"/>
    <w:rsid w:val="00A1781E"/>
    <w:rsid w:val="00A202E4"/>
    <w:rsid w:val="00A3317B"/>
    <w:rsid w:val="00A35151"/>
    <w:rsid w:val="00A40F7E"/>
    <w:rsid w:val="00A43156"/>
    <w:rsid w:val="00A43E1C"/>
    <w:rsid w:val="00A524FB"/>
    <w:rsid w:val="00A53E12"/>
    <w:rsid w:val="00A65A47"/>
    <w:rsid w:val="00A67DC5"/>
    <w:rsid w:val="00A70194"/>
    <w:rsid w:val="00A772C7"/>
    <w:rsid w:val="00A8192E"/>
    <w:rsid w:val="00A8791C"/>
    <w:rsid w:val="00A9405B"/>
    <w:rsid w:val="00A96355"/>
    <w:rsid w:val="00A97823"/>
    <w:rsid w:val="00AA26C1"/>
    <w:rsid w:val="00AA4F25"/>
    <w:rsid w:val="00AB5C44"/>
    <w:rsid w:val="00AB73B4"/>
    <w:rsid w:val="00AB7D25"/>
    <w:rsid w:val="00AC0685"/>
    <w:rsid w:val="00AC0730"/>
    <w:rsid w:val="00AC2A3D"/>
    <w:rsid w:val="00AC71C4"/>
    <w:rsid w:val="00AD05DD"/>
    <w:rsid w:val="00AD1971"/>
    <w:rsid w:val="00AE06D9"/>
    <w:rsid w:val="00AE3FF2"/>
    <w:rsid w:val="00AE54B9"/>
    <w:rsid w:val="00AE78C4"/>
    <w:rsid w:val="00AF0B00"/>
    <w:rsid w:val="00B00E6D"/>
    <w:rsid w:val="00B14EAA"/>
    <w:rsid w:val="00B1511C"/>
    <w:rsid w:val="00B21E5F"/>
    <w:rsid w:val="00B22B20"/>
    <w:rsid w:val="00B24AAD"/>
    <w:rsid w:val="00B36BB6"/>
    <w:rsid w:val="00B378FD"/>
    <w:rsid w:val="00B40CD4"/>
    <w:rsid w:val="00B4450B"/>
    <w:rsid w:val="00B462BF"/>
    <w:rsid w:val="00B552A1"/>
    <w:rsid w:val="00B57047"/>
    <w:rsid w:val="00B60D41"/>
    <w:rsid w:val="00B62B73"/>
    <w:rsid w:val="00B724C9"/>
    <w:rsid w:val="00B7300B"/>
    <w:rsid w:val="00B8259D"/>
    <w:rsid w:val="00B86025"/>
    <w:rsid w:val="00B93C64"/>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C00DB8"/>
    <w:rsid w:val="00C03EC0"/>
    <w:rsid w:val="00C03F23"/>
    <w:rsid w:val="00C04BD2"/>
    <w:rsid w:val="00C15CE2"/>
    <w:rsid w:val="00C22408"/>
    <w:rsid w:val="00C22883"/>
    <w:rsid w:val="00C24202"/>
    <w:rsid w:val="00C35DC8"/>
    <w:rsid w:val="00C452A0"/>
    <w:rsid w:val="00C4693D"/>
    <w:rsid w:val="00C51CC5"/>
    <w:rsid w:val="00C5722A"/>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A714D"/>
    <w:rsid w:val="00CB0C10"/>
    <w:rsid w:val="00CB4E8C"/>
    <w:rsid w:val="00CB50E5"/>
    <w:rsid w:val="00CC298F"/>
    <w:rsid w:val="00CD2BD7"/>
    <w:rsid w:val="00CD70A9"/>
    <w:rsid w:val="00CD7409"/>
    <w:rsid w:val="00CD78F0"/>
    <w:rsid w:val="00CE0873"/>
    <w:rsid w:val="00CE2C48"/>
    <w:rsid w:val="00CF1A5F"/>
    <w:rsid w:val="00D01741"/>
    <w:rsid w:val="00D10409"/>
    <w:rsid w:val="00D129B8"/>
    <w:rsid w:val="00D134BE"/>
    <w:rsid w:val="00D32F70"/>
    <w:rsid w:val="00D373A6"/>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309"/>
    <w:rsid w:val="00DF1BE5"/>
    <w:rsid w:val="00DF43E2"/>
    <w:rsid w:val="00E00159"/>
    <w:rsid w:val="00E04476"/>
    <w:rsid w:val="00E20311"/>
    <w:rsid w:val="00E20512"/>
    <w:rsid w:val="00E22807"/>
    <w:rsid w:val="00E232B9"/>
    <w:rsid w:val="00E25860"/>
    <w:rsid w:val="00E27FEA"/>
    <w:rsid w:val="00E303E6"/>
    <w:rsid w:val="00E33A0A"/>
    <w:rsid w:val="00E36DAB"/>
    <w:rsid w:val="00E41437"/>
    <w:rsid w:val="00E41E1D"/>
    <w:rsid w:val="00E47B6F"/>
    <w:rsid w:val="00E646DC"/>
    <w:rsid w:val="00E767F5"/>
    <w:rsid w:val="00E82F18"/>
    <w:rsid w:val="00E854AA"/>
    <w:rsid w:val="00E90077"/>
    <w:rsid w:val="00EA2BF9"/>
    <w:rsid w:val="00EC0416"/>
    <w:rsid w:val="00EC1F3A"/>
    <w:rsid w:val="00EC31A2"/>
    <w:rsid w:val="00EC3D50"/>
    <w:rsid w:val="00EC6191"/>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40E8"/>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641C"/>
    <w:rsid w:val="00FD655D"/>
    <w:rsid w:val="00FE195C"/>
    <w:rsid w:val="00FE3763"/>
    <w:rsid w:val="00FE41A9"/>
    <w:rsid w:val="00FF1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4982B"/>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45438E"/>
    <w:pPr>
      <w:tabs>
        <w:tab w:val="right" w:leader="dot" w:pos="9064"/>
      </w:tabs>
      <w:spacing w:after="100" w:line="276" w:lineRule="auto"/>
      <w:pPrChange w:id="0" w:author="Administrator" w:date="2024-12-28T12:13:00Z">
        <w:pPr>
          <w:tabs>
            <w:tab w:val="right" w:leader="dot" w:pos="9064"/>
          </w:tabs>
          <w:spacing w:after="100" w:line="276" w:lineRule="auto"/>
        </w:pPr>
      </w:pPrChange>
    </w:pPr>
    <w:rPr>
      <w:noProof/>
      <w:sz w:val="26"/>
      <w:szCs w:val="26"/>
      <w:rPrChange w:id="0" w:author="Administrator" w:date="2024-12-28T12:13:00Z">
        <w:rPr>
          <w:noProof/>
          <w:sz w:val="26"/>
          <w:szCs w:val="26"/>
          <w:lang w:val="vi" w:eastAsia="en-US" w:bidi="ar-SA"/>
        </w:rPr>
      </w:rPrChange>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 w:type="character" w:styleId="CommentReference">
    <w:name w:val="annotation reference"/>
    <w:basedOn w:val="DefaultParagraphFont"/>
    <w:uiPriority w:val="99"/>
    <w:semiHidden/>
    <w:unhideWhenUsed/>
    <w:rsid w:val="00893D5F"/>
    <w:rPr>
      <w:sz w:val="16"/>
      <w:szCs w:val="16"/>
    </w:rPr>
  </w:style>
  <w:style w:type="paragraph" w:styleId="CommentText">
    <w:name w:val="annotation text"/>
    <w:basedOn w:val="Normal"/>
    <w:link w:val="CommentTextChar"/>
    <w:uiPriority w:val="99"/>
    <w:semiHidden/>
    <w:unhideWhenUsed/>
    <w:rsid w:val="00893D5F"/>
    <w:rPr>
      <w:sz w:val="20"/>
      <w:szCs w:val="20"/>
    </w:rPr>
  </w:style>
  <w:style w:type="character" w:customStyle="1" w:styleId="CommentTextChar">
    <w:name w:val="Comment Text Char"/>
    <w:basedOn w:val="DefaultParagraphFont"/>
    <w:link w:val="CommentText"/>
    <w:uiPriority w:val="99"/>
    <w:semiHidden/>
    <w:rsid w:val="00893D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3D5F"/>
    <w:rPr>
      <w:b/>
      <w:bCs/>
    </w:rPr>
  </w:style>
  <w:style w:type="character" w:customStyle="1" w:styleId="CommentSubjectChar">
    <w:name w:val="Comment Subject Char"/>
    <w:basedOn w:val="CommentTextChar"/>
    <w:link w:val="CommentSubject"/>
    <w:uiPriority w:val="99"/>
    <w:semiHidden/>
    <w:rsid w:val="00893D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0A58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801"/>
    <w:rPr>
      <w:rFonts w:ascii="Segoe UI" w:eastAsia="Times New Roman" w:hAnsi="Segoe UI" w:cs="Segoe UI"/>
      <w:sz w:val="18"/>
      <w:szCs w:val="18"/>
    </w:rPr>
  </w:style>
  <w:style w:type="paragraph" w:styleId="Revision">
    <w:name w:val="Revision"/>
    <w:hidden/>
    <w:uiPriority w:val="99"/>
    <w:semiHidden/>
    <w:rsid w:val="00982DD0"/>
    <w:pPr>
      <w:spacing w:line="240" w:lineRule="auto"/>
    </w:pPr>
    <w:rPr>
      <w:rFonts w:ascii="Times New Roman" w:eastAsia="Times New Roman" w:hAnsi="Times New Roman" w:cs="Times New Roman"/>
      <w:sz w:val="24"/>
      <w:szCs w:val="24"/>
    </w:rPr>
  </w:style>
  <w:style w:type="paragraph" w:styleId="NoSpacing">
    <w:name w:val="No Spacing"/>
    <w:uiPriority w:val="1"/>
    <w:qFormat/>
    <w:rsid w:val="00982DD0"/>
    <w:pPr>
      <w:spacing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https://lh7-rt.googleusercontent.com/docsz/AD_4nXejoFl7HE66ER_dhjS3hwicQNoAewWvPQj940Hxj32Th-TR_jusJzn_XYvdf8XMIy5ntD13pog3_uP5I7dwE4caqCkTwAk17LLN5SWiOAB9DmyvZRxIuL3UqQ3bMag6S3uxD1xCxQ?key=zerEBvT5ouRJnVbpN0bC_MlY"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tiff"/><Relationship Id="rId85" Type="http://schemas.openxmlformats.org/officeDocument/2006/relationships/header" Target="header4.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footer" Target="foot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eader" Target="header6.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0D0E987-EFA8-465E-AFFB-C5404C42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90</Pages>
  <Words>17809</Words>
  <Characters>101517</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Administrator</cp:lastModifiedBy>
  <cp:revision>32</cp:revision>
  <cp:lastPrinted>2024-12-25T14:56:00Z</cp:lastPrinted>
  <dcterms:created xsi:type="dcterms:W3CDTF">2024-12-25T14:59:00Z</dcterms:created>
  <dcterms:modified xsi:type="dcterms:W3CDTF">2024-12-28T05:48:00Z</dcterms:modified>
</cp:coreProperties>
</file>